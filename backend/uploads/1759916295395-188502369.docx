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B0E290" w14:textId="44431D3E" w:rsidR="00076F1F" w:rsidRPr="002107C9" w:rsidRDefault="006B0595" w:rsidP="00076F1F">
      <w:pPr>
        <w:pStyle w:val="Subtitle"/>
        <w:spacing w:before="120" w:after="0" w:line="324" w:lineRule="auto"/>
        <w:rPr>
          <w:rFonts w:asciiTheme="majorHAnsi" w:hAnsiTheme="majorHAnsi" w:cstheme="majorHAnsi"/>
          <w:sz w:val="24"/>
          <w:szCs w:val="24"/>
          <w:lang w:val="vi-VN"/>
        </w:rPr>
      </w:pPr>
      <w:r w:rsidRPr="002107C9">
        <w:rPr>
          <w:rFonts w:asciiTheme="majorHAnsi" w:hAnsiTheme="majorHAnsi" w:cstheme="majorHAnsi"/>
          <w:sz w:val="24"/>
          <w:szCs w:val="24"/>
        </w:rPr>
        <w:t>T</w:t>
      </w:r>
      <w:r w:rsidRPr="002107C9">
        <w:rPr>
          <w:rFonts w:asciiTheme="majorHAnsi" w:hAnsiTheme="majorHAnsi" w:cstheme="majorHAnsi"/>
          <w:sz w:val="24"/>
          <w:szCs w:val="24"/>
          <w:lang w:val="vi-VN"/>
        </w:rPr>
        <w:t xml:space="preserve">ẬP ĐOÀN CÔNG NGHIỆP – VIỄN THÔNG QUÂN ĐỘI </w:t>
      </w:r>
    </w:p>
    <w:p w14:paraId="3210A97E" w14:textId="77777777" w:rsidR="006B0595" w:rsidRPr="002107C9" w:rsidRDefault="006B0595" w:rsidP="006B0595">
      <w:pPr>
        <w:rPr>
          <w:rFonts w:asciiTheme="majorHAnsi" w:hAnsiTheme="majorHAnsi" w:cstheme="majorHAnsi"/>
          <w:lang w:val="vi-VN"/>
        </w:rPr>
      </w:pPr>
    </w:p>
    <w:p w14:paraId="38F085C1" w14:textId="2F6F840F" w:rsidR="00076F1F" w:rsidRPr="002107C9" w:rsidRDefault="006B0595" w:rsidP="00076F1F">
      <w:pPr>
        <w:spacing w:before="120" w:after="0" w:line="324" w:lineRule="auto"/>
        <w:ind w:firstLine="0"/>
        <w:jc w:val="center"/>
        <w:rPr>
          <w:rFonts w:asciiTheme="majorHAnsi" w:hAnsiTheme="majorHAnsi" w:cstheme="majorHAnsi"/>
          <w:b/>
          <w:sz w:val="24"/>
          <w:szCs w:val="24"/>
          <w:lang w:val="vi-VN"/>
        </w:rPr>
      </w:pPr>
      <w:r w:rsidRPr="002107C9">
        <w:rPr>
          <w:rFonts w:asciiTheme="majorHAnsi" w:hAnsiTheme="majorHAnsi" w:cstheme="majorHAnsi"/>
          <w:noProof/>
        </w:rPr>
        <w:drawing>
          <wp:inline distT="0" distB="0" distL="0" distR="0" wp14:anchorId="6429EE0B" wp14:editId="379DF77C">
            <wp:extent cx="1242060" cy="243840"/>
            <wp:effectExtent l="0" t="0" r="0" b="0"/>
            <wp:docPr id="14881885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42060" cy="243840"/>
                    </a:xfrm>
                    <a:prstGeom prst="rect">
                      <a:avLst/>
                    </a:prstGeom>
                    <a:noFill/>
                    <a:ln>
                      <a:noFill/>
                    </a:ln>
                  </pic:spPr>
                </pic:pic>
              </a:graphicData>
            </a:graphic>
          </wp:inline>
        </w:drawing>
      </w:r>
    </w:p>
    <w:p w14:paraId="7E4815FA" w14:textId="27B5D1D2" w:rsidR="00076F1F" w:rsidRPr="002107C9" w:rsidRDefault="00076F1F" w:rsidP="00076F1F">
      <w:pPr>
        <w:spacing w:before="120" w:after="0" w:line="324" w:lineRule="auto"/>
        <w:jc w:val="center"/>
        <w:rPr>
          <w:rFonts w:asciiTheme="majorHAnsi" w:hAnsiTheme="majorHAnsi" w:cstheme="majorHAnsi"/>
          <w:sz w:val="24"/>
          <w:szCs w:val="24"/>
          <w:lang w:val="vi-VN"/>
        </w:rPr>
      </w:pPr>
    </w:p>
    <w:p w14:paraId="2E8001FF" w14:textId="3D58F213" w:rsidR="00076F1F" w:rsidRPr="002107C9" w:rsidRDefault="00076F1F" w:rsidP="00076F1F">
      <w:pPr>
        <w:spacing w:before="120" w:after="0" w:line="324" w:lineRule="auto"/>
        <w:jc w:val="center"/>
        <w:rPr>
          <w:rFonts w:asciiTheme="majorHAnsi" w:hAnsiTheme="majorHAnsi" w:cstheme="majorHAnsi"/>
          <w:sz w:val="24"/>
          <w:szCs w:val="24"/>
          <w:lang w:val="vi-VN"/>
        </w:rPr>
      </w:pPr>
    </w:p>
    <w:p w14:paraId="184B8777" w14:textId="24989B6D" w:rsidR="006B0595" w:rsidRPr="002107C9" w:rsidRDefault="006B0595" w:rsidP="00076F1F">
      <w:pPr>
        <w:spacing w:before="120" w:after="0" w:line="324" w:lineRule="auto"/>
        <w:jc w:val="center"/>
        <w:rPr>
          <w:rFonts w:asciiTheme="majorHAnsi" w:hAnsiTheme="majorHAnsi" w:cstheme="majorHAnsi"/>
          <w:sz w:val="24"/>
          <w:szCs w:val="24"/>
          <w:lang w:val="vi-VN"/>
        </w:rPr>
      </w:pPr>
    </w:p>
    <w:p w14:paraId="0D8F6B1C" w14:textId="77777777" w:rsidR="006B0595" w:rsidRPr="002107C9" w:rsidRDefault="006B0595" w:rsidP="00076F1F">
      <w:pPr>
        <w:spacing w:before="120" w:after="0" w:line="324" w:lineRule="auto"/>
        <w:jc w:val="center"/>
        <w:rPr>
          <w:rFonts w:asciiTheme="majorHAnsi" w:hAnsiTheme="majorHAnsi" w:cstheme="majorHAnsi"/>
          <w:sz w:val="24"/>
          <w:szCs w:val="24"/>
          <w:lang w:val="vi-VN"/>
        </w:rPr>
      </w:pPr>
    </w:p>
    <w:p w14:paraId="0D881986" w14:textId="77777777" w:rsidR="006B0595" w:rsidRPr="002107C9" w:rsidRDefault="006B0595" w:rsidP="006B0595">
      <w:pPr>
        <w:rPr>
          <w:rFonts w:asciiTheme="majorHAnsi" w:hAnsiTheme="majorHAnsi" w:cstheme="majorHAnsi"/>
          <w:b/>
          <w:sz w:val="20"/>
          <w:szCs w:val="20"/>
        </w:rPr>
      </w:pPr>
    </w:p>
    <w:p w14:paraId="3947E77F" w14:textId="77777777" w:rsidR="006B0595" w:rsidRPr="002107C9" w:rsidRDefault="006B0595" w:rsidP="006B0595">
      <w:pPr>
        <w:pStyle w:val="Subtitle"/>
        <w:spacing w:before="120" w:after="0" w:line="324" w:lineRule="auto"/>
        <w:rPr>
          <w:rFonts w:asciiTheme="majorHAnsi" w:hAnsiTheme="majorHAnsi" w:cstheme="majorHAnsi"/>
          <w:sz w:val="24"/>
          <w:szCs w:val="24"/>
          <w:lang w:val="vi-VN"/>
        </w:rPr>
      </w:pPr>
      <w:r w:rsidRPr="002107C9">
        <w:rPr>
          <w:rFonts w:asciiTheme="majorHAnsi" w:hAnsiTheme="majorHAnsi" w:cstheme="majorHAnsi"/>
          <w:sz w:val="24"/>
          <w:szCs w:val="24"/>
          <w:lang w:val="vi-VN"/>
        </w:rPr>
        <w:t>TÀI LIỆU ĐẶC TẢ YÊU CẦU NGƯỜI SỬ DỤNG</w:t>
      </w:r>
    </w:p>
    <w:p w14:paraId="1688C75C" w14:textId="77777777" w:rsidR="006B0595" w:rsidRPr="002107C9" w:rsidRDefault="006B0595" w:rsidP="006B0595">
      <w:pPr>
        <w:pStyle w:val="Subtitle"/>
        <w:spacing w:before="120" w:after="0" w:line="324" w:lineRule="auto"/>
        <w:rPr>
          <w:rFonts w:asciiTheme="majorHAnsi" w:hAnsiTheme="majorHAnsi" w:cstheme="majorHAnsi"/>
          <w:sz w:val="24"/>
          <w:szCs w:val="24"/>
          <w:lang w:val="vi-VN"/>
        </w:rPr>
      </w:pPr>
      <w:r w:rsidRPr="002107C9">
        <w:rPr>
          <w:rFonts w:asciiTheme="majorHAnsi" w:hAnsiTheme="majorHAnsi" w:cstheme="majorHAnsi"/>
          <w:sz w:val="24"/>
          <w:szCs w:val="24"/>
          <w:lang w:val="vi-VN"/>
        </w:rPr>
        <w:t>HỆ THỐNG BIỂU MẪU THÔNG MINH</w:t>
      </w:r>
    </w:p>
    <w:p w14:paraId="1854CE32" w14:textId="20864C1B" w:rsidR="006B0595" w:rsidRPr="00C3645C" w:rsidRDefault="006B0595" w:rsidP="006B0595">
      <w:pPr>
        <w:pStyle w:val="Subtitle"/>
        <w:spacing w:before="120" w:after="0" w:line="324" w:lineRule="auto"/>
        <w:rPr>
          <w:rFonts w:asciiTheme="majorHAnsi" w:hAnsiTheme="majorHAnsi" w:cstheme="majorHAnsi"/>
          <w:sz w:val="24"/>
          <w:szCs w:val="24"/>
          <w:lang w:val="vi-VN"/>
          <w:rPrChange w:id="1" w:author="Nguyễn Hưng" w:date="2025-09-27T17:03:00Z" w16du:dateUtc="2025-09-27T10:03:00Z">
            <w:rPr>
              <w:rFonts w:asciiTheme="majorHAnsi" w:hAnsiTheme="majorHAnsi" w:cstheme="majorHAnsi"/>
              <w:sz w:val="24"/>
              <w:szCs w:val="24"/>
            </w:rPr>
          </w:rPrChange>
        </w:rPr>
      </w:pPr>
      <w:r w:rsidRPr="002107C9">
        <w:rPr>
          <w:rFonts w:asciiTheme="majorHAnsi" w:hAnsiTheme="majorHAnsi" w:cstheme="majorHAnsi"/>
          <w:sz w:val="24"/>
          <w:szCs w:val="24"/>
          <w:lang w:val="vi-VN"/>
        </w:rPr>
        <w:t xml:space="preserve">TÍNH NĂNG </w:t>
      </w:r>
      <w:r w:rsidR="00663328" w:rsidRPr="00C3645C">
        <w:rPr>
          <w:rFonts w:asciiTheme="majorHAnsi" w:hAnsiTheme="majorHAnsi" w:cstheme="majorHAnsi"/>
          <w:sz w:val="24"/>
          <w:szCs w:val="24"/>
          <w:lang w:val="vi-VN"/>
          <w:rPrChange w:id="2" w:author="Nguyễn Hưng" w:date="2025-09-27T17:03:00Z" w16du:dateUtc="2025-09-27T10:03:00Z">
            <w:rPr>
              <w:rFonts w:asciiTheme="majorHAnsi" w:hAnsiTheme="majorHAnsi" w:cstheme="majorHAnsi"/>
              <w:sz w:val="24"/>
              <w:szCs w:val="24"/>
            </w:rPr>
          </w:rPrChange>
        </w:rPr>
        <w:t>MUA BÁN NGOẠI TỆ</w:t>
      </w:r>
    </w:p>
    <w:p w14:paraId="0877095E" w14:textId="77777777" w:rsidR="006B0595" w:rsidRPr="00C3645C" w:rsidRDefault="006B0595" w:rsidP="006B0595">
      <w:pPr>
        <w:jc w:val="center"/>
        <w:rPr>
          <w:rFonts w:asciiTheme="majorHAnsi" w:hAnsiTheme="majorHAnsi" w:cstheme="majorHAnsi"/>
          <w:sz w:val="20"/>
          <w:szCs w:val="20"/>
          <w:lang w:val="vi-VN"/>
          <w:rPrChange w:id="3" w:author="Nguyễn Hưng" w:date="2025-09-27T17:03:00Z" w16du:dateUtc="2025-09-27T10:03:00Z">
            <w:rPr>
              <w:rFonts w:asciiTheme="majorHAnsi" w:hAnsiTheme="majorHAnsi" w:cstheme="majorHAnsi"/>
              <w:sz w:val="20"/>
              <w:szCs w:val="20"/>
            </w:rPr>
          </w:rPrChange>
        </w:rPr>
      </w:pPr>
    </w:p>
    <w:p w14:paraId="59AF0D46" w14:textId="77777777" w:rsidR="006B0595" w:rsidRPr="00C3645C" w:rsidRDefault="006B0595" w:rsidP="006B0595">
      <w:pPr>
        <w:rPr>
          <w:rFonts w:asciiTheme="majorHAnsi" w:hAnsiTheme="majorHAnsi" w:cstheme="majorHAnsi"/>
          <w:b/>
          <w:sz w:val="20"/>
          <w:szCs w:val="20"/>
          <w:lang w:val="vi-VN"/>
          <w:rPrChange w:id="4" w:author="Nguyễn Hưng" w:date="2025-09-27T17:03:00Z" w16du:dateUtc="2025-09-27T10:03:00Z">
            <w:rPr>
              <w:rFonts w:asciiTheme="majorHAnsi" w:hAnsiTheme="majorHAnsi" w:cstheme="majorHAnsi"/>
              <w:b/>
              <w:sz w:val="20"/>
              <w:szCs w:val="20"/>
            </w:rPr>
          </w:rPrChange>
        </w:rPr>
      </w:pPr>
    </w:p>
    <w:p w14:paraId="2B9D2420" w14:textId="77777777" w:rsidR="006B0595" w:rsidRPr="00C3645C" w:rsidRDefault="006B0595" w:rsidP="006B0595">
      <w:pPr>
        <w:rPr>
          <w:rFonts w:asciiTheme="majorHAnsi" w:hAnsiTheme="majorHAnsi" w:cstheme="majorHAnsi"/>
          <w:b/>
          <w:sz w:val="20"/>
          <w:szCs w:val="20"/>
          <w:lang w:val="vi-VN"/>
          <w:rPrChange w:id="5" w:author="Nguyễn Hưng" w:date="2025-09-27T17:03:00Z" w16du:dateUtc="2025-09-27T10:03:00Z">
            <w:rPr>
              <w:rFonts w:asciiTheme="majorHAnsi" w:hAnsiTheme="majorHAnsi" w:cstheme="majorHAnsi"/>
              <w:b/>
              <w:sz w:val="20"/>
              <w:szCs w:val="20"/>
            </w:rPr>
          </w:rPrChange>
        </w:rPr>
      </w:pPr>
    </w:p>
    <w:p w14:paraId="467FB678" w14:textId="77777777" w:rsidR="006B0595" w:rsidRPr="00C3645C" w:rsidRDefault="006B0595" w:rsidP="006B0595">
      <w:pPr>
        <w:rPr>
          <w:rFonts w:asciiTheme="majorHAnsi" w:hAnsiTheme="majorHAnsi" w:cstheme="majorHAnsi"/>
          <w:lang w:val="vi-VN"/>
          <w:rPrChange w:id="6" w:author="Nguyễn Hưng" w:date="2025-09-27T17:03:00Z" w16du:dateUtc="2025-09-27T10:03:00Z">
            <w:rPr>
              <w:rFonts w:asciiTheme="majorHAnsi" w:hAnsiTheme="majorHAnsi" w:cstheme="majorHAnsi"/>
            </w:rPr>
          </w:rPrChange>
        </w:rPr>
      </w:pPr>
    </w:p>
    <w:p w14:paraId="2C87E114" w14:textId="77777777" w:rsidR="006B0595" w:rsidRPr="002107C9" w:rsidRDefault="006B0595" w:rsidP="006B0595">
      <w:pPr>
        <w:pStyle w:val="Subtitle"/>
        <w:spacing w:before="120" w:after="0" w:line="324" w:lineRule="auto"/>
        <w:rPr>
          <w:rFonts w:asciiTheme="majorHAnsi" w:hAnsiTheme="majorHAnsi" w:cstheme="majorHAnsi"/>
          <w:sz w:val="24"/>
          <w:szCs w:val="24"/>
          <w:lang w:val="vi-VN"/>
        </w:rPr>
      </w:pPr>
      <w:r w:rsidRPr="002107C9">
        <w:rPr>
          <w:rFonts w:asciiTheme="majorHAnsi" w:hAnsiTheme="majorHAnsi" w:cstheme="majorHAnsi"/>
          <w:sz w:val="24"/>
          <w:szCs w:val="24"/>
          <w:lang w:val="vi-VN"/>
        </w:rPr>
        <w:t>Mã hiệu dự án: API_AGR</w:t>
      </w:r>
    </w:p>
    <w:p w14:paraId="73D27AAE" w14:textId="4DE04E5E" w:rsidR="006B0595" w:rsidRPr="00C3645C" w:rsidRDefault="006B0595" w:rsidP="006B0595">
      <w:pPr>
        <w:pStyle w:val="Subtitle"/>
        <w:spacing w:before="120" w:after="0" w:line="324" w:lineRule="auto"/>
        <w:rPr>
          <w:rFonts w:asciiTheme="majorHAnsi" w:hAnsiTheme="majorHAnsi" w:cstheme="majorHAnsi"/>
          <w:sz w:val="24"/>
          <w:szCs w:val="24"/>
          <w:lang w:val="vi-VN"/>
          <w:rPrChange w:id="7" w:author="Nguyễn Hưng" w:date="2025-09-27T17:03:00Z" w16du:dateUtc="2025-09-27T10:03:00Z">
            <w:rPr>
              <w:rFonts w:asciiTheme="majorHAnsi" w:hAnsiTheme="majorHAnsi" w:cstheme="majorHAnsi"/>
              <w:sz w:val="24"/>
              <w:szCs w:val="24"/>
            </w:rPr>
          </w:rPrChange>
        </w:rPr>
      </w:pPr>
      <w:r w:rsidRPr="002107C9">
        <w:rPr>
          <w:rFonts w:asciiTheme="majorHAnsi" w:hAnsiTheme="majorHAnsi" w:cstheme="majorHAnsi"/>
          <w:sz w:val="24"/>
          <w:szCs w:val="24"/>
          <w:lang w:val="vi-VN"/>
        </w:rPr>
        <w:t xml:space="preserve">Mã hiệu tài liệu: </w:t>
      </w:r>
      <w:r w:rsidR="00507ACF" w:rsidRPr="00C3645C">
        <w:rPr>
          <w:rFonts w:asciiTheme="majorHAnsi" w:hAnsiTheme="majorHAnsi" w:cstheme="majorHAnsi"/>
          <w:sz w:val="24"/>
          <w:szCs w:val="24"/>
          <w:lang w:val="vi-VN"/>
          <w:rPrChange w:id="8" w:author="Nguyễn Hưng" w:date="2025-09-27T17:03:00Z" w16du:dateUtc="2025-09-27T10:03:00Z">
            <w:rPr>
              <w:rFonts w:asciiTheme="majorHAnsi" w:hAnsiTheme="majorHAnsi" w:cstheme="majorHAnsi"/>
              <w:sz w:val="24"/>
              <w:szCs w:val="24"/>
            </w:rPr>
          </w:rPrChange>
        </w:rPr>
        <w:t>SMF_MUABANNGOAITE</w:t>
      </w:r>
    </w:p>
    <w:p w14:paraId="6CB94AD0" w14:textId="1458A066" w:rsidR="006B0595" w:rsidRPr="00C3645C" w:rsidRDefault="006B0595" w:rsidP="006B0595">
      <w:pPr>
        <w:pStyle w:val="Subtitle"/>
        <w:spacing w:before="120" w:after="0" w:line="324" w:lineRule="auto"/>
        <w:rPr>
          <w:rFonts w:asciiTheme="majorHAnsi" w:hAnsiTheme="majorHAnsi" w:cstheme="majorHAnsi"/>
          <w:sz w:val="24"/>
          <w:szCs w:val="24"/>
          <w:lang w:val="vi-VN"/>
          <w:rPrChange w:id="9" w:author="Nguyễn Hưng" w:date="2025-09-27T17:03:00Z" w16du:dateUtc="2025-09-27T10:03:00Z">
            <w:rPr>
              <w:rFonts w:asciiTheme="majorHAnsi" w:hAnsiTheme="majorHAnsi" w:cstheme="majorHAnsi"/>
              <w:sz w:val="24"/>
              <w:szCs w:val="24"/>
            </w:rPr>
          </w:rPrChange>
        </w:rPr>
      </w:pPr>
      <w:r w:rsidRPr="002107C9">
        <w:rPr>
          <w:rFonts w:asciiTheme="majorHAnsi" w:hAnsiTheme="majorHAnsi" w:cstheme="majorHAnsi"/>
          <w:sz w:val="24"/>
          <w:szCs w:val="24"/>
          <w:lang w:val="vi-VN"/>
        </w:rPr>
        <w:t>Phiên bản tài liệu: 0.</w:t>
      </w:r>
      <w:ins w:id="10" w:author="Nguyen Duc Anh" w:date="2025-09-27T16:43:00Z">
        <w:r w:rsidR="002B1994" w:rsidRPr="00C3645C">
          <w:rPr>
            <w:rFonts w:asciiTheme="majorHAnsi" w:hAnsiTheme="majorHAnsi" w:cstheme="majorHAnsi"/>
            <w:sz w:val="24"/>
            <w:szCs w:val="24"/>
            <w:lang w:val="vi-VN"/>
            <w:rPrChange w:id="11" w:author="Nguyễn Hưng" w:date="2025-09-27T17:03:00Z" w16du:dateUtc="2025-09-27T10:03:00Z">
              <w:rPr>
                <w:rFonts w:asciiTheme="majorHAnsi" w:hAnsiTheme="majorHAnsi" w:cstheme="majorHAnsi"/>
                <w:sz w:val="24"/>
                <w:szCs w:val="24"/>
              </w:rPr>
            </w:rPrChange>
          </w:rPr>
          <w:t>5</w:t>
        </w:r>
      </w:ins>
      <w:del w:id="12" w:author="Nguyen Duc Anh" w:date="2025-09-27T16:43:00Z">
        <w:r w:rsidR="008F78AF" w:rsidRPr="00C3645C" w:rsidDel="002B1994">
          <w:rPr>
            <w:rFonts w:asciiTheme="majorHAnsi" w:hAnsiTheme="majorHAnsi" w:cstheme="majorHAnsi"/>
            <w:sz w:val="24"/>
            <w:szCs w:val="24"/>
            <w:lang w:val="vi-VN"/>
            <w:rPrChange w:id="13" w:author="Nguyễn Hưng" w:date="2025-09-27T17:03:00Z" w16du:dateUtc="2025-09-27T10:03:00Z">
              <w:rPr>
                <w:rFonts w:asciiTheme="majorHAnsi" w:hAnsiTheme="majorHAnsi" w:cstheme="majorHAnsi"/>
                <w:sz w:val="24"/>
                <w:szCs w:val="24"/>
              </w:rPr>
            </w:rPrChange>
          </w:rPr>
          <w:delText>4</w:delText>
        </w:r>
      </w:del>
    </w:p>
    <w:p w14:paraId="1B77F318" w14:textId="77777777" w:rsidR="006B0595" w:rsidRPr="00C3645C" w:rsidRDefault="006B0595" w:rsidP="006B0595">
      <w:pPr>
        <w:rPr>
          <w:rFonts w:asciiTheme="majorHAnsi" w:hAnsiTheme="majorHAnsi" w:cstheme="majorHAnsi"/>
          <w:b/>
          <w:sz w:val="20"/>
          <w:szCs w:val="20"/>
          <w:lang w:val="vi-VN"/>
          <w:rPrChange w:id="14" w:author="Nguyễn Hưng" w:date="2025-09-27T17:03:00Z" w16du:dateUtc="2025-09-27T10:03:00Z">
            <w:rPr>
              <w:rFonts w:asciiTheme="majorHAnsi" w:hAnsiTheme="majorHAnsi" w:cstheme="majorHAnsi"/>
              <w:b/>
              <w:sz w:val="20"/>
              <w:szCs w:val="20"/>
            </w:rPr>
          </w:rPrChange>
        </w:rPr>
      </w:pPr>
    </w:p>
    <w:p w14:paraId="63B597FD" w14:textId="77777777" w:rsidR="006B0595" w:rsidRPr="00C3645C" w:rsidRDefault="006B0595" w:rsidP="006B0595">
      <w:pPr>
        <w:rPr>
          <w:rFonts w:asciiTheme="majorHAnsi" w:hAnsiTheme="majorHAnsi" w:cstheme="majorHAnsi"/>
          <w:b/>
          <w:sz w:val="20"/>
          <w:szCs w:val="20"/>
          <w:lang w:val="vi-VN"/>
          <w:rPrChange w:id="15" w:author="Nguyễn Hưng" w:date="2025-09-27T17:03:00Z" w16du:dateUtc="2025-09-27T10:03:00Z">
            <w:rPr>
              <w:rFonts w:asciiTheme="majorHAnsi" w:hAnsiTheme="majorHAnsi" w:cstheme="majorHAnsi"/>
              <w:b/>
              <w:sz w:val="20"/>
              <w:szCs w:val="20"/>
            </w:rPr>
          </w:rPrChange>
        </w:rPr>
      </w:pPr>
    </w:p>
    <w:p w14:paraId="4894AE8F" w14:textId="77777777" w:rsidR="006B0595" w:rsidRPr="00C3645C" w:rsidRDefault="006B0595" w:rsidP="006B0595">
      <w:pPr>
        <w:rPr>
          <w:rFonts w:asciiTheme="majorHAnsi" w:hAnsiTheme="majorHAnsi" w:cstheme="majorHAnsi"/>
          <w:b/>
          <w:sz w:val="20"/>
          <w:szCs w:val="20"/>
          <w:lang w:val="vi-VN"/>
          <w:rPrChange w:id="16" w:author="Nguyễn Hưng" w:date="2025-09-27T17:03:00Z" w16du:dateUtc="2025-09-27T10:03:00Z">
            <w:rPr>
              <w:rFonts w:asciiTheme="majorHAnsi" w:hAnsiTheme="majorHAnsi" w:cstheme="majorHAnsi"/>
              <w:b/>
              <w:sz w:val="20"/>
              <w:szCs w:val="20"/>
            </w:rPr>
          </w:rPrChange>
        </w:rPr>
      </w:pPr>
    </w:p>
    <w:p w14:paraId="0AF98223" w14:textId="77777777" w:rsidR="006B0595" w:rsidRPr="00C3645C" w:rsidRDefault="006B0595" w:rsidP="006B0595">
      <w:pPr>
        <w:rPr>
          <w:rFonts w:asciiTheme="majorHAnsi" w:hAnsiTheme="majorHAnsi" w:cstheme="majorHAnsi"/>
          <w:b/>
          <w:sz w:val="20"/>
          <w:szCs w:val="20"/>
          <w:lang w:val="vi-VN"/>
          <w:rPrChange w:id="17" w:author="Nguyễn Hưng" w:date="2025-09-27T17:03:00Z" w16du:dateUtc="2025-09-27T10:03:00Z">
            <w:rPr>
              <w:rFonts w:asciiTheme="majorHAnsi" w:hAnsiTheme="majorHAnsi" w:cstheme="majorHAnsi"/>
              <w:b/>
              <w:sz w:val="20"/>
              <w:szCs w:val="20"/>
            </w:rPr>
          </w:rPrChange>
        </w:rPr>
      </w:pPr>
    </w:p>
    <w:p w14:paraId="2102388E" w14:textId="77777777" w:rsidR="006B0595" w:rsidRPr="00C3645C" w:rsidRDefault="006B0595" w:rsidP="006B0595">
      <w:pPr>
        <w:rPr>
          <w:rFonts w:asciiTheme="majorHAnsi" w:hAnsiTheme="majorHAnsi" w:cstheme="majorHAnsi"/>
          <w:b/>
          <w:sz w:val="20"/>
          <w:szCs w:val="20"/>
          <w:lang w:val="vi-VN"/>
          <w:rPrChange w:id="18" w:author="Nguyễn Hưng" w:date="2025-09-27T17:03:00Z" w16du:dateUtc="2025-09-27T10:03:00Z">
            <w:rPr>
              <w:rFonts w:asciiTheme="majorHAnsi" w:hAnsiTheme="majorHAnsi" w:cstheme="majorHAnsi"/>
              <w:b/>
              <w:sz w:val="20"/>
              <w:szCs w:val="20"/>
            </w:rPr>
          </w:rPrChange>
        </w:rPr>
      </w:pPr>
    </w:p>
    <w:p w14:paraId="6D407022" w14:textId="77777777" w:rsidR="006B0595" w:rsidRPr="00C3645C" w:rsidRDefault="006B0595" w:rsidP="006B0595">
      <w:pPr>
        <w:rPr>
          <w:rFonts w:asciiTheme="majorHAnsi" w:hAnsiTheme="majorHAnsi" w:cstheme="majorHAnsi"/>
          <w:b/>
          <w:sz w:val="20"/>
          <w:szCs w:val="20"/>
          <w:lang w:val="vi-VN"/>
          <w:rPrChange w:id="19" w:author="Nguyễn Hưng" w:date="2025-09-27T17:03:00Z" w16du:dateUtc="2025-09-27T10:03:00Z">
            <w:rPr>
              <w:rFonts w:asciiTheme="majorHAnsi" w:hAnsiTheme="majorHAnsi" w:cstheme="majorHAnsi"/>
              <w:b/>
              <w:sz w:val="20"/>
              <w:szCs w:val="20"/>
            </w:rPr>
          </w:rPrChange>
        </w:rPr>
      </w:pPr>
    </w:p>
    <w:p w14:paraId="5C1AAC4E" w14:textId="77777777" w:rsidR="006B0595" w:rsidRPr="00C3645C" w:rsidRDefault="006B0595" w:rsidP="006B0595">
      <w:pPr>
        <w:rPr>
          <w:rFonts w:asciiTheme="majorHAnsi" w:hAnsiTheme="majorHAnsi" w:cstheme="majorHAnsi"/>
          <w:b/>
          <w:sz w:val="20"/>
          <w:szCs w:val="20"/>
          <w:lang w:val="vi-VN"/>
          <w:rPrChange w:id="20" w:author="Nguyễn Hưng" w:date="2025-09-27T17:03:00Z" w16du:dateUtc="2025-09-27T10:03:00Z">
            <w:rPr>
              <w:rFonts w:asciiTheme="majorHAnsi" w:hAnsiTheme="majorHAnsi" w:cstheme="majorHAnsi"/>
              <w:b/>
              <w:sz w:val="20"/>
              <w:szCs w:val="20"/>
            </w:rPr>
          </w:rPrChange>
        </w:rPr>
      </w:pPr>
    </w:p>
    <w:p w14:paraId="0651122B" w14:textId="77777777" w:rsidR="006B0595" w:rsidRPr="00C3645C" w:rsidRDefault="006B0595" w:rsidP="006B0595">
      <w:pPr>
        <w:rPr>
          <w:rFonts w:asciiTheme="majorHAnsi" w:hAnsiTheme="majorHAnsi" w:cstheme="majorHAnsi"/>
          <w:b/>
          <w:sz w:val="20"/>
          <w:szCs w:val="20"/>
          <w:lang w:val="vi-VN"/>
          <w:rPrChange w:id="21" w:author="Nguyễn Hưng" w:date="2025-09-27T17:03:00Z" w16du:dateUtc="2025-09-27T10:03:00Z">
            <w:rPr>
              <w:rFonts w:asciiTheme="majorHAnsi" w:hAnsiTheme="majorHAnsi" w:cstheme="majorHAnsi"/>
              <w:b/>
              <w:sz w:val="20"/>
              <w:szCs w:val="20"/>
            </w:rPr>
          </w:rPrChange>
        </w:rPr>
      </w:pPr>
    </w:p>
    <w:p w14:paraId="6F32A953" w14:textId="77777777" w:rsidR="006B0595" w:rsidRPr="00C3645C" w:rsidRDefault="006B0595" w:rsidP="006B0595">
      <w:pPr>
        <w:rPr>
          <w:rFonts w:asciiTheme="majorHAnsi" w:hAnsiTheme="majorHAnsi" w:cstheme="majorHAnsi"/>
          <w:b/>
          <w:sz w:val="20"/>
          <w:szCs w:val="20"/>
          <w:lang w:val="vi-VN"/>
          <w:rPrChange w:id="22" w:author="Nguyễn Hưng" w:date="2025-09-27T17:03:00Z" w16du:dateUtc="2025-09-27T10:03:00Z">
            <w:rPr>
              <w:rFonts w:asciiTheme="majorHAnsi" w:hAnsiTheme="majorHAnsi" w:cstheme="majorHAnsi"/>
              <w:b/>
              <w:sz w:val="20"/>
              <w:szCs w:val="20"/>
            </w:rPr>
          </w:rPrChange>
        </w:rPr>
      </w:pPr>
    </w:p>
    <w:p w14:paraId="0596CDB7" w14:textId="77777777" w:rsidR="006B0595" w:rsidRPr="00C3645C" w:rsidRDefault="006B0595" w:rsidP="006B0595">
      <w:pPr>
        <w:rPr>
          <w:rFonts w:asciiTheme="majorHAnsi" w:hAnsiTheme="majorHAnsi" w:cstheme="majorHAnsi"/>
          <w:b/>
          <w:sz w:val="20"/>
          <w:szCs w:val="20"/>
          <w:lang w:val="vi-VN"/>
          <w:rPrChange w:id="23" w:author="Nguyễn Hưng" w:date="2025-09-27T17:03:00Z" w16du:dateUtc="2025-09-27T10:03:00Z">
            <w:rPr>
              <w:rFonts w:asciiTheme="majorHAnsi" w:hAnsiTheme="majorHAnsi" w:cstheme="majorHAnsi"/>
              <w:b/>
              <w:sz w:val="20"/>
              <w:szCs w:val="20"/>
            </w:rPr>
          </w:rPrChange>
        </w:rPr>
      </w:pPr>
    </w:p>
    <w:p w14:paraId="055EA300" w14:textId="77777777" w:rsidR="006B0595" w:rsidRPr="00C3645C" w:rsidRDefault="006B0595" w:rsidP="006B0595">
      <w:pPr>
        <w:spacing w:after="0"/>
        <w:jc w:val="center"/>
        <w:rPr>
          <w:rFonts w:asciiTheme="majorHAnsi" w:hAnsiTheme="majorHAnsi" w:cstheme="majorHAnsi"/>
          <w:b/>
          <w:sz w:val="20"/>
          <w:szCs w:val="20"/>
          <w:lang w:val="vi-VN"/>
          <w:rPrChange w:id="24" w:author="Nguyễn Hưng" w:date="2025-09-27T17:03:00Z" w16du:dateUtc="2025-09-27T10:03:00Z">
            <w:rPr>
              <w:rFonts w:asciiTheme="majorHAnsi" w:hAnsiTheme="majorHAnsi" w:cstheme="majorHAnsi"/>
              <w:b/>
              <w:sz w:val="20"/>
              <w:szCs w:val="20"/>
            </w:rPr>
          </w:rPrChange>
        </w:rPr>
      </w:pPr>
    </w:p>
    <w:p w14:paraId="7E4A98DE" w14:textId="1E60FDD0" w:rsidR="00076F1F" w:rsidRPr="00C3645C" w:rsidRDefault="006B0595" w:rsidP="006B0595">
      <w:pPr>
        <w:pStyle w:val="Subtitle"/>
        <w:spacing w:before="120" w:after="0" w:line="324" w:lineRule="auto"/>
        <w:rPr>
          <w:rFonts w:asciiTheme="majorHAnsi" w:hAnsiTheme="majorHAnsi" w:cstheme="majorHAnsi"/>
          <w:sz w:val="24"/>
          <w:szCs w:val="24"/>
          <w:lang w:val="vi-VN"/>
          <w:rPrChange w:id="25" w:author="Nguyễn Hưng" w:date="2025-09-27T17:03:00Z" w16du:dateUtc="2025-09-27T10:03:00Z">
            <w:rPr>
              <w:rFonts w:asciiTheme="majorHAnsi" w:hAnsiTheme="majorHAnsi" w:cstheme="majorHAnsi"/>
              <w:sz w:val="24"/>
              <w:szCs w:val="24"/>
            </w:rPr>
          </w:rPrChange>
        </w:rPr>
        <w:sectPr w:rsidR="00076F1F" w:rsidRPr="00C3645C" w:rsidSect="00EF173C">
          <w:headerReference w:type="default" r:id="rId17"/>
          <w:pgSz w:w="11907" w:h="16840" w:code="9"/>
          <w:pgMar w:top="1134" w:right="1134" w:bottom="1134" w:left="1701" w:header="567" w:footer="567" w:gutter="567"/>
          <w:pgBorders w:zOrder="back" w:display="firstPage">
            <w:top w:val="thinThickSmallGap" w:sz="24" w:space="16" w:color="auto"/>
            <w:left w:val="thinThickSmallGap" w:sz="24" w:space="16" w:color="auto"/>
            <w:bottom w:val="thickThinSmallGap" w:sz="24" w:space="16" w:color="auto"/>
            <w:right w:val="thickThinSmallGap" w:sz="24" w:space="16" w:color="auto"/>
          </w:pgBorders>
          <w:cols w:space="720"/>
          <w:titlePg/>
          <w:docGrid w:linePitch="360"/>
        </w:sectPr>
      </w:pPr>
      <w:r w:rsidRPr="00C3645C">
        <w:rPr>
          <w:rFonts w:asciiTheme="majorHAnsi" w:hAnsiTheme="majorHAnsi" w:cstheme="majorHAnsi"/>
          <w:sz w:val="20"/>
          <w:szCs w:val="20"/>
          <w:lang w:val="vi-VN"/>
          <w:rPrChange w:id="26" w:author="Nguyễn Hưng" w:date="2025-09-27T17:03:00Z" w16du:dateUtc="2025-09-27T10:03:00Z">
            <w:rPr>
              <w:rFonts w:asciiTheme="majorHAnsi" w:hAnsiTheme="majorHAnsi" w:cstheme="majorHAnsi"/>
              <w:sz w:val="20"/>
              <w:szCs w:val="20"/>
            </w:rPr>
          </w:rPrChange>
        </w:rPr>
        <w:t xml:space="preserve">Hà Nội, </w:t>
      </w:r>
      <w:r w:rsidRPr="00C3645C">
        <w:rPr>
          <w:rFonts w:asciiTheme="majorHAnsi" w:hAnsiTheme="majorHAnsi" w:cstheme="majorHAnsi"/>
          <w:bCs/>
          <w:sz w:val="20"/>
          <w:szCs w:val="20"/>
          <w:lang w:val="vi-VN"/>
          <w:rPrChange w:id="27" w:author="Nguyễn Hưng" w:date="2025-09-27T17:03:00Z" w16du:dateUtc="2025-09-27T10:03:00Z">
            <w:rPr>
              <w:rFonts w:asciiTheme="majorHAnsi" w:hAnsiTheme="majorHAnsi" w:cstheme="majorHAnsi"/>
              <w:bCs/>
              <w:sz w:val="20"/>
              <w:szCs w:val="20"/>
            </w:rPr>
          </w:rPrChange>
        </w:rPr>
        <w:t>0</w:t>
      </w:r>
      <w:ins w:id="28" w:author="Nguyen Duc Anh" w:date="2025-09-27T16:43:00Z">
        <w:r w:rsidR="002B1994" w:rsidRPr="00C3645C">
          <w:rPr>
            <w:rFonts w:asciiTheme="majorHAnsi" w:hAnsiTheme="majorHAnsi" w:cstheme="majorHAnsi"/>
            <w:bCs/>
            <w:sz w:val="20"/>
            <w:szCs w:val="20"/>
            <w:lang w:val="vi-VN"/>
            <w:rPrChange w:id="29" w:author="Nguyễn Hưng" w:date="2025-09-27T17:03:00Z" w16du:dateUtc="2025-09-27T10:03:00Z">
              <w:rPr>
                <w:rFonts w:asciiTheme="majorHAnsi" w:hAnsiTheme="majorHAnsi" w:cstheme="majorHAnsi"/>
                <w:bCs/>
                <w:sz w:val="20"/>
                <w:szCs w:val="20"/>
              </w:rPr>
            </w:rPrChange>
          </w:rPr>
          <w:t>9</w:t>
        </w:r>
      </w:ins>
      <w:del w:id="30" w:author="Nguyen Duc Anh" w:date="2025-09-27T16:43:00Z">
        <w:r w:rsidRPr="00C3645C" w:rsidDel="002B1994">
          <w:rPr>
            <w:rFonts w:asciiTheme="majorHAnsi" w:hAnsiTheme="majorHAnsi" w:cstheme="majorHAnsi"/>
            <w:bCs/>
            <w:sz w:val="20"/>
            <w:szCs w:val="20"/>
            <w:lang w:val="vi-VN"/>
            <w:rPrChange w:id="31" w:author="Nguyễn Hưng" w:date="2025-09-27T17:03:00Z" w16du:dateUtc="2025-09-27T10:03:00Z">
              <w:rPr>
                <w:rFonts w:asciiTheme="majorHAnsi" w:hAnsiTheme="majorHAnsi" w:cstheme="majorHAnsi"/>
                <w:bCs/>
                <w:sz w:val="20"/>
                <w:szCs w:val="20"/>
              </w:rPr>
            </w:rPrChange>
          </w:rPr>
          <w:delText>4</w:delText>
        </w:r>
      </w:del>
      <w:r w:rsidRPr="00C3645C">
        <w:rPr>
          <w:rFonts w:asciiTheme="majorHAnsi" w:hAnsiTheme="majorHAnsi" w:cstheme="majorHAnsi"/>
          <w:bCs/>
          <w:sz w:val="20"/>
          <w:szCs w:val="20"/>
          <w:lang w:val="vi-VN"/>
          <w:rPrChange w:id="32" w:author="Nguyễn Hưng" w:date="2025-09-27T17:03:00Z" w16du:dateUtc="2025-09-27T10:03:00Z">
            <w:rPr>
              <w:rFonts w:asciiTheme="majorHAnsi" w:hAnsiTheme="majorHAnsi" w:cstheme="majorHAnsi"/>
              <w:bCs/>
              <w:sz w:val="20"/>
              <w:szCs w:val="20"/>
            </w:rPr>
          </w:rPrChange>
        </w:rPr>
        <w:t xml:space="preserve"> – 2025</w:t>
      </w:r>
    </w:p>
    <w:p w14:paraId="34FF25A4" w14:textId="154E0BA5" w:rsidR="00A90D42" w:rsidRPr="00C3645C" w:rsidRDefault="00A90D42" w:rsidP="00076F1F">
      <w:pPr>
        <w:spacing w:before="120" w:after="0" w:line="324" w:lineRule="auto"/>
        <w:ind w:firstLine="0"/>
        <w:rPr>
          <w:rFonts w:asciiTheme="majorHAnsi" w:hAnsiTheme="majorHAnsi" w:cstheme="majorHAnsi"/>
          <w:b/>
          <w:sz w:val="24"/>
          <w:szCs w:val="24"/>
          <w:lang w:val="vi-VN"/>
          <w:rPrChange w:id="33" w:author="Nguyễn Hưng" w:date="2025-09-27T17:03:00Z" w16du:dateUtc="2025-09-27T10:03:00Z">
            <w:rPr>
              <w:rFonts w:asciiTheme="majorHAnsi" w:hAnsiTheme="majorHAnsi" w:cstheme="majorHAnsi"/>
              <w:b/>
              <w:sz w:val="24"/>
              <w:szCs w:val="24"/>
            </w:rPr>
          </w:rPrChange>
        </w:rPr>
      </w:pPr>
    </w:p>
    <w:p w14:paraId="5B7B0BF7" w14:textId="699D8F5F" w:rsidR="00BE5E85" w:rsidRPr="00C3645C" w:rsidRDefault="00BE5E85" w:rsidP="00F04E3F">
      <w:pPr>
        <w:spacing w:before="120" w:after="0" w:line="324" w:lineRule="auto"/>
        <w:jc w:val="center"/>
        <w:rPr>
          <w:rFonts w:asciiTheme="majorHAnsi" w:hAnsiTheme="majorHAnsi" w:cstheme="majorHAnsi"/>
          <w:b/>
          <w:sz w:val="24"/>
          <w:szCs w:val="24"/>
          <w:lang w:val="vi-VN"/>
          <w:rPrChange w:id="34" w:author="Nguyễn Hưng" w:date="2025-09-27T17:03:00Z" w16du:dateUtc="2025-09-27T10:03:00Z">
            <w:rPr>
              <w:rFonts w:asciiTheme="majorHAnsi" w:hAnsiTheme="majorHAnsi" w:cstheme="majorHAnsi"/>
              <w:b/>
              <w:sz w:val="24"/>
              <w:szCs w:val="24"/>
            </w:rPr>
          </w:rPrChange>
        </w:rPr>
      </w:pPr>
      <w:r w:rsidRPr="00C3645C">
        <w:rPr>
          <w:rFonts w:asciiTheme="majorHAnsi" w:hAnsiTheme="majorHAnsi" w:cstheme="majorHAnsi"/>
          <w:b/>
          <w:sz w:val="24"/>
          <w:szCs w:val="24"/>
          <w:lang w:val="vi-VN"/>
          <w:rPrChange w:id="35" w:author="Nguyễn Hưng" w:date="2025-09-27T17:03:00Z" w16du:dateUtc="2025-09-27T10:03:00Z">
            <w:rPr>
              <w:rFonts w:asciiTheme="majorHAnsi" w:hAnsiTheme="majorHAnsi" w:cstheme="majorHAnsi"/>
              <w:b/>
              <w:sz w:val="24"/>
              <w:szCs w:val="24"/>
            </w:rPr>
          </w:rPrChange>
        </w:rPr>
        <w:t>BẢNG GHI NHẬN THAY ĐỔI TÀI LIỆU</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80" w:type="dxa"/>
          <w:right w:w="80" w:type="dxa"/>
        </w:tblCellMar>
        <w:tblLook w:val="0000" w:firstRow="0" w:lastRow="0" w:firstColumn="0" w:lastColumn="0" w:noHBand="0" w:noVBand="0"/>
      </w:tblPr>
      <w:tblGrid>
        <w:gridCol w:w="1009"/>
        <w:gridCol w:w="1375"/>
        <w:gridCol w:w="1099"/>
        <w:gridCol w:w="1191"/>
        <w:gridCol w:w="955"/>
        <w:gridCol w:w="2344"/>
        <w:gridCol w:w="1374"/>
      </w:tblGrid>
      <w:tr w:rsidR="00BE5E85" w:rsidRPr="002107C9" w14:paraId="41B3DD3D" w14:textId="77777777" w:rsidTr="00BE5E85">
        <w:trPr>
          <w:tblHeader/>
        </w:trPr>
        <w:tc>
          <w:tcPr>
            <w:tcW w:w="539" w:type="pct"/>
            <w:shd w:val="pct10" w:color="auto" w:fill="FFFFFF"/>
            <w:vAlign w:val="center"/>
          </w:tcPr>
          <w:p w14:paraId="1A86F227" w14:textId="77777777" w:rsidR="00BE5E85" w:rsidRPr="002107C9" w:rsidRDefault="00BE5E85" w:rsidP="00F04E3F">
            <w:pPr>
              <w:spacing w:before="120" w:after="0" w:line="324" w:lineRule="auto"/>
              <w:ind w:firstLine="0"/>
              <w:rPr>
                <w:rFonts w:asciiTheme="majorHAnsi" w:hAnsiTheme="majorHAnsi" w:cstheme="majorHAnsi"/>
                <w:b/>
                <w:snapToGrid w:val="0"/>
                <w:sz w:val="24"/>
                <w:szCs w:val="24"/>
              </w:rPr>
            </w:pPr>
            <w:r w:rsidRPr="002107C9">
              <w:rPr>
                <w:rFonts w:asciiTheme="majorHAnsi" w:hAnsiTheme="majorHAnsi" w:cstheme="majorHAnsi"/>
                <w:b/>
                <w:snapToGrid w:val="0"/>
                <w:sz w:val="24"/>
                <w:szCs w:val="24"/>
              </w:rPr>
              <w:t>Ngày thay đổi</w:t>
            </w:r>
          </w:p>
        </w:tc>
        <w:tc>
          <w:tcPr>
            <w:tcW w:w="735" w:type="pct"/>
            <w:shd w:val="pct10" w:color="auto" w:fill="FFFFFF"/>
            <w:vAlign w:val="center"/>
          </w:tcPr>
          <w:p w14:paraId="46047977" w14:textId="77777777" w:rsidR="00BE5E85" w:rsidRPr="002107C9" w:rsidRDefault="00BE5E85" w:rsidP="00F04E3F">
            <w:pPr>
              <w:spacing w:before="120" w:after="0" w:line="324" w:lineRule="auto"/>
              <w:ind w:firstLine="0"/>
              <w:rPr>
                <w:rFonts w:asciiTheme="majorHAnsi" w:hAnsiTheme="majorHAnsi" w:cstheme="majorHAnsi"/>
                <w:b/>
                <w:snapToGrid w:val="0"/>
                <w:sz w:val="24"/>
                <w:szCs w:val="24"/>
              </w:rPr>
            </w:pPr>
            <w:r w:rsidRPr="002107C9">
              <w:rPr>
                <w:rFonts w:asciiTheme="majorHAnsi" w:hAnsiTheme="majorHAnsi" w:cstheme="majorHAnsi"/>
                <w:b/>
                <w:snapToGrid w:val="0"/>
                <w:sz w:val="24"/>
                <w:szCs w:val="24"/>
              </w:rPr>
              <w:t>Vị trí thay đổi</w:t>
            </w:r>
          </w:p>
        </w:tc>
        <w:tc>
          <w:tcPr>
            <w:tcW w:w="588" w:type="pct"/>
            <w:shd w:val="pct10" w:color="auto" w:fill="FFFFFF"/>
            <w:vAlign w:val="center"/>
          </w:tcPr>
          <w:p w14:paraId="34B4A605" w14:textId="77777777" w:rsidR="00BE5E85" w:rsidRPr="002107C9" w:rsidRDefault="00BE5E85" w:rsidP="00F04E3F">
            <w:pPr>
              <w:spacing w:before="120" w:after="0" w:line="324" w:lineRule="auto"/>
              <w:ind w:firstLine="0"/>
              <w:rPr>
                <w:rFonts w:asciiTheme="majorHAnsi" w:hAnsiTheme="majorHAnsi" w:cstheme="majorHAnsi"/>
                <w:b/>
                <w:snapToGrid w:val="0"/>
                <w:sz w:val="24"/>
                <w:szCs w:val="24"/>
              </w:rPr>
            </w:pPr>
            <w:r w:rsidRPr="002107C9">
              <w:rPr>
                <w:rFonts w:asciiTheme="majorHAnsi" w:hAnsiTheme="majorHAnsi" w:cstheme="majorHAnsi"/>
                <w:b/>
                <w:snapToGrid w:val="0"/>
                <w:sz w:val="24"/>
                <w:szCs w:val="24"/>
              </w:rPr>
              <w:t>Lý do</w:t>
            </w:r>
          </w:p>
        </w:tc>
        <w:tc>
          <w:tcPr>
            <w:tcW w:w="637" w:type="pct"/>
            <w:shd w:val="pct10" w:color="auto" w:fill="FFFFFF"/>
            <w:vAlign w:val="center"/>
          </w:tcPr>
          <w:p w14:paraId="1151D4DA" w14:textId="77777777" w:rsidR="00BE5E85" w:rsidRPr="002107C9" w:rsidRDefault="00BE5E85" w:rsidP="00F04E3F">
            <w:pPr>
              <w:spacing w:before="120" w:after="0" w:line="324" w:lineRule="auto"/>
              <w:ind w:firstLine="0"/>
              <w:rPr>
                <w:rFonts w:asciiTheme="majorHAnsi" w:hAnsiTheme="majorHAnsi" w:cstheme="majorHAnsi"/>
                <w:b/>
                <w:snapToGrid w:val="0"/>
                <w:sz w:val="24"/>
                <w:szCs w:val="24"/>
              </w:rPr>
            </w:pPr>
            <w:r w:rsidRPr="002107C9">
              <w:rPr>
                <w:rFonts w:asciiTheme="majorHAnsi" w:hAnsiTheme="majorHAnsi" w:cstheme="majorHAnsi"/>
                <w:b/>
                <w:snapToGrid w:val="0"/>
                <w:sz w:val="24"/>
                <w:szCs w:val="24"/>
              </w:rPr>
              <w:t>Nguồn gốc</w:t>
            </w:r>
          </w:p>
        </w:tc>
        <w:tc>
          <w:tcPr>
            <w:tcW w:w="511" w:type="pct"/>
            <w:shd w:val="pct10" w:color="auto" w:fill="FFFFFF"/>
            <w:vAlign w:val="center"/>
          </w:tcPr>
          <w:p w14:paraId="0B5F6A2B" w14:textId="77777777" w:rsidR="00BE5E85" w:rsidRPr="002107C9" w:rsidRDefault="00BE5E85" w:rsidP="00F04E3F">
            <w:pPr>
              <w:spacing w:before="120" w:after="0" w:line="324" w:lineRule="auto"/>
              <w:ind w:firstLine="0"/>
              <w:rPr>
                <w:rFonts w:asciiTheme="majorHAnsi" w:hAnsiTheme="majorHAnsi" w:cstheme="majorHAnsi"/>
                <w:b/>
                <w:snapToGrid w:val="0"/>
                <w:sz w:val="24"/>
                <w:szCs w:val="24"/>
              </w:rPr>
            </w:pPr>
            <w:r w:rsidRPr="002107C9">
              <w:rPr>
                <w:rFonts w:asciiTheme="majorHAnsi" w:hAnsiTheme="majorHAnsi" w:cstheme="majorHAnsi"/>
                <w:b/>
                <w:snapToGrid w:val="0"/>
                <w:sz w:val="24"/>
                <w:szCs w:val="24"/>
              </w:rPr>
              <w:t>Phiên bản cũ</w:t>
            </w:r>
          </w:p>
        </w:tc>
        <w:tc>
          <w:tcPr>
            <w:tcW w:w="1253" w:type="pct"/>
            <w:shd w:val="pct10" w:color="auto" w:fill="FFFFFF"/>
            <w:vAlign w:val="center"/>
          </w:tcPr>
          <w:p w14:paraId="6678A539" w14:textId="77777777" w:rsidR="00BE5E85" w:rsidRPr="002107C9" w:rsidRDefault="00BE5E85" w:rsidP="00F04E3F">
            <w:pPr>
              <w:spacing w:before="120" w:after="0" w:line="324" w:lineRule="auto"/>
              <w:ind w:firstLine="0"/>
              <w:rPr>
                <w:rFonts w:asciiTheme="majorHAnsi" w:hAnsiTheme="majorHAnsi" w:cstheme="majorHAnsi"/>
                <w:b/>
                <w:snapToGrid w:val="0"/>
                <w:sz w:val="24"/>
                <w:szCs w:val="24"/>
              </w:rPr>
            </w:pPr>
            <w:r w:rsidRPr="002107C9">
              <w:rPr>
                <w:rFonts w:asciiTheme="majorHAnsi" w:hAnsiTheme="majorHAnsi" w:cstheme="majorHAnsi"/>
                <w:b/>
                <w:snapToGrid w:val="0"/>
                <w:sz w:val="24"/>
                <w:szCs w:val="24"/>
              </w:rPr>
              <w:t>Mô tả thay đổi</w:t>
            </w:r>
          </w:p>
        </w:tc>
        <w:tc>
          <w:tcPr>
            <w:tcW w:w="735" w:type="pct"/>
            <w:shd w:val="pct10" w:color="auto" w:fill="FFFFFF"/>
            <w:vAlign w:val="center"/>
          </w:tcPr>
          <w:p w14:paraId="3D675EFD" w14:textId="77777777" w:rsidR="00BE5E85" w:rsidRPr="002107C9" w:rsidRDefault="00BE5E85" w:rsidP="00F04E3F">
            <w:pPr>
              <w:spacing w:before="120" w:after="0" w:line="324" w:lineRule="auto"/>
              <w:ind w:firstLine="0"/>
              <w:rPr>
                <w:rFonts w:asciiTheme="majorHAnsi" w:hAnsiTheme="majorHAnsi" w:cstheme="majorHAnsi"/>
                <w:b/>
                <w:snapToGrid w:val="0"/>
                <w:sz w:val="24"/>
                <w:szCs w:val="24"/>
              </w:rPr>
            </w:pPr>
            <w:r w:rsidRPr="002107C9">
              <w:rPr>
                <w:rFonts w:asciiTheme="majorHAnsi" w:hAnsiTheme="majorHAnsi" w:cstheme="majorHAnsi"/>
                <w:b/>
                <w:snapToGrid w:val="0"/>
                <w:sz w:val="24"/>
                <w:szCs w:val="24"/>
              </w:rPr>
              <w:t>Phiên bản mới</w:t>
            </w:r>
          </w:p>
        </w:tc>
      </w:tr>
      <w:tr w:rsidR="00BE5E85" w:rsidRPr="002107C9" w14:paraId="3331B54F" w14:textId="77777777" w:rsidTr="00BE5E85">
        <w:tc>
          <w:tcPr>
            <w:tcW w:w="539" w:type="pct"/>
          </w:tcPr>
          <w:p w14:paraId="2C3B3205"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75FAC0E1"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88" w:type="pct"/>
          </w:tcPr>
          <w:p w14:paraId="2FC67A7D"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637" w:type="pct"/>
          </w:tcPr>
          <w:p w14:paraId="6C55E5E6"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11" w:type="pct"/>
          </w:tcPr>
          <w:p w14:paraId="36619640"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1253" w:type="pct"/>
          </w:tcPr>
          <w:p w14:paraId="58CDEC17"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6EE71C33"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r>
      <w:tr w:rsidR="00BE5E85" w:rsidRPr="002107C9" w14:paraId="43055ED7" w14:textId="77777777" w:rsidTr="00BE5E85">
        <w:tc>
          <w:tcPr>
            <w:tcW w:w="539" w:type="pct"/>
          </w:tcPr>
          <w:p w14:paraId="15055704"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08E7FA97"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88" w:type="pct"/>
          </w:tcPr>
          <w:p w14:paraId="468526EE"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637" w:type="pct"/>
          </w:tcPr>
          <w:p w14:paraId="7D335B83"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11" w:type="pct"/>
          </w:tcPr>
          <w:p w14:paraId="364AB5BD"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1253" w:type="pct"/>
          </w:tcPr>
          <w:p w14:paraId="6B2AE4F4"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679E67EA"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r>
      <w:tr w:rsidR="00BE5E85" w:rsidRPr="002107C9" w14:paraId="1FD191A4" w14:textId="77777777" w:rsidTr="00BE5E85">
        <w:tc>
          <w:tcPr>
            <w:tcW w:w="539" w:type="pct"/>
          </w:tcPr>
          <w:p w14:paraId="401427FC"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604ECC21"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88" w:type="pct"/>
          </w:tcPr>
          <w:p w14:paraId="49FA092C"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637" w:type="pct"/>
          </w:tcPr>
          <w:p w14:paraId="183EA824"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11" w:type="pct"/>
          </w:tcPr>
          <w:p w14:paraId="36C527AC"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1253" w:type="pct"/>
          </w:tcPr>
          <w:p w14:paraId="448FCCF9"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5BB73DFA"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r>
      <w:tr w:rsidR="00BE5E85" w:rsidRPr="002107C9" w14:paraId="699B6F37" w14:textId="77777777" w:rsidTr="00BE5E85">
        <w:tc>
          <w:tcPr>
            <w:tcW w:w="539" w:type="pct"/>
          </w:tcPr>
          <w:p w14:paraId="45CCF0AF"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623A3493"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88" w:type="pct"/>
          </w:tcPr>
          <w:p w14:paraId="6DFFE4C9"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637" w:type="pct"/>
          </w:tcPr>
          <w:p w14:paraId="0CF8D6C1"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11" w:type="pct"/>
          </w:tcPr>
          <w:p w14:paraId="41535499"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1253" w:type="pct"/>
          </w:tcPr>
          <w:p w14:paraId="34E14B0C"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4208E08E"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r>
      <w:tr w:rsidR="00BE5E85" w:rsidRPr="002107C9" w14:paraId="1FC2011B" w14:textId="77777777" w:rsidTr="00BE5E85">
        <w:tc>
          <w:tcPr>
            <w:tcW w:w="539" w:type="pct"/>
          </w:tcPr>
          <w:p w14:paraId="0B0683B3"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13F72107"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88" w:type="pct"/>
          </w:tcPr>
          <w:p w14:paraId="0ABAC976"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637" w:type="pct"/>
          </w:tcPr>
          <w:p w14:paraId="3ACF6505"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11" w:type="pct"/>
          </w:tcPr>
          <w:p w14:paraId="416350A6"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1253" w:type="pct"/>
          </w:tcPr>
          <w:p w14:paraId="1A19D65C"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6C414A08"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r>
      <w:tr w:rsidR="00BE5E85" w:rsidRPr="002107C9" w14:paraId="0B8E84D4" w14:textId="77777777" w:rsidTr="00BE5E85">
        <w:tc>
          <w:tcPr>
            <w:tcW w:w="539" w:type="pct"/>
          </w:tcPr>
          <w:p w14:paraId="70B1275F"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57405B0D"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88" w:type="pct"/>
          </w:tcPr>
          <w:p w14:paraId="5AF1DF28"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637" w:type="pct"/>
          </w:tcPr>
          <w:p w14:paraId="0C0AEEC8"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11" w:type="pct"/>
          </w:tcPr>
          <w:p w14:paraId="1A771BB1"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1253" w:type="pct"/>
          </w:tcPr>
          <w:p w14:paraId="666E0F25"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2747E0F9"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r>
      <w:tr w:rsidR="00BE5E85" w:rsidRPr="002107C9" w14:paraId="4D4E570E" w14:textId="77777777" w:rsidTr="00BE5E85">
        <w:tc>
          <w:tcPr>
            <w:tcW w:w="539" w:type="pct"/>
          </w:tcPr>
          <w:p w14:paraId="758A80B8"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5D790C87"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88" w:type="pct"/>
          </w:tcPr>
          <w:p w14:paraId="07E27049"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637" w:type="pct"/>
          </w:tcPr>
          <w:p w14:paraId="14FA60D0"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11" w:type="pct"/>
          </w:tcPr>
          <w:p w14:paraId="6460B931"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1253" w:type="pct"/>
          </w:tcPr>
          <w:p w14:paraId="6DAD7E64"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33D6AA41"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r>
      <w:tr w:rsidR="00BE5E85" w:rsidRPr="002107C9" w14:paraId="41822CD9" w14:textId="77777777" w:rsidTr="00BE5E85">
        <w:tc>
          <w:tcPr>
            <w:tcW w:w="539" w:type="pct"/>
          </w:tcPr>
          <w:p w14:paraId="516E8CF3"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19223074"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88" w:type="pct"/>
          </w:tcPr>
          <w:p w14:paraId="4FA99460"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637" w:type="pct"/>
          </w:tcPr>
          <w:p w14:paraId="37AE1698"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11" w:type="pct"/>
          </w:tcPr>
          <w:p w14:paraId="2CA59864"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1253" w:type="pct"/>
          </w:tcPr>
          <w:p w14:paraId="67D3FFA1"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4B02B262"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r>
      <w:tr w:rsidR="00BE5E85" w:rsidRPr="002107C9" w14:paraId="0A3B4C11" w14:textId="77777777" w:rsidTr="00BE5E85">
        <w:tc>
          <w:tcPr>
            <w:tcW w:w="539" w:type="pct"/>
          </w:tcPr>
          <w:p w14:paraId="39FF531B"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1323F739"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88" w:type="pct"/>
          </w:tcPr>
          <w:p w14:paraId="65CFF2F6"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637" w:type="pct"/>
          </w:tcPr>
          <w:p w14:paraId="75A8BC7A"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11" w:type="pct"/>
          </w:tcPr>
          <w:p w14:paraId="655390D9"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1253" w:type="pct"/>
          </w:tcPr>
          <w:p w14:paraId="51E8D0D6"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6BA0932E"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r>
      <w:tr w:rsidR="00BE5E85" w:rsidRPr="002107C9" w14:paraId="1B866B1C" w14:textId="77777777" w:rsidTr="00BE5E85">
        <w:tc>
          <w:tcPr>
            <w:tcW w:w="539" w:type="pct"/>
          </w:tcPr>
          <w:p w14:paraId="1FE1E180"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37949D41"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88" w:type="pct"/>
          </w:tcPr>
          <w:p w14:paraId="5B619177"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637" w:type="pct"/>
          </w:tcPr>
          <w:p w14:paraId="49166DAD"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11" w:type="pct"/>
          </w:tcPr>
          <w:p w14:paraId="7C7A71D1"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1253" w:type="pct"/>
          </w:tcPr>
          <w:p w14:paraId="006D5551"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7D6EB799"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r>
      <w:tr w:rsidR="00BE5E85" w:rsidRPr="002107C9" w14:paraId="058B1CBB" w14:textId="77777777" w:rsidTr="00BE5E85">
        <w:tc>
          <w:tcPr>
            <w:tcW w:w="539" w:type="pct"/>
          </w:tcPr>
          <w:p w14:paraId="0EC7E039"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24F1B663"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88" w:type="pct"/>
          </w:tcPr>
          <w:p w14:paraId="67EEB8F9"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637" w:type="pct"/>
          </w:tcPr>
          <w:p w14:paraId="4C3B0D76"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11" w:type="pct"/>
          </w:tcPr>
          <w:p w14:paraId="10803C04"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1253" w:type="pct"/>
          </w:tcPr>
          <w:p w14:paraId="228B1842"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4D2E554C"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r>
      <w:tr w:rsidR="00BE5E85" w:rsidRPr="002107C9" w14:paraId="257D24C5" w14:textId="77777777" w:rsidTr="00BE5E85">
        <w:tc>
          <w:tcPr>
            <w:tcW w:w="539" w:type="pct"/>
          </w:tcPr>
          <w:p w14:paraId="44D9D66C"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7403D8AE"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88" w:type="pct"/>
          </w:tcPr>
          <w:p w14:paraId="529C772F"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637" w:type="pct"/>
          </w:tcPr>
          <w:p w14:paraId="5795162C"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11" w:type="pct"/>
          </w:tcPr>
          <w:p w14:paraId="0D80767F"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1253" w:type="pct"/>
          </w:tcPr>
          <w:p w14:paraId="144E97D1"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2622F0D0"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r>
      <w:tr w:rsidR="00BE5E85" w:rsidRPr="002107C9" w14:paraId="1D59A9D3" w14:textId="77777777" w:rsidTr="00BE5E85">
        <w:tc>
          <w:tcPr>
            <w:tcW w:w="539" w:type="pct"/>
          </w:tcPr>
          <w:p w14:paraId="4CF85ECD"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6F59B204"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88" w:type="pct"/>
          </w:tcPr>
          <w:p w14:paraId="5F0F3199"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637" w:type="pct"/>
          </w:tcPr>
          <w:p w14:paraId="64EE9505"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511" w:type="pct"/>
          </w:tcPr>
          <w:p w14:paraId="2FD7C3DF"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1253" w:type="pct"/>
          </w:tcPr>
          <w:p w14:paraId="038220CD"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c>
          <w:tcPr>
            <w:tcW w:w="735" w:type="pct"/>
          </w:tcPr>
          <w:p w14:paraId="32310355" w14:textId="77777777" w:rsidR="00BE5E85" w:rsidRPr="002107C9" w:rsidRDefault="00BE5E85" w:rsidP="00F04E3F">
            <w:pPr>
              <w:spacing w:before="120" w:after="0" w:line="324" w:lineRule="auto"/>
              <w:ind w:firstLine="0"/>
              <w:rPr>
                <w:rFonts w:asciiTheme="majorHAnsi" w:hAnsiTheme="majorHAnsi" w:cstheme="majorHAnsi"/>
                <w:sz w:val="24"/>
                <w:szCs w:val="24"/>
              </w:rPr>
            </w:pPr>
          </w:p>
        </w:tc>
      </w:tr>
    </w:tbl>
    <w:p w14:paraId="13D4C43E" w14:textId="77777777" w:rsidR="00BE5E85" w:rsidRPr="002107C9" w:rsidRDefault="00BE5E85" w:rsidP="00F04E3F">
      <w:pPr>
        <w:pStyle w:val="NormalTB"/>
        <w:spacing w:before="120" w:line="324" w:lineRule="auto"/>
        <w:jc w:val="both"/>
        <w:rPr>
          <w:rFonts w:asciiTheme="majorHAnsi" w:hAnsiTheme="majorHAnsi" w:cstheme="majorHAnsi"/>
          <w:sz w:val="24"/>
          <w:szCs w:val="24"/>
        </w:rPr>
      </w:pPr>
    </w:p>
    <w:p w14:paraId="64794807" w14:textId="77777777" w:rsidR="00BE5E85" w:rsidRPr="002107C9" w:rsidRDefault="00BE5E85" w:rsidP="00F04E3F">
      <w:pPr>
        <w:pStyle w:val="NormalTB"/>
        <w:spacing w:before="120" w:line="324" w:lineRule="auto"/>
        <w:jc w:val="both"/>
        <w:rPr>
          <w:rFonts w:asciiTheme="majorHAnsi" w:hAnsiTheme="majorHAnsi" w:cstheme="majorHAnsi"/>
          <w:sz w:val="24"/>
          <w:szCs w:val="24"/>
        </w:rPr>
      </w:pPr>
    </w:p>
    <w:p w14:paraId="1BCD15A7" w14:textId="77777777" w:rsidR="00BE5E85" w:rsidRPr="002107C9" w:rsidRDefault="00BE5E85" w:rsidP="00F04E3F">
      <w:pPr>
        <w:pStyle w:val="NormalTB"/>
        <w:spacing w:before="120" w:line="324" w:lineRule="auto"/>
        <w:jc w:val="both"/>
        <w:rPr>
          <w:rFonts w:asciiTheme="majorHAnsi" w:hAnsiTheme="majorHAnsi" w:cstheme="majorHAnsi"/>
          <w:sz w:val="24"/>
          <w:szCs w:val="24"/>
        </w:rPr>
      </w:pPr>
    </w:p>
    <w:p w14:paraId="7B3F5136" w14:textId="0B433FD6" w:rsidR="00BE5E85" w:rsidRPr="002107C9" w:rsidRDefault="00BE5E85" w:rsidP="00F04E3F">
      <w:pPr>
        <w:pStyle w:val="NormalTB"/>
        <w:spacing w:before="120" w:line="324" w:lineRule="auto"/>
        <w:jc w:val="both"/>
        <w:rPr>
          <w:rFonts w:asciiTheme="majorHAnsi" w:hAnsiTheme="majorHAnsi" w:cstheme="majorHAnsi"/>
          <w:sz w:val="24"/>
          <w:szCs w:val="24"/>
        </w:rPr>
      </w:pPr>
    </w:p>
    <w:p w14:paraId="2DF4A3B9" w14:textId="1D39C5C7" w:rsidR="00A90D42" w:rsidRPr="002107C9" w:rsidRDefault="00A90D42" w:rsidP="00F04E3F">
      <w:pPr>
        <w:pStyle w:val="NormalTB"/>
        <w:spacing w:before="120" w:line="324" w:lineRule="auto"/>
        <w:jc w:val="both"/>
        <w:rPr>
          <w:rFonts w:asciiTheme="majorHAnsi" w:hAnsiTheme="majorHAnsi" w:cstheme="majorHAnsi"/>
          <w:sz w:val="24"/>
          <w:szCs w:val="24"/>
        </w:rPr>
      </w:pPr>
    </w:p>
    <w:p w14:paraId="4C652767" w14:textId="5FA57887" w:rsidR="00A90D42" w:rsidRPr="002107C9" w:rsidRDefault="00A90D42" w:rsidP="00F04E3F">
      <w:pPr>
        <w:pStyle w:val="NormalTB"/>
        <w:spacing w:before="120" w:line="324" w:lineRule="auto"/>
        <w:jc w:val="both"/>
        <w:rPr>
          <w:rFonts w:asciiTheme="majorHAnsi" w:hAnsiTheme="majorHAnsi" w:cstheme="majorHAnsi"/>
          <w:sz w:val="24"/>
          <w:szCs w:val="24"/>
        </w:rPr>
      </w:pPr>
    </w:p>
    <w:p w14:paraId="6A0DB246" w14:textId="2A7D2277" w:rsidR="00A90D42" w:rsidRPr="002107C9" w:rsidRDefault="00A90D42" w:rsidP="00F04E3F">
      <w:pPr>
        <w:pStyle w:val="NormalTB"/>
        <w:spacing w:before="120" w:line="324" w:lineRule="auto"/>
        <w:jc w:val="both"/>
        <w:rPr>
          <w:rFonts w:asciiTheme="majorHAnsi" w:hAnsiTheme="majorHAnsi" w:cstheme="majorHAnsi"/>
          <w:sz w:val="24"/>
          <w:szCs w:val="24"/>
        </w:rPr>
      </w:pPr>
    </w:p>
    <w:p w14:paraId="1D9FEC73" w14:textId="1B3EBA9E" w:rsidR="00A90D42" w:rsidRPr="002107C9" w:rsidRDefault="00A90D42" w:rsidP="00F04E3F">
      <w:pPr>
        <w:pStyle w:val="NormalTB"/>
        <w:spacing w:before="120" w:line="324" w:lineRule="auto"/>
        <w:jc w:val="both"/>
        <w:rPr>
          <w:rFonts w:asciiTheme="majorHAnsi" w:hAnsiTheme="majorHAnsi" w:cstheme="majorHAnsi"/>
          <w:sz w:val="24"/>
          <w:szCs w:val="24"/>
        </w:rPr>
      </w:pPr>
    </w:p>
    <w:p w14:paraId="5D286F94" w14:textId="11E73A23" w:rsidR="00A90D42" w:rsidRPr="002107C9" w:rsidRDefault="00A90D42" w:rsidP="00F04E3F">
      <w:pPr>
        <w:pStyle w:val="NormalTB"/>
        <w:spacing w:before="120" w:line="324" w:lineRule="auto"/>
        <w:jc w:val="both"/>
        <w:rPr>
          <w:rFonts w:asciiTheme="majorHAnsi" w:hAnsiTheme="majorHAnsi" w:cstheme="majorHAnsi"/>
          <w:sz w:val="24"/>
          <w:szCs w:val="24"/>
        </w:rPr>
      </w:pPr>
    </w:p>
    <w:p w14:paraId="5D98B9F1" w14:textId="77777777" w:rsidR="006D30B5" w:rsidRPr="002107C9" w:rsidRDefault="006D30B5" w:rsidP="006D30B5">
      <w:pPr>
        <w:jc w:val="center"/>
        <w:rPr>
          <w:rFonts w:asciiTheme="majorHAnsi" w:hAnsiTheme="majorHAnsi" w:cstheme="majorHAnsi"/>
          <w:b/>
          <w:bCs/>
          <w:kern w:val="1"/>
          <w:sz w:val="26"/>
          <w:szCs w:val="26"/>
        </w:rPr>
        <w:sectPr w:rsidR="006D30B5" w:rsidRPr="002107C9" w:rsidSect="00952049">
          <w:headerReference w:type="default" r:id="rId18"/>
          <w:footerReference w:type="default" r:id="rId19"/>
          <w:headerReference w:type="first" r:id="rId20"/>
          <w:pgSz w:w="11909" w:h="16834" w:code="9"/>
          <w:pgMar w:top="1134" w:right="1134" w:bottom="1134" w:left="1418" w:header="461" w:footer="461" w:gutter="0"/>
          <w:pgNumType w:start="1"/>
          <w:cols w:space="720"/>
          <w:titlePg/>
          <w:docGrid w:linePitch="326"/>
        </w:sectPr>
      </w:pPr>
    </w:p>
    <w:p w14:paraId="21A56D8F" w14:textId="77777777" w:rsidR="00A44751" w:rsidRDefault="00A44751" w:rsidP="00A44751">
      <w:pPr>
        <w:spacing w:after="0"/>
        <w:ind w:firstLine="0"/>
        <w:rPr>
          <w:rFonts w:asciiTheme="majorHAnsi" w:hAnsiTheme="majorHAnsi" w:cstheme="majorHAnsi"/>
          <w:b/>
          <w:color w:val="000000" w:themeColor="text1"/>
          <w:sz w:val="26"/>
          <w:szCs w:val="26"/>
        </w:rPr>
      </w:pPr>
      <w:r>
        <w:rPr>
          <w:rFonts w:asciiTheme="majorHAnsi" w:hAnsiTheme="majorHAnsi" w:cstheme="majorHAnsi"/>
          <w:b/>
          <w:bCs/>
          <w:kern w:val="1"/>
          <w:sz w:val="26"/>
          <w:szCs w:val="26"/>
        </w:rPr>
        <w:lastRenderedPageBreak/>
        <w:t>PHẦN</w:t>
      </w:r>
      <w:r w:rsidRPr="002107C9">
        <w:rPr>
          <w:rFonts w:asciiTheme="majorHAnsi" w:hAnsiTheme="majorHAnsi" w:cstheme="majorHAnsi"/>
          <w:b/>
          <w:bCs/>
          <w:kern w:val="1"/>
          <w:sz w:val="26"/>
          <w:szCs w:val="26"/>
        </w:rPr>
        <w:t xml:space="preserve"> KÝ</w:t>
      </w:r>
      <w:r>
        <w:rPr>
          <w:rFonts w:asciiTheme="majorHAnsi" w:hAnsiTheme="majorHAnsi" w:cstheme="majorHAnsi"/>
          <w:b/>
          <w:bCs/>
          <w:kern w:val="1"/>
          <w:sz w:val="26"/>
          <w:szCs w:val="26"/>
        </w:rPr>
        <w:t xml:space="preserve"> XÁC NHẬN - </w:t>
      </w:r>
      <w:r w:rsidRPr="009D0ED4">
        <w:rPr>
          <w:rFonts w:asciiTheme="majorHAnsi" w:hAnsiTheme="majorHAnsi" w:cstheme="majorHAnsi"/>
          <w:b/>
          <w:color w:val="000000" w:themeColor="text1"/>
          <w:sz w:val="26"/>
          <w:szCs w:val="26"/>
        </w:rPr>
        <w:t>TỔ TRIỂN KHAI VÀ NGHIỆM THU HỢP ĐỒNG THEO QUYẾT ĐỊNH SỐ 30/NHNHo-CDAĐC:</w:t>
      </w:r>
    </w:p>
    <w:p w14:paraId="6268C4C3" w14:textId="77777777" w:rsidR="00A44751" w:rsidRPr="002107C9" w:rsidRDefault="00A44751" w:rsidP="00A44751">
      <w:pPr>
        <w:spacing w:after="0"/>
        <w:jc w:val="right"/>
        <w:rPr>
          <w:rFonts w:asciiTheme="majorHAnsi" w:hAnsiTheme="majorHAnsi" w:cstheme="majorHAnsi"/>
          <w:b/>
          <w:color w:val="000000" w:themeColor="text1"/>
          <w:sz w:val="26"/>
          <w:szCs w:val="26"/>
        </w:rPr>
      </w:pPr>
      <w:r w:rsidRPr="002107C9">
        <w:rPr>
          <w:rFonts w:asciiTheme="majorHAnsi" w:hAnsiTheme="majorHAnsi" w:cstheme="majorHAnsi"/>
          <w:color w:val="000000" w:themeColor="text1"/>
          <w:sz w:val="26"/>
          <w:szCs w:val="26"/>
        </w:rPr>
        <w:t xml:space="preserve">Ngày </w:t>
      </w:r>
      <w:r>
        <w:rPr>
          <w:rFonts w:asciiTheme="majorHAnsi" w:hAnsiTheme="majorHAnsi" w:cstheme="majorHAnsi"/>
          <w:color w:val="000000" w:themeColor="text1"/>
          <w:sz w:val="26"/>
          <w:szCs w:val="26"/>
        </w:rPr>
        <w:t>.</w:t>
      </w:r>
      <w:r w:rsidRPr="002107C9">
        <w:rPr>
          <w:rFonts w:asciiTheme="majorHAnsi" w:hAnsiTheme="majorHAnsi" w:cstheme="majorHAnsi"/>
          <w:color w:val="000000" w:themeColor="text1"/>
          <w:sz w:val="26"/>
          <w:szCs w:val="26"/>
        </w:rPr>
        <w:t xml:space="preserve">… tháng </w:t>
      </w:r>
      <w:r>
        <w:rPr>
          <w:rFonts w:asciiTheme="majorHAnsi" w:hAnsiTheme="majorHAnsi" w:cstheme="majorHAnsi"/>
          <w:color w:val="000000" w:themeColor="text1"/>
          <w:sz w:val="26"/>
          <w:szCs w:val="26"/>
        </w:rPr>
        <w:t>.</w:t>
      </w:r>
      <w:r w:rsidRPr="002107C9">
        <w:rPr>
          <w:rFonts w:asciiTheme="majorHAnsi" w:hAnsiTheme="majorHAnsi" w:cstheme="majorHAnsi"/>
          <w:color w:val="000000" w:themeColor="text1"/>
          <w:sz w:val="26"/>
          <w:szCs w:val="26"/>
        </w:rPr>
        <w:t xml:space="preserve">… năm </w:t>
      </w:r>
      <w:r>
        <w:rPr>
          <w:rFonts w:asciiTheme="majorHAnsi" w:hAnsiTheme="majorHAnsi" w:cstheme="majorHAnsi"/>
          <w:color w:val="000000" w:themeColor="text1"/>
          <w:sz w:val="26"/>
          <w:szCs w:val="26"/>
        </w:rPr>
        <w:t>…..</w:t>
      </w:r>
      <w:r w:rsidRPr="002107C9">
        <w:rPr>
          <w:rFonts w:asciiTheme="majorHAnsi" w:hAnsiTheme="majorHAnsi" w:cstheme="majorHAnsi"/>
          <w:color w:val="000000" w:themeColor="text1"/>
          <w:sz w:val="26"/>
          <w:szCs w:val="26"/>
        </w:rPr>
        <w:t>…</w:t>
      </w:r>
    </w:p>
    <w:tbl>
      <w:tblPr>
        <w:tblStyle w:val="TableGrid"/>
        <w:tblW w:w="9800" w:type="dxa"/>
        <w:tblLook w:val="04A0" w:firstRow="1" w:lastRow="0" w:firstColumn="1" w:lastColumn="0" w:noHBand="0" w:noVBand="1"/>
      </w:tblPr>
      <w:tblGrid>
        <w:gridCol w:w="1036"/>
        <w:gridCol w:w="3212"/>
        <w:gridCol w:w="3555"/>
        <w:gridCol w:w="1997"/>
      </w:tblGrid>
      <w:tr w:rsidR="00A44751" w14:paraId="4B6EA901" w14:textId="77777777" w:rsidTr="00952049">
        <w:trPr>
          <w:cnfStyle w:val="100000000000" w:firstRow="1" w:lastRow="0" w:firstColumn="0" w:lastColumn="0" w:oddVBand="0" w:evenVBand="0" w:oddHBand="0" w:evenHBand="0" w:firstRowFirstColumn="0" w:firstRowLastColumn="0" w:lastRowFirstColumn="0" w:lastRowLastColumn="0"/>
          <w:trHeight w:val="20"/>
        </w:trPr>
        <w:tc>
          <w:tcPr>
            <w:tcW w:w="1036" w:type="dxa"/>
          </w:tcPr>
          <w:p w14:paraId="6851676C" w14:textId="77777777" w:rsidR="00A44751" w:rsidRDefault="00A44751" w:rsidP="00952049">
            <w:pPr>
              <w:spacing w:after="0"/>
              <w:ind w:firstLine="0"/>
              <w:jc w:val="center"/>
              <w:rPr>
                <w:rFonts w:asciiTheme="majorHAnsi" w:hAnsiTheme="majorHAnsi" w:cstheme="majorHAnsi"/>
                <w:b w:val="0"/>
                <w:bCs/>
                <w:kern w:val="1"/>
                <w:sz w:val="26"/>
                <w:szCs w:val="26"/>
              </w:rPr>
            </w:pPr>
            <w:r>
              <w:rPr>
                <w:rFonts w:asciiTheme="majorHAnsi" w:hAnsiTheme="majorHAnsi" w:cstheme="majorHAnsi"/>
                <w:b w:val="0"/>
                <w:bCs/>
                <w:kern w:val="1"/>
                <w:sz w:val="26"/>
                <w:szCs w:val="26"/>
              </w:rPr>
              <w:t>STT</w:t>
            </w:r>
          </w:p>
        </w:tc>
        <w:tc>
          <w:tcPr>
            <w:tcW w:w="3212" w:type="dxa"/>
          </w:tcPr>
          <w:p w14:paraId="15F97A5F" w14:textId="77777777" w:rsidR="00A44751" w:rsidRDefault="00A44751" w:rsidP="00952049">
            <w:pPr>
              <w:spacing w:after="0"/>
              <w:ind w:firstLine="0"/>
              <w:jc w:val="center"/>
              <w:rPr>
                <w:rFonts w:asciiTheme="majorHAnsi" w:hAnsiTheme="majorHAnsi" w:cstheme="majorHAnsi"/>
                <w:b w:val="0"/>
                <w:bCs/>
                <w:kern w:val="1"/>
                <w:sz w:val="26"/>
                <w:szCs w:val="26"/>
              </w:rPr>
            </w:pPr>
            <w:r>
              <w:rPr>
                <w:rFonts w:asciiTheme="majorHAnsi" w:hAnsiTheme="majorHAnsi" w:cstheme="majorHAnsi"/>
                <w:b w:val="0"/>
                <w:bCs/>
                <w:kern w:val="1"/>
                <w:sz w:val="26"/>
                <w:szCs w:val="26"/>
              </w:rPr>
              <w:t>Họ và tên</w:t>
            </w:r>
          </w:p>
        </w:tc>
        <w:tc>
          <w:tcPr>
            <w:tcW w:w="3555" w:type="dxa"/>
          </w:tcPr>
          <w:p w14:paraId="1ED843B7" w14:textId="77777777" w:rsidR="00A44751" w:rsidRDefault="00A44751" w:rsidP="00952049">
            <w:pPr>
              <w:spacing w:after="0"/>
              <w:ind w:firstLine="0"/>
              <w:jc w:val="center"/>
              <w:rPr>
                <w:rFonts w:asciiTheme="majorHAnsi" w:hAnsiTheme="majorHAnsi" w:cstheme="majorHAnsi"/>
                <w:b w:val="0"/>
                <w:bCs/>
                <w:kern w:val="1"/>
                <w:sz w:val="26"/>
                <w:szCs w:val="26"/>
              </w:rPr>
            </w:pPr>
            <w:r>
              <w:rPr>
                <w:rFonts w:asciiTheme="majorHAnsi" w:hAnsiTheme="majorHAnsi" w:cstheme="majorHAnsi"/>
                <w:b w:val="0"/>
                <w:bCs/>
                <w:kern w:val="1"/>
                <w:sz w:val="26"/>
                <w:szCs w:val="26"/>
              </w:rPr>
              <w:t>Chức danh tại Tổ triển khai và nghiệm thu hợp đồng</w:t>
            </w:r>
          </w:p>
        </w:tc>
        <w:tc>
          <w:tcPr>
            <w:tcW w:w="1997" w:type="dxa"/>
          </w:tcPr>
          <w:p w14:paraId="69AA759B" w14:textId="77777777" w:rsidR="00A44751" w:rsidRDefault="00A44751" w:rsidP="00952049">
            <w:pPr>
              <w:spacing w:after="0"/>
              <w:ind w:firstLine="0"/>
              <w:jc w:val="center"/>
              <w:rPr>
                <w:rFonts w:asciiTheme="majorHAnsi" w:hAnsiTheme="majorHAnsi" w:cstheme="majorHAnsi"/>
                <w:b w:val="0"/>
                <w:bCs/>
                <w:kern w:val="1"/>
                <w:sz w:val="26"/>
                <w:szCs w:val="26"/>
              </w:rPr>
            </w:pPr>
            <w:r>
              <w:rPr>
                <w:rFonts w:asciiTheme="majorHAnsi" w:hAnsiTheme="majorHAnsi" w:cstheme="majorHAnsi"/>
                <w:b w:val="0"/>
                <w:bCs/>
                <w:kern w:val="1"/>
                <w:sz w:val="26"/>
                <w:szCs w:val="26"/>
              </w:rPr>
              <w:t>Chữ ký</w:t>
            </w:r>
          </w:p>
        </w:tc>
      </w:tr>
      <w:tr w:rsidR="00A44751" w14:paraId="3C80072C" w14:textId="77777777" w:rsidTr="00952049">
        <w:trPr>
          <w:trHeight w:val="20"/>
        </w:trPr>
        <w:tc>
          <w:tcPr>
            <w:tcW w:w="1036" w:type="dxa"/>
          </w:tcPr>
          <w:p w14:paraId="6F566234" w14:textId="77777777" w:rsidR="00A44751" w:rsidRPr="00145404" w:rsidRDefault="00A44751" w:rsidP="00A44751">
            <w:pPr>
              <w:pStyle w:val="ListParagraph"/>
              <w:numPr>
                <w:ilvl w:val="0"/>
                <w:numId w:val="52"/>
              </w:numPr>
              <w:spacing w:before="0" w:after="0" w:line="480" w:lineRule="auto"/>
              <w:ind w:left="170" w:hanging="170"/>
              <w:jc w:val="center"/>
              <w:rPr>
                <w:rFonts w:asciiTheme="majorHAnsi" w:hAnsiTheme="majorHAnsi" w:cstheme="majorHAnsi"/>
                <w:b/>
                <w:bCs/>
                <w:kern w:val="1"/>
                <w:sz w:val="26"/>
                <w:szCs w:val="26"/>
              </w:rPr>
            </w:pPr>
          </w:p>
        </w:tc>
        <w:tc>
          <w:tcPr>
            <w:tcW w:w="3212" w:type="dxa"/>
          </w:tcPr>
          <w:p w14:paraId="600252BC" w14:textId="77777777" w:rsidR="00A44751" w:rsidRPr="001F4E98" w:rsidRDefault="00A44751" w:rsidP="00952049">
            <w:pPr>
              <w:spacing w:after="0" w:line="480" w:lineRule="auto"/>
              <w:ind w:firstLine="0"/>
              <w:rPr>
                <w:rFonts w:asciiTheme="majorHAnsi" w:hAnsiTheme="majorHAnsi" w:cstheme="majorHAnsi"/>
                <w:kern w:val="1"/>
                <w:sz w:val="26"/>
                <w:szCs w:val="26"/>
              </w:rPr>
            </w:pPr>
            <w:r w:rsidRPr="000F2B00">
              <w:rPr>
                <w:rFonts w:asciiTheme="majorHAnsi" w:hAnsiTheme="majorHAnsi" w:cstheme="majorHAnsi"/>
                <w:kern w:val="1"/>
                <w:sz w:val="26"/>
                <w:szCs w:val="26"/>
              </w:rPr>
              <w:t>Nguyễn Khắc Trung</w:t>
            </w:r>
          </w:p>
        </w:tc>
        <w:tc>
          <w:tcPr>
            <w:tcW w:w="3555" w:type="dxa"/>
            <w:vAlign w:val="center"/>
          </w:tcPr>
          <w:p w14:paraId="542CDB39" w14:textId="77777777" w:rsidR="00A44751" w:rsidRPr="001F4E98" w:rsidRDefault="00A44751" w:rsidP="00952049">
            <w:pPr>
              <w:spacing w:after="0" w:line="480" w:lineRule="auto"/>
              <w:ind w:firstLine="0"/>
              <w:rPr>
                <w:rFonts w:asciiTheme="majorHAnsi" w:hAnsiTheme="majorHAnsi" w:cstheme="majorHAnsi"/>
                <w:kern w:val="1"/>
                <w:sz w:val="26"/>
                <w:szCs w:val="26"/>
              </w:rPr>
            </w:pPr>
            <w:r>
              <w:rPr>
                <w:rFonts w:asciiTheme="majorHAnsi" w:hAnsiTheme="majorHAnsi" w:cstheme="majorHAnsi"/>
                <w:kern w:val="1"/>
                <w:sz w:val="26"/>
                <w:szCs w:val="26"/>
              </w:rPr>
              <w:t>Tổ trưởng</w:t>
            </w:r>
          </w:p>
        </w:tc>
        <w:tc>
          <w:tcPr>
            <w:tcW w:w="1997" w:type="dxa"/>
            <w:vAlign w:val="center"/>
          </w:tcPr>
          <w:p w14:paraId="57E30D3F" w14:textId="77777777" w:rsidR="00A44751" w:rsidRPr="001F4E98" w:rsidRDefault="00A44751" w:rsidP="00952049">
            <w:pPr>
              <w:spacing w:after="0" w:line="480" w:lineRule="auto"/>
              <w:ind w:firstLine="0"/>
              <w:rPr>
                <w:rFonts w:asciiTheme="majorHAnsi" w:hAnsiTheme="majorHAnsi" w:cstheme="majorHAnsi"/>
                <w:kern w:val="1"/>
                <w:sz w:val="26"/>
                <w:szCs w:val="26"/>
              </w:rPr>
            </w:pPr>
          </w:p>
        </w:tc>
      </w:tr>
      <w:tr w:rsidR="00A44751" w14:paraId="276805E6" w14:textId="77777777" w:rsidTr="00952049">
        <w:trPr>
          <w:trHeight w:val="20"/>
        </w:trPr>
        <w:tc>
          <w:tcPr>
            <w:tcW w:w="1036" w:type="dxa"/>
          </w:tcPr>
          <w:p w14:paraId="16A0024C" w14:textId="77777777" w:rsidR="00A44751" w:rsidRDefault="00A44751" w:rsidP="00A44751">
            <w:pPr>
              <w:pStyle w:val="ListParagraph"/>
              <w:numPr>
                <w:ilvl w:val="0"/>
                <w:numId w:val="52"/>
              </w:numPr>
              <w:spacing w:before="0" w:after="0" w:line="480" w:lineRule="auto"/>
              <w:ind w:left="170" w:hanging="170"/>
              <w:jc w:val="center"/>
              <w:rPr>
                <w:rFonts w:asciiTheme="majorHAnsi" w:hAnsiTheme="majorHAnsi" w:cstheme="majorHAnsi"/>
                <w:b/>
                <w:bCs/>
                <w:kern w:val="1"/>
                <w:sz w:val="26"/>
                <w:szCs w:val="26"/>
              </w:rPr>
            </w:pPr>
          </w:p>
        </w:tc>
        <w:tc>
          <w:tcPr>
            <w:tcW w:w="3212" w:type="dxa"/>
          </w:tcPr>
          <w:p w14:paraId="1384D2E3" w14:textId="77777777" w:rsidR="00A44751" w:rsidRPr="001F4E98" w:rsidRDefault="00A44751" w:rsidP="00952049">
            <w:pPr>
              <w:spacing w:after="0" w:line="480" w:lineRule="auto"/>
              <w:ind w:firstLine="0"/>
              <w:rPr>
                <w:rFonts w:asciiTheme="majorHAnsi" w:hAnsiTheme="majorHAnsi" w:cstheme="majorHAnsi"/>
                <w:kern w:val="1"/>
                <w:sz w:val="26"/>
                <w:szCs w:val="26"/>
              </w:rPr>
            </w:pPr>
            <w:r w:rsidRPr="000F2B00">
              <w:rPr>
                <w:rFonts w:asciiTheme="majorHAnsi" w:hAnsiTheme="majorHAnsi" w:cstheme="majorHAnsi"/>
                <w:kern w:val="1"/>
                <w:sz w:val="26"/>
                <w:szCs w:val="26"/>
              </w:rPr>
              <w:t>Đinh Quang Dân</w:t>
            </w:r>
          </w:p>
        </w:tc>
        <w:tc>
          <w:tcPr>
            <w:tcW w:w="3555" w:type="dxa"/>
            <w:vAlign w:val="center"/>
          </w:tcPr>
          <w:p w14:paraId="699B078F" w14:textId="77777777" w:rsidR="00A44751" w:rsidRPr="001F4E98" w:rsidRDefault="00A44751" w:rsidP="00952049">
            <w:pPr>
              <w:spacing w:after="0" w:line="480" w:lineRule="auto"/>
              <w:ind w:firstLine="0"/>
              <w:rPr>
                <w:rFonts w:asciiTheme="majorHAnsi" w:hAnsiTheme="majorHAnsi" w:cstheme="majorHAnsi"/>
                <w:kern w:val="1"/>
                <w:sz w:val="26"/>
                <w:szCs w:val="26"/>
              </w:rPr>
            </w:pPr>
            <w:r>
              <w:rPr>
                <w:rFonts w:asciiTheme="majorHAnsi" w:hAnsiTheme="majorHAnsi" w:cstheme="majorHAnsi"/>
                <w:kern w:val="1"/>
                <w:sz w:val="26"/>
                <w:szCs w:val="26"/>
              </w:rPr>
              <w:t>Tổ phó</w:t>
            </w:r>
          </w:p>
        </w:tc>
        <w:tc>
          <w:tcPr>
            <w:tcW w:w="1997" w:type="dxa"/>
            <w:vAlign w:val="center"/>
          </w:tcPr>
          <w:p w14:paraId="7B7DE285" w14:textId="77777777" w:rsidR="00A44751" w:rsidRPr="001F4E98" w:rsidRDefault="00A44751" w:rsidP="00952049">
            <w:pPr>
              <w:spacing w:after="0" w:line="480" w:lineRule="auto"/>
              <w:ind w:firstLine="0"/>
              <w:rPr>
                <w:rFonts w:asciiTheme="majorHAnsi" w:hAnsiTheme="majorHAnsi" w:cstheme="majorHAnsi"/>
                <w:kern w:val="1"/>
                <w:sz w:val="26"/>
                <w:szCs w:val="26"/>
              </w:rPr>
            </w:pPr>
          </w:p>
        </w:tc>
      </w:tr>
      <w:tr w:rsidR="00A44751" w14:paraId="685B3E47" w14:textId="77777777" w:rsidTr="00952049">
        <w:trPr>
          <w:trHeight w:val="20"/>
        </w:trPr>
        <w:tc>
          <w:tcPr>
            <w:tcW w:w="1036" w:type="dxa"/>
          </w:tcPr>
          <w:p w14:paraId="5CB70C83" w14:textId="77777777" w:rsidR="00A44751" w:rsidRDefault="00A44751" w:rsidP="00A44751">
            <w:pPr>
              <w:pStyle w:val="ListParagraph"/>
              <w:numPr>
                <w:ilvl w:val="0"/>
                <w:numId w:val="52"/>
              </w:numPr>
              <w:spacing w:before="0" w:after="0" w:line="480" w:lineRule="auto"/>
              <w:ind w:left="170" w:hanging="170"/>
              <w:jc w:val="center"/>
              <w:rPr>
                <w:rFonts w:asciiTheme="majorHAnsi" w:hAnsiTheme="majorHAnsi" w:cstheme="majorHAnsi"/>
                <w:b/>
                <w:bCs/>
                <w:kern w:val="1"/>
                <w:sz w:val="26"/>
                <w:szCs w:val="26"/>
              </w:rPr>
            </w:pPr>
          </w:p>
        </w:tc>
        <w:tc>
          <w:tcPr>
            <w:tcW w:w="3212" w:type="dxa"/>
          </w:tcPr>
          <w:p w14:paraId="7567F420" w14:textId="77777777" w:rsidR="00A44751" w:rsidRPr="001F4E98" w:rsidRDefault="00A44751" w:rsidP="00952049">
            <w:pPr>
              <w:spacing w:after="0" w:line="480" w:lineRule="auto"/>
              <w:ind w:firstLine="0"/>
              <w:rPr>
                <w:rFonts w:asciiTheme="majorHAnsi" w:hAnsiTheme="majorHAnsi" w:cstheme="majorHAnsi"/>
                <w:kern w:val="1"/>
                <w:sz w:val="26"/>
                <w:szCs w:val="26"/>
              </w:rPr>
            </w:pPr>
            <w:r w:rsidRPr="000F2B00">
              <w:rPr>
                <w:rFonts w:asciiTheme="majorHAnsi" w:hAnsiTheme="majorHAnsi" w:cstheme="majorHAnsi"/>
                <w:kern w:val="1"/>
                <w:sz w:val="26"/>
                <w:szCs w:val="26"/>
              </w:rPr>
              <w:t>Nguyễn Quý Hợi</w:t>
            </w:r>
          </w:p>
        </w:tc>
        <w:tc>
          <w:tcPr>
            <w:tcW w:w="3555" w:type="dxa"/>
            <w:vAlign w:val="center"/>
          </w:tcPr>
          <w:p w14:paraId="300D571A" w14:textId="77777777" w:rsidR="00A44751" w:rsidRPr="001F4E98" w:rsidRDefault="00A44751" w:rsidP="00952049">
            <w:pPr>
              <w:spacing w:after="0" w:line="480" w:lineRule="auto"/>
              <w:ind w:firstLine="0"/>
              <w:rPr>
                <w:rFonts w:asciiTheme="majorHAnsi" w:hAnsiTheme="majorHAnsi" w:cstheme="majorHAnsi"/>
                <w:kern w:val="1"/>
                <w:sz w:val="26"/>
                <w:szCs w:val="26"/>
              </w:rPr>
            </w:pPr>
            <w:r>
              <w:rPr>
                <w:rFonts w:asciiTheme="majorHAnsi" w:hAnsiTheme="majorHAnsi" w:cstheme="majorHAnsi"/>
                <w:kern w:val="1"/>
                <w:sz w:val="26"/>
                <w:szCs w:val="26"/>
              </w:rPr>
              <w:t>Thành viên</w:t>
            </w:r>
          </w:p>
        </w:tc>
        <w:tc>
          <w:tcPr>
            <w:tcW w:w="1997" w:type="dxa"/>
            <w:vAlign w:val="center"/>
          </w:tcPr>
          <w:p w14:paraId="0AD35472" w14:textId="77777777" w:rsidR="00A44751" w:rsidRPr="001F4E98" w:rsidRDefault="00A44751" w:rsidP="00952049">
            <w:pPr>
              <w:spacing w:after="0" w:line="480" w:lineRule="auto"/>
              <w:ind w:firstLine="0"/>
              <w:rPr>
                <w:rFonts w:asciiTheme="majorHAnsi" w:hAnsiTheme="majorHAnsi" w:cstheme="majorHAnsi"/>
                <w:kern w:val="1"/>
                <w:sz w:val="26"/>
                <w:szCs w:val="26"/>
              </w:rPr>
            </w:pPr>
          </w:p>
        </w:tc>
      </w:tr>
      <w:tr w:rsidR="00A44751" w14:paraId="076F7D34" w14:textId="77777777" w:rsidTr="00952049">
        <w:trPr>
          <w:trHeight w:val="20"/>
        </w:trPr>
        <w:tc>
          <w:tcPr>
            <w:tcW w:w="1036" w:type="dxa"/>
          </w:tcPr>
          <w:p w14:paraId="0F7111B9" w14:textId="77777777" w:rsidR="00A44751" w:rsidRDefault="00A44751" w:rsidP="00A44751">
            <w:pPr>
              <w:pStyle w:val="ListParagraph"/>
              <w:numPr>
                <w:ilvl w:val="0"/>
                <w:numId w:val="52"/>
              </w:numPr>
              <w:spacing w:before="0" w:after="0" w:line="480" w:lineRule="auto"/>
              <w:ind w:left="170" w:hanging="170"/>
              <w:jc w:val="center"/>
              <w:rPr>
                <w:rFonts w:asciiTheme="majorHAnsi" w:hAnsiTheme="majorHAnsi" w:cstheme="majorHAnsi"/>
                <w:b/>
                <w:bCs/>
                <w:kern w:val="1"/>
                <w:sz w:val="26"/>
                <w:szCs w:val="26"/>
              </w:rPr>
            </w:pPr>
          </w:p>
        </w:tc>
        <w:tc>
          <w:tcPr>
            <w:tcW w:w="3212" w:type="dxa"/>
          </w:tcPr>
          <w:p w14:paraId="7FC19735" w14:textId="77777777" w:rsidR="00A44751" w:rsidRPr="000F2B00" w:rsidRDefault="00A44751" w:rsidP="00952049">
            <w:pPr>
              <w:spacing w:after="0" w:line="480" w:lineRule="auto"/>
              <w:ind w:firstLine="0"/>
              <w:rPr>
                <w:rFonts w:asciiTheme="majorHAnsi" w:hAnsiTheme="majorHAnsi" w:cstheme="majorHAnsi"/>
                <w:kern w:val="1"/>
                <w:sz w:val="26"/>
                <w:szCs w:val="26"/>
              </w:rPr>
            </w:pPr>
            <w:r>
              <w:t>Đỗ Thị Tuyết Minh</w:t>
            </w:r>
          </w:p>
        </w:tc>
        <w:tc>
          <w:tcPr>
            <w:tcW w:w="3555" w:type="dxa"/>
          </w:tcPr>
          <w:p w14:paraId="40D2C484" w14:textId="77777777" w:rsidR="00A44751" w:rsidRPr="001F4E98" w:rsidRDefault="00A44751" w:rsidP="00952049">
            <w:pPr>
              <w:spacing w:after="0" w:line="480" w:lineRule="auto"/>
              <w:ind w:firstLine="0"/>
              <w:rPr>
                <w:rFonts w:asciiTheme="majorHAnsi" w:hAnsiTheme="majorHAnsi" w:cstheme="majorHAnsi"/>
                <w:kern w:val="1"/>
                <w:sz w:val="26"/>
                <w:szCs w:val="26"/>
              </w:rPr>
            </w:pPr>
            <w:r w:rsidRPr="00705380">
              <w:rPr>
                <w:rFonts w:asciiTheme="majorHAnsi" w:hAnsiTheme="majorHAnsi" w:cstheme="majorHAnsi"/>
                <w:kern w:val="1"/>
                <w:sz w:val="26"/>
                <w:szCs w:val="26"/>
              </w:rPr>
              <w:t>Thành viên</w:t>
            </w:r>
          </w:p>
        </w:tc>
        <w:tc>
          <w:tcPr>
            <w:tcW w:w="1997" w:type="dxa"/>
            <w:vAlign w:val="center"/>
          </w:tcPr>
          <w:p w14:paraId="70C9C3F5" w14:textId="77777777" w:rsidR="00A44751" w:rsidRPr="001F4E98" w:rsidRDefault="00A44751" w:rsidP="00952049">
            <w:pPr>
              <w:spacing w:after="0" w:line="480" w:lineRule="auto"/>
              <w:ind w:firstLine="0"/>
              <w:rPr>
                <w:rFonts w:asciiTheme="majorHAnsi" w:hAnsiTheme="majorHAnsi" w:cstheme="majorHAnsi"/>
                <w:kern w:val="1"/>
                <w:sz w:val="26"/>
                <w:szCs w:val="26"/>
              </w:rPr>
            </w:pPr>
          </w:p>
        </w:tc>
      </w:tr>
      <w:tr w:rsidR="00A44751" w14:paraId="166A3450" w14:textId="77777777" w:rsidTr="00952049">
        <w:trPr>
          <w:trHeight w:val="20"/>
        </w:trPr>
        <w:tc>
          <w:tcPr>
            <w:tcW w:w="1036" w:type="dxa"/>
          </w:tcPr>
          <w:p w14:paraId="5B22D648" w14:textId="77777777" w:rsidR="00A44751" w:rsidRDefault="00A44751" w:rsidP="00A44751">
            <w:pPr>
              <w:pStyle w:val="ListParagraph"/>
              <w:numPr>
                <w:ilvl w:val="0"/>
                <w:numId w:val="52"/>
              </w:numPr>
              <w:spacing w:before="0" w:after="0" w:line="480" w:lineRule="auto"/>
              <w:ind w:left="170" w:hanging="170"/>
              <w:jc w:val="center"/>
              <w:rPr>
                <w:rFonts w:asciiTheme="majorHAnsi" w:hAnsiTheme="majorHAnsi" w:cstheme="majorHAnsi"/>
                <w:b/>
                <w:bCs/>
                <w:kern w:val="1"/>
                <w:sz w:val="26"/>
                <w:szCs w:val="26"/>
              </w:rPr>
            </w:pPr>
          </w:p>
        </w:tc>
        <w:tc>
          <w:tcPr>
            <w:tcW w:w="3212" w:type="dxa"/>
          </w:tcPr>
          <w:p w14:paraId="6283704E" w14:textId="77777777" w:rsidR="00A44751" w:rsidRPr="000F2B00" w:rsidRDefault="00A44751" w:rsidP="00952049">
            <w:pPr>
              <w:spacing w:after="0" w:line="480" w:lineRule="auto"/>
              <w:ind w:firstLine="0"/>
              <w:rPr>
                <w:rFonts w:asciiTheme="majorHAnsi" w:hAnsiTheme="majorHAnsi" w:cstheme="majorHAnsi"/>
                <w:kern w:val="1"/>
                <w:sz w:val="26"/>
                <w:szCs w:val="26"/>
              </w:rPr>
            </w:pPr>
            <w:r>
              <w:t>Phan Thị Phương Loan</w:t>
            </w:r>
          </w:p>
        </w:tc>
        <w:tc>
          <w:tcPr>
            <w:tcW w:w="3555" w:type="dxa"/>
          </w:tcPr>
          <w:p w14:paraId="67784C9B" w14:textId="77777777" w:rsidR="00A44751" w:rsidRPr="001F4E98" w:rsidRDefault="00A44751" w:rsidP="00952049">
            <w:pPr>
              <w:spacing w:after="0" w:line="480" w:lineRule="auto"/>
              <w:ind w:firstLine="0"/>
              <w:rPr>
                <w:rFonts w:asciiTheme="majorHAnsi" w:hAnsiTheme="majorHAnsi" w:cstheme="majorHAnsi"/>
                <w:kern w:val="1"/>
                <w:sz w:val="26"/>
                <w:szCs w:val="26"/>
              </w:rPr>
            </w:pPr>
            <w:r w:rsidRPr="00705380">
              <w:rPr>
                <w:rFonts w:asciiTheme="majorHAnsi" w:hAnsiTheme="majorHAnsi" w:cstheme="majorHAnsi"/>
                <w:kern w:val="1"/>
                <w:sz w:val="26"/>
                <w:szCs w:val="26"/>
              </w:rPr>
              <w:t>Thành viên</w:t>
            </w:r>
          </w:p>
        </w:tc>
        <w:tc>
          <w:tcPr>
            <w:tcW w:w="1997" w:type="dxa"/>
            <w:vAlign w:val="center"/>
          </w:tcPr>
          <w:p w14:paraId="0D1FC235" w14:textId="77777777" w:rsidR="00A44751" w:rsidRPr="001F4E98" w:rsidRDefault="00A44751" w:rsidP="00952049">
            <w:pPr>
              <w:spacing w:after="0" w:line="480" w:lineRule="auto"/>
              <w:ind w:firstLine="0"/>
              <w:rPr>
                <w:rFonts w:asciiTheme="majorHAnsi" w:hAnsiTheme="majorHAnsi" w:cstheme="majorHAnsi"/>
                <w:kern w:val="1"/>
                <w:sz w:val="26"/>
                <w:szCs w:val="26"/>
              </w:rPr>
            </w:pPr>
          </w:p>
        </w:tc>
      </w:tr>
      <w:tr w:rsidR="00A44751" w14:paraId="5D510141" w14:textId="77777777" w:rsidTr="00952049">
        <w:trPr>
          <w:trHeight w:val="20"/>
        </w:trPr>
        <w:tc>
          <w:tcPr>
            <w:tcW w:w="1036" w:type="dxa"/>
          </w:tcPr>
          <w:p w14:paraId="0365985D" w14:textId="77777777" w:rsidR="00A44751" w:rsidRDefault="00A44751" w:rsidP="00A44751">
            <w:pPr>
              <w:pStyle w:val="ListParagraph"/>
              <w:numPr>
                <w:ilvl w:val="0"/>
                <w:numId w:val="52"/>
              </w:numPr>
              <w:spacing w:before="0" w:after="0" w:line="480" w:lineRule="auto"/>
              <w:ind w:left="170" w:hanging="170"/>
              <w:jc w:val="center"/>
              <w:rPr>
                <w:rFonts w:asciiTheme="majorHAnsi" w:hAnsiTheme="majorHAnsi" w:cstheme="majorHAnsi"/>
                <w:b/>
                <w:bCs/>
                <w:kern w:val="1"/>
                <w:sz w:val="26"/>
                <w:szCs w:val="26"/>
              </w:rPr>
            </w:pPr>
          </w:p>
        </w:tc>
        <w:tc>
          <w:tcPr>
            <w:tcW w:w="3212" w:type="dxa"/>
          </w:tcPr>
          <w:p w14:paraId="6B92DD35" w14:textId="77777777" w:rsidR="00A44751" w:rsidRPr="000F2B00" w:rsidRDefault="00A44751" w:rsidP="00952049">
            <w:pPr>
              <w:spacing w:after="0" w:line="480" w:lineRule="auto"/>
              <w:ind w:firstLine="0"/>
              <w:rPr>
                <w:rFonts w:asciiTheme="majorHAnsi" w:hAnsiTheme="majorHAnsi" w:cstheme="majorHAnsi"/>
                <w:kern w:val="1"/>
                <w:sz w:val="26"/>
                <w:szCs w:val="26"/>
              </w:rPr>
            </w:pPr>
            <w:r>
              <w:t>Trần Thị Kim Cúc</w:t>
            </w:r>
          </w:p>
        </w:tc>
        <w:tc>
          <w:tcPr>
            <w:tcW w:w="3555" w:type="dxa"/>
          </w:tcPr>
          <w:p w14:paraId="7C3D27A5" w14:textId="77777777" w:rsidR="00A44751" w:rsidRPr="001F4E98" w:rsidRDefault="00A44751" w:rsidP="00952049">
            <w:pPr>
              <w:spacing w:after="0" w:line="480" w:lineRule="auto"/>
              <w:ind w:firstLine="0"/>
              <w:rPr>
                <w:rFonts w:asciiTheme="majorHAnsi" w:hAnsiTheme="majorHAnsi" w:cstheme="majorHAnsi"/>
                <w:kern w:val="1"/>
                <w:sz w:val="26"/>
                <w:szCs w:val="26"/>
              </w:rPr>
            </w:pPr>
            <w:r w:rsidRPr="00705380">
              <w:rPr>
                <w:rFonts w:asciiTheme="majorHAnsi" w:hAnsiTheme="majorHAnsi" w:cstheme="majorHAnsi"/>
                <w:kern w:val="1"/>
                <w:sz w:val="26"/>
                <w:szCs w:val="26"/>
              </w:rPr>
              <w:t>Thành viên</w:t>
            </w:r>
          </w:p>
        </w:tc>
        <w:tc>
          <w:tcPr>
            <w:tcW w:w="1997" w:type="dxa"/>
            <w:vAlign w:val="center"/>
          </w:tcPr>
          <w:p w14:paraId="5126ECA3" w14:textId="77777777" w:rsidR="00A44751" w:rsidRPr="001F4E98" w:rsidRDefault="00A44751" w:rsidP="00952049">
            <w:pPr>
              <w:spacing w:after="0" w:line="480" w:lineRule="auto"/>
              <w:ind w:firstLine="0"/>
              <w:rPr>
                <w:rFonts w:asciiTheme="majorHAnsi" w:hAnsiTheme="majorHAnsi" w:cstheme="majorHAnsi"/>
                <w:kern w:val="1"/>
                <w:sz w:val="26"/>
                <w:szCs w:val="26"/>
              </w:rPr>
            </w:pPr>
          </w:p>
        </w:tc>
      </w:tr>
      <w:tr w:rsidR="00A44751" w14:paraId="1787CB37" w14:textId="77777777" w:rsidTr="00952049">
        <w:trPr>
          <w:trHeight w:val="20"/>
        </w:trPr>
        <w:tc>
          <w:tcPr>
            <w:tcW w:w="1036" w:type="dxa"/>
          </w:tcPr>
          <w:p w14:paraId="07AA04DE" w14:textId="77777777" w:rsidR="00A44751" w:rsidRDefault="00A44751" w:rsidP="00A44751">
            <w:pPr>
              <w:pStyle w:val="ListParagraph"/>
              <w:numPr>
                <w:ilvl w:val="0"/>
                <w:numId w:val="52"/>
              </w:numPr>
              <w:spacing w:before="0" w:after="0" w:line="480" w:lineRule="auto"/>
              <w:ind w:left="170" w:hanging="170"/>
              <w:jc w:val="center"/>
              <w:rPr>
                <w:rFonts w:asciiTheme="majorHAnsi" w:hAnsiTheme="majorHAnsi" w:cstheme="majorHAnsi"/>
                <w:b/>
                <w:bCs/>
                <w:kern w:val="1"/>
                <w:sz w:val="26"/>
                <w:szCs w:val="26"/>
              </w:rPr>
            </w:pPr>
          </w:p>
        </w:tc>
        <w:tc>
          <w:tcPr>
            <w:tcW w:w="3212" w:type="dxa"/>
          </w:tcPr>
          <w:p w14:paraId="20895B7E" w14:textId="77777777" w:rsidR="00A44751" w:rsidRDefault="00A44751" w:rsidP="00952049">
            <w:pPr>
              <w:spacing w:after="0" w:line="480" w:lineRule="auto"/>
              <w:ind w:firstLine="0"/>
            </w:pPr>
            <w:r w:rsidRPr="003A130E">
              <w:t>Nguyễn Huyền Trang</w:t>
            </w:r>
          </w:p>
        </w:tc>
        <w:tc>
          <w:tcPr>
            <w:tcW w:w="3555" w:type="dxa"/>
          </w:tcPr>
          <w:p w14:paraId="5087B602" w14:textId="77777777" w:rsidR="00A44751" w:rsidRPr="001F4E98" w:rsidRDefault="00A44751" w:rsidP="00952049">
            <w:pPr>
              <w:spacing w:after="0" w:line="480" w:lineRule="auto"/>
              <w:ind w:firstLine="0"/>
              <w:rPr>
                <w:rFonts w:asciiTheme="majorHAnsi" w:hAnsiTheme="majorHAnsi" w:cstheme="majorHAnsi"/>
                <w:kern w:val="1"/>
                <w:sz w:val="26"/>
                <w:szCs w:val="26"/>
              </w:rPr>
            </w:pPr>
            <w:r w:rsidRPr="00705380">
              <w:rPr>
                <w:rFonts w:asciiTheme="majorHAnsi" w:hAnsiTheme="majorHAnsi" w:cstheme="majorHAnsi"/>
                <w:kern w:val="1"/>
                <w:sz w:val="26"/>
                <w:szCs w:val="26"/>
              </w:rPr>
              <w:t>Thành viên</w:t>
            </w:r>
          </w:p>
        </w:tc>
        <w:tc>
          <w:tcPr>
            <w:tcW w:w="1997" w:type="dxa"/>
            <w:vAlign w:val="center"/>
          </w:tcPr>
          <w:p w14:paraId="015E3E47" w14:textId="77777777" w:rsidR="00A44751" w:rsidRPr="001F4E98" w:rsidRDefault="00A44751" w:rsidP="00952049">
            <w:pPr>
              <w:spacing w:after="0" w:line="480" w:lineRule="auto"/>
              <w:ind w:firstLine="0"/>
              <w:rPr>
                <w:rFonts w:asciiTheme="majorHAnsi" w:hAnsiTheme="majorHAnsi" w:cstheme="majorHAnsi"/>
                <w:kern w:val="1"/>
                <w:sz w:val="26"/>
                <w:szCs w:val="26"/>
              </w:rPr>
            </w:pPr>
          </w:p>
        </w:tc>
      </w:tr>
      <w:tr w:rsidR="00A44751" w14:paraId="31625FB0" w14:textId="77777777" w:rsidTr="00952049">
        <w:trPr>
          <w:trHeight w:val="20"/>
        </w:trPr>
        <w:tc>
          <w:tcPr>
            <w:tcW w:w="1036" w:type="dxa"/>
          </w:tcPr>
          <w:p w14:paraId="4F8BB0E8" w14:textId="77777777" w:rsidR="00A44751" w:rsidRDefault="00A44751" w:rsidP="00A44751">
            <w:pPr>
              <w:pStyle w:val="ListParagraph"/>
              <w:numPr>
                <w:ilvl w:val="0"/>
                <w:numId w:val="52"/>
              </w:numPr>
              <w:spacing w:before="0" w:after="0" w:line="480" w:lineRule="auto"/>
              <w:ind w:left="170" w:hanging="170"/>
              <w:jc w:val="center"/>
              <w:rPr>
                <w:rFonts w:asciiTheme="majorHAnsi" w:hAnsiTheme="majorHAnsi" w:cstheme="majorHAnsi"/>
                <w:b/>
                <w:bCs/>
                <w:kern w:val="1"/>
                <w:sz w:val="26"/>
                <w:szCs w:val="26"/>
              </w:rPr>
            </w:pPr>
          </w:p>
        </w:tc>
        <w:tc>
          <w:tcPr>
            <w:tcW w:w="3212" w:type="dxa"/>
          </w:tcPr>
          <w:p w14:paraId="3D0E94E7" w14:textId="77777777" w:rsidR="00A44751" w:rsidRPr="003A130E" w:rsidRDefault="00A44751" w:rsidP="00952049">
            <w:pPr>
              <w:spacing w:after="0" w:line="480" w:lineRule="auto"/>
              <w:ind w:firstLine="0"/>
            </w:pPr>
            <w:r>
              <w:t>Nghiêm Hoàng Nam</w:t>
            </w:r>
          </w:p>
        </w:tc>
        <w:tc>
          <w:tcPr>
            <w:tcW w:w="3555" w:type="dxa"/>
          </w:tcPr>
          <w:p w14:paraId="73733130" w14:textId="77777777" w:rsidR="00A44751" w:rsidRPr="001F4E98" w:rsidRDefault="00A44751" w:rsidP="00952049">
            <w:pPr>
              <w:spacing w:after="0" w:line="480" w:lineRule="auto"/>
              <w:ind w:firstLine="0"/>
              <w:rPr>
                <w:rFonts w:asciiTheme="majorHAnsi" w:hAnsiTheme="majorHAnsi" w:cstheme="majorHAnsi"/>
                <w:kern w:val="1"/>
                <w:sz w:val="26"/>
                <w:szCs w:val="26"/>
              </w:rPr>
            </w:pPr>
            <w:r w:rsidRPr="00705380">
              <w:rPr>
                <w:rFonts w:asciiTheme="majorHAnsi" w:hAnsiTheme="majorHAnsi" w:cstheme="majorHAnsi"/>
                <w:kern w:val="1"/>
                <w:sz w:val="26"/>
                <w:szCs w:val="26"/>
              </w:rPr>
              <w:t>Thành viên</w:t>
            </w:r>
          </w:p>
        </w:tc>
        <w:tc>
          <w:tcPr>
            <w:tcW w:w="1997" w:type="dxa"/>
            <w:vAlign w:val="center"/>
          </w:tcPr>
          <w:p w14:paraId="25330563" w14:textId="77777777" w:rsidR="00A44751" w:rsidRPr="001F4E98" w:rsidRDefault="00A44751" w:rsidP="00952049">
            <w:pPr>
              <w:spacing w:after="0" w:line="480" w:lineRule="auto"/>
              <w:ind w:firstLine="0"/>
              <w:rPr>
                <w:rFonts w:asciiTheme="majorHAnsi" w:hAnsiTheme="majorHAnsi" w:cstheme="majorHAnsi"/>
                <w:kern w:val="1"/>
                <w:sz w:val="26"/>
                <w:szCs w:val="26"/>
              </w:rPr>
            </w:pPr>
          </w:p>
        </w:tc>
      </w:tr>
      <w:tr w:rsidR="00A44751" w14:paraId="4598F712" w14:textId="77777777" w:rsidTr="00952049">
        <w:trPr>
          <w:trHeight w:val="20"/>
        </w:trPr>
        <w:tc>
          <w:tcPr>
            <w:tcW w:w="1036" w:type="dxa"/>
          </w:tcPr>
          <w:p w14:paraId="25FDA9AC" w14:textId="77777777" w:rsidR="00A44751" w:rsidRDefault="00A44751" w:rsidP="00A44751">
            <w:pPr>
              <w:pStyle w:val="ListParagraph"/>
              <w:numPr>
                <w:ilvl w:val="0"/>
                <w:numId w:val="52"/>
              </w:numPr>
              <w:spacing w:before="0" w:after="0" w:line="480" w:lineRule="auto"/>
              <w:ind w:left="170" w:hanging="170"/>
              <w:jc w:val="center"/>
              <w:rPr>
                <w:rFonts w:asciiTheme="majorHAnsi" w:hAnsiTheme="majorHAnsi" w:cstheme="majorHAnsi"/>
                <w:b/>
                <w:bCs/>
                <w:kern w:val="1"/>
                <w:sz w:val="26"/>
                <w:szCs w:val="26"/>
              </w:rPr>
            </w:pPr>
          </w:p>
        </w:tc>
        <w:tc>
          <w:tcPr>
            <w:tcW w:w="3212" w:type="dxa"/>
          </w:tcPr>
          <w:p w14:paraId="0F62F0F2" w14:textId="77777777" w:rsidR="00A44751" w:rsidRPr="001F4E98" w:rsidRDefault="00A44751" w:rsidP="00952049">
            <w:pPr>
              <w:spacing w:after="0" w:line="480" w:lineRule="auto"/>
              <w:ind w:firstLine="0"/>
              <w:rPr>
                <w:rFonts w:asciiTheme="majorHAnsi" w:hAnsiTheme="majorHAnsi" w:cstheme="majorHAnsi"/>
                <w:kern w:val="1"/>
                <w:sz w:val="26"/>
                <w:szCs w:val="26"/>
              </w:rPr>
            </w:pPr>
            <w:r w:rsidRPr="009F7837">
              <w:rPr>
                <w:rFonts w:ascii="Times New Roman" w:eastAsia="Times New Roman" w:hAnsi="Times New Roman" w:cs="Times New Roman"/>
                <w:color w:val="000000"/>
                <w:lang w:val="vi-VN"/>
              </w:rPr>
              <w:t>Phùng Nguyễn Minh Tâm</w:t>
            </w:r>
          </w:p>
        </w:tc>
        <w:tc>
          <w:tcPr>
            <w:tcW w:w="3555" w:type="dxa"/>
          </w:tcPr>
          <w:p w14:paraId="61C23600" w14:textId="77777777" w:rsidR="00A44751" w:rsidRPr="001F4E98" w:rsidRDefault="00A44751" w:rsidP="00952049">
            <w:pPr>
              <w:spacing w:after="0" w:line="480" w:lineRule="auto"/>
              <w:ind w:firstLine="0"/>
              <w:rPr>
                <w:rFonts w:asciiTheme="majorHAnsi" w:hAnsiTheme="majorHAnsi" w:cstheme="majorHAnsi"/>
                <w:kern w:val="1"/>
                <w:sz w:val="26"/>
                <w:szCs w:val="26"/>
              </w:rPr>
            </w:pPr>
            <w:r w:rsidRPr="00705380">
              <w:rPr>
                <w:rFonts w:asciiTheme="majorHAnsi" w:hAnsiTheme="majorHAnsi" w:cstheme="majorHAnsi"/>
                <w:kern w:val="1"/>
                <w:sz w:val="26"/>
                <w:szCs w:val="26"/>
              </w:rPr>
              <w:t>Thành viên</w:t>
            </w:r>
          </w:p>
        </w:tc>
        <w:tc>
          <w:tcPr>
            <w:tcW w:w="1997" w:type="dxa"/>
            <w:vAlign w:val="center"/>
          </w:tcPr>
          <w:p w14:paraId="729E7FC7" w14:textId="77777777" w:rsidR="00A44751" w:rsidRPr="001F4E98" w:rsidRDefault="00A44751" w:rsidP="00952049">
            <w:pPr>
              <w:spacing w:after="0" w:line="480" w:lineRule="auto"/>
              <w:ind w:firstLine="0"/>
              <w:rPr>
                <w:rFonts w:asciiTheme="majorHAnsi" w:hAnsiTheme="majorHAnsi" w:cstheme="majorHAnsi"/>
                <w:kern w:val="1"/>
                <w:sz w:val="26"/>
                <w:szCs w:val="26"/>
              </w:rPr>
            </w:pPr>
          </w:p>
        </w:tc>
      </w:tr>
      <w:tr w:rsidR="00A44751" w14:paraId="2BF5FC9E" w14:textId="77777777" w:rsidTr="00952049">
        <w:trPr>
          <w:trHeight w:val="20"/>
        </w:trPr>
        <w:tc>
          <w:tcPr>
            <w:tcW w:w="1036" w:type="dxa"/>
          </w:tcPr>
          <w:p w14:paraId="184B3818" w14:textId="77777777" w:rsidR="00A44751" w:rsidRDefault="00A44751" w:rsidP="00A44751">
            <w:pPr>
              <w:pStyle w:val="ListParagraph"/>
              <w:numPr>
                <w:ilvl w:val="0"/>
                <w:numId w:val="52"/>
              </w:numPr>
              <w:spacing w:before="0" w:after="0" w:line="480" w:lineRule="auto"/>
              <w:ind w:left="170" w:hanging="170"/>
              <w:jc w:val="center"/>
              <w:rPr>
                <w:rFonts w:asciiTheme="majorHAnsi" w:hAnsiTheme="majorHAnsi" w:cstheme="majorHAnsi"/>
                <w:b/>
                <w:bCs/>
                <w:kern w:val="1"/>
                <w:sz w:val="26"/>
                <w:szCs w:val="26"/>
              </w:rPr>
            </w:pPr>
          </w:p>
        </w:tc>
        <w:tc>
          <w:tcPr>
            <w:tcW w:w="3212" w:type="dxa"/>
          </w:tcPr>
          <w:p w14:paraId="18B3C04C" w14:textId="77777777" w:rsidR="00A44751" w:rsidRPr="001F4E98" w:rsidRDefault="00A44751" w:rsidP="00952049">
            <w:pPr>
              <w:spacing w:after="0" w:line="480" w:lineRule="auto"/>
              <w:ind w:firstLine="0"/>
              <w:rPr>
                <w:rFonts w:asciiTheme="majorHAnsi" w:hAnsiTheme="majorHAnsi" w:cstheme="majorHAnsi"/>
                <w:kern w:val="1"/>
                <w:sz w:val="26"/>
                <w:szCs w:val="26"/>
              </w:rPr>
            </w:pPr>
            <w:r w:rsidRPr="009F7837">
              <w:rPr>
                <w:rFonts w:ascii="Times New Roman" w:eastAsia="Times New Roman" w:hAnsi="Times New Roman" w:cs="Times New Roman"/>
                <w:color w:val="000000"/>
                <w:lang w:val="vi-VN"/>
              </w:rPr>
              <w:t>Phạm Kim Nhung</w:t>
            </w:r>
          </w:p>
        </w:tc>
        <w:tc>
          <w:tcPr>
            <w:tcW w:w="3555" w:type="dxa"/>
          </w:tcPr>
          <w:p w14:paraId="42E4D357" w14:textId="77777777" w:rsidR="00A44751" w:rsidRPr="001F4E98" w:rsidRDefault="00A44751" w:rsidP="00952049">
            <w:pPr>
              <w:spacing w:after="0" w:line="480" w:lineRule="auto"/>
              <w:ind w:firstLine="0"/>
              <w:rPr>
                <w:rFonts w:asciiTheme="majorHAnsi" w:hAnsiTheme="majorHAnsi" w:cstheme="majorHAnsi"/>
                <w:kern w:val="1"/>
                <w:sz w:val="26"/>
                <w:szCs w:val="26"/>
              </w:rPr>
            </w:pPr>
            <w:r w:rsidRPr="00705380">
              <w:rPr>
                <w:rFonts w:asciiTheme="majorHAnsi" w:hAnsiTheme="majorHAnsi" w:cstheme="majorHAnsi"/>
                <w:kern w:val="1"/>
                <w:sz w:val="26"/>
                <w:szCs w:val="26"/>
              </w:rPr>
              <w:t>Thành viên</w:t>
            </w:r>
          </w:p>
        </w:tc>
        <w:tc>
          <w:tcPr>
            <w:tcW w:w="1997" w:type="dxa"/>
            <w:vAlign w:val="center"/>
          </w:tcPr>
          <w:p w14:paraId="5F8C7F21" w14:textId="77777777" w:rsidR="00A44751" w:rsidRPr="001F4E98" w:rsidRDefault="00A44751" w:rsidP="00952049">
            <w:pPr>
              <w:spacing w:after="0" w:line="480" w:lineRule="auto"/>
              <w:ind w:firstLine="0"/>
              <w:rPr>
                <w:rFonts w:asciiTheme="majorHAnsi" w:hAnsiTheme="majorHAnsi" w:cstheme="majorHAnsi"/>
                <w:kern w:val="1"/>
                <w:sz w:val="26"/>
                <w:szCs w:val="26"/>
              </w:rPr>
            </w:pPr>
          </w:p>
        </w:tc>
      </w:tr>
      <w:tr w:rsidR="00A44751" w14:paraId="5D05ED0F" w14:textId="77777777" w:rsidTr="00952049">
        <w:trPr>
          <w:trHeight w:val="20"/>
        </w:trPr>
        <w:tc>
          <w:tcPr>
            <w:tcW w:w="1036" w:type="dxa"/>
          </w:tcPr>
          <w:p w14:paraId="16E8F4E5" w14:textId="77777777" w:rsidR="00A44751" w:rsidRDefault="00A44751" w:rsidP="00A44751">
            <w:pPr>
              <w:pStyle w:val="ListParagraph"/>
              <w:numPr>
                <w:ilvl w:val="0"/>
                <w:numId w:val="52"/>
              </w:numPr>
              <w:spacing w:before="0" w:after="0" w:line="480" w:lineRule="auto"/>
              <w:ind w:left="170" w:hanging="170"/>
              <w:jc w:val="center"/>
              <w:rPr>
                <w:rFonts w:asciiTheme="majorHAnsi" w:hAnsiTheme="majorHAnsi" w:cstheme="majorHAnsi"/>
                <w:b/>
                <w:bCs/>
                <w:kern w:val="1"/>
                <w:sz w:val="26"/>
                <w:szCs w:val="26"/>
              </w:rPr>
            </w:pPr>
          </w:p>
        </w:tc>
        <w:tc>
          <w:tcPr>
            <w:tcW w:w="3212" w:type="dxa"/>
          </w:tcPr>
          <w:p w14:paraId="0207B137" w14:textId="77777777" w:rsidR="00A44751" w:rsidRPr="001F4E98" w:rsidRDefault="00A44751" w:rsidP="00952049">
            <w:pPr>
              <w:spacing w:after="0" w:line="480" w:lineRule="auto"/>
              <w:ind w:firstLine="0"/>
              <w:rPr>
                <w:rFonts w:asciiTheme="majorHAnsi" w:hAnsiTheme="majorHAnsi" w:cstheme="majorHAnsi"/>
                <w:kern w:val="1"/>
                <w:sz w:val="26"/>
                <w:szCs w:val="26"/>
              </w:rPr>
            </w:pPr>
            <w:r w:rsidRPr="009F7837">
              <w:rPr>
                <w:rFonts w:ascii="Times New Roman" w:eastAsia="Times New Roman" w:hAnsi="Times New Roman" w:cs="Times New Roman"/>
                <w:color w:val="000000"/>
              </w:rPr>
              <w:t>Vũ Thị Thu Thuỷ</w:t>
            </w:r>
          </w:p>
        </w:tc>
        <w:tc>
          <w:tcPr>
            <w:tcW w:w="3555" w:type="dxa"/>
          </w:tcPr>
          <w:p w14:paraId="7C262B0C" w14:textId="77777777" w:rsidR="00A44751" w:rsidRPr="001F4E98" w:rsidRDefault="00A44751" w:rsidP="00952049">
            <w:pPr>
              <w:spacing w:after="0" w:line="480" w:lineRule="auto"/>
              <w:ind w:firstLine="0"/>
              <w:rPr>
                <w:rFonts w:asciiTheme="majorHAnsi" w:hAnsiTheme="majorHAnsi" w:cstheme="majorHAnsi"/>
                <w:kern w:val="1"/>
                <w:sz w:val="26"/>
                <w:szCs w:val="26"/>
              </w:rPr>
            </w:pPr>
            <w:r w:rsidRPr="00705380">
              <w:rPr>
                <w:rFonts w:asciiTheme="majorHAnsi" w:hAnsiTheme="majorHAnsi" w:cstheme="majorHAnsi"/>
                <w:kern w:val="1"/>
                <w:sz w:val="26"/>
                <w:szCs w:val="26"/>
              </w:rPr>
              <w:t>Thành viên</w:t>
            </w:r>
          </w:p>
        </w:tc>
        <w:tc>
          <w:tcPr>
            <w:tcW w:w="1997" w:type="dxa"/>
            <w:vAlign w:val="center"/>
          </w:tcPr>
          <w:p w14:paraId="5F4E61AC" w14:textId="77777777" w:rsidR="00A44751" w:rsidRPr="001F4E98" w:rsidRDefault="00A44751" w:rsidP="00952049">
            <w:pPr>
              <w:spacing w:after="0" w:line="480" w:lineRule="auto"/>
              <w:ind w:firstLine="0"/>
              <w:rPr>
                <w:rFonts w:asciiTheme="majorHAnsi" w:hAnsiTheme="majorHAnsi" w:cstheme="majorHAnsi"/>
                <w:kern w:val="1"/>
                <w:sz w:val="26"/>
                <w:szCs w:val="26"/>
              </w:rPr>
            </w:pPr>
          </w:p>
        </w:tc>
      </w:tr>
      <w:tr w:rsidR="00A44751" w14:paraId="2F9FB133" w14:textId="77777777" w:rsidTr="00952049">
        <w:trPr>
          <w:trHeight w:val="20"/>
        </w:trPr>
        <w:tc>
          <w:tcPr>
            <w:tcW w:w="1036" w:type="dxa"/>
          </w:tcPr>
          <w:p w14:paraId="47642FAA" w14:textId="77777777" w:rsidR="00A44751" w:rsidRDefault="00A44751" w:rsidP="00A44751">
            <w:pPr>
              <w:pStyle w:val="ListParagraph"/>
              <w:numPr>
                <w:ilvl w:val="0"/>
                <w:numId w:val="52"/>
              </w:numPr>
              <w:spacing w:before="0" w:after="0" w:line="480" w:lineRule="auto"/>
              <w:ind w:left="170" w:hanging="170"/>
              <w:jc w:val="center"/>
              <w:rPr>
                <w:rFonts w:asciiTheme="majorHAnsi" w:hAnsiTheme="majorHAnsi" w:cstheme="majorHAnsi"/>
                <w:b/>
                <w:bCs/>
                <w:kern w:val="1"/>
                <w:sz w:val="26"/>
                <w:szCs w:val="26"/>
              </w:rPr>
            </w:pPr>
          </w:p>
        </w:tc>
        <w:tc>
          <w:tcPr>
            <w:tcW w:w="3212" w:type="dxa"/>
          </w:tcPr>
          <w:p w14:paraId="69857714" w14:textId="77777777" w:rsidR="00A44751" w:rsidRPr="001F4E98" w:rsidRDefault="00A44751" w:rsidP="00952049">
            <w:pPr>
              <w:spacing w:after="0" w:line="480" w:lineRule="auto"/>
              <w:ind w:firstLine="0"/>
              <w:rPr>
                <w:rFonts w:asciiTheme="majorHAnsi" w:hAnsiTheme="majorHAnsi" w:cstheme="majorHAnsi"/>
                <w:kern w:val="1"/>
                <w:sz w:val="26"/>
                <w:szCs w:val="26"/>
              </w:rPr>
            </w:pPr>
            <w:r w:rsidRPr="009F7837">
              <w:rPr>
                <w:rFonts w:ascii="Times New Roman" w:eastAsia="Times New Roman" w:hAnsi="Times New Roman" w:cs="Times New Roman"/>
                <w:color w:val="000000"/>
                <w:lang w:val="vi-VN"/>
              </w:rPr>
              <w:t>Nguyễn Hữu Hải</w:t>
            </w:r>
          </w:p>
        </w:tc>
        <w:tc>
          <w:tcPr>
            <w:tcW w:w="3555" w:type="dxa"/>
          </w:tcPr>
          <w:p w14:paraId="403630CD" w14:textId="77777777" w:rsidR="00A44751" w:rsidRPr="001F4E98" w:rsidRDefault="00A44751" w:rsidP="00952049">
            <w:pPr>
              <w:spacing w:after="0" w:line="480" w:lineRule="auto"/>
              <w:ind w:firstLine="0"/>
              <w:rPr>
                <w:rFonts w:asciiTheme="majorHAnsi" w:hAnsiTheme="majorHAnsi" w:cstheme="majorHAnsi"/>
                <w:kern w:val="1"/>
                <w:sz w:val="26"/>
                <w:szCs w:val="26"/>
              </w:rPr>
            </w:pPr>
            <w:r w:rsidRPr="00705380">
              <w:rPr>
                <w:rFonts w:asciiTheme="majorHAnsi" w:hAnsiTheme="majorHAnsi" w:cstheme="majorHAnsi"/>
                <w:kern w:val="1"/>
                <w:sz w:val="26"/>
                <w:szCs w:val="26"/>
              </w:rPr>
              <w:t>Thành viên</w:t>
            </w:r>
          </w:p>
        </w:tc>
        <w:tc>
          <w:tcPr>
            <w:tcW w:w="1997" w:type="dxa"/>
            <w:vAlign w:val="center"/>
          </w:tcPr>
          <w:p w14:paraId="79FB0FF2" w14:textId="77777777" w:rsidR="00A44751" w:rsidRPr="001F4E98" w:rsidRDefault="00A44751" w:rsidP="00952049">
            <w:pPr>
              <w:spacing w:after="0" w:line="480" w:lineRule="auto"/>
              <w:ind w:firstLine="0"/>
              <w:rPr>
                <w:rFonts w:asciiTheme="majorHAnsi" w:hAnsiTheme="majorHAnsi" w:cstheme="majorHAnsi"/>
                <w:kern w:val="1"/>
                <w:sz w:val="26"/>
                <w:szCs w:val="26"/>
              </w:rPr>
            </w:pPr>
          </w:p>
        </w:tc>
      </w:tr>
      <w:tr w:rsidR="00A44751" w14:paraId="7B87DE2A" w14:textId="77777777" w:rsidTr="00952049">
        <w:trPr>
          <w:trHeight w:val="20"/>
        </w:trPr>
        <w:tc>
          <w:tcPr>
            <w:tcW w:w="1036" w:type="dxa"/>
          </w:tcPr>
          <w:p w14:paraId="1C5DB5CA" w14:textId="77777777" w:rsidR="00A44751" w:rsidRDefault="00A44751" w:rsidP="00A44751">
            <w:pPr>
              <w:pStyle w:val="ListParagraph"/>
              <w:numPr>
                <w:ilvl w:val="0"/>
                <w:numId w:val="52"/>
              </w:numPr>
              <w:spacing w:before="0" w:after="0" w:line="480" w:lineRule="auto"/>
              <w:ind w:left="170" w:hanging="170"/>
              <w:jc w:val="center"/>
              <w:rPr>
                <w:rFonts w:asciiTheme="majorHAnsi" w:hAnsiTheme="majorHAnsi" w:cstheme="majorHAnsi"/>
                <w:b/>
                <w:bCs/>
                <w:kern w:val="1"/>
                <w:sz w:val="26"/>
                <w:szCs w:val="26"/>
              </w:rPr>
            </w:pPr>
          </w:p>
        </w:tc>
        <w:tc>
          <w:tcPr>
            <w:tcW w:w="3212" w:type="dxa"/>
          </w:tcPr>
          <w:p w14:paraId="5213CC11" w14:textId="77777777" w:rsidR="00A44751" w:rsidRPr="001F4E98" w:rsidRDefault="00A44751" w:rsidP="00952049">
            <w:pPr>
              <w:spacing w:after="0" w:line="480" w:lineRule="auto"/>
              <w:ind w:firstLine="0"/>
              <w:rPr>
                <w:rFonts w:asciiTheme="majorHAnsi" w:hAnsiTheme="majorHAnsi" w:cstheme="majorHAnsi"/>
                <w:kern w:val="1"/>
                <w:sz w:val="26"/>
                <w:szCs w:val="26"/>
              </w:rPr>
            </w:pPr>
            <w:r w:rsidRPr="009F7837">
              <w:rPr>
                <w:rFonts w:ascii="Times New Roman" w:eastAsia="Times New Roman" w:hAnsi="Times New Roman" w:cs="Times New Roman"/>
                <w:color w:val="000000"/>
                <w:lang w:val="vi-VN"/>
              </w:rPr>
              <w:t>Phạm Tiến Thành</w:t>
            </w:r>
          </w:p>
        </w:tc>
        <w:tc>
          <w:tcPr>
            <w:tcW w:w="3555" w:type="dxa"/>
          </w:tcPr>
          <w:p w14:paraId="5C887F2B" w14:textId="77777777" w:rsidR="00A44751" w:rsidRPr="001F4E98" w:rsidRDefault="00A44751" w:rsidP="00952049">
            <w:pPr>
              <w:spacing w:after="0" w:line="480" w:lineRule="auto"/>
              <w:ind w:firstLine="0"/>
              <w:rPr>
                <w:rFonts w:asciiTheme="majorHAnsi" w:hAnsiTheme="majorHAnsi" w:cstheme="majorHAnsi"/>
                <w:kern w:val="1"/>
                <w:sz w:val="26"/>
                <w:szCs w:val="26"/>
              </w:rPr>
            </w:pPr>
            <w:r w:rsidRPr="00705380">
              <w:rPr>
                <w:rFonts w:asciiTheme="majorHAnsi" w:hAnsiTheme="majorHAnsi" w:cstheme="majorHAnsi"/>
                <w:kern w:val="1"/>
                <w:sz w:val="26"/>
                <w:szCs w:val="26"/>
              </w:rPr>
              <w:t>Thành viên</w:t>
            </w:r>
          </w:p>
        </w:tc>
        <w:tc>
          <w:tcPr>
            <w:tcW w:w="1997" w:type="dxa"/>
            <w:vAlign w:val="center"/>
          </w:tcPr>
          <w:p w14:paraId="7B836A09" w14:textId="77777777" w:rsidR="00A44751" w:rsidRPr="001F4E98" w:rsidRDefault="00A44751" w:rsidP="00952049">
            <w:pPr>
              <w:spacing w:after="0" w:line="480" w:lineRule="auto"/>
              <w:ind w:firstLine="0"/>
              <w:rPr>
                <w:rFonts w:asciiTheme="majorHAnsi" w:hAnsiTheme="majorHAnsi" w:cstheme="majorHAnsi"/>
                <w:kern w:val="1"/>
                <w:sz w:val="26"/>
                <w:szCs w:val="26"/>
              </w:rPr>
            </w:pPr>
          </w:p>
        </w:tc>
      </w:tr>
      <w:tr w:rsidR="00A44751" w14:paraId="1CDB903B" w14:textId="77777777" w:rsidTr="00952049">
        <w:trPr>
          <w:trHeight w:val="20"/>
        </w:trPr>
        <w:tc>
          <w:tcPr>
            <w:tcW w:w="1036" w:type="dxa"/>
          </w:tcPr>
          <w:p w14:paraId="2662FE0D" w14:textId="77777777" w:rsidR="00A44751" w:rsidRDefault="00A44751" w:rsidP="00A44751">
            <w:pPr>
              <w:pStyle w:val="ListParagraph"/>
              <w:numPr>
                <w:ilvl w:val="0"/>
                <w:numId w:val="52"/>
              </w:numPr>
              <w:spacing w:before="0" w:after="0" w:line="480" w:lineRule="auto"/>
              <w:ind w:left="170" w:hanging="170"/>
              <w:jc w:val="center"/>
              <w:rPr>
                <w:rFonts w:asciiTheme="majorHAnsi" w:hAnsiTheme="majorHAnsi" w:cstheme="majorHAnsi"/>
                <w:b/>
                <w:bCs/>
                <w:kern w:val="1"/>
                <w:sz w:val="26"/>
                <w:szCs w:val="26"/>
              </w:rPr>
            </w:pPr>
          </w:p>
        </w:tc>
        <w:tc>
          <w:tcPr>
            <w:tcW w:w="3212" w:type="dxa"/>
          </w:tcPr>
          <w:p w14:paraId="3EB8F7E3" w14:textId="77777777" w:rsidR="00A44751" w:rsidRPr="001F4E98" w:rsidRDefault="00A44751" w:rsidP="00952049">
            <w:pPr>
              <w:spacing w:after="0" w:line="480" w:lineRule="auto"/>
              <w:ind w:firstLine="0"/>
              <w:rPr>
                <w:rFonts w:asciiTheme="majorHAnsi" w:hAnsiTheme="majorHAnsi" w:cstheme="majorHAnsi"/>
                <w:kern w:val="1"/>
                <w:sz w:val="26"/>
                <w:szCs w:val="26"/>
              </w:rPr>
            </w:pPr>
            <w:r w:rsidRPr="009F7837">
              <w:rPr>
                <w:rFonts w:ascii="Times New Roman" w:eastAsia="Times New Roman" w:hAnsi="Times New Roman" w:cs="Times New Roman"/>
                <w:color w:val="000000"/>
                <w:lang w:val="vi-VN"/>
              </w:rPr>
              <w:t>Đoàn Quang Vinh</w:t>
            </w:r>
          </w:p>
        </w:tc>
        <w:tc>
          <w:tcPr>
            <w:tcW w:w="3555" w:type="dxa"/>
          </w:tcPr>
          <w:p w14:paraId="590A9E06" w14:textId="77777777" w:rsidR="00A44751" w:rsidRPr="001F4E98" w:rsidRDefault="00A44751" w:rsidP="00952049">
            <w:pPr>
              <w:spacing w:after="0" w:line="480" w:lineRule="auto"/>
              <w:ind w:firstLine="0"/>
              <w:rPr>
                <w:rFonts w:asciiTheme="majorHAnsi" w:hAnsiTheme="majorHAnsi" w:cstheme="majorHAnsi"/>
                <w:kern w:val="1"/>
                <w:sz w:val="26"/>
                <w:szCs w:val="26"/>
              </w:rPr>
            </w:pPr>
            <w:r w:rsidRPr="00705380">
              <w:rPr>
                <w:rFonts w:asciiTheme="majorHAnsi" w:hAnsiTheme="majorHAnsi" w:cstheme="majorHAnsi"/>
                <w:kern w:val="1"/>
                <w:sz w:val="26"/>
                <w:szCs w:val="26"/>
              </w:rPr>
              <w:t>Thành viên</w:t>
            </w:r>
          </w:p>
        </w:tc>
        <w:tc>
          <w:tcPr>
            <w:tcW w:w="1997" w:type="dxa"/>
            <w:vAlign w:val="center"/>
          </w:tcPr>
          <w:p w14:paraId="075D2EDD" w14:textId="77777777" w:rsidR="00A44751" w:rsidRPr="001F4E98" w:rsidRDefault="00A44751" w:rsidP="00952049">
            <w:pPr>
              <w:spacing w:after="0" w:line="480" w:lineRule="auto"/>
              <w:ind w:firstLine="0"/>
              <w:rPr>
                <w:rFonts w:asciiTheme="majorHAnsi" w:hAnsiTheme="majorHAnsi" w:cstheme="majorHAnsi"/>
                <w:kern w:val="1"/>
                <w:sz w:val="26"/>
                <w:szCs w:val="26"/>
              </w:rPr>
            </w:pPr>
          </w:p>
        </w:tc>
      </w:tr>
      <w:tr w:rsidR="00A44751" w14:paraId="0AF960F7" w14:textId="77777777" w:rsidTr="00952049">
        <w:trPr>
          <w:trHeight w:val="20"/>
        </w:trPr>
        <w:tc>
          <w:tcPr>
            <w:tcW w:w="1036" w:type="dxa"/>
          </w:tcPr>
          <w:p w14:paraId="2E38E6E6" w14:textId="77777777" w:rsidR="00A44751" w:rsidRDefault="00A44751" w:rsidP="00A44751">
            <w:pPr>
              <w:pStyle w:val="ListParagraph"/>
              <w:numPr>
                <w:ilvl w:val="0"/>
                <w:numId w:val="52"/>
              </w:numPr>
              <w:spacing w:before="0" w:after="0" w:line="480" w:lineRule="auto"/>
              <w:ind w:left="170" w:hanging="170"/>
              <w:jc w:val="center"/>
              <w:rPr>
                <w:rFonts w:asciiTheme="majorHAnsi" w:hAnsiTheme="majorHAnsi" w:cstheme="majorHAnsi"/>
                <w:b/>
                <w:bCs/>
                <w:kern w:val="1"/>
                <w:sz w:val="26"/>
                <w:szCs w:val="26"/>
              </w:rPr>
            </w:pPr>
          </w:p>
        </w:tc>
        <w:tc>
          <w:tcPr>
            <w:tcW w:w="3212" w:type="dxa"/>
          </w:tcPr>
          <w:p w14:paraId="57FED9A0" w14:textId="77777777" w:rsidR="00A44751" w:rsidRPr="001F4E98" w:rsidRDefault="00A44751" w:rsidP="00952049">
            <w:pPr>
              <w:spacing w:after="0" w:line="480" w:lineRule="auto"/>
              <w:ind w:firstLine="0"/>
              <w:rPr>
                <w:rFonts w:asciiTheme="majorHAnsi" w:hAnsiTheme="majorHAnsi" w:cstheme="majorHAnsi"/>
                <w:kern w:val="1"/>
                <w:sz w:val="26"/>
                <w:szCs w:val="26"/>
              </w:rPr>
            </w:pPr>
            <w:r w:rsidRPr="009F7837">
              <w:rPr>
                <w:rFonts w:ascii="Times New Roman" w:eastAsia="Times New Roman" w:hAnsi="Times New Roman" w:cs="Times New Roman"/>
                <w:color w:val="000000"/>
                <w:lang w:val="vi-VN"/>
              </w:rPr>
              <w:t>Nguyễn Thị Ngọc Hà</w:t>
            </w:r>
          </w:p>
        </w:tc>
        <w:tc>
          <w:tcPr>
            <w:tcW w:w="3555" w:type="dxa"/>
          </w:tcPr>
          <w:p w14:paraId="66EFA152" w14:textId="77777777" w:rsidR="00A44751" w:rsidRPr="001F4E98" w:rsidRDefault="00A44751" w:rsidP="00952049">
            <w:pPr>
              <w:spacing w:after="0" w:line="480" w:lineRule="auto"/>
              <w:ind w:firstLine="0"/>
              <w:rPr>
                <w:rFonts w:asciiTheme="majorHAnsi" w:hAnsiTheme="majorHAnsi" w:cstheme="majorHAnsi"/>
                <w:kern w:val="1"/>
                <w:sz w:val="26"/>
                <w:szCs w:val="26"/>
              </w:rPr>
            </w:pPr>
            <w:r w:rsidRPr="00705380">
              <w:rPr>
                <w:rFonts w:asciiTheme="majorHAnsi" w:hAnsiTheme="majorHAnsi" w:cstheme="majorHAnsi"/>
                <w:kern w:val="1"/>
                <w:sz w:val="26"/>
                <w:szCs w:val="26"/>
              </w:rPr>
              <w:t>Thành viên</w:t>
            </w:r>
          </w:p>
        </w:tc>
        <w:tc>
          <w:tcPr>
            <w:tcW w:w="1997" w:type="dxa"/>
            <w:vAlign w:val="center"/>
          </w:tcPr>
          <w:p w14:paraId="120CAA99" w14:textId="77777777" w:rsidR="00A44751" w:rsidRPr="001F4E98" w:rsidRDefault="00A44751" w:rsidP="00952049">
            <w:pPr>
              <w:spacing w:after="0" w:line="480" w:lineRule="auto"/>
              <w:ind w:firstLine="0"/>
              <w:rPr>
                <w:rFonts w:asciiTheme="majorHAnsi" w:hAnsiTheme="majorHAnsi" w:cstheme="majorHAnsi"/>
                <w:kern w:val="1"/>
                <w:sz w:val="26"/>
                <w:szCs w:val="26"/>
              </w:rPr>
            </w:pPr>
          </w:p>
        </w:tc>
      </w:tr>
    </w:tbl>
    <w:p w14:paraId="1C098BBF" w14:textId="77777777" w:rsidR="00A44751" w:rsidRPr="002107C9" w:rsidRDefault="00A44751" w:rsidP="00A44751">
      <w:pPr>
        <w:rPr>
          <w:rFonts w:asciiTheme="majorHAnsi" w:hAnsiTheme="majorHAnsi" w:cstheme="majorHAnsi"/>
          <w:b/>
          <w:bCs/>
          <w:kern w:val="1"/>
          <w:sz w:val="26"/>
          <w:szCs w:val="26"/>
        </w:rPr>
        <w:sectPr w:rsidR="00A44751" w:rsidRPr="002107C9" w:rsidSect="00952049">
          <w:footerReference w:type="default" r:id="rId21"/>
          <w:pgSz w:w="11909" w:h="16834" w:code="9"/>
          <w:pgMar w:top="1134" w:right="1134" w:bottom="1134" w:left="1418" w:header="461" w:footer="461" w:gutter="0"/>
          <w:pgNumType w:start="1"/>
          <w:cols w:space="720"/>
          <w:titlePg/>
          <w:docGrid w:linePitch="326"/>
        </w:sectPr>
      </w:pPr>
    </w:p>
    <w:p w14:paraId="3542D1B7" w14:textId="77777777" w:rsidR="00A44751" w:rsidRDefault="00A44751" w:rsidP="00A44751">
      <w:pPr>
        <w:spacing w:after="0"/>
        <w:ind w:firstLine="0"/>
        <w:rPr>
          <w:rFonts w:asciiTheme="majorHAnsi" w:hAnsiTheme="majorHAnsi" w:cstheme="majorHAnsi"/>
          <w:b/>
          <w:color w:val="000000" w:themeColor="text1"/>
          <w:sz w:val="26"/>
          <w:szCs w:val="26"/>
        </w:rPr>
      </w:pPr>
      <w:r>
        <w:rPr>
          <w:rFonts w:asciiTheme="majorHAnsi" w:hAnsiTheme="majorHAnsi" w:cstheme="majorHAnsi"/>
          <w:b/>
          <w:bCs/>
          <w:kern w:val="1"/>
          <w:sz w:val="26"/>
          <w:szCs w:val="26"/>
        </w:rPr>
        <w:lastRenderedPageBreak/>
        <w:t xml:space="preserve">PHẦN KÝ XÁC NHẬN – </w:t>
      </w:r>
      <w:r>
        <w:rPr>
          <w:rFonts w:asciiTheme="majorHAnsi" w:hAnsiTheme="majorHAnsi" w:cstheme="majorHAnsi"/>
          <w:b/>
          <w:color w:val="000000" w:themeColor="text1"/>
          <w:sz w:val="26"/>
          <w:szCs w:val="26"/>
        </w:rPr>
        <w:t>ĐẠI DIỆN ĐƠN VỊ NGHIỆP VỤ CỦA AGRIBANK</w:t>
      </w:r>
    </w:p>
    <w:p w14:paraId="5F741D37" w14:textId="77777777" w:rsidR="00A44751" w:rsidRDefault="00A44751" w:rsidP="00A44751">
      <w:pPr>
        <w:spacing w:after="0"/>
        <w:jc w:val="right"/>
        <w:rPr>
          <w:rFonts w:asciiTheme="majorHAnsi" w:hAnsiTheme="majorHAnsi" w:cstheme="majorHAnsi"/>
          <w:color w:val="000000" w:themeColor="text1"/>
          <w:sz w:val="26"/>
          <w:szCs w:val="26"/>
        </w:rPr>
      </w:pPr>
      <w:r w:rsidRPr="002107C9">
        <w:rPr>
          <w:rFonts w:asciiTheme="majorHAnsi" w:hAnsiTheme="majorHAnsi" w:cstheme="majorHAnsi"/>
          <w:color w:val="000000" w:themeColor="text1"/>
          <w:sz w:val="26"/>
          <w:szCs w:val="26"/>
        </w:rPr>
        <w:t xml:space="preserve">Ngày </w:t>
      </w:r>
      <w:r>
        <w:rPr>
          <w:rFonts w:asciiTheme="majorHAnsi" w:hAnsiTheme="majorHAnsi" w:cstheme="majorHAnsi"/>
          <w:color w:val="000000" w:themeColor="text1"/>
          <w:sz w:val="26"/>
          <w:szCs w:val="26"/>
        </w:rPr>
        <w:t>.</w:t>
      </w:r>
      <w:r w:rsidRPr="002107C9">
        <w:rPr>
          <w:rFonts w:asciiTheme="majorHAnsi" w:hAnsiTheme="majorHAnsi" w:cstheme="majorHAnsi"/>
          <w:color w:val="000000" w:themeColor="text1"/>
          <w:sz w:val="26"/>
          <w:szCs w:val="26"/>
        </w:rPr>
        <w:t xml:space="preserve">… tháng </w:t>
      </w:r>
      <w:r>
        <w:rPr>
          <w:rFonts w:asciiTheme="majorHAnsi" w:hAnsiTheme="majorHAnsi" w:cstheme="majorHAnsi"/>
          <w:color w:val="000000" w:themeColor="text1"/>
          <w:sz w:val="26"/>
          <w:szCs w:val="26"/>
        </w:rPr>
        <w:t>.</w:t>
      </w:r>
      <w:r w:rsidRPr="002107C9">
        <w:rPr>
          <w:rFonts w:asciiTheme="majorHAnsi" w:hAnsiTheme="majorHAnsi" w:cstheme="majorHAnsi"/>
          <w:color w:val="000000" w:themeColor="text1"/>
          <w:sz w:val="26"/>
          <w:szCs w:val="26"/>
        </w:rPr>
        <w:t xml:space="preserve">… năm </w:t>
      </w:r>
      <w:r>
        <w:rPr>
          <w:rFonts w:asciiTheme="majorHAnsi" w:hAnsiTheme="majorHAnsi" w:cstheme="majorHAnsi"/>
          <w:color w:val="000000" w:themeColor="text1"/>
          <w:sz w:val="26"/>
          <w:szCs w:val="26"/>
        </w:rPr>
        <w:t>…..</w:t>
      </w:r>
      <w:r w:rsidRPr="002107C9">
        <w:rPr>
          <w:rFonts w:asciiTheme="majorHAnsi" w:hAnsiTheme="majorHAnsi" w:cstheme="majorHAnsi"/>
          <w:color w:val="000000" w:themeColor="text1"/>
          <w:sz w:val="26"/>
          <w:szCs w:val="26"/>
        </w:rPr>
        <w:t>…</w:t>
      </w:r>
    </w:p>
    <w:p w14:paraId="0491A89E" w14:textId="77777777" w:rsidR="00A44751" w:rsidRDefault="00A44751" w:rsidP="00A44751">
      <w:pPr>
        <w:spacing w:after="0"/>
        <w:jc w:val="right"/>
        <w:rPr>
          <w:rFonts w:asciiTheme="majorHAnsi" w:hAnsiTheme="majorHAnsi" w:cstheme="majorHAnsi"/>
          <w:color w:val="000000" w:themeColor="text1"/>
          <w:sz w:val="26"/>
          <w:szCs w:val="26"/>
        </w:rPr>
      </w:pPr>
    </w:p>
    <w:tbl>
      <w:tblPr>
        <w:tblStyle w:val="TableGrid"/>
        <w:tblW w:w="9776" w:type="dxa"/>
        <w:tblLook w:val="04A0" w:firstRow="1" w:lastRow="0" w:firstColumn="1" w:lastColumn="0" w:noHBand="0" w:noVBand="1"/>
      </w:tblPr>
      <w:tblGrid>
        <w:gridCol w:w="809"/>
        <w:gridCol w:w="3439"/>
        <w:gridCol w:w="2126"/>
        <w:gridCol w:w="1843"/>
        <w:gridCol w:w="1559"/>
      </w:tblGrid>
      <w:tr w:rsidR="00A44751" w14:paraId="56414CB0" w14:textId="77777777" w:rsidTr="00952049">
        <w:trPr>
          <w:cnfStyle w:val="100000000000" w:firstRow="1" w:lastRow="0" w:firstColumn="0" w:lastColumn="0" w:oddVBand="0" w:evenVBand="0" w:oddHBand="0" w:evenHBand="0" w:firstRowFirstColumn="0" w:firstRowLastColumn="0" w:lastRowFirstColumn="0" w:lastRowLastColumn="0"/>
          <w:trHeight w:val="20"/>
        </w:trPr>
        <w:tc>
          <w:tcPr>
            <w:tcW w:w="809" w:type="dxa"/>
          </w:tcPr>
          <w:p w14:paraId="62FE5C82" w14:textId="77777777" w:rsidR="00A44751" w:rsidRDefault="00A44751" w:rsidP="00952049">
            <w:pPr>
              <w:spacing w:after="0" w:line="480" w:lineRule="auto"/>
              <w:ind w:firstLine="0"/>
              <w:jc w:val="center"/>
              <w:rPr>
                <w:rFonts w:asciiTheme="majorHAnsi" w:hAnsiTheme="majorHAnsi" w:cstheme="majorHAnsi"/>
                <w:b w:val="0"/>
                <w:bCs/>
                <w:kern w:val="1"/>
                <w:sz w:val="26"/>
                <w:szCs w:val="26"/>
              </w:rPr>
            </w:pPr>
            <w:r>
              <w:rPr>
                <w:rFonts w:asciiTheme="majorHAnsi" w:hAnsiTheme="majorHAnsi" w:cstheme="majorHAnsi"/>
                <w:b w:val="0"/>
                <w:bCs/>
                <w:kern w:val="1"/>
                <w:sz w:val="26"/>
                <w:szCs w:val="26"/>
              </w:rPr>
              <w:t>STT</w:t>
            </w:r>
          </w:p>
        </w:tc>
        <w:tc>
          <w:tcPr>
            <w:tcW w:w="3439" w:type="dxa"/>
          </w:tcPr>
          <w:p w14:paraId="532FE062" w14:textId="77777777" w:rsidR="00A44751" w:rsidRDefault="00A44751" w:rsidP="00952049">
            <w:pPr>
              <w:spacing w:after="0" w:line="480" w:lineRule="auto"/>
              <w:ind w:firstLine="0"/>
              <w:jc w:val="center"/>
              <w:rPr>
                <w:rFonts w:asciiTheme="majorHAnsi" w:hAnsiTheme="majorHAnsi" w:cstheme="majorHAnsi"/>
                <w:b w:val="0"/>
                <w:bCs/>
                <w:kern w:val="1"/>
                <w:sz w:val="26"/>
                <w:szCs w:val="26"/>
              </w:rPr>
            </w:pPr>
            <w:r>
              <w:rPr>
                <w:rFonts w:asciiTheme="majorHAnsi" w:hAnsiTheme="majorHAnsi" w:cstheme="majorHAnsi"/>
                <w:b w:val="0"/>
                <w:bCs/>
                <w:kern w:val="1"/>
                <w:sz w:val="26"/>
                <w:szCs w:val="26"/>
              </w:rPr>
              <w:t>Họ và tên</w:t>
            </w:r>
          </w:p>
        </w:tc>
        <w:tc>
          <w:tcPr>
            <w:tcW w:w="2126" w:type="dxa"/>
          </w:tcPr>
          <w:p w14:paraId="6EC004C9" w14:textId="77777777" w:rsidR="00A44751" w:rsidRDefault="00A44751" w:rsidP="00952049">
            <w:pPr>
              <w:spacing w:after="0" w:line="480" w:lineRule="auto"/>
              <w:ind w:firstLine="0"/>
              <w:jc w:val="center"/>
              <w:rPr>
                <w:rFonts w:asciiTheme="majorHAnsi" w:hAnsiTheme="majorHAnsi" w:cstheme="majorHAnsi"/>
                <w:b w:val="0"/>
                <w:bCs/>
                <w:kern w:val="1"/>
                <w:sz w:val="26"/>
                <w:szCs w:val="26"/>
              </w:rPr>
            </w:pPr>
            <w:r>
              <w:rPr>
                <w:rFonts w:asciiTheme="majorHAnsi" w:hAnsiTheme="majorHAnsi" w:cstheme="majorHAnsi"/>
                <w:b w:val="0"/>
                <w:bCs/>
                <w:kern w:val="1"/>
                <w:sz w:val="26"/>
                <w:szCs w:val="26"/>
              </w:rPr>
              <w:t>Đơn vị công tác</w:t>
            </w:r>
          </w:p>
        </w:tc>
        <w:tc>
          <w:tcPr>
            <w:tcW w:w="1843" w:type="dxa"/>
          </w:tcPr>
          <w:p w14:paraId="57849684" w14:textId="77777777" w:rsidR="00A44751" w:rsidRDefault="00A44751" w:rsidP="00952049">
            <w:pPr>
              <w:spacing w:after="0" w:line="480" w:lineRule="auto"/>
              <w:ind w:firstLine="0"/>
              <w:jc w:val="center"/>
              <w:rPr>
                <w:rFonts w:asciiTheme="majorHAnsi" w:hAnsiTheme="majorHAnsi" w:cstheme="majorHAnsi"/>
                <w:b w:val="0"/>
                <w:bCs/>
                <w:kern w:val="1"/>
                <w:sz w:val="26"/>
                <w:szCs w:val="26"/>
              </w:rPr>
            </w:pPr>
            <w:r>
              <w:rPr>
                <w:rFonts w:asciiTheme="majorHAnsi" w:hAnsiTheme="majorHAnsi" w:cstheme="majorHAnsi"/>
                <w:b w:val="0"/>
                <w:bCs/>
                <w:kern w:val="1"/>
                <w:sz w:val="26"/>
                <w:szCs w:val="26"/>
              </w:rPr>
              <w:t>Chức danh</w:t>
            </w:r>
          </w:p>
        </w:tc>
        <w:tc>
          <w:tcPr>
            <w:tcW w:w="1559" w:type="dxa"/>
          </w:tcPr>
          <w:p w14:paraId="148F3DC4" w14:textId="77777777" w:rsidR="00A44751" w:rsidRDefault="00A44751" w:rsidP="00952049">
            <w:pPr>
              <w:spacing w:after="0" w:line="480" w:lineRule="auto"/>
              <w:ind w:firstLine="0"/>
              <w:jc w:val="center"/>
              <w:rPr>
                <w:rFonts w:asciiTheme="majorHAnsi" w:hAnsiTheme="majorHAnsi" w:cstheme="majorHAnsi"/>
                <w:b w:val="0"/>
                <w:bCs/>
                <w:kern w:val="1"/>
                <w:sz w:val="26"/>
                <w:szCs w:val="26"/>
              </w:rPr>
            </w:pPr>
            <w:r>
              <w:rPr>
                <w:rFonts w:asciiTheme="majorHAnsi" w:hAnsiTheme="majorHAnsi" w:cstheme="majorHAnsi"/>
                <w:b w:val="0"/>
                <w:bCs/>
                <w:kern w:val="1"/>
                <w:sz w:val="26"/>
                <w:szCs w:val="26"/>
              </w:rPr>
              <w:t>Chữ ký</w:t>
            </w:r>
          </w:p>
        </w:tc>
      </w:tr>
      <w:tr w:rsidR="00A44751" w14:paraId="53C20930" w14:textId="77777777" w:rsidTr="00952049">
        <w:tc>
          <w:tcPr>
            <w:tcW w:w="809" w:type="dxa"/>
          </w:tcPr>
          <w:p w14:paraId="2227D687" w14:textId="77777777" w:rsidR="00A44751" w:rsidRPr="00145404" w:rsidRDefault="00A44751" w:rsidP="00A44751">
            <w:pPr>
              <w:pStyle w:val="ListParagraph"/>
              <w:numPr>
                <w:ilvl w:val="0"/>
                <w:numId w:val="53"/>
              </w:numPr>
              <w:spacing w:before="0" w:after="0" w:line="480" w:lineRule="auto"/>
              <w:ind w:left="170" w:hanging="170"/>
              <w:jc w:val="center"/>
              <w:rPr>
                <w:rFonts w:asciiTheme="majorHAnsi" w:hAnsiTheme="majorHAnsi" w:cstheme="majorHAnsi"/>
                <w:b/>
                <w:bCs/>
                <w:kern w:val="1"/>
                <w:sz w:val="26"/>
                <w:szCs w:val="26"/>
              </w:rPr>
            </w:pPr>
          </w:p>
        </w:tc>
        <w:tc>
          <w:tcPr>
            <w:tcW w:w="3439" w:type="dxa"/>
          </w:tcPr>
          <w:p w14:paraId="6D5DC3AB" w14:textId="77777777" w:rsidR="00A44751" w:rsidRPr="000F2B00" w:rsidRDefault="00A44751" w:rsidP="00952049">
            <w:pPr>
              <w:spacing w:after="0" w:line="480" w:lineRule="auto"/>
              <w:ind w:firstLine="0"/>
              <w:rPr>
                <w:rFonts w:asciiTheme="majorHAnsi" w:hAnsiTheme="majorHAnsi" w:cstheme="majorHAnsi"/>
                <w:kern w:val="1"/>
                <w:sz w:val="26"/>
                <w:szCs w:val="26"/>
              </w:rPr>
            </w:pPr>
          </w:p>
        </w:tc>
        <w:tc>
          <w:tcPr>
            <w:tcW w:w="2126" w:type="dxa"/>
          </w:tcPr>
          <w:p w14:paraId="41287407"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1843" w:type="dxa"/>
          </w:tcPr>
          <w:p w14:paraId="47F80297"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1559" w:type="dxa"/>
          </w:tcPr>
          <w:p w14:paraId="108830BA" w14:textId="77777777" w:rsidR="00A44751" w:rsidRDefault="00A44751" w:rsidP="00952049">
            <w:pPr>
              <w:spacing w:after="0" w:line="480" w:lineRule="auto"/>
              <w:ind w:firstLine="0"/>
              <w:rPr>
                <w:rFonts w:asciiTheme="majorHAnsi" w:hAnsiTheme="majorHAnsi" w:cstheme="majorHAnsi"/>
                <w:b/>
                <w:bCs/>
                <w:kern w:val="1"/>
                <w:sz w:val="26"/>
                <w:szCs w:val="26"/>
              </w:rPr>
            </w:pPr>
          </w:p>
        </w:tc>
      </w:tr>
      <w:tr w:rsidR="00A44751" w14:paraId="0E20A116" w14:textId="77777777" w:rsidTr="00952049">
        <w:tc>
          <w:tcPr>
            <w:tcW w:w="809" w:type="dxa"/>
          </w:tcPr>
          <w:p w14:paraId="55E76A6D" w14:textId="77777777" w:rsidR="00A44751" w:rsidRDefault="00A44751" w:rsidP="00A44751">
            <w:pPr>
              <w:pStyle w:val="ListParagraph"/>
              <w:numPr>
                <w:ilvl w:val="0"/>
                <w:numId w:val="53"/>
              </w:numPr>
              <w:spacing w:before="0" w:after="0" w:line="480" w:lineRule="auto"/>
              <w:ind w:left="170" w:hanging="170"/>
              <w:jc w:val="center"/>
              <w:rPr>
                <w:rFonts w:asciiTheme="majorHAnsi" w:hAnsiTheme="majorHAnsi" w:cstheme="majorHAnsi"/>
                <w:b/>
                <w:bCs/>
                <w:kern w:val="1"/>
                <w:sz w:val="26"/>
                <w:szCs w:val="26"/>
              </w:rPr>
            </w:pPr>
          </w:p>
        </w:tc>
        <w:tc>
          <w:tcPr>
            <w:tcW w:w="3439" w:type="dxa"/>
          </w:tcPr>
          <w:p w14:paraId="29EAB855" w14:textId="77777777" w:rsidR="00A44751" w:rsidRPr="000F2B00" w:rsidRDefault="00A44751" w:rsidP="00952049">
            <w:pPr>
              <w:spacing w:after="0" w:line="480" w:lineRule="auto"/>
              <w:ind w:firstLine="0"/>
              <w:rPr>
                <w:rFonts w:asciiTheme="majorHAnsi" w:hAnsiTheme="majorHAnsi" w:cstheme="majorHAnsi"/>
                <w:kern w:val="1"/>
                <w:sz w:val="26"/>
                <w:szCs w:val="26"/>
              </w:rPr>
            </w:pPr>
          </w:p>
        </w:tc>
        <w:tc>
          <w:tcPr>
            <w:tcW w:w="2126" w:type="dxa"/>
          </w:tcPr>
          <w:p w14:paraId="2CAE5B76"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1843" w:type="dxa"/>
          </w:tcPr>
          <w:p w14:paraId="37F79BC1"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1559" w:type="dxa"/>
          </w:tcPr>
          <w:p w14:paraId="311F0572" w14:textId="77777777" w:rsidR="00A44751" w:rsidRDefault="00A44751" w:rsidP="00952049">
            <w:pPr>
              <w:spacing w:after="0" w:line="480" w:lineRule="auto"/>
              <w:ind w:firstLine="0"/>
              <w:rPr>
                <w:rFonts w:asciiTheme="majorHAnsi" w:hAnsiTheme="majorHAnsi" w:cstheme="majorHAnsi"/>
                <w:b/>
                <w:bCs/>
                <w:kern w:val="1"/>
                <w:sz w:val="26"/>
                <w:szCs w:val="26"/>
              </w:rPr>
            </w:pPr>
          </w:p>
        </w:tc>
      </w:tr>
      <w:tr w:rsidR="00A44751" w14:paraId="55475E57" w14:textId="77777777" w:rsidTr="00952049">
        <w:tc>
          <w:tcPr>
            <w:tcW w:w="809" w:type="dxa"/>
          </w:tcPr>
          <w:p w14:paraId="14D08516" w14:textId="77777777" w:rsidR="00A44751" w:rsidRDefault="00A44751" w:rsidP="00A44751">
            <w:pPr>
              <w:pStyle w:val="ListParagraph"/>
              <w:numPr>
                <w:ilvl w:val="0"/>
                <w:numId w:val="53"/>
              </w:numPr>
              <w:spacing w:before="0" w:after="0" w:line="480" w:lineRule="auto"/>
              <w:ind w:left="170" w:hanging="170"/>
              <w:jc w:val="center"/>
              <w:rPr>
                <w:rFonts w:asciiTheme="majorHAnsi" w:hAnsiTheme="majorHAnsi" w:cstheme="majorHAnsi"/>
                <w:b/>
                <w:bCs/>
                <w:kern w:val="1"/>
                <w:sz w:val="26"/>
                <w:szCs w:val="26"/>
              </w:rPr>
            </w:pPr>
          </w:p>
        </w:tc>
        <w:tc>
          <w:tcPr>
            <w:tcW w:w="3439" w:type="dxa"/>
          </w:tcPr>
          <w:p w14:paraId="1E8E6A65" w14:textId="77777777" w:rsidR="00A44751" w:rsidRPr="000F2B00" w:rsidRDefault="00A44751" w:rsidP="00952049">
            <w:pPr>
              <w:spacing w:after="0" w:line="480" w:lineRule="auto"/>
              <w:ind w:firstLine="0"/>
              <w:rPr>
                <w:rFonts w:asciiTheme="majorHAnsi" w:hAnsiTheme="majorHAnsi" w:cstheme="majorHAnsi"/>
                <w:kern w:val="1"/>
                <w:sz w:val="26"/>
                <w:szCs w:val="26"/>
              </w:rPr>
            </w:pPr>
          </w:p>
        </w:tc>
        <w:tc>
          <w:tcPr>
            <w:tcW w:w="2126" w:type="dxa"/>
          </w:tcPr>
          <w:p w14:paraId="58947085"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1843" w:type="dxa"/>
          </w:tcPr>
          <w:p w14:paraId="51AD7143"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1559" w:type="dxa"/>
          </w:tcPr>
          <w:p w14:paraId="05DEF41B" w14:textId="77777777" w:rsidR="00A44751" w:rsidRDefault="00A44751" w:rsidP="00952049">
            <w:pPr>
              <w:spacing w:after="0" w:line="480" w:lineRule="auto"/>
              <w:ind w:firstLine="0"/>
              <w:rPr>
                <w:rFonts w:asciiTheme="majorHAnsi" w:hAnsiTheme="majorHAnsi" w:cstheme="majorHAnsi"/>
                <w:b/>
                <w:bCs/>
                <w:kern w:val="1"/>
                <w:sz w:val="26"/>
                <w:szCs w:val="26"/>
              </w:rPr>
            </w:pPr>
          </w:p>
        </w:tc>
      </w:tr>
      <w:tr w:rsidR="00A44751" w14:paraId="060A802F" w14:textId="77777777" w:rsidTr="00952049">
        <w:tc>
          <w:tcPr>
            <w:tcW w:w="809" w:type="dxa"/>
          </w:tcPr>
          <w:p w14:paraId="2DFB01BA" w14:textId="77777777" w:rsidR="00A44751" w:rsidRDefault="00A44751" w:rsidP="00A44751">
            <w:pPr>
              <w:pStyle w:val="ListParagraph"/>
              <w:numPr>
                <w:ilvl w:val="0"/>
                <w:numId w:val="53"/>
              </w:numPr>
              <w:spacing w:before="0" w:after="0" w:line="480" w:lineRule="auto"/>
              <w:ind w:left="170" w:hanging="170"/>
              <w:jc w:val="center"/>
              <w:rPr>
                <w:rFonts w:asciiTheme="majorHAnsi" w:hAnsiTheme="majorHAnsi" w:cstheme="majorHAnsi"/>
                <w:b/>
                <w:bCs/>
                <w:kern w:val="1"/>
                <w:sz w:val="26"/>
                <w:szCs w:val="26"/>
              </w:rPr>
            </w:pPr>
          </w:p>
        </w:tc>
        <w:tc>
          <w:tcPr>
            <w:tcW w:w="3439" w:type="dxa"/>
          </w:tcPr>
          <w:p w14:paraId="117E1969"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2126" w:type="dxa"/>
          </w:tcPr>
          <w:p w14:paraId="2DA186A5"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1843" w:type="dxa"/>
          </w:tcPr>
          <w:p w14:paraId="28B735F2"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1559" w:type="dxa"/>
          </w:tcPr>
          <w:p w14:paraId="179D3BC4" w14:textId="77777777" w:rsidR="00A44751" w:rsidRDefault="00A44751" w:rsidP="00952049">
            <w:pPr>
              <w:spacing w:after="0" w:line="480" w:lineRule="auto"/>
              <w:ind w:firstLine="0"/>
              <w:rPr>
                <w:rFonts w:asciiTheme="majorHAnsi" w:hAnsiTheme="majorHAnsi" w:cstheme="majorHAnsi"/>
                <w:b/>
                <w:bCs/>
                <w:kern w:val="1"/>
                <w:sz w:val="26"/>
                <w:szCs w:val="26"/>
              </w:rPr>
            </w:pPr>
          </w:p>
        </w:tc>
      </w:tr>
      <w:tr w:rsidR="00A44751" w14:paraId="3600EF05" w14:textId="77777777" w:rsidTr="00952049">
        <w:tc>
          <w:tcPr>
            <w:tcW w:w="809" w:type="dxa"/>
          </w:tcPr>
          <w:p w14:paraId="5BE44478" w14:textId="77777777" w:rsidR="00A44751" w:rsidRDefault="00A44751" w:rsidP="00A44751">
            <w:pPr>
              <w:pStyle w:val="ListParagraph"/>
              <w:numPr>
                <w:ilvl w:val="0"/>
                <w:numId w:val="53"/>
              </w:numPr>
              <w:spacing w:before="0" w:after="0" w:line="480" w:lineRule="auto"/>
              <w:ind w:left="170" w:hanging="170"/>
              <w:jc w:val="center"/>
              <w:rPr>
                <w:rFonts w:asciiTheme="majorHAnsi" w:hAnsiTheme="majorHAnsi" w:cstheme="majorHAnsi"/>
                <w:b/>
                <w:bCs/>
                <w:kern w:val="1"/>
                <w:sz w:val="26"/>
                <w:szCs w:val="26"/>
              </w:rPr>
            </w:pPr>
          </w:p>
        </w:tc>
        <w:tc>
          <w:tcPr>
            <w:tcW w:w="3439" w:type="dxa"/>
          </w:tcPr>
          <w:p w14:paraId="5F238EAD"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2126" w:type="dxa"/>
          </w:tcPr>
          <w:p w14:paraId="72256FF1"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1843" w:type="dxa"/>
          </w:tcPr>
          <w:p w14:paraId="21445C60"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1559" w:type="dxa"/>
          </w:tcPr>
          <w:p w14:paraId="56989109" w14:textId="77777777" w:rsidR="00A44751" w:rsidRDefault="00A44751" w:rsidP="00952049">
            <w:pPr>
              <w:spacing w:after="0" w:line="480" w:lineRule="auto"/>
              <w:ind w:firstLine="0"/>
              <w:rPr>
                <w:rFonts w:asciiTheme="majorHAnsi" w:hAnsiTheme="majorHAnsi" w:cstheme="majorHAnsi"/>
                <w:b/>
                <w:bCs/>
                <w:kern w:val="1"/>
                <w:sz w:val="26"/>
                <w:szCs w:val="26"/>
              </w:rPr>
            </w:pPr>
          </w:p>
        </w:tc>
      </w:tr>
      <w:tr w:rsidR="00A44751" w14:paraId="13AD09B8" w14:textId="77777777" w:rsidTr="00952049">
        <w:tc>
          <w:tcPr>
            <w:tcW w:w="809" w:type="dxa"/>
          </w:tcPr>
          <w:p w14:paraId="5CDE6A1B" w14:textId="77777777" w:rsidR="00A44751" w:rsidRDefault="00A44751" w:rsidP="00A44751">
            <w:pPr>
              <w:pStyle w:val="ListParagraph"/>
              <w:numPr>
                <w:ilvl w:val="0"/>
                <w:numId w:val="53"/>
              </w:numPr>
              <w:spacing w:before="0" w:after="0" w:line="480" w:lineRule="auto"/>
              <w:ind w:left="170" w:hanging="170"/>
              <w:jc w:val="center"/>
              <w:rPr>
                <w:rFonts w:asciiTheme="majorHAnsi" w:hAnsiTheme="majorHAnsi" w:cstheme="majorHAnsi"/>
                <w:b/>
                <w:bCs/>
                <w:kern w:val="1"/>
                <w:sz w:val="26"/>
                <w:szCs w:val="26"/>
              </w:rPr>
            </w:pPr>
          </w:p>
        </w:tc>
        <w:tc>
          <w:tcPr>
            <w:tcW w:w="3439" w:type="dxa"/>
          </w:tcPr>
          <w:p w14:paraId="5B997F19"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2126" w:type="dxa"/>
          </w:tcPr>
          <w:p w14:paraId="2AADD480"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1843" w:type="dxa"/>
          </w:tcPr>
          <w:p w14:paraId="69BDF3FC"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1559" w:type="dxa"/>
          </w:tcPr>
          <w:p w14:paraId="3746014F" w14:textId="77777777" w:rsidR="00A44751" w:rsidRDefault="00A44751" w:rsidP="00952049">
            <w:pPr>
              <w:spacing w:after="0" w:line="480" w:lineRule="auto"/>
              <w:ind w:firstLine="0"/>
              <w:rPr>
                <w:rFonts w:asciiTheme="majorHAnsi" w:hAnsiTheme="majorHAnsi" w:cstheme="majorHAnsi"/>
                <w:b/>
                <w:bCs/>
                <w:kern w:val="1"/>
                <w:sz w:val="26"/>
                <w:szCs w:val="26"/>
              </w:rPr>
            </w:pPr>
          </w:p>
        </w:tc>
      </w:tr>
      <w:tr w:rsidR="00A44751" w14:paraId="34E1D340" w14:textId="77777777" w:rsidTr="00952049">
        <w:tc>
          <w:tcPr>
            <w:tcW w:w="809" w:type="dxa"/>
          </w:tcPr>
          <w:p w14:paraId="705A9F66" w14:textId="77777777" w:rsidR="00A44751" w:rsidRDefault="00A44751" w:rsidP="00A44751">
            <w:pPr>
              <w:pStyle w:val="ListParagraph"/>
              <w:numPr>
                <w:ilvl w:val="0"/>
                <w:numId w:val="53"/>
              </w:numPr>
              <w:spacing w:before="0" w:after="0" w:line="480" w:lineRule="auto"/>
              <w:ind w:left="170" w:hanging="170"/>
              <w:jc w:val="center"/>
              <w:rPr>
                <w:rFonts w:asciiTheme="majorHAnsi" w:hAnsiTheme="majorHAnsi" w:cstheme="majorHAnsi"/>
                <w:b/>
                <w:bCs/>
                <w:kern w:val="1"/>
                <w:sz w:val="26"/>
                <w:szCs w:val="26"/>
              </w:rPr>
            </w:pPr>
          </w:p>
        </w:tc>
        <w:tc>
          <w:tcPr>
            <w:tcW w:w="3439" w:type="dxa"/>
          </w:tcPr>
          <w:p w14:paraId="5FA1F7CD"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2126" w:type="dxa"/>
          </w:tcPr>
          <w:p w14:paraId="63AC551A"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1843" w:type="dxa"/>
          </w:tcPr>
          <w:p w14:paraId="6549BA48"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1559" w:type="dxa"/>
          </w:tcPr>
          <w:p w14:paraId="587C5550" w14:textId="77777777" w:rsidR="00A44751" w:rsidRDefault="00A44751" w:rsidP="00952049">
            <w:pPr>
              <w:spacing w:after="0" w:line="480" w:lineRule="auto"/>
              <w:ind w:firstLine="0"/>
              <w:rPr>
                <w:rFonts w:asciiTheme="majorHAnsi" w:hAnsiTheme="majorHAnsi" w:cstheme="majorHAnsi"/>
                <w:b/>
                <w:bCs/>
                <w:kern w:val="1"/>
                <w:sz w:val="26"/>
                <w:szCs w:val="26"/>
              </w:rPr>
            </w:pPr>
          </w:p>
        </w:tc>
      </w:tr>
      <w:tr w:rsidR="00A44751" w14:paraId="45291012" w14:textId="77777777" w:rsidTr="00952049">
        <w:tc>
          <w:tcPr>
            <w:tcW w:w="809" w:type="dxa"/>
          </w:tcPr>
          <w:p w14:paraId="56721B63" w14:textId="77777777" w:rsidR="00A44751" w:rsidRDefault="00A44751" w:rsidP="00A44751">
            <w:pPr>
              <w:pStyle w:val="ListParagraph"/>
              <w:numPr>
                <w:ilvl w:val="0"/>
                <w:numId w:val="53"/>
              </w:numPr>
              <w:spacing w:before="0" w:after="0" w:line="480" w:lineRule="auto"/>
              <w:ind w:left="170" w:hanging="170"/>
              <w:jc w:val="center"/>
              <w:rPr>
                <w:rFonts w:asciiTheme="majorHAnsi" w:hAnsiTheme="majorHAnsi" w:cstheme="majorHAnsi"/>
                <w:b/>
                <w:bCs/>
                <w:kern w:val="1"/>
                <w:sz w:val="26"/>
                <w:szCs w:val="26"/>
              </w:rPr>
            </w:pPr>
          </w:p>
        </w:tc>
        <w:tc>
          <w:tcPr>
            <w:tcW w:w="3439" w:type="dxa"/>
          </w:tcPr>
          <w:p w14:paraId="72917656"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2126" w:type="dxa"/>
          </w:tcPr>
          <w:p w14:paraId="5175A51F"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1843" w:type="dxa"/>
          </w:tcPr>
          <w:p w14:paraId="294C750C"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1559" w:type="dxa"/>
          </w:tcPr>
          <w:p w14:paraId="75331E94" w14:textId="77777777" w:rsidR="00A44751" w:rsidRDefault="00A44751" w:rsidP="00952049">
            <w:pPr>
              <w:spacing w:after="0" w:line="480" w:lineRule="auto"/>
              <w:ind w:firstLine="0"/>
              <w:rPr>
                <w:rFonts w:asciiTheme="majorHAnsi" w:hAnsiTheme="majorHAnsi" w:cstheme="majorHAnsi"/>
                <w:b/>
                <w:bCs/>
                <w:kern w:val="1"/>
                <w:sz w:val="26"/>
                <w:szCs w:val="26"/>
              </w:rPr>
            </w:pPr>
          </w:p>
        </w:tc>
      </w:tr>
      <w:tr w:rsidR="00A44751" w14:paraId="1516B658" w14:textId="77777777" w:rsidTr="00952049">
        <w:tc>
          <w:tcPr>
            <w:tcW w:w="809" w:type="dxa"/>
          </w:tcPr>
          <w:p w14:paraId="535A6991" w14:textId="77777777" w:rsidR="00A44751" w:rsidRDefault="00A44751" w:rsidP="00A44751">
            <w:pPr>
              <w:pStyle w:val="ListParagraph"/>
              <w:numPr>
                <w:ilvl w:val="0"/>
                <w:numId w:val="53"/>
              </w:numPr>
              <w:spacing w:before="0" w:after="0" w:line="480" w:lineRule="auto"/>
              <w:ind w:left="170" w:hanging="170"/>
              <w:jc w:val="center"/>
              <w:rPr>
                <w:rFonts w:asciiTheme="majorHAnsi" w:hAnsiTheme="majorHAnsi" w:cstheme="majorHAnsi"/>
                <w:b/>
                <w:bCs/>
                <w:kern w:val="1"/>
                <w:sz w:val="26"/>
                <w:szCs w:val="26"/>
              </w:rPr>
            </w:pPr>
          </w:p>
        </w:tc>
        <w:tc>
          <w:tcPr>
            <w:tcW w:w="3439" w:type="dxa"/>
          </w:tcPr>
          <w:p w14:paraId="4E90B026"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2126" w:type="dxa"/>
          </w:tcPr>
          <w:p w14:paraId="1FC27ECB"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1843" w:type="dxa"/>
          </w:tcPr>
          <w:p w14:paraId="0386F530" w14:textId="77777777" w:rsidR="00A44751" w:rsidRDefault="00A44751" w:rsidP="00952049">
            <w:pPr>
              <w:spacing w:after="0" w:line="480" w:lineRule="auto"/>
              <w:ind w:firstLine="0"/>
              <w:rPr>
                <w:rFonts w:asciiTheme="majorHAnsi" w:hAnsiTheme="majorHAnsi" w:cstheme="majorHAnsi"/>
                <w:b/>
                <w:bCs/>
                <w:kern w:val="1"/>
                <w:sz w:val="26"/>
                <w:szCs w:val="26"/>
              </w:rPr>
            </w:pPr>
          </w:p>
        </w:tc>
        <w:tc>
          <w:tcPr>
            <w:tcW w:w="1559" w:type="dxa"/>
          </w:tcPr>
          <w:p w14:paraId="6B78D1D5" w14:textId="77777777" w:rsidR="00A44751" w:rsidRDefault="00A44751" w:rsidP="00952049">
            <w:pPr>
              <w:spacing w:after="0" w:line="480" w:lineRule="auto"/>
              <w:ind w:firstLine="0"/>
              <w:rPr>
                <w:rFonts w:asciiTheme="majorHAnsi" w:hAnsiTheme="majorHAnsi" w:cstheme="majorHAnsi"/>
                <w:b/>
                <w:bCs/>
                <w:kern w:val="1"/>
                <w:sz w:val="26"/>
                <w:szCs w:val="26"/>
              </w:rPr>
            </w:pPr>
          </w:p>
        </w:tc>
      </w:tr>
    </w:tbl>
    <w:p w14:paraId="235DF90E" w14:textId="7434323D" w:rsidR="00A44751" w:rsidRDefault="00A44751" w:rsidP="00A44751">
      <w:pPr>
        <w:spacing w:after="0"/>
        <w:jc w:val="left"/>
        <w:rPr>
          <w:ins w:id="36" w:author="Nguyen Duc Anh" w:date="2025-09-27T16:43:00Z"/>
          <w:rFonts w:asciiTheme="majorHAnsi" w:hAnsiTheme="majorHAnsi" w:cstheme="majorHAnsi"/>
          <w:color w:val="000000" w:themeColor="text1"/>
          <w:sz w:val="26"/>
          <w:szCs w:val="26"/>
        </w:rPr>
      </w:pPr>
    </w:p>
    <w:p w14:paraId="11784CB8" w14:textId="2B067D5F" w:rsidR="002B1994" w:rsidRDefault="002B1994" w:rsidP="00A44751">
      <w:pPr>
        <w:spacing w:after="0"/>
        <w:jc w:val="left"/>
        <w:rPr>
          <w:ins w:id="37" w:author="Nguyen Duc Anh" w:date="2025-09-27T16:43:00Z"/>
          <w:rFonts w:asciiTheme="majorHAnsi" w:hAnsiTheme="majorHAnsi" w:cstheme="majorHAnsi"/>
          <w:color w:val="000000" w:themeColor="text1"/>
          <w:sz w:val="26"/>
          <w:szCs w:val="26"/>
        </w:rPr>
      </w:pPr>
    </w:p>
    <w:p w14:paraId="33046A72" w14:textId="1718C278" w:rsidR="002B1994" w:rsidRDefault="002B1994" w:rsidP="00A44751">
      <w:pPr>
        <w:spacing w:after="0"/>
        <w:jc w:val="left"/>
        <w:rPr>
          <w:ins w:id="38" w:author="Nguyen Duc Anh" w:date="2025-09-27T16:43:00Z"/>
          <w:rFonts w:asciiTheme="majorHAnsi" w:hAnsiTheme="majorHAnsi" w:cstheme="majorHAnsi"/>
          <w:color w:val="000000" w:themeColor="text1"/>
          <w:sz w:val="26"/>
          <w:szCs w:val="26"/>
        </w:rPr>
      </w:pPr>
    </w:p>
    <w:p w14:paraId="2BE9380F" w14:textId="557C3B13" w:rsidR="002B1994" w:rsidRDefault="002B1994" w:rsidP="00A44751">
      <w:pPr>
        <w:spacing w:after="0"/>
        <w:jc w:val="left"/>
        <w:rPr>
          <w:ins w:id="39" w:author="Nguyen Duc Anh" w:date="2025-09-27T16:44:00Z"/>
          <w:rFonts w:asciiTheme="majorHAnsi" w:hAnsiTheme="majorHAnsi" w:cstheme="majorHAnsi"/>
          <w:color w:val="000000" w:themeColor="text1"/>
          <w:sz w:val="26"/>
          <w:szCs w:val="26"/>
        </w:rPr>
      </w:pPr>
    </w:p>
    <w:p w14:paraId="19F33141" w14:textId="50B63C3D" w:rsidR="002B1994" w:rsidRDefault="002B1994" w:rsidP="00A44751">
      <w:pPr>
        <w:spacing w:after="0"/>
        <w:jc w:val="left"/>
        <w:rPr>
          <w:ins w:id="40" w:author="Nguyen Duc Anh" w:date="2025-09-27T16:44:00Z"/>
          <w:rFonts w:asciiTheme="majorHAnsi" w:hAnsiTheme="majorHAnsi" w:cstheme="majorHAnsi"/>
          <w:color w:val="000000" w:themeColor="text1"/>
          <w:sz w:val="26"/>
          <w:szCs w:val="26"/>
        </w:rPr>
      </w:pPr>
    </w:p>
    <w:p w14:paraId="7A31CC3E" w14:textId="6984086D" w:rsidR="002B1994" w:rsidRDefault="002B1994" w:rsidP="00A44751">
      <w:pPr>
        <w:spacing w:after="0"/>
        <w:jc w:val="left"/>
        <w:rPr>
          <w:ins w:id="41" w:author="Nguyen Duc Anh" w:date="2025-09-27T16:44:00Z"/>
          <w:rFonts w:asciiTheme="majorHAnsi" w:hAnsiTheme="majorHAnsi" w:cstheme="majorHAnsi"/>
          <w:color w:val="000000" w:themeColor="text1"/>
          <w:sz w:val="26"/>
          <w:szCs w:val="26"/>
        </w:rPr>
      </w:pPr>
    </w:p>
    <w:p w14:paraId="09442AFF" w14:textId="58BF3945" w:rsidR="002B1994" w:rsidRDefault="002B1994" w:rsidP="00A44751">
      <w:pPr>
        <w:spacing w:after="0"/>
        <w:jc w:val="left"/>
        <w:rPr>
          <w:ins w:id="42" w:author="Nguyen Duc Anh" w:date="2025-09-27T16:44:00Z"/>
          <w:rFonts w:asciiTheme="majorHAnsi" w:hAnsiTheme="majorHAnsi" w:cstheme="majorHAnsi"/>
          <w:color w:val="000000" w:themeColor="text1"/>
          <w:sz w:val="26"/>
          <w:szCs w:val="26"/>
        </w:rPr>
      </w:pPr>
    </w:p>
    <w:p w14:paraId="3B04ED19" w14:textId="0F5A48E9" w:rsidR="002B1994" w:rsidRDefault="002B1994" w:rsidP="00A44751">
      <w:pPr>
        <w:spacing w:after="0"/>
        <w:jc w:val="left"/>
        <w:rPr>
          <w:ins w:id="43" w:author="Nguyen Duc Anh" w:date="2025-09-27T16:44:00Z"/>
          <w:rFonts w:asciiTheme="majorHAnsi" w:hAnsiTheme="majorHAnsi" w:cstheme="majorHAnsi"/>
          <w:color w:val="000000" w:themeColor="text1"/>
          <w:sz w:val="26"/>
          <w:szCs w:val="26"/>
        </w:rPr>
      </w:pPr>
    </w:p>
    <w:p w14:paraId="15ABD350" w14:textId="44AB27C5" w:rsidR="002B1994" w:rsidRDefault="002B1994" w:rsidP="00A44751">
      <w:pPr>
        <w:spacing w:after="0"/>
        <w:jc w:val="left"/>
        <w:rPr>
          <w:ins w:id="44" w:author="Nguyen Duc Anh" w:date="2025-09-27T16:44:00Z"/>
          <w:rFonts w:asciiTheme="majorHAnsi" w:hAnsiTheme="majorHAnsi" w:cstheme="majorHAnsi"/>
          <w:color w:val="000000" w:themeColor="text1"/>
          <w:sz w:val="26"/>
          <w:szCs w:val="26"/>
        </w:rPr>
      </w:pPr>
    </w:p>
    <w:p w14:paraId="752181A3" w14:textId="5AF2585E" w:rsidR="002B1994" w:rsidRDefault="002B1994" w:rsidP="00A44751">
      <w:pPr>
        <w:spacing w:after="0"/>
        <w:jc w:val="left"/>
        <w:rPr>
          <w:ins w:id="45" w:author="Nguyen Duc Anh" w:date="2025-09-27T16:44:00Z"/>
          <w:rFonts w:asciiTheme="majorHAnsi" w:hAnsiTheme="majorHAnsi" w:cstheme="majorHAnsi"/>
          <w:color w:val="000000" w:themeColor="text1"/>
          <w:sz w:val="26"/>
          <w:szCs w:val="26"/>
        </w:rPr>
      </w:pPr>
    </w:p>
    <w:p w14:paraId="1E34FDDE" w14:textId="57015D6B" w:rsidR="002B1994" w:rsidRDefault="002B1994" w:rsidP="00A44751">
      <w:pPr>
        <w:spacing w:after="0"/>
        <w:jc w:val="left"/>
        <w:rPr>
          <w:ins w:id="46" w:author="Nguyen Duc Anh" w:date="2025-09-27T16:44:00Z"/>
          <w:rFonts w:asciiTheme="majorHAnsi" w:hAnsiTheme="majorHAnsi" w:cstheme="majorHAnsi"/>
          <w:color w:val="000000" w:themeColor="text1"/>
          <w:sz w:val="26"/>
          <w:szCs w:val="26"/>
        </w:rPr>
      </w:pPr>
    </w:p>
    <w:p w14:paraId="6A69AC88" w14:textId="68D9BE6B" w:rsidR="002B1994" w:rsidRDefault="002B1994" w:rsidP="00A44751">
      <w:pPr>
        <w:spacing w:after="0"/>
        <w:jc w:val="left"/>
        <w:rPr>
          <w:ins w:id="47" w:author="Nguyen Duc Anh" w:date="2025-09-27T16:44:00Z"/>
          <w:rFonts w:asciiTheme="majorHAnsi" w:hAnsiTheme="majorHAnsi" w:cstheme="majorHAnsi"/>
          <w:color w:val="000000" w:themeColor="text1"/>
          <w:sz w:val="26"/>
          <w:szCs w:val="26"/>
        </w:rPr>
      </w:pPr>
    </w:p>
    <w:p w14:paraId="046AFDB2" w14:textId="6CBAD14C" w:rsidR="002B1994" w:rsidRDefault="002B1994" w:rsidP="00A44751">
      <w:pPr>
        <w:spacing w:after="0"/>
        <w:jc w:val="left"/>
        <w:rPr>
          <w:ins w:id="48" w:author="Nguyen Duc Anh" w:date="2025-09-27T16:44:00Z"/>
          <w:rFonts w:asciiTheme="majorHAnsi" w:hAnsiTheme="majorHAnsi" w:cstheme="majorHAnsi"/>
          <w:color w:val="000000" w:themeColor="text1"/>
          <w:sz w:val="26"/>
          <w:szCs w:val="26"/>
        </w:rPr>
      </w:pPr>
    </w:p>
    <w:p w14:paraId="55FC33E3" w14:textId="77777777" w:rsidR="002B1994" w:rsidRDefault="002B1994" w:rsidP="00A44751">
      <w:pPr>
        <w:spacing w:after="0"/>
        <w:jc w:val="left"/>
        <w:rPr>
          <w:rFonts w:asciiTheme="majorHAnsi" w:hAnsiTheme="majorHAnsi" w:cstheme="majorHAnsi"/>
          <w:color w:val="000000" w:themeColor="text1"/>
          <w:sz w:val="26"/>
          <w:szCs w:val="26"/>
        </w:rPr>
      </w:pPr>
    </w:p>
    <w:p w14:paraId="67285291" w14:textId="77777777" w:rsidR="00A44751" w:rsidRPr="00561452" w:rsidRDefault="00A44751" w:rsidP="00A44751">
      <w:pPr>
        <w:spacing w:after="0"/>
        <w:ind w:firstLine="0"/>
        <w:rPr>
          <w:rFonts w:asciiTheme="majorHAnsi" w:hAnsiTheme="majorHAnsi" w:cstheme="majorHAnsi"/>
          <w:b/>
          <w:color w:val="000000" w:themeColor="text1"/>
          <w:spacing w:val="-4"/>
          <w:sz w:val="26"/>
          <w:szCs w:val="26"/>
        </w:rPr>
      </w:pPr>
      <w:r w:rsidRPr="00561452">
        <w:rPr>
          <w:rFonts w:asciiTheme="majorHAnsi" w:hAnsiTheme="majorHAnsi" w:cstheme="majorHAnsi"/>
          <w:b/>
          <w:bCs/>
          <w:spacing w:val="-4"/>
          <w:kern w:val="1"/>
          <w:sz w:val="26"/>
          <w:szCs w:val="26"/>
        </w:rPr>
        <w:lastRenderedPageBreak/>
        <w:t xml:space="preserve">PHẦN KÝ XÁC NHẬN - </w:t>
      </w:r>
      <w:r w:rsidRPr="00561452">
        <w:rPr>
          <w:rFonts w:asciiTheme="majorHAnsi" w:hAnsiTheme="majorHAnsi" w:cstheme="majorHAnsi"/>
          <w:b/>
          <w:color w:val="000000" w:themeColor="text1"/>
          <w:spacing w:val="-4"/>
          <w:sz w:val="26"/>
          <w:szCs w:val="26"/>
        </w:rPr>
        <w:t>ĐẠI DIỆN T</w:t>
      </w:r>
      <w:r w:rsidRPr="00561452">
        <w:rPr>
          <w:rFonts w:asciiTheme="majorHAnsi" w:hAnsiTheme="majorHAnsi" w:cstheme="majorHAnsi"/>
          <w:b/>
          <w:color w:val="000000" w:themeColor="text1"/>
          <w:spacing w:val="-4"/>
          <w:sz w:val="26"/>
          <w:szCs w:val="26"/>
          <w:lang w:val="vi-VN"/>
        </w:rPr>
        <w:t>ẬP ĐOÀN CÔNG NGHIỆP – VIỄN THÔNG QUÂN ĐỘI (VIETTEL)</w:t>
      </w:r>
    </w:p>
    <w:p w14:paraId="10F485A1" w14:textId="77777777" w:rsidR="00A44751" w:rsidRDefault="00A44751" w:rsidP="00A44751">
      <w:pPr>
        <w:spacing w:after="0"/>
        <w:jc w:val="right"/>
        <w:rPr>
          <w:rFonts w:asciiTheme="majorHAnsi" w:hAnsiTheme="majorHAnsi" w:cstheme="majorHAnsi"/>
          <w:color w:val="000000" w:themeColor="text1"/>
          <w:sz w:val="26"/>
          <w:szCs w:val="26"/>
        </w:rPr>
      </w:pPr>
      <w:r w:rsidRPr="002107C9">
        <w:rPr>
          <w:rFonts w:asciiTheme="majorHAnsi" w:hAnsiTheme="majorHAnsi" w:cstheme="majorHAnsi"/>
          <w:color w:val="000000" w:themeColor="text1"/>
          <w:sz w:val="26"/>
          <w:szCs w:val="26"/>
        </w:rPr>
        <w:t xml:space="preserve">Ngày </w:t>
      </w:r>
      <w:r>
        <w:rPr>
          <w:rFonts w:asciiTheme="majorHAnsi" w:hAnsiTheme="majorHAnsi" w:cstheme="majorHAnsi"/>
          <w:color w:val="000000" w:themeColor="text1"/>
          <w:sz w:val="26"/>
          <w:szCs w:val="26"/>
        </w:rPr>
        <w:t>.</w:t>
      </w:r>
      <w:r w:rsidRPr="002107C9">
        <w:rPr>
          <w:rFonts w:asciiTheme="majorHAnsi" w:hAnsiTheme="majorHAnsi" w:cstheme="majorHAnsi"/>
          <w:color w:val="000000" w:themeColor="text1"/>
          <w:sz w:val="26"/>
          <w:szCs w:val="26"/>
        </w:rPr>
        <w:t xml:space="preserve">… tháng </w:t>
      </w:r>
      <w:r>
        <w:rPr>
          <w:rFonts w:asciiTheme="majorHAnsi" w:hAnsiTheme="majorHAnsi" w:cstheme="majorHAnsi"/>
          <w:color w:val="000000" w:themeColor="text1"/>
          <w:sz w:val="26"/>
          <w:szCs w:val="26"/>
        </w:rPr>
        <w:t>.</w:t>
      </w:r>
      <w:r w:rsidRPr="002107C9">
        <w:rPr>
          <w:rFonts w:asciiTheme="majorHAnsi" w:hAnsiTheme="majorHAnsi" w:cstheme="majorHAnsi"/>
          <w:color w:val="000000" w:themeColor="text1"/>
          <w:sz w:val="26"/>
          <w:szCs w:val="26"/>
        </w:rPr>
        <w:t xml:space="preserve">… năm </w:t>
      </w:r>
      <w:r>
        <w:rPr>
          <w:rFonts w:asciiTheme="majorHAnsi" w:hAnsiTheme="majorHAnsi" w:cstheme="majorHAnsi"/>
          <w:color w:val="000000" w:themeColor="text1"/>
          <w:sz w:val="26"/>
          <w:szCs w:val="26"/>
        </w:rPr>
        <w:t>…..</w:t>
      </w:r>
      <w:r w:rsidRPr="002107C9">
        <w:rPr>
          <w:rFonts w:asciiTheme="majorHAnsi" w:hAnsiTheme="majorHAnsi" w:cstheme="majorHAnsi"/>
          <w:color w:val="000000" w:themeColor="text1"/>
          <w:sz w:val="26"/>
          <w:szCs w:val="26"/>
        </w:rPr>
        <w:t>…</w:t>
      </w:r>
    </w:p>
    <w:p w14:paraId="0FB73C1F" w14:textId="77777777" w:rsidR="00A44751" w:rsidRPr="002107C9" w:rsidRDefault="00A44751" w:rsidP="00A44751">
      <w:pPr>
        <w:spacing w:after="0"/>
        <w:jc w:val="right"/>
        <w:rPr>
          <w:rFonts w:asciiTheme="majorHAnsi" w:hAnsiTheme="majorHAnsi" w:cstheme="majorHAnsi"/>
          <w:b/>
          <w:color w:val="000000" w:themeColor="text1"/>
          <w:sz w:val="26"/>
          <w:szCs w:val="26"/>
        </w:rPr>
      </w:pPr>
    </w:p>
    <w:tbl>
      <w:tblPr>
        <w:tblStyle w:val="TableGrid"/>
        <w:tblW w:w="9776" w:type="dxa"/>
        <w:tblLook w:val="04A0" w:firstRow="1" w:lastRow="0" w:firstColumn="1" w:lastColumn="0" w:noHBand="0" w:noVBand="1"/>
      </w:tblPr>
      <w:tblGrid>
        <w:gridCol w:w="808"/>
        <w:gridCol w:w="3405"/>
        <w:gridCol w:w="2118"/>
        <w:gridCol w:w="1886"/>
        <w:gridCol w:w="1559"/>
      </w:tblGrid>
      <w:tr w:rsidR="00A44751" w14:paraId="1B1D4419" w14:textId="77777777" w:rsidTr="00952049">
        <w:trPr>
          <w:cnfStyle w:val="100000000000" w:firstRow="1" w:lastRow="0" w:firstColumn="0" w:lastColumn="0" w:oddVBand="0" w:evenVBand="0" w:oddHBand="0" w:evenHBand="0" w:firstRowFirstColumn="0" w:firstRowLastColumn="0" w:lastRowFirstColumn="0" w:lastRowLastColumn="0"/>
        </w:trPr>
        <w:tc>
          <w:tcPr>
            <w:tcW w:w="808" w:type="dxa"/>
          </w:tcPr>
          <w:p w14:paraId="038A2172" w14:textId="77777777" w:rsidR="00A44751" w:rsidRDefault="00A44751" w:rsidP="00952049">
            <w:pPr>
              <w:ind w:firstLine="0"/>
              <w:jc w:val="center"/>
              <w:rPr>
                <w:rFonts w:asciiTheme="majorHAnsi" w:hAnsiTheme="majorHAnsi" w:cstheme="majorHAnsi"/>
                <w:b w:val="0"/>
                <w:bCs/>
                <w:kern w:val="1"/>
                <w:sz w:val="26"/>
                <w:szCs w:val="26"/>
              </w:rPr>
            </w:pPr>
            <w:r>
              <w:rPr>
                <w:rFonts w:asciiTheme="majorHAnsi" w:hAnsiTheme="majorHAnsi" w:cstheme="majorHAnsi"/>
                <w:b w:val="0"/>
                <w:bCs/>
                <w:kern w:val="1"/>
                <w:sz w:val="26"/>
                <w:szCs w:val="26"/>
              </w:rPr>
              <w:t>STT</w:t>
            </w:r>
          </w:p>
        </w:tc>
        <w:tc>
          <w:tcPr>
            <w:tcW w:w="3405" w:type="dxa"/>
          </w:tcPr>
          <w:p w14:paraId="6531BE05" w14:textId="77777777" w:rsidR="00A44751" w:rsidRDefault="00A44751" w:rsidP="00952049">
            <w:pPr>
              <w:ind w:firstLine="0"/>
              <w:jc w:val="center"/>
              <w:rPr>
                <w:rFonts w:asciiTheme="majorHAnsi" w:hAnsiTheme="majorHAnsi" w:cstheme="majorHAnsi"/>
                <w:b w:val="0"/>
                <w:bCs/>
                <w:kern w:val="1"/>
                <w:sz w:val="26"/>
                <w:szCs w:val="26"/>
              </w:rPr>
            </w:pPr>
            <w:r>
              <w:rPr>
                <w:rFonts w:asciiTheme="majorHAnsi" w:hAnsiTheme="majorHAnsi" w:cstheme="majorHAnsi"/>
                <w:b w:val="0"/>
                <w:bCs/>
                <w:kern w:val="1"/>
                <w:sz w:val="26"/>
                <w:szCs w:val="26"/>
              </w:rPr>
              <w:t>Họ và tên</w:t>
            </w:r>
          </w:p>
        </w:tc>
        <w:tc>
          <w:tcPr>
            <w:tcW w:w="2118" w:type="dxa"/>
          </w:tcPr>
          <w:p w14:paraId="4053BB14" w14:textId="77777777" w:rsidR="00A44751" w:rsidRDefault="00A44751" w:rsidP="00952049">
            <w:pPr>
              <w:ind w:firstLine="0"/>
              <w:jc w:val="center"/>
              <w:rPr>
                <w:rFonts w:asciiTheme="majorHAnsi" w:hAnsiTheme="majorHAnsi" w:cstheme="majorHAnsi"/>
                <w:b w:val="0"/>
                <w:bCs/>
                <w:kern w:val="1"/>
                <w:sz w:val="26"/>
                <w:szCs w:val="26"/>
              </w:rPr>
            </w:pPr>
            <w:r>
              <w:rPr>
                <w:rFonts w:asciiTheme="majorHAnsi" w:hAnsiTheme="majorHAnsi" w:cstheme="majorHAnsi"/>
                <w:b w:val="0"/>
                <w:bCs/>
                <w:kern w:val="1"/>
                <w:sz w:val="26"/>
                <w:szCs w:val="26"/>
              </w:rPr>
              <w:t>Đơn vị công tác</w:t>
            </w:r>
          </w:p>
        </w:tc>
        <w:tc>
          <w:tcPr>
            <w:tcW w:w="1886" w:type="dxa"/>
          </w:tcPr>
          <w:p w14:paraId="673CD25E" w14:textId="77777777" w:rsidR="00A44751" w:rsidRDefault="00A44751" w:rsidP="00952049">
            <w:pPr>
              <w:ind w:firstLine="0"/>
              <w:jc w:val="center"/>
              <w:rPr>
                <w:rFonts w:asciiTheme="majorHAnsi" w:hAnsiTheme="majorHAnsi" w:cstheme="majorHAnsi"/>
                <w:b w:val="0"/>
                <w:bCs/>
                <w:kern w:val="1"/>
                <w:sz w:val="26"/>
                <w:szCs w:val="26"/>
              </w:rPr>
            </w:pPr>
            <w:r>
              <w:rPr>
                <w:rFonts w:asciiTheme="majorHAnsi" w:hAnsiTheme="majorHAnsi" w:cstheme="majorHAnsi"/>
                <w:b w:val="0"/>
                <w:bCs/>
                <w:kern w:val="1"/>
                <w:sz w:val="26"/>
                <w:szCs w:val="26"/>
              </w:rPr>
              <w:t>Chức danh</w:t>
            </w:r>
          </w:p>
        </w:tc>
        <w:tc>
          <w:tcPr>
            <w:tcW w:w="1559" w:type="dxa"/>
          </w:tcPr>
          <w:p w14:paraId="235F53C4" w14:textId="77777777" w:rsidR="00A44751" w:rsidRDefault="00A44751" w:rsidP="00952049">
            <w:pPr>
              <w:ind w:firstLine="0"/>
              <w:jc w:val="center"/>
              <w:rPr>
                <w:rFonts w:asciiTheme="majorHAnsi" w:hAnsiTheme="majorHAnsi" w:cstheme="majorHAnsi"/>
                <w:b w:val="0"/>
                <w:bCs/>
                <w:kern w:val="1"/>
                <w:sz w:val="26"/>
                <w:szCs w:val="26"/>
              </w:rPr>
            </w:pPr>
            <w:r>
              <w:rPr>
                <w:rFonts w:asciiTheme="majorHAnsi" w:hAnsiTheme="majorHAnsi" w:cstheme="majorHAnsi"/>
                <w:b w:val="0"/>
                <w:bCs/>
                <w:kern w:val="1"/>
                <w:sz w:val="26"/>
                <w:szCs w:val="26"/>
              </w:rPr>
              <w:t>Chữ ký</w:t>
            </w:r>
          </w:p>
        </w:tc>
      </w:tr>
      <w:tr w:rsidR="00A44751" w14:paraId="07A7D802" w14:textId="77777777" w:rsidTr="00952049">
        <w:tc>
          <w:tcPr>
            <w:tcW w:w="808" w:type="dxa"/>
          </w:tcPr>
          <w:p w14:paraId="4CCA27E8" w14:textId="77777777" w:rsidR="00A44751" w:rsidRDefault="00A44751" w:rsidP="00A44751">
            <w:pPr>
              <w:pStyle w:val="ListParagraph"/>
              <w:numPr>
                <w:ilvl w:val="0"/>
                <w:numId w:val="54"/>
              </w:numPr>
              <w:spacing w:before="0" w:after="0" w:line="360" w:lineRule="auto"/>
              <w:ind w:left="170" w:hanging="170"/>
              <w:jc w:val="center"/>
              <w:rPr>
                <w:rFonts w:asciiTheme="majorHAnsi" w:hAnsiTheme="majorHAnsi" w:cstheme="majorHAnsi"/>
                <w:b/>
                <w:bCs/>
                <w:kern w:val="1"/>
                <w:sz w:val="26"/>
                <w:szCs w:val="26"/>
              </w:rPr>
            </w:pPr>
          </w:p>
        </w:tc>
        <w:tc>
          <w:tcPr>
            <w:tcW w:w="3405" w:type="dxa"/>
          </w:tcPr>
          <w:p w14:paraId="0269CB4C" w14:textId="77777777" w:rsidR="00A44751" w:rsidRDefault="00A44751" w:rsidP="00952049">
            <w:pPr>
              <w:ind w:firstLine="0"/>
              <w:rPr>
                <w:rFonts w:asciiTheme="majorHAnsi" w:hAnsiTheme="majorHAnsi" w:cstheme="majorHAnsi"/>
                <w:b/>
                <w:bCs/>
                <w:kern w:val="1"/>
                <w:sz w:val="26"/>
                <w:szCs w:val="26"/>
              </w:rPr>
            </w:pPr>
          </w:p>
        </w:tc>
        <w:tc>
          <w:tcPr>
            <w:tcW w:w="2118" w:type="dxa"/>
          </w:tcPr>
          <w:p w14:paraId="2FA8D82F" w14:textId="77777777" w:rsidR="00A44751" w:rsidRDefault="00A44751" w:rsidP="00952049">
            <w:pPr>
              <w:ind w:firstLine="0"/>
              <w:rPr>
                <w:rFonts w:asciiTheme="majorHAnsi" w:hAnsiTheme="majorHAnsi" w:cstheme="majorHAnsi"/>
                <w:b/>
                <w:bCs/>
                <w:kern w:val="1"/>
                <w:sz w:val="26"/>
                <w:szCs w:val="26"/>
              </w:rPr>
            </w:pPr>
          </w:p>
        </w:tc>
        <w:tc>
          <w:tcPr>
            <w:tcW w:w="1886" w:type="dxa"/>
          </w:tcPr>
          <w:p w14:paraId="7B7A580B" w14:textId="77777777" w:rsidR="00A44751" w:rsidRDefault="00A44751" w:rsidP="00952049">
            <w:pPr>
              <w:ind w:firstLine="0"/>
              <w:rPr>
                <w:rFonts w:asciiTheme="majorHAnsi" w:hAnsiTheme="majorHAnsi" w:cstheme="majorHAnsi"/>
                <w:b/>
                <w:bCs/>
                <w:kern w:val="1"/>
                <w:sz w:val="26"/>
                <w:szCs w:val="26"/>
              </w:rPr>
            </w:pPr>
          </w:p>
        </w:tc>
        <w:tc>
          <w:tcPr>
            <w:tcW w:w="1559" w:type="dxa"/>
          </w:tcPr>
          <w:p w14:paraId="1F908E17" w14:textId="77777777" w:rsidR="00A44751" w:rsidRDefault="00A44751" w:rsidP="00952049">
            <w:pPr>
              <w:ind w:firstLine="0"/>
              <w:rPr>
                <w:rFonts w:asciiTheme="majorHAnsi" w:hAnsiTheme="majorHAnsi" w:cstheme="majorHAnsi"/>
                <w:b/>
                <w:bCs/>
                <w:kern w:val="1"/>
                <w:sz w:val="26"/>
                <w:szCs w:val="26"/>
              </w:rPr>
            </w:pPr>
          </w:p>
        </w:tc>
      </w:tr>
      <w:tr w:rsidR="00A44751" w14:paraId="4BF4AA46" w14:textId="77777777" w:rsidTr="00952049">
        <w:tc>
          <w:tcPr>
            <w:tcW w:w="808" w:type="dxa"/>
          </w:tcPr>
          <w:p w14:paraId="4D167B6C" w14:textId="77777777" w:rsidR="00A44751" w:rsidRDefault="00A44751" w:rsidP="00A44751">
            <w:pPr>
              <w:pStyle w:val="ListParagraph"/>
              <w:numPr>
                <w:ilvl w:val="0"/>
                <w:numId w:val="54"/>
              </w:numPr>
              <w:spacing w:before="0" w:after="0" w:line="360" w:lineRule="auto"/>
              <w:ind w:left="170" w:hanging="170"/>
              <w:jc w:val="center"/>
              <w:rPr>
                <w:rFonts w:asciiTheme="majorHAnsi" w:hAnsiTheme="majorHAnsi" w:cstheme="majorHAnsi"/>
                <w:b/>
                <w:bCs/>
                <w:kern w:val="1"/>
                <w:sz w:val="26"/>
                <w:szCs w:val="26"/>
              </w:rPr>
            </w:pPr>
          </w:p>
        </w:tc>
        <w:tc>
          <w:tcPr>
            <w:tcW w:w="3405" w:type="dxa"/>
          </w:tcPr>
          <w:p w14:paraId="7289CF00" w14:textId="77777777" w:rsidR="00A44751" w:rsidRDefault="00A44751" w:rsidP="00952049">
            <w:pPr>
              <w:ind w:firstLine="0"/>
              <w:rPr>
                <w:rFonts w:asciiTheme="majorHAnsi" w:hAnsiTheme="majorHAnsi" w:cstheme="majorHAnsi"/>
                <w:b/>
                <w:bCs/>
                <w:kern w:val="1"/>
                <w:sz w:val="26"/>
                <w:szCs w:val="26"/>
              </w:rPr>
            </w:pPr>
          </w:p>
        </w:tc>
        <w:tc>
          <w:tcPr>
            <w:tcW w:w="2118" w:type="dxa"/>
          </w:tcPr>
          <w:p w14:paraId="2BD71B01" w14:textId="77777777" w:rsidR="00A44751" w:rsidRDefault="00A44751" w:rsidP="00952049">
            <w:pPr>
              <w:ind w:firstLine="0"/>
              <w:rPr>
                <w:rFonts w:asciiTheme="majorHAnsi" w:hAnsiTheme="majorHAnsi" w:cstheme="majorHAnsi"/>
                <w:b/>
                <w:bCs/>
                <w:kern w:val="1"/>
                <w:sz w:val="26"/>
                <w:szCs w:val="26"/>
              </w:rPr>
            </w:pPr>
          </w:p>
        </w:tc>
        <w:tc>
          <w:tcPr>
            <w:tcW w:w="1886" w:type="dxa"/>
          </w:tcPr>
          <w:p w14:paraId="7633AD55" w14:textId="77777777" w:rsidR="00A44751" w:rsidRDefault="00A44751" w:rsidP="00952049">
            <w:pPr>
              <w:ind w:firstLine="0"/>
              <w:rPr>
                <w:rFonts w:asciiTheme="majorHAnsi" w:hAnsiTheme="majorHAnsi" w:cstheme="majorHAnsi"/>
                <w:b/>
                <w:bCs/>
                <w:kern w:val="1"/>
                <w:sz w:val="26"/>
                <w:szCs w:val="26"/>
              </w:rPr>
            </w:pPr>
          </w:p>
        </w:tc>
        <w:tc>
          <w:tcPr>
            <w:tcW w:w="1559" w:type="dxa"/>
          </w:tcPr>
          <w:p w14:paraId="378D8A05" w14:textId="77777777" w:rsidR="00A44751" w:rsidRDefault="00A44751" w:rsidP="00952049">
            <w:pPr>
              <w:ind w:firstLine="0"/>
              <w:rPr>
                <w:rFonts w:asciiTheme="majorHAnsi" w:hAnsiTheme="majorHAnsi" w:cstheme="majorHAnsi"/>
                <w:b/>
                <w:bCs/>
                <w:kern w:val="1"/>
                <w:sz w:val="26"/>
                <w:szCs w:val="26"/>
              </w:rPr>
            </w:pPr>
          </w:p>
        </w:tc>
      </w:tr>
      <w:tr w:rsidR="00A44751" w14:paraId="461E301D" w14:textId="77777777" w:rsidTr="00952049">
        <w:tc>
          <w:tcPr>
            <w:tcW w:w="808" w:type="dxa"/>
          </w:tcPr>
          <w:p w14:paraId="04350BB6" w14:textId="77777777" w:rsidR="00A44751" w:rsidRDefault="00A44751" w:rsidP="00A44751">
            <w:pPr>
              <w:pStyle w:val="ListParagraph"/>
              <w:numPr>
                <w:ilvl w:val="0"/>
                <w:numId w:val="54"/>
              </w:numPr>
              <w:spacing w:before="0" w:after="0" w:line="360" w:lineRule="auto"/>
              <w:ind w:left="170" w:hanging="170"/>
              <w:jc w:val="center"/>
              <w:rPr>
                <w:rFonts w:asciiTheme="majorHAnsi" w:hAnsiTheme="majorHAnsi" w:cstheme="majorHAnsi"/>
                <w:b/>
                <w:bCs/>
                <w:kern w:val="1"/>
                <w:sz w:val="26"/>
                <w:szCs w:val="26"/>
              </w:rPr>
            </w:pPr>
          </w:p>
        </w:tc>
        <w:tc>
          <w:tcPr>
            <w:tcW w:w="3405" w:type="dxa"/>
          </w:tcPr>
          <w:p w14:paraId="020EF526" w14:textId="77777777" w:rsidR="00A44751" w:rsidRDefault="00A44751" w:rsidP="00952049">
            <w:pPr>
              <w:ind w:firstLine="0"/>
              <w:rPr>
                <w:rFonts w:asciiTheme="majorHAnsi" w:hAnsiTheme="majorHAnsi" w:cstheme="majorHAnsi"/>
                <w:b/>
                <w:bCs/>
                <w:kern w:val="1"/>
                <w:sz w:val="26"/>
                <w:szCs w:val="26"/>
              </w:rPr>
            </w:pPr>
          </w:p>
        </w:tc>
        <w:tc>
          <w:tcPr>
            <w:tcW w:w="2118" w:type="dxa"/>
          </w:tcPr>
          <w:p w14:paraId="12DF76D8" w14:textId="77777777" w:rsidR="00A44751" w:rsidRDefault="00A44751" w:rsidP="00952049">
            <w:pPr>
              <w:ind w:firstLine="0"/>
              <w:rPr>
                <w:rFonts w:asciiTheme="majorHAnsi" w:hAnsiTheme="majorHAnsi" w:cstheme="majorHAnsi"/>
                <w:b/>
                <w:bCs/>
                <w:kern w:val="1"/>
                <w:sz w:val="26"/>
                <w:szCs w:val="26"/>
              </w:rPr>
            </w:pPr>
          </w:p>
        </w:tc>
        <w:tc>
          <w:tcPr>
            <w:tcW w:w="1886" w:type="dxa"/>
          </w:tcPr>
          <w:p w14:paraId="21DEED40" w14:textId="77777777" w:rsidR="00A44751" w:rsidRDefault="00A44751" w:rsidP="00952049">
            <w:pPr>
              <w:ind w:firstLine="0"/>
              <w:rPr>
                <w:rFonts w:asciiTheme="majorHAnsi" w:hAnsiTheme="majorHAnsi" w:cstheme="majorHAnsi"/>
                <w:b/>
                <w:bCs/>
                <w:kern w:val="1"/>
                <w:sz w:val="26"/>
                <w:szCs w:val="26"/>
              </w:rPr>
            </w:pPr>
          </w:p>
        </w:tc>
        <w:tc>
          <w:tcPr>
            <w:tcW w:w="1559" w:type="dxa"/>
          </w:tcPr>
          <w:p w14:paraId="00408440" w14:textId="77777777" w:rsidR="00A44751" w:rsidRDefault="00A44751" w:rsidP="00952049">
            <w:pPr>
              <w:ind w:firstLine="0"/>
              <w:rPr>
                <w:rFonts w:asciiTheme="majorHAnsi" w:hAnsiTheme="majorHAnsi" w:cstheme="majorHAnsi"/>
                <w:b/>
                <w:bCs/>
                <w:kern w:val="1"/>
                <w:sz w:val="26"/>
                <w:szCs w:val="26"/>
              </w:rPr>
            </w:pPr>
          </w:p>
        </w:tc>
      </w:tr>
      <w:tr w:rsidR="00A44751" w14:paraId="1E337124" w14:textId="77777777" w:rsidTr="00952049">
        <w:tc>
          <w:tcPr>
            <w:tcW w:w="808" w:type="dxa"/>
          </w:tcPr>
          <w:p w14:paraId="0F28B077" w14:textId="77777777" w:rsidR="00A44751" w:rsidRDefault="00A44751" w:rsidP="00A44751">
            <w:pPr>
              <w:pStyle w:val="ListParagraph"/>
              <w:numPr>
                <w:ilvl w:val="0"/>
                <w:numId w:val="54"/>
              </w:numPr>
              <w:spacing w:before="0" w:after="0" w:line="360" w:lineRule="auto"/>
              <w:ind w:left="170" w:hanging="170"/>
              <w:jc w:val="center"/>
              <w:rPr>
                <w:rFonts w:asciiTheme="majorHAnsi" w:hAnsiTheme="majorHAnsi" w:cstheme="majorHAnsi"/>
                <w:b/>
                <w:bCs/>
                <w:kern w:val="1"/>
                <w:sz w:val="26"/>
                <w:szCs w:val="26"/>
              </w:rPr>
            </w:pPr>
          </w:p>
        </w:tc>
        <w:tc>
          <w:tcPr>
            <w:tcW w:w="3405" w:type="dxa"/>
          </w:tcPr>
          <w:p w14:paraId="2706849F" w14:textId="77777777" w:rsidR="00A44751" w:rsidRDefault="00A44751" w:rsidP="00952049">
            <w:pPr>
              <w:ind w:firstLine="0"/>
              <w:rPr>
                <w:rFonts w:asciiTheme="majorHAnsi" w:hAnsiTheme="majorHAnsi" w:cstheme="majorHAnsi"/>
                <w:b/>
                <w:bCs/>
                <w:kern w:val="1"/>
                <w:sz w:val="26"/>
                <w:szCs w:val="26"/>
              </w:rPr>
            </w:pPr>
          </w:p>
        </w:tc>
        <w:tc>
          <w:tcPr>
            <w:tcW w:w="2118" w:type="dxa"/>
          </w:tcPr>
          <w:p w14:paraId="401A94DD" w14:textId="77777777" w:rsidR="00A44751" w:rsidRDefault="00A44751" w:rsidP="00952049">
            <w:pPr>
              <w:ind w:firstLine="0"/>
              <w:rPr>
                <w:rFonts w:asciiTheme="majorHAnsi" w:hAnsiTheme="majorHAnsi" w:cstheme="majorHAnsi"/>
                <w:b/>
                <w:bCs/>
                <w:kern w:val="1"/>
                <w:sz w:val="26"/>
                <w:szCs w:val="26"/>
              </w:rPr>
            </w:pPr>
          </w:p>
        </w:tc>
        <w:tc>
          <w:tcPr>
            <w:tcW w:w="1886" w:type="dxa"/>
          </w:tcPr>
          <w:p w14:paraId="56CDB89A" w14:textId="77777777" w:rsidR="00A44751" w:rsidRDefault="00A44751" w:rsidP="00952049">
            <w:pPr>
              <w:ind w:firstLine="0"/>
              <w:rPr>
                <w:rFonts w:asciiTheme="majorHAnsi" w:hAnsiTheme="majorHAnsi" w:cstheme="majorHAnsi"/>
                <w:b/>
                <w:bCs/>
                <w:kern w:val="1"/>
                <w:sz w:val="26"/>
                <w:szCs w:val="26"/>
              </w:rPr>
            </w:pPr>
          </w:p>
        </w:tc>
        <w:tc>
          <w:tcPr>
            <w:tcW w:w="1559" w:type="dxa"/>
          </w:tcPr>
          <w:p w14:paraId="2D2FCF60" w14:textId="77777777" w:rsidR="00A44751" w:rsidRDefault="00A44751" w:rsidP="00952049">
            <w:pPr>
              <w:ind w:firstLine="0"/>
              <w:rPr>
                <w:rFonts w:asciiTheme="majorHAnsi" w:hAnsiTheme="majorHAnsi" w:cstheme="majorHAnsi"/>
                <w:b/>
                <w:bCs/>
                <w:kern w:val="1"/>
                <w:sz w:val="26"/>
                <w:szCs w:val="26"/>
              </w:rPr>
            </w:pPr>
          </w:p>
        </w:tc>
      </w:tr>
      <w:tr w:rsidR="00A44751" w14:paraId="6A3AFB0D" w14:textId="77777777" w:rsidTr="00952049">
        <w:tc>
          <w:tcPr>
            <w:tcW w:w="808" w:type="dxa"/>
          </w:tcPr>
          <w:p w14:paraId="36882EB2" w14:textId="77777777" w:rsidR="00A44751" w:rsidRDefault="00A44751" w:rsidP="00A44751">
            <w:pPr>
              <w:pStyle w:val="ListParagraph"/>
              <w:numPr>
                <w:ilvl w:val="0"/>
                <w:numId w:val="54"/>
              </w:numPr>
              <w:spacing w:before="0" w:after="0" w:line="360" w:lineRule="auto"/>
              <w:ind w:left="170" w:hanging="170"/>
              <w:jc w:val="center"/>
              <w:rPr>
                <w:rFonts w:asciiTheme="majorHAnsi" w:hAnsiTheme="majorHAnsi" w:cstheme="majorHAnsi"/>
                <w:b/>
                <w:bCs/>
                <w:kern w:val="1"/>
                <w:sz w:val="26"/>
                <w:szCs w:val="26"/>
              </w:rPr>
            </w:pPr>
          </w:p>
        </w:tc>
        <w:tc>
          <w:tcPr>
            <w:tcW w:w="3405" w:type="dxa"/>
          </w:tcPr>
          <w:p w14:paraId="21743A7B" w14:textId="77777777" w:rsidR="00A44751" w:rsidRDefault="00A44751" w:rsidP="00952049">
            <w:pPr>
              <w:ind w:firstLine="0"/>
              <w:rPr>
                <w:rFonts w:asciiTheme="majorHAnsi" w:hAnsiTheme="majorHAnsi" w:cstheme="majorHAnsi"/>
                <w:b/>
                <w:bCs/>
                <w:kern w:val="1"/>
                <w:sz w:val="26"/>
                <w:szCs w:val="26"/>
              </w:rPr>
            </w:pPr>
          </w:p>
        </w:tc>
        <w:tc>
          <w:tcPr>
            <w:tcW w:w="2118" w:type="dxa"/>
          </w:tcPr>
          <w:p w14:paraId="02F45608" w14:textId="77777777" w:rsidR="00A44751" w:rsidRDefault="00A44751" w:rsidP="00952049">
            <w:pPr>
              <w:ind w:firstLine="0"/>
              <w:rPr>
                <w:rFonts w:asciiTheme="majorHAnsi" w:hAnsiTheme="majorHAnsi" w:cstheme="majorHAnsi"/>
                <w:b/>
                <w:bCs/>
                <w:kern w:val="1"/>
                <w:sz w:val="26"/>
                <w:szCs w:val="26"/>
              </w:rPr>
            </w:pPr>
          </w:p>
        </w:tc>
        <w:tc>
          <w:tcPr>
            <w:tcW w:w="1886" w:type="dxa"/>
          </w:tcPr>
          <w:p w14:paraId="7295201C" w14:textId="77777777" w:rsidR="00A44751" w:rsidRDefault="00A44751" w:rsidP="00952049">
            <w:pPr>
              <w:ind w:firstLine="0"/>
              <w:rPr>
                <w:rFonts w:asciiTheme="majorHAnsi" w:hAnsiTheme="majorHAnsi" w:cstheme="majorHAnsi"/>
                <w:b/>
                <w:bCs/>
                <w:kern w:val="1"/>
                <w:sz w:val="26"/>
                <w:szCs w:val="26"/>
              </w:rPr>
            </w:pPr>
          </w:p>
        </w:tc>
        <w:tc>
          <w:tcPr>
            <w:tcW w:w="1559" w:type="dxa"/>
          </w:tcPr>
          <w:p w14:paraId="5DFDBCA5" w14:textId="77777777" w:rsidR="00A44751" w:rsidRDefault="00A44751" w:rsidP="00952049">
            <w:pPr>
              <w:ind w:firstLine="0"/>
              <w:rPr>
                <w:rFonts w:asciiTheme="majorHAnsi" w:hAnsiTheme="majorHAnsi" w:cstheme="majorHAnsi"/>
                <w:b/>
                <w:bCs/>
                <w:kern w:val="1"/>
                <w:sz w:val="26"/>
                <w:szCs w:val="26"/>
              </w:rPr>
            </w:pPr>
          </w:p>
        </w:tc>
      </w:tr>
      <w:tr w:rsidR="00A44751" w14:paraId="091AEB35" w14:textId="77777777" w:rsidTr="00952049">
        <w:tc>
          <w:tcPr>
            <w:tcW w:w="808" w:type="dxa"/>
          </w:tcPr>
          <w:p w14:paraId="73BE1E40" w14:textId="77777777" w:rsidR="00A44751" w:rsidRDefault="00A44751" w:rsidP="00A44751">
            <w:pPr>
              <w:pStyle w:val="ListParagraph"/>
              <w:numPr>
                <w:ilvl w:val="0"/>
                <w:numId w:val="54"/>
              </w:numPr>
              <w:spacing w:before="0" w:after="0" w:line="360" w:lineRule="auto"/>
              <w:ind w:left="170" w:hanging="170"/>
              <w:jc w:val="center"/>
              <w:rPr>
                <w:rFonts w:asciiTheme="majorHAnsi" w:hAnsiTheme="majorHAnsi" w:cstheme="majorHAnsi"/>
                <w:b/>
                <w:bCs/>
                <w:kern w:val="1"/>
                <w:sz w:val="26"/>
                <w:szCs w:val="26"/>
              </w:rPr>
            </w:pPr>
          </w:p>
        </w:tc>
        <w:tc>
          <w:tcPr>
            <w:tcW w:w="3405" w:type="dxa"/>
          </w:tcPr>
          <w:p w14:paraId="5F9B791B" w14:textId="77777777" w:rsidR="00A44751" w:rsidRDefault="00A44751" w:rsidP="00952049">
            <w:pPr>
              <w:ind w:firstLine="0"/>
              <w:rPr>
                <w:rFonts w:asciiTheme="majorHAnsi" w:hAnsiTheme="majorHAnsi" w:cstheme="majorHAnsi"/>
                <w:b/>
                <w:bCs/>
                <w:kern w:val="1"/>
                <w:sz w:val="26"/>
                <w:szCs w:val="26"/>
              </w:rPr>
            </w:pPr>
          </w:p>
        </w:tc>
        <w:tc>
          <w:tcPr>
            <w:tcW w:w="2118" w:type="dxa"/>
          </w:tcPr>
          <w:p w14:paraId="6A81E463" w14:textId="77777777" w:rsidR="00A44751" w:rsidRDefault="00A44751" w:rsidP="00952049">
            <w:pPr>
              <w:ind w:firstLine="0"/>
              <w:rPr>
                <w:rFonts w:asciiTheme="majorHAnsi" w:hAnsiTheme="majorHAnsi" w:cstheme="majorHAnsi"/>
                <w:b/>
                <w:bCs/>
                <w:kern w:val="1"/>
                <w:sz w:val="26"/>
                <w:szCs w:val="26"/>
              </w:rPr>
            </w:pPr>
          </w:p>
        </w:tc>
        <w:tc>
          <w:tcPr>
            <w:tcW w:w="1886" w:type="dxa"/>
          </w:tcPr>
          <w:p w14:paraId="1423932B" w14:textId="77777777" w:rsidR="00A44751" w:rsidRDefault="00A44751" w:rsidP="00952049">
            <w:pPr>
              <w:ind w:firstLine="0"/>
              <w:rPr>
                <w:rFonts w:asciiTheme="majorHAnsi" w:hAnsiTheme="majorHAnsi" w:cstheme="majorHAnsi"/>
                <w:b/>
                <w:bCs/>
                <w:kern w:val="1"/>
                <w:sz w:val="26"/>
                <w:szCs w:val="26"/>
              </w:rPr>
            </w:pPr>
          </w:p>
        </w:tc>
        <w:tc>
          <w:tcPr>
            <w:tcW w:w="1559" w:type="dxa"/>
          </w:tcPr>
          <w:p w14:paraId="33D18CFF" w14:textId="77777777" w:rsidR="00A44751" w:rsidRDefault="00A44751" w:rsidP="00952049">
            <w:pPr>
              <w:ind w:firstLine="0"/>
              <w:rPr>
                <w:rFonts w:asciiTheme="majorHAnsi" w:hAnsiTheme="majorHAnsi" w:cstheme="majorHAnsi"/>
                <w:b/>
                <w:bCs/>
                <w:kern w:val="1"/>
                <w:sz w:val="26"/>
                <w:szCs w:val="26"/>
              </w:rPr>
            </w:pPr>
          </w:p>
        </w:tc>
      </w:tr>
    </w:tbl>
    <w:p w14:paraId="72B5AB20" w14:textId="01F73774" w:rsidR="006D30B5" w:rsidRDefault="006D30B5" w:rsidP="006D30B5">
      <w:pPr>
        <w:jc w:val="center"/>
        <w:rPr>
          <w:ins w:id="49" w:author="Nguyen Duc Anh" w:date="2025-09-27T16:44:00Z"/>
          <w:rFonts w:asciiTheme="majorHAnsi" w:hAnsiTheme="majorHAnsi" w:cstheme="majorHAnsi"/>
          <w:b/>
          <w:bCs/>
          <w:kern w:val="1"/>
          <w:sz w:val="26"/>
          <w:szCs w:val="26"/>
        </w:rPr>
      </w:pPr>
    </w:p>
    <w:p w14:paraId="0417211B" w14:textId="78EEE7BB" w:rsidR="002B1994" w:rsidRDefault="002B1994" w:rsidP="006D30B5">
      <w:pPr>
        <w:jc w:val="center"/>
        <w:rPr>
          <w:ins w:id="50" w:author="Nguyen Duc Anh" w:date="2025-09-27T16:44:00Z"/>
          <w:rFonts w:asciiTheme="majorHAnsi" w:hAnsiTheme="majorHAnsi" w:cstheme="majorHAnsi"/>
          <w:b/>
          <w:bCs/>
          <w:kern w:val="1"/>
          <w:sz w:val="26"/>
          <w:szCs w:val="26"/>
        </w:rPr>
      </w:pPr>
    </w:p>
    <w:p w14:paraId="003CF1E4" w14:textId="1C66DCD8" w:rsidR="002B1994" w:rsidRDefault="002B1994" w:rsidP="006D30B5">
      <w:pPr>
        <w:jc w:val="center"/>
        <w:rPr>
          <w:ins w:id="51" w:author="Nguyen Duc Anh" w:date="2025-09-27T16:44:00Z"/>
          <w:rFonts w:asciiTheme="majorHAnsi" w:hAnsiTheme="majorHAnsi" w:cstheme="majorHAnsi"/>
          <w:b/>
          <w:bCs/>
          <w:kern w:val="1"/>
          <w:sz w:val="26"/>
          <w:szCs w:val="26"/>
        </w:rPr>
      </w:pPr>
    </w:p>
    <w:p w14:paraId="31330118" w14:textId="527770ED" w:rsidR="002B1994" w:rsidRDefault="002B1994" w:rsidP="006D30B5">
      <w:pPr>
        <w:jc w:val="center"/>
        <w:rPr>
          <w:ins w:id="52" w:author="Nguyen Duc Anh" w:date="2025-09-27T16:44:00Z"/>
          <w:rFonts w:asciiTheme="majorHAnsi" w:hAnsiTheme="majorHAnsi" w:cstheme="majorHAnsi"/>
          <w:b/>
          <w:bCs/>
          <w:kern w:val="1"/>
          <w:sz w:val="26"/>
          <w:szCs w:val="26"/>
        </w:rPr>
      </w:pPr>
    </w:p>
    <w:p w14:paraId="4B3416B4" w14:textId="39183C33" w:rsidR="002B1994" w:rsidRDefault="002B1994" w:rsidP="006D30B5">
      <w:pPr>
        <w:jc w:val="center"/>
        <w:rPr>
          <w:ins w:id="53" w:author="Nguyen Duc Anh" w:date="2025-09-27T16:44:00Z"/>
          <w:rFonts w:asciiTheme="majorHAnsi" w:hAnsiTheme="majorHAnsi" w:cstheme="majorHAnsi"/>
          <w:b/>
          <w:bCs/>
          <w:kern w:val="1"/>
          <w:sz w:val="26"/>
          <w:szCs w:val="26"/>
        </w:rPr>
      </w:pPr>
    </w:p>
    <w:p w14:paraId="71CA4E09" w14:textId="69B7BE5E" w:rsidR="002B1994" w:rsidRDefault="002B1994" w:rsidP="006D30B5">
      <w:pPr>
        <w:jc w:val="center"/>
        <w:rPr>
          <w:ins w:id="54" w:author="Nguyen Duc Anh" w:date="2025-09-27T16:44:00Z"/>
          <w:rFonts w:asciiTheme="majorHAnsi" w:hAnsiTheme="majorHAnsi" w:cstheme="majorHAnsi"/>
          <w:b/>
          <w:bCs/>
          <w:kern w:val="1"/>
          <w:sz w:val="26"/>
          <w:szCs w:val="26"/>
        </w:rPr>
      </w:pPr>
    </w:p>
    <w:p w14:paraId="490F0D5D" w14:textId="15F54987" w:rsidR="002B1994" w:rsidRDefault="002B1994" w:rsidP="006D30B5">
      <w:pPr>
        <w:jc w:val="center"/>
        <w:rPr>
          <w:ins w:id="55" w:author="Nguyen Duc Anh" w:date="2025-09-27T16:44:00Z"/>
          <w:rFonts w:asciiTheme="majorHAnsi" w:hAnsiTheme="majorHAnsi" w:cstheme="majorHAnsi"/>
          <w:b/>
          <w:bCs/>
          <w:kern w:val="1"/>
          <w:sz w:val="26"/>
          <w:szCs w:val="26"/>
        </w:rPr>
      </w:pPr>
    </w:p>
    <w:p w14:paraId="7E127CCE" w14:textId="5FA87E4A" w:rsidR="002B1994" w:rsidRDefault="002B1994" w:rsidP="006D30B5">
      <w:pPr>
        <w:jc w:val="center"/>
        <w:rPr>
          <w:ins w:id="56" w:author="Nguyen Duc Anh" w:date="2025-09-27T16:44:00Z"/>
          <w:rFonts w:asciiTheme="majorHAnsi" w:hAnsiTheme="majorHAnsi" w:cstheme="majorHAnsi"/>
          <w:b/>
          <w:bCs/>
          <w:kern w:val="1"/>
          <w:sz w:val="26"/>
          <w:szCs w:val="26"/>
        </w:rPr>
      </w:pPr>
    </w:p>
    <w:p w14:paraId="5E01C003" w14:textId="6EC77F2A" w:rsidR="002B1994" w:rsidRDefault="002B1994" w:rsidP="006D30B5">
      <w:pPr>
        <w:jc w:val="center"/>
        <w:rPr>
          <w:ins w:id="57" w:author="Nguyen Duc Anh" w:date="2025-09-27T16:44:00Z"/>
          <w:rFonts w:asciiTheme="majorHAnsi" w:hAnsiTheme="majorHAnsi" w:cstheme="majorHAnsi"/>
          <w:b/>
          <w:bCs/>
          <w:kern w:val="1"/>
          <w:sz w:val="26"/>
          <w:szCs w:val="26"/>
        </w:rPr>
      </w:pPr>
    </w:p>
    <w:p w14:paraId="7666592D" w14:textId="0B1FDC58" w:rsidR="002B1994" w:rsidRDefault="002B1994" w:rsidP="006D30B5">
      <w:pPr>
        <w:jc w:val="center"/>
        <w:rPr>
          <w:ins w:id="58" w:author="Nguyen Duc Anh" w:date="2025-09-27T16:44:00Z"/>
          <w:rFonts w:asciiTheme="majorHAnsi" w:hAnsiTheme="majorHAnsi" w:cstheme="majorHAnsi"/>
          <w:b/>
          <w:bCs/>
          <w:kern w:val="1"/>
          <w:sz w:val="26"/>
          <w:szCs w:val="26"/>
        </w:rPr>
      </w:pPr>
    </w:p>
    <w:p w14:paraId="6054CFBE" w14:textId="765BA6A4" w:rsidR="002B1994" w:rsidRDefault="002B1994" w:rsidP="006D30B5">
      <w:pPr>
        <w:jc w:val="center"/>
        <w:rPr>
          <w:ins w:id="59" w:author="Nguyen Duc Anh" w:date="2025-09-27T16:44:00Z"/>
          <w:rFonts w:asciiTheme="majorHAnsi" w:hAnsiTheme="majorHAnsi" w:cstheme="majorHAnsi"/>
          <w:b/>
          <w:bCs/>
          <w:kern w:val="1"/>
          <w:sz w:val="26"/>
          <w:szCs w:val="26"/>
        </w:rPr>
      </w:pPr>
    </w:p>
    <w:p w14:paraId="3514D74B" w14:textId="282344F5" w:rsidR="002B1994" w:rsidRDefault="002B1994" w:rsidP="006D30B5">
      <w:pPr>
        <w:jc w:val="center"/>
        <w:rPr>
          <w:ins w:id="60" w:author="Nguyen Duc Anh" w:date="2025-09-27T16:44:00Z"/>
          <w:rFonts w:asciiTheme="majorHAnsi" w:hAnsiTheme="majorHAnsi" w:cstheme="majorHAnsi"/>
          <w:b/>
          <w:bCs/>
          <w:kern w:val="1"/>
          <w:sz w:val="26"/>
          <w:szCs w:val="26"/>
        </w:rPr>
      </w:pPr>
    </w:p>
    <w:p w14:paraId="6C192BBD" w14:textId="10649A02" w:rsidR="002B1994" w:rsidRDefault="002B1994" w:rsidP="006D30B5">
      <w:pPr>
        <w:jc w:val="center"/>
        <w:rPr>
          <w:ins w:id="61" w:author="Nguyen Duc Anh" w:date="2025-09-27T16:44:00Z"/>
          <w:rFonts w:asciiTheme="majorHAnsi" w:hAnsiTheme="majorHAnsi" w:cstheme="majorHAnsi"/>
          <w:b/>
          <w:bCs/>
          <w:kern w:val="1"/>
          <w:sz w:val="26"/>
          <w:szCs w:val="26"/>
        </w:rPr>
      </w:pPr>
    </w:p>
    <w:p w14:paraId="7E74EE61" w14:textId="750C394B" w:rsidR="002B1994" w:rsidRDefault="002B1994" w:rsidP="006D30B5">
      <w:pPr>
        <w:jc w:val="center"/>
        <w:rPr>
          <w:ins w:id="62" w:author="Nguyen Duc Anh" w:date="2025-09-27T16:44:00Z"/>
          <w:rFonts w:asciiTheme="majorHAnsi" w:hAnsiTheme="majorHAnsi" w:cstheme="majorHAnsi"/>
          <w:b/>
          <w:bCs/>
          <w:kern w:val="1"/>
          <w:sz w:val="26"/>
          <w:szCs w:val="26"/>
        </w:rPr>
      </w:pPr>
    </w:p>
    <w:p w14:paraId="70FEEBB4" w14:textId="77777777" w:rsidR="002B1994" w:rsidRPr="002107C9" w:rsidRDefault="002B1994" w:rsidP="006D30B5">
      <w:pPr>
        <w:jc w:val="center"/>
        <w:rPr>
          <w:rFonts w:asciiTheme="majorHAnsi" w:hAnsiTheme="majorHAnsi" w:cstheme="majorHAnsi"/>
          <w:b/>
          <w:bCs/>
          <w:kern w:val="1"/>
          <w:sz w:val="26"/>
          <w:szCs w:val="26"/>
        </w:rPr>
      </w:pPr>
    </w:p>
    <w:p w14:paraId="6637320B" w14:textId="5D56F1DE" w:rsidR="00BE5E85" w:rsidRPr="002107C9" w:rsidRDefault="00A70CEE" w:rsidP="00A70CEE">
      <w:pPr>
        <w:widowControl w:val="0"/>
        <w:tabs>
          <w:tab w:val="left" w:pos="2552"/>
          <w:tab w:val="right" w:leader="underscore" w:pos="5670"/>
          <w:tab w:val="left" w:pos="6237"/>
          <w:tab w:val="right" w:leader="underscore" w:pos="9072"/>
        </w:tabs>
        <w:spacing w:before="120" w:after="0" w:line="324" w:lineRule="auto"/>
        <w:ind w:firstLine="0"/>
        <w:jc w:val="center"/>
        <w:rPr>
          <w:rFonts w:asciiTheme="majorHAnsi" w:hAnsiTheme="majorHAnsi" w:cstheme="majorHAnsi"/>
          <w:b/>
        </w:rPr>
      </w:pPr>
      <w:r w:rsidRPr="002107C9">
        <w:rPr>
          <w:rFonts w:asciiTheme="majorHAnsi" w:hAnsiTheme="majorHAnsi" w:cstheme="majorHAnsi"/>
          <w:b/>
        </w:rPr>
        <w:lastRenderedPageBreak/>
        <w:t>MỤC LỤC</w:t>
      </w:r>
    </w:p>
    <w:bookmarkStart w:id="63" w:name="_Toc461196025" w:displacedByCustomXml="next"/>
    <w:sdt>
      <w:sdtPr>
        <w:rPr>
          <w:rFonts w:asciiTheme="majorHAnsi" w:hAnsiTheme="majorHAnsi" w:cstheme="majorHAnsi"/>
        </w:rPr>
        <w:id w:val="-559876022"/>
        <w:docPartObj>
          <w:docPartGallery w:val="Table of Contents"/>
          <w:docPartUnique/>
        </w:docPartObj>
      </w:sdtPr>
      <w:sdtEndPr>
        <w:rPr>
          <w:rFonts w:asciiTheme="minorHAnsi" w:hAnsiTheme="minorHAnsi" w:cstheme="minorBidi"/>
          <w:bCs/>
          <w:noProof/>
        </w:rPr>
      </w:sdtEndPr>
      <w:sdtContent>
        <w:p w14:paraId="33C8A40A" w14:textId="71E81C46" w:rsidR="002B1994" w:rsidRDefault="00CD7FA0" w:rsidP="002B1994">
          <w:pPr>
            <w:pStyle w:val="TOC1"/>
            <w:rPr>
              <w:ins w:id="64" w:author="Nguyen Duc Anh" w:date="2025-09-27T16:44:00Z"/>
              <w:rFonts w:eastAsiaTheme="minorEastAsia"/>
              <w:noProof/>
              <w:sz w:val="22"/>
              <w:szCs w:val="22"/>
            </w:rPr>
          </w:pPr>
          <w:r>
            <w:rPr>
              <w:rFonts w:asciiTheme="majorHAnsi" w:hAnsiTheme="majorHAnsi" w:cstheme="majorHAnsi"/>
              <w:sz w:val="24"/>
              <w:szCs w:val="24"/>
            </w:rPr>
            <w:fldChar w:fldCharType="begin"/>
          </w:r>
          <w:r>
            <w:rPr>
              <w:rFonts w:asciiTheme="majorHAnsi" w:hAnsiTheme="majorHAnsi" w:cstheme="majorHAnsi"/>
              <w:sz w:val="24"/>
              <w:szCs w:val="24"/>
            </w:rPr>
            <w:instrText xml:space="preserve"> TOC \o "1-5" \h \z \u </w:instrText>
          </w:r>
          <w:r>
            <w:rPr>
              <w:rFonts w:asciiTheme="majorHAnsi" w:hAnsiTheme="majorHAnsi" w:cstheme="majorHAnsi"/>
              <w:sz w:val="24"/>
              <w:szCs w:val="24"/>
            </w:rPr>
            <w:fldChar w:fldCharType="separate"/>
          </w:r>
          <w:ins w:id="65" w:author="Nguyen Duc Anh" w:date="2025-09-27T16:44:00Z">
            <w:r w:rsidR="002B1994" w:rsidRPr="00FB524C">
              <w:rPr>
                <w:rStyle w:val="Hyperlink"/>
                <w:noProof/>
              </w:rPr>
              <w:fldChar w:fldCharType="begin"/>
            </w:r>
            <w:r w:rsidR="002B1994" w:rsidRPr="00FB524C">
              <w:rPr>
                <w:rStyle w:val="Hyperlink"/>
                <w:noProof/>
              </w:rPr>
              <w:instrText xml:space="preserve"> </w:instrText>
            </w:r>
            <w:r w:rsidR="002B1994">
              <w:rPr>
                <w:noProof/>
              </w:rPr>
              <w:instrText>HYPERLINK \l "_Toc209883873"</w:instrText>
            </w:r>
            <w:r w:rsidR="002B1994" w:rsidRPr="00FB524C">
              <w:rPr>
                <w:rStyle w:val="Hyperlink"/>
                <w:noProof/>
              </w:rPr>
              <w:instrText xml:space="preserve"> </w:instrText>
            </w:r>
            <w:r w:rsidR="002B1994" w:rsidRPr="00FB524C">
              <w:rPr>
                <w:rStyle w:val="Hyperlink"/>
                <w:noProof/>
              </w:rPr>
            </w:r>
            <w:r w:rsidR="002B1994" w:rsidRPr="00FB524C">
              <w:rPr>
                <w:rStyle w:val="Hyperlink"/>
                <w:noProof/>
              </w:rPr>
              <w:fldChar w:fldCharType="separate"/>
            </w:r>
            <w:r w:rsidR="002B1994" w:rsidRPr="00FB524C">
              <w:rPr>
                <w:rStyle w:val="Hyperlink"/>
                <w:noProof/>
              </w:rPr>
              <w:t>1</w:t>
            </w:r>
            <w:r w:rsidR="002B1994">
              <w:rPr>
                <w:rFonts w:eastAsiaTheme="minorEastAsia"/>
                <w:noProof/>
                <w:sz w:val="22"/>
                <w:szCs w:val="22"/>
              </w:rPr>
              <w:tab/>
            </w:r>
            <w:r w:rsidR="002B1994" w:rsidRPr="00FB524C">
              <w:rPr>
                <w:rStyle w:val="Hyperlink"/>
                <w:noProof/>
              </w:rPr>
              <w:t>ĐỀ NGHỊ MUA BÁN NGOẠI TỆ</w:t>
            </w:r>
            <w:r w:rsidR="002B1994">
              <w:rPr>
                <w:noProof/>
                <w:webHidden/>
              </w:rPr>
              <w:tab/>
            </w:r>
            <w:r w:rsidR="002B1994">
              <w:rPr>
                <w:noProof/>
                <w:webHidden/>
              </w:rPr>
              <w:fldChar w:fldCharType="begin"/>
            </w:r>
            <w:r w:rsidR="002B1994">
              <w:rPr>
                <w:noProof/>
                <w:webHidden/>
              </w:rPr>
              <w:instrText xml:space="preserve"> PAGEREF _Toc209883873 \h </w:instrText>
            </w:r>
          </w:ins>
          <w:r w:rsidR="002B1994">
            <w:rPr>
              <w:noProof/>
              <w:webHidden/>
            </w:rPr>
          </w:r>
          <w:r w:rsidR="002B1994">
            <w:rPr>
              <w:noProof/>
              <w:webHidden/>
            </w:rPr>
            <w:fldChar w:fldCharType="separate"/>
          </w:r>
          <w:ins w:id="66" w:author="Nguyen Duc Anh" w:date="2025-09-27T16:44:00Z">
            <w:r w:rsidR="002B1994">
              <w:rPr>
                <w:noProof/>
                <w:webHidden/>
              </w:rPr>
              <w:t>8</w:t>
            </w:r>
            <w:r w:rsidR="002B1994">
              <w:rPr>
                <w:noProof/>
                <w:webHidden/>
              </w:rPr>
              <w:fldChar w:fldCharType="end"/>
            </w:r>
            <w:r w:rsidR="002B1994" w:rsidRPr="00FB524C">
              <w:rPr>
                <w:rStyle w:val="Hyperlink"/>
                <w:noProof/>
              </w:rPr>
              <w:fldChar w:fldCharType="end"/>
            </w:r>
          </w:ins>
        </w:p>
        <w:p w14:paraId="3349E84E" w14:textId="2C2A922A" w:rsidR="002B1994" w:rsidRDefault="002B1994">
          <w:pPr>
            <w:pStyle w:val="TOC2"/>
            <w:tabs>
              <w:tab w:val="left" w:pos="880"/>
              <w:tab w:val="right" w:leader="dot" w:pos="9062"/>
            </w:tabs>
            <w:rPr>
              <w:ins w:id="67" w:author="Nguyen Duc Anh" w:date="2025-09-27T16:44:00Z"/>
              <w:rFonts w:eastAsiaTheme="minorEastAsia"/>
              <w:noProof/>
              <w:sz w:val="22"/>
              <w:szCs w:val="22"/>
            </w:rPr>
          </w:pPr>
          <w:ins w:id="68"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"_Toc209883874"</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lang w:val="vi-VN"/>
              </w:rPr>
              <w:t>1.1</w:t>
            </w:r>
            <w:r>
              <w:rPr>
                <w:rFonts w:eastAsiaTheme="minorEastAsia"/>
                <w:noProof/>
                <w:sz w:val="22"/>
                <w:szCs w:val="22"/>
              </w:rPr>
              <w:tab/>
            </w:r>
            <w:r w:rsidRPr="00FB524C">
              <w:rPr>
                <w:rStyle w:val="Hyperlink"/>
                <w:rFonts w:cstheme="majorHAnsi"/>
                <w:noProof/>
              </w:rPr>
              <w:t>Quản lý đề nghị mua bán ngoại tệ</w:t>
            </w:r>
            <w:r>
              <w:rPr>
                <w:noProof/>
                <w:webHidden/>
              </w:rPr>
              <w:tab/>
            </w:r>
            <w:r>
              <w:rPr>
                <w:noProof/>
                <w:webHidden/>
              </w:rPr>
              <w:fldChar w:fldCharType="begin"/>
            </w:r>
            <w:r>
              <w:rPr>
                <w:noProof/>
                <w:webHidden/>
              </w:rPr>
              <w:instrText xml:space="preserve"> PAGEREF _Toc209883874 \h </w:instrText>
            </w:r>
          </w:ins>
          <w:r>
            <w:rPr>
              <w:noProof/>
              <w:webHidden/>
            </w:rPr>
          </w:r>
          <w:r>
            <w:rPr>
              <w:noProof/>
              <w:webHidden/>
            </w:rPr>
            <w:fldChar w:fldCharType="separate"/>
          </w:r>
          <w:ins w:id="69" w:author="Nguyen Duc Anh" w:date="2025-09-27T16:44:00Z">
            <w:r>
              <w:rPr>
                <w:noProof/>
                <w:webHidden/>
              </w:rPr>
              <w:t>8</w:t>
            </w:r>
            <w:r>
              <w:rPr>
                <w:noProof/>
                <w:webHidden/>
              </w:rPr>
              <w:fldChar w:fldCharType="end"/>
            </w:r>
            <w:r w:rsidRPr="00FB524C">
              <w:rPr>
                <w:rStyle w:val="Hyperlink"/>
                <w:noProof/>
              </w:rPr>
              <w:fldChar w:fldCharType="end"/>
            </w:r>
          </w:ins>
        </w:p>
        <w:p w14:paraId="3561B58E" w14:textId="3AE62E0C" w:rsidR="002B1994" w:rsidRDefault="002B1994">
          <w:pPr>
            <w:pStyle w:val="TOC3"/>
            <w:rPr>
              <w:ins w:id="70" w:author="Nguyen Duc Anh" w:date="2025-09-27T16:44:00Z"/>
              <w:rFonts w:eastAsiaTheme="minorEastAsia"/>
              <w:i w:val="0"/>
              <w:noProof/>
              <w:sz w:val="22"/>
              <w:szCs w:val="22"/>
            </w:rPr>
          </w:pPr>
          <w:ins w:id="71"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"_Toc209883875"</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noProof/>
              </w:rPr>
              <w:t>1.1.1</w:t>
            </w:r>
            <w:r>
              <w:rPr>
                <w:rFonts w:eastAsiaTheme="minorEastAsia"/>
                <w:i w:val="0"/>
                <w:noProof/>
                <w:sz w:val="22"/>
                <w:szCs w:val="22"/>
              </w:rPr>
              <w:tab/>
            </w:r>
            <w:r w:rsidRPr="00FB524C">
              <w:rPr>
                <w:rStyle w:val="Hyperlink"/>
                <w:noProof/>
              </w:rPr>
              <w:t>Mô tả chung</w:t>
            </w:r>
            <w:r>
              <w:rPr>
                <w:noProof/>
                <w:webHidden/>
              </w:rPr>
              <w:tab/>
            </w:r>
            <w:r>
              <w:rPr>
                <w:noProof/>
                <w:webHidden/>
              </w:rPr>
              <w:fldChar w:fldCharType="begin"/>
            </w:r>
            <w:r>
              <w:rPr>
                <w:noProof/>
                <w:webHidden/>
              </w:rPr>
              <w:instrText xml:space="preserve"> PAGEREF _Toc209883875 \h </w:instrText>
            </w:r>
          </w:ins>
          <w:r>
            <w:rPr>
              <w:noProof/>
              <w:webHidden/>
            </w:rPr>
          </w:r>
          <w:r>
            <w:rPr>
              <w:noProof/>
              <w:webHidden/>
            </w:rPr>
            <w:fldChar w:fldCharType="separate"/>
          </w:r>
          <w:ins w:id="72" w:author="Nguyen Duc Anh" w:date="2025-09-27T16:44:00Z">
            <w:r>
              <w:rPr>
                <w:noProof/>
                <w:webHidden/>
              </w:rPr>
              <w:t>8</w:t>
            </w:r>
            <w:r>
              <w:rPr>
                <w:noProof/>
                <w:webHidden/>
              </w:rPr>
              <w:fldChar w:fldCharType="end"/>
            </w:r>
            <w:r w:rsidRPr="00FB524C">
              <w:rPr>
                <w:rStyle w:val="Hyperlink"/>
                <w:noProof/>
              </w:rPr>
              <w:fldChar w:fldCharType="end"/>
            </w:r>
          </w:ins>
        </w:p>
        <w:p w14:paraId="007ECB6D" w14:textId="77A0EF78" w:rsidR="002B1994" w:rsidRDefault="002B1994">
          <w:pPr>
            <w:pStyle w:val="TOC3"/>
            <w:rPr>
              <w:ins w:id="73" w:author="Nguyen Duc Anh" w:date="2025-09-27T16:44:00Z"/>
              <w:rFonts w:eastAsiaTheme="minorEastAsia"/>
              <w:i w:val="0"/>
              <w:noProof/>
              <w:sz w:val="22"/>
              <w:szCs w:val="22"/>
            </w:rPr>
          </w:pPr>
          <w:ins w:id="74"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"_Toc209883876"</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1.1.2</w:t>
            </w:r>
            <w:r>
              <w:rPr>
                <w:rFonts w:eastAsiaTheme="minorEastAsia"/>
                <w:i w:val="0"/>
                <w:noProof/>
                <w:sz w:val="22"/>
                <w:szCs w:val="22"/>
              </w:rPr>
              <w:tab/>
            </w:r>
            <w:r w:rsidRPr="00FB524C">
              <w:rPr>
                <w:rStyle w:val="Hyperlink"/>
                <w:rFonts w:cstheme="majorHAnsi"/>
                <w:noProof/>
              </w:rPr>
              <w:t>Quy trình thực hiện</w:t>
            </w:r>
            <w:r>
              <w:rPr>
                <w:noProof/>
                <w:webHidden/>
              </w:rPr>
              <w:tab/>
            </w:r>
            <w:r>
              <w:rPr>
                <w:noProof/>
                <w:webHidden/>
              </w:rPr>
              <w:fldChar w:fldCharType="begin"/>
            </w:r>
            <w:r>
              <w:rPr>
                <w:noProof/>
                <w:webHidden/>
              </w:rPr>
              <w:instrText xml:space="preserve"> PAGEREF _Toc209883876 \h </w:instrText>
            </w:r>
          </w:ins>
          <w:r>
            <w:rPr>
              <w:noProof/>
              <w:webHidden/>
            </w:rPr>
          </w:r>
          <w:r>
            <w:rPr>
              <w:noProof/>
              <w:webHidden/>
            </w:rPr>
            <w:fldChar w:fldCharType="separate"/>
          </w:r>
          <w:ins w:id="75" w:author="Nguyen Duc Anh" w:date="2025-09-27T16:44:00Z">
            <w:r>
              <w:rPr>
                <w:noProof/>
                <w:webHidden/>
              </w:rPr>
              <w:t>8</w:t>
            </w:r>
            <w:r>
              <w:rPr>
                <w:noProof/>
                <w:webHidden/>
              </w:rPr>
              <w:fldChar w:fldCharType="end"/>
            </w:r>
            <w:r w:rsidRPr="00FB524C">
              <w:rPr>
                <w:rStyle w:val="Hyperlink"/>
                <w:noProof/>
              </w:rPr>
              <w:fldChar w:fldCharType="end"/>
            </w:r>
          </w:ins>
        </w:p>
        <w:p w14:paraId="1B4EC8FA" w14:textId="25253E31" w:rsidR="002B1994" w:rsidRDefault="002B1994">
          <w:pPr>
            <w:pStyle w:val="TOC3"/>
            <w:rPr>
              <w:ins w:id="76" w:author="Nguyen Duc Anh" w:date="2025-09-27T16:44:00Z"/>
              <w:rFonts w:eastAsiaTheme="minorEastAsia"/>
              <w:i w:val="0"/>
              <w:noProof/>
              <w:sz w:val="22"/>
              <w:szCs w:val="22"/>
            </w:rPr>
          </w:pPr>
          <w:ins w:id="77"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"_Toc209883877"</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1.1.3</w:t>
            </w:r>
            <w:r>
              <w:rPr>
                <w:rFonts w:eastAsiaTheme="minorEastAsia"/>
                <w:i w:val="0"/>
                <w:noProof/>
                <w:sz w:val="22"/>
                <w:szCs w:val="22"/>
              </w:rPr>
              <w:tab/>
            </w:r>
            <w:r w:rsidRPr="00FB524C">
              <w:rPr>
                <w:rStyle w:val="Hyperlink"/>
                <w:rFonts w:cstheme="majorHAnsi"/>
                <w:noProof/>
              </w:rPr>
              <w:t>Mô tả trường/cột thông tin/nút tác vụ quản lý đề nghị mua bán ngoại tệ</w:t>
            </w:r>
            <w:r>
              <w:rPr>
                <w:noProof/>
                <w:webHidden/>
              </w:rPr>
              <w:tab/>
            </w:r>
            <w:r>
              <w:rPr>
                <w:noProof/>
                <w:webHidden/>
              </w:rPr>
              <w:fldChar w:fldCharType="begin"/>
            </w:r>
            <w:r>
              <w:rPr>
                <w:noProof/>
                <w:webHidden/>
              </w:rPr>
              <w:instrText xml:space="preserve"> PAGEREF _Toc209883877 \h </w:instrText>
            </w:r>
          </w:ins>
          <w:r>
            <w:rPr>
              <w:noProof/>
              <w:webHidden/>
            </w:rPr>
          </w:r>
          <w:r>
            <w:rPr>
              <w:noProof/>
              <w:webHidden/>
            </w:rPr>
            <w:fldChar w:fldCharType="separate"/>
          </w:r>
          <w:ins w:id="78" w:author="Nguyen Duc Anh" w:date="2025-09-27T16:44:00Z">
            <w:r>
              <w:rPr>
                <w:noProof/>
                <w:webHidden/>
              </w:rPr>
              <w:t>9</w:t>
            </w:r>
            <w:r>
              <w:rPr>
                <w:noProof/>
                <w:webHidden/>
              </w:rPr>
              <w:fldChar w:fldCharType="end"/>
            </w:r>
            <w:r w:rsidRPr="00FB524C">
              <w:rPr>
                <w:rStyle w:val="Hyperlink"/>
                <w:noProof/>
              </w:rPr>
              <w:fldChar w:fldCharType="end"/>
            </w:r>
          </w:ins>
        </w:p>
        <w:p w14:paraId="3880D106" w14:textId="16C82AA3" w:rsidR="002B1994" w:rsidRDefault="002B1994">
          <w:pPr>
            <w:pStyle w:val="TOC3"/>
            <w:rPr>
              <w:ins w:id="79" w:author="Nguyen Duc Anh" w:date="2025-09-27T16:44:00Z"/>
              <w:rFonts w:eastAsiaTheme="minorEastAsia"/>
              <w:i w:val="0"/>
              <w:noProof/>
              <w:sz w:val="22"/>
              <w:szCs w:val="22"/>
            </w:rPr>
          </w:pPr>
          <w:ins w:id="80"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"_Toc209883878"</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1.1.4</w:t>
            </w:r>
            <w:r>
              <w:rPr>
                <w:rFonts w:eastAsiaTheme="minorEastAsia"/>
                <w:i w:val="0"/>
                <w:noProof/>
                <w:sz w:val="22"/>
                <w:szCs w:val="22"/>
              </w:rPr>
              <w:tab/>
            </w:r>
            <w:r w:rsidRPr="00FB524C">
              <w:rPr>
                <w:rStyle w:val="Hyperlink"/>
                <w:rFonts w:cstheme="majorHAnsi"/>
                <w:noProof/>
              </w:rPr>
              <w:t>Màn hình tính năng</w:t>
            </w:r>
            <w:r>
              <w:rPr>
                <w:noProof/>
                <w:webHidden/>
              </w:rPr>
              <w:tab/>
            </w:r>
            <w:r>
              <w:rPr>
                <w:noProof/>
                <w:webHidden/>
              </w:rPr>
              <w:fldChar w:fldCharType="begin"/>
            </w:r>
            <w:r>
              <w:rPr>
                <w:noProof/>
                <w:webHidden/>
              </w:rPr>
              <w:instrText xml:space="preserve"> PAGEREF _Toc209883878 \h </w:instrText>
            </w:r>
          </w:ins>
          <w:r>
            <w:rPr>
              <w:noProof/>
              <w:webHidden/>
            </w:rPr>
          </w:r>
          <w:r>
            <w:rPr>
              <w:noProof/>
              <w:webHidden/>
            </w:rPr>
            <w:fldChar w:fldCharType="separate"/>
          </w:r>
          <w:ins w:id="81" w:author="Nguyen Duc Anh" w:date="2025-09-27T16:44:00Z">
            <w:r>
              <w:rPr>
                <w:noProof/>
                <w:webHidden/>
              </w:rPr>
              <w:t>12</w:t>
            </w:r>
            <w:r>
              <w:rPr>
                <w:noProof/>
                <w:webHidden/>
              </w:rPr>
              <w:fldChar w:fldCharType="end"/>
            </w:r>
            <w:r w:rsidRPr="00FB524C">
              <w:rPr>
                <w:rStyle w:val="Hyperlink"/>
                <w:noProof/>
              </w:rPr>
              <w:fldChar w:fldCharType="end"/>
            </w:r>
          </w:ins>
        </w:p>
        <w:p w14:paraId="40DFACFB" w14:textId="5B367EEB" w:rsidR="002B1994" w:rsidRDefault="002B1994">
          <w:pPr>
            <w:pStyle w:val="TOC3"/>
            <w:rPr>
              <w:ins w:id="82" w:author="Nguyen Duc Anh" w:date="2025-09-27T16:44:00Z"/>
              <w:rFonts w:eastAsiaTheme="minorEastAsia"/>
              <w:i w:val="0"/>
              <w:noProof/>
              <w:sz w:val="22"/>
              <w:szCs w:val="22"/>
            </w:rPr>
          </w:pPr>
          <w:ins w:id="83"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"_Toc209883879"</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1.1.5</w:t>
            </w:r>
            <w:r>
              <w:rPr>
                <w:rFonts w:eastAsiaTheme="minorEastAsia"/>
                <w:i w:val="0"/>
                <w:noProof/>
                <w:sz w:val="22"/>
                <w:szCs w:val="22"/>
              </w:rPr>
              <w:tab/>
            </w:r>
            <w:r w:rsidRPr="00FB524C">
              <w:rPr>
                <w:rStyle w:val="Hyperlink"/>
                <w:rFonts w:cstheme="majorHAnsi"/>
                <w:noProof/>
              </w:rPr>
              <w:t>Quy tắc validate và trường hợp ngoại lệ</w:t>
            </w:r>
            <w:r>
              <w:rPr>
                <w:noProof/>
                <w:webHidden/>
              </w:rPr>
              <w:tab/>
            </w:r>
            <w:r>
              <w:rPr>
                <w:noProof/>
                <w:webHidden/>
              </w:rPr>
              <w:fldChar w:fldCharType="begin"/>
            </w:r>
            <w:r>
              <w:rPr>
                <w:noProof/>
                <w:webHidden/>
              </w:rPr>
              <w:instrText xml:space="preserve"> PAGEREF _Toc209883879 \h </w:instrText>
            </w:r>
          </w:ins>
          <w:r>
            <w:rPr>
              <w:noProof/>
              <w:webHidden/>
            </w:rPr>
          </w:r>
          <w:r>
            <w:rPr>
              <w:noProof/>
              <w:webHidden/>
            </w:rPr>
            <w:fldChar w:fldCharType="separate"/>
          </w:r>
          <w:ins w:id="84" w:author="Nguyen Duc Anh" w:date="2025-09-27T16:44:00Z">
            <w:r>
              <w:rPr>
                <w:noProof/>
                <w:webHidden/>
              </w:rPr>
              <w:t>12</w:t>
            </w:r>
            <w:r>
              <w:rPr>
                <w:noProof/>
                <w:webHidden/>
              </w:rPr>
              <w:fldChar w:fldCharType="end"/>
            </w:r>
            <w:r w:rsidRPr="00FB524C">
              <w:rPr>
                <w:rStyle w:val="Hyperlink"/>
                <w:noProof/>
              </w:rPr>
              <w:fldChar w:fldCharType="end"/>
            </w:r>
          </w:ins>
        </w:p>
        <w:p w14:paraId="5FFBFA97" w14:textId="77EB9867" w:rsidR="002B1994" w:rsidRDefault="002B1994">
          <w:pPr>
            <w:pStyle w:val="TOC2"/>
            <w:tabs>
              <w:tab w:val="left" w:pos="880"/>
              <w:tab w:val="right" w:leader="dot" w:pos="9062"/>
            </w:tabs>
            <w:rPr>
              <w:ins w:id="85" w:author="Nguyen Duc Anh" w:date="2025-09-27T16:44:00Z"/>
              <w:rFonts w:eastAsiaTheme="minorEastAsia"/>
              <w:noProof/>
              <w:sz w:val="22"/>
              <w:szCs w:val="22"/>
            </w:rPr>
          </w:pPr>
          <w:ins w:id="86"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"_Toc209883880"</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lang w:val="vi-VN"/>
              </w:rPr>
              <w:t>1.2</w:t>
            </w:r>
            <w:r>
              <w:rPr>
                <w:rFonts w:eastAsiaTheme="minorEastAsia"/>
                <w:noProof/>
                <w:sz w:val="22"/>
                <w:szCs w:val="22"/>
              </w:rPr>
              <w:tab/>
            </w:r>
            <w:r w:rsidRPr="00FB524C">
              <w:rPr>
                <w:rStyle w:val="Hyperlink"/>
                <w:rFonts w:cstheme="majorHAnsi"/>
                <w:noProof/>
              </w:rPr>
              <w:t>Lập đề nghị mua bán ngoại tệ</w:t>
            </w:r>
            <w:r>
              <w:rPr>
                <w:noProof/>
                <w:webHidden/>
              </w:rPr>
              <w:tab/>
            </w:r>
            <w:r>
              <w:rPr>
                <w:noProof/>
                <w:webHidden/>
              </w:rPr>
              <w:fldChar w:fldCharType="begin"/>
            </w:r>
            <w:r>
              <w:rPr>
                <w:noProof/>
                <w:webHidden/>
              </w:rPr>
              <w:instrText xml:space="preserve"> PAGEREF _Toc209883880 \h </w:instrText>
            </w:r>
          </w:ins>
          <w:r>
            <w:rPr>
              <w:noProof/>
              <w:webHidden/>
            </w:rPr>
          </w:r>
          <w:r>
            <w:rPr>
              <w:noProof/>
              <w:webHidden/>
            </w:rPr>
            <w:fldChar w:fldCharType="separate"/>
          </w:r>
          <w:ins w:id="87" w:author="Nguyen Duc Anh" w:date="2025-09-27T16:44:00Z">
            <w:r>
              <w:rPr>
                <w:noProof/>
                <w:webHidden/>
              </w:rPr>
              <w:t>12</w:t>
            </w:r>
            <w:r>
              <w:rPr>
                <w:noProof/>
                <w:webHidden/>
              </w:rPr>
              <w:fldChar w:fldCharType="end"/>
            </w:r>
            <w:r w:rsidRPr="00FB524C">
              <w:rPr>
                <w:rStyle w:val="Hyperlink"/>
                <w:noProof/>
              </w:rPr>
              <w:fldChar w:fldCharType="end"/>
            </w:r>
          </w:ins>
        </w:p>
        <w:p w14:paraId="60C951CA" w14:textId="3E8BAD49" w:rsidR="002B1994" w:rsidRDefault="002B1994">
          <w:pPr>
            <w:pStyle w:val="TOC3"/>
            <w:rPr>
              <w:ins w:id="88" w:author="Nguyen Duc Anh" w:date="2025-09-27T16:44:00Z"/>
              <w:rFonts w:eastAsiaTheme="minorEastAsia"/>
              <w:i w:val="0"/>
              <w:noProof/>
              <w:sz w:val="22"/>
              <w:szCs w:val="22"/>
            </w:rPr>
          </w:pPr>
          <w:ins w:id="89"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"_Toc209883881"</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noProof/>
              </w:rPr>
              <w:t>1.2.1</w:t>
            </w:r>
            <w:r>
              <w:rPr>
                <w:rFonts w:eastAsiaTheme="minorEastAsia"/>
                <w:i w:val="0"/>
                <w:noProof/>
                <w:sz w:val="22"/>
                <w:szCs w:val="22"/>
              </w:rPr>
              <w:tab/>
            </w:r>
            <w:r w:rsidRPr="00FB524C">
              <w:rPr>
                <w:rStyle w:val="Hyperlink"/>
                <w:noProof/>
              </w:rPr>
              <w:t>Mô tả chung</w:t>
            </w:r>
            <w:r>
              <w:rPr>
                <w:noProof/>
                <w:webHidden/>
              </w:rPr>
              <w:tab/>
            </w:r>
            <w:r>
              <w:rPr>
                <w:noProof/>
                <w:webHidden/>
              </w:rPr>
              <w:fldChar w:fldCharType="begin"/>
            </w:r>
            <w:r>
              <w:rPr>
                <w:noProof/>
                <w:webHidden/>
              </w:rPr>
              <w:instrText xml:space="preserve"> PAGEREF _Toc209883881 \h </w:instrText>
            </w:r>
          </w:ins>
          <w:r>
            <w:rPr>
              <w:noProof/>
              <w:webHidden/>
            </w:rPr>
          </w:r>
          <w:r>
            <w:rPr>
              <w:noProof/>
              <w:webHidden/>
            </w:rPr>
            <w:fldChar w:fldCharType="separate"/>
          </w:r>
          <w:ins w:id="90" w:author="Nguyen Duc Anh" w:date="2025-09-27T16:44:00Z">
            <w:r>
              <w:rPr>
                <w:noProof/>
                <w:webHidden/>
              </w:rPr>
              <w:t>12</w:t>
            </w:r>
            <w:r>
              <w:rPr>
                <w:noProof/>
                <w:webHidden/>
              </w:rPr>
              <w:fldChar w:fldCharType="end"/>
            </w:r>
            <w:r w:rsidRPr="00FB524C">
              <w:rPr>
                <w:rStyle w:val="Hyperlink"/>
                <w:noProof/>
              </w:rPr>
              <w:fldChar w:fldCharType="end"/>
            </w:r>
          </w:ins>
        </w:p>
        <w:p w14:paraId="2653918B" w14:textId="6E35CD78" w:rsidR="002B1994" w:rsidRDefault="002B1994">
          <w:pPr>
            <w:pStyle w:val="TOC3"/>
            <w:rPr>
              <w:ins w:id="91" w:author="Nguyen Duc Anh" w:date="2025-09-27T16:44:00Z"/>
              <w:rFonts w:eastAsiaTheme="minorEastAsia"/>
              <w:i w:val="0"/>
              <w:noProof/>
              <w:sz w:val="22"/>
              <w:szCs w:val="22"/>
            </w:rPr>
          </w:pPr>
          <w:ins w:id="92"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"_Toc209883882"</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1.2.2</w:t>
            </w:r>
            <w:r>
              <w:rPr>
                <w:rFonts w:eastAsiaTheme="minorEastAsia"/>
                <w:i w:val="0"/>
                <w:noProof/>
                <w:sz w:val="22"/>
                <w:szCs w:val="22"/>
              </w:rPr>
              <w:tab/>
            </w:r>
            <w:r w:rsidRPr="00FB524C">
              <w:rPr>
                <w:rStyle w:val="Hyperlink"/>
                <w:rFonts w:cstheme="majorHAnsi"/>
                <w:noProof/>
              </w:rPr>
              <w:t>Quy trình thực hiện</w:t>
            </w:r>
            <w:r>
              <w:rPr>
                <w:noProof/>
                <w:webHidden/>
              </w:rPr>
              <w:tab/>
            </w:r>
            <w:r>
              <w:rPr>
                <w:noProof/>
                <w:webHidden/>
              </w:rPr>
              <w:fldChar w:fldCharType="begin"/>
            </w:r>
            <w:r>
              <w:rPr>
                <w:noProof/>
                <w:webHidden/>
              </w:rPr>
              <w:instrText xml:space="preserve"> PAGEREF _Toc209883882 \h </w:instrText>
            </w:r>
          </w:ins>
          <w:r>
            <w:rPr>
              <w:noProof/>
              <w:webHidden/>
            </w:rPr>
          </w:r>
          <w:r>
            <w:rPr>
              <w:noProof/>
              <w:webHidden/>
            </w:rPr>
            <w:fldChar w:fldCharType="separate"/>
          </w:r>
          <w:ins w:id="93" w:author="Nguyen Duc Anh" w:date="2025-09-27T16:44:00Z">
            <w:r>
              <w:rPr>
                <w:noProof/>
                <w:webHidden/>
              </w:rPr>
              <w:t>12</w:t>
            </w:r>
            <w:r>
              <w:rPr>
                <w:noProof/>
                <w:webHidden/>
              </w:rPr>
              <w:fldChar w:fldCharType="end"/>
            </w:r>
            <w:r w:rsidRPr="00FB524C">
              <w:rPr>
                <w:rStyle w:val="Hyperlink"/>
                <w:noProof/>
              </w:rPr>
              <w:fldChar w:fldCharType="end"/>
            </w:r>
          </w:ins>
        </w:p>
        <w:p w14:paraId="6F034F32" w14:textId="0383BE78" w:rsidR="002B1994" w:rsidRDefault="002B1994">
          <w:pPr>
            <w:pStyle w:val="TOC3"/>
            <w:rPr>
              <w:ins w:id="94" w:author="Nguyen Duc Anh" w:date="2025-09-27T16:44:00Z"/>
              <w:rFonts w:eastAsiaTheme="minorEastAsia"/>
              <w:i w:val="0"/>
              <w:noProof/>
              <w:sz w:val="22"/>
              <w:szCs w:val="22"/>
            </w:rPr>
          </w:pPr>
          <w:ins w:id="95"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"_Toc209883883"</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1.2.3</w:t>
            </w:r>
            <w:r>
              <w:rPr>
                <w:rFonts w:eastAsiaTheme="minorEastAsia"/>
                <w:i w:val="0"/>
                <w:noProof/>
                <w:sz w:val="22"/>
                <w:szCs w:val="22"/>
              </w:rPr>
              <w:tab/>
            </w:r>
            <w:r w:rsidRPr="00FB524C">
              <w:rPr>
                <w:rStyle w:val="Hyperlink"/>
                <w:rFonts w:cstheme="majorHAnsi"/>
                <w:noProof/>
              </w:rPr>
              <w:t>Mô tả trường thông tin thêm mới đề nghị mua bán ngoại tệ</w:t>
            </w:r>
            <w:r>
              <w:rPr>
                <w:noProof/>
                <w:webHidden/>
              </w:rPr>
              <w:tab/>
            </w:r>
            <w:r>
              <w:rPr>
                <w:noProof/>
                <w:webHidden/>
              </w:rPr>
              <w:fldChar w:fldCharType="begin"/>
            </w:r>
            <w:r>
              <w:rPr>
                <w:noProof/>
                <w:webHidden/>
              </w:rPr>
              <w:instrText xml:space="preserve"> PAGEREF _Toc209883883 \h </w:instrText>
            </w:r>
          </w:ins>
          <w:r>
            <w:rPr>
              <w:noProof/>
              <w:webHidden/>
            </w:rPr>
          </w:r>
          <w:r>
            <w:rPr>
              <w:noProof/>
              <w:webHidden/>
            </w:rPr>
            <w:fldChar w:fldCharType="separate"/>
          </w:r>
          <w:ins w:id="96" w:author="Nguyen Duc Anh" w:date="2025-09-27T16:44:00Z">
            <w:r>
              <w:rPr>
                <w:noProof/>
                <w:webHidden/>
              </w:rPr>
              <w:t>13</w:t>
            </w:r>
            <w:r>
              <w:rPr>
                <w:noProof/>
                <w:webHidden/>
              </w:rPr>
              <w:fldChar w:fldCharType="end"/>
            </w:r>
            <w:r w:rsidRPr="00FB524C">
              <w:rPr>
                <w:rStyle w:val="Hyperlink"/>
                <w:noProof/>
              </w:rPr>
              <w:fldChar w:fldCharType="end"/>
            </w:r>
          </w:ins>
        </w:p>
        <w:p w14:paraId="6D0218DD" w14:textId="1845D5B7" w:rsidR="002B1994" w:rsidRDefault="002B1994">
          <w:pPr>
            <w:pStyle w:val="TOC3"/>
            <w:rPr>
              <w:ins w:id="97" w:author="Nguyen Duc Anh" w:date="2025-09-27T16:44:00Z"/>
              <w:rFonts w:eastAsiaTheme="minorEastAsia"/>
              <w:i w:val="0"/>
              <w:noProof/>
              <w:sz w:val="22"/>
              <w:szCs w:val="22"/>
            </w:rPr>
          </w:pPr>
          <w:ins w:id="98"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"_Toc209883884"</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1.2.4</w:t>
            </w:r>
            <w:r>
              <w:rPr>
                <w:rFonts w:eastAsiaTheme="minorEastAsia"/>
                <w:i w:val="0"/>
                <w:noProof/>
                <w:sz w:val="22"/>
                <w:szCs w:val="22"/>
              </w:rPr>
              <w:tab/>
            </w:r>
            <w:r w:rsidRPr="00FB524C">
              <w:rPr>
                <w:rStyle w:val="Hyperlink"/>
                <w:rFonts w:cstheme="majorHAnsi"/>
                <w:noProof/>
              </w:rPr>
              <w:t>Màn hình tính năng</w:t>
            </w:r>
            <w:r>
              <w:rPr>
                <w:noProof/>
                <w:webHidden/>
              </w:rPr>
              <w:tab/>
            </w:r>
            <w:r>
              <w:rPr>
                <w:noProof/>
                <w:webHidden/>
              </w:rPr>
              <w:fldChar w:fldCharType="begin"/>
            </w:r>
            <w:r>
              <w:rPr>
                <w:noProof/>
                <w:webHidden/>
              </w:rPr>
              <w:instrText xml:space="preserve"> PAGEREF _Toc209883884 \h </w:instrText>
            </w:r>
          </w:ins>
          <w:r>
            <w:rPr>
              <w:noProof/>
              <w:webHidden/>
            </w:rPr>
          </w:r>
          <w:r>
            <w:rPr>
              <w:noProof/>
              <w:webHidden/>
            </w:rPr>
            <w:fldChar w:fldCharType="separate"/>
          </w:r>
          <w:ins w:id="99" w:author="Nguyen Duc Anh" w:date="2025-09-27T16:44:00Z">
            <w:r>
              <w:rPr>
                <w:noProof/>
                <w:webHidden/>
              </w:rPr>
              <w:t>22</w:t>
            </w:r>
            <w:r>
              <w:rPr>
                <w:noProof/>
                <w:webHidden/>
              </w:rPr>
              <w:fldChar w:fldCharType="end"/>
            </w:r>
            <w:r w:rsidRPr="00FB524C">
              <w:rPr>
                <w:rStyle w:val="Hyperlink"/>
                <w:noProof/>
              </w:rPr>
              <w:fldChar w:fldCharType="end"/>
            </w:r>
          </w:ins>
        </w:p>
        <w:p w14:paraId="0480BF1D" w14:textId="020E0E5A" w:rsidR="002B1994" w:rsidRDefault="002B1994">
          <w:pPr>
            <w:pStyle w:val="TOC3"/>
            <w:rPr>
              <w:ins w:id="100" w:author="Nguyen Duc Anh" w:date="2025-09-27T16:44:00Z"/>
              <w:rFonts w:eastAsiaTheme="minorEastAsia"/>
              <w:i w:val="0"/>
              <w:noProof/>
              <w:sz w:val="22"/>
              <w:szCs w:val="22"/>
            </w:rPr>
          </w:pPr>
          <w:ins w:id="101"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"_Toc209883885"</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1.2.5</w:t>
            </w:r>
            <w:r>
              <w:rPr>
                <w:rFonts w:eastAsiaTheme="minorEastAsia"/>
                <w:i w:val="0"/>
                <w:noProof/>
                <w:sz w:val="22"/>
                <w:szCs w:val="22"/>
              </w:rPr>
              <w:tab/>
            </w:r>
            <w:r w:rsidRPr="00FB524C">
              <w:rPr>
                <w:rStyle w:val="Hyperlink"/>
                <w:rFonts w:cstheme="majorHAnsi"/>
                <w:noProof/>
              </w:rPr>
              <w:t>Quy tắc validation và trường hợp ngoại lệ</w:t>
            </w:r>
            <w:r>
              <w:rPr>
                <w:noProof/>
                <w:webHidden/>
              </w:rPr>
              <w:tab/>
            </w:r>
            <w:r>
              <w:rPr>
                <w:noProof/>
                <w:webHidden/>
              </w:rPr>
              <w:fldChar w:fldCharType="begin"/>
            </w:r>
            <w:r>
              <w:rPr>
                <w:noProof/>
                <w:webHidden/>
              </w:rPr>
              <w:instrText xml:space="preserve"> PAGEREF _Toc209883885 \h </w:instrText>
            </w:r>
          </w:ins>
          <w:r>
            <w:rPr>
              <w:noProof/>
              <w:webHidden/>
            </w:rPr>
          </w:r>
          <w:r>
            <w:rPr>
              <w:noProof/>
              <w:webHidden/>
            </w:rPr>
            <w:fldChar w:fldCharType="separate"/>
          </w:r>
          <w:ins w:id="102" w:author="Nguyen Duc Anh" w:date="2025-09-27T16:44:00Z">
            <w:r>
              <w:rPr>
                <w:noProof/>
                <w:webHidden/>
              </w:rPr>
              <w:t>25</w:t>
            </w:r>
            <w:r>
              <w:rPr>
                <w:noProof/>
                <w:webHidden/>
              </w:rPr>
              <w:fldChar w:fldCharType="end"/>
            </w:r>
            <w:r w:rsidRPr="00FB524C">
              <w:rPr>
                <w:rStyle w:val="Hyperlink"/>
                <w:noProof/>
              </w:rPr>
              <w:fldChar w:fldCharType="end"/>
            </w:r>
          </w:ins>
        </w:p>
        <w:p w14:paraId="5A307381" w14:textId="59365D72" w:rsidR="002B1994" w:rsidRDefault="002B1994">
          <w:pPr>
            <w:pStyle w:val="TOC2"/>
            <w:tabs>
              <w:tab w:val="left" w:pos="880"/>
              <w:tab w:val="right" w:leader="dot" w:pos="9062"/>
            </w:tabs>
            <w:rPr>
              <w:ins w:id="103" w:author="Nguyen Duc Anh" w:date="2025-09-27T16:44:00Z"/>
              <w:rFonts w:eastAsiaTheme="minorEastAsia"/>
              <w:noProof/>
              <w:sz w:val="22"/>
              <w:szCs w:val="22"/>
            </w:rPr>
          </w:pPr>
          <w:ins w:id="104"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"_Toc209883886"</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1.3</w:t>
            </w:r>
            <w:r>
              <w:rPr>
                <w:rFonts w:eastAsiaTheme="minorEastAsia"/>
                <w:noProof/>
                <w:sz w:val="22"/>
                <w:szCs w:val="22"/>
              </w:rPr>
              <w:tab/>
            </w:r>
            <w:r w:rsidRPr="00FB524C">
              <w:rPr>
                <w:rStyle w:val="Hyperlink"/>
                <w:rFonts w:ascii="Times New Roman" w:hAnsi="Times New Roman" w:cs="Times New Roman"/>
                <w:noProof/>
              </w:rPr>
              <w:t>Xem</w:t>
            </w:r>
            <w:r w:rsidRPr="00FB524C">
              <w:rPr>
                <w:rStyle w:val="Hyperlink"/>
                <w:rFonts w:cstheme="majorHAnsi"/>
                <w:noProof/>
              </w:rPr>
              <w:t xml:space="preserve"> thông tin chi tiết đề nghị mua bán ngoại tệ</w:t>
            </w:r>
            <w:r>
              <w:rPr>
                <w:noProof/>
                <w:webHidden/>
              </w:rPr>
              <w:tab/>
            </w:r>
            <w:r>
              <w:rPr>
                <w:noProof/>
                <w:webHidden/>
              </w:rPr>
              <w:fldChar w:fldCharType="begin"/>
            </w:r>
            <w:r>
              <w:rPr>
                <w:noProof/>
                <w:webHidden/>
              </w:rPr>
              <w:instrText xml:space="preserve"> PAGEREF _Toc209883886 \h </w:instrText>
            </w:r>
          </w:ins>
          <w:r>
            <w:rPr>
              <w:noProof/>
              <w:webHidden/>
            </w:rPr>
          </w:r>
          <w:r>
            <w:rPr>
              <w:noProof/>
              <w:webHidden/>
            </w:rPr>
            <w:fldChar w:fldCharType="separate"/>
          </w:r>
          <w:ins w:id="105" w:author="Nguyen Duc Anh" w:date="2025-09-27T16:44:00Z">
            <w:r>
              <w:rPr>
                <w:noProof/>
                <w:webHidden/>
              </w:rPr>
              <w:t>25</w:t>
            </w:r>
            <w:r>
              <w:rPr>
                <w:noProof/>
                <w:webHidden/>
              </w:rPr>
              <w:fldChar w:fldCharType="end"/>
            </w:r>
            <w:r w:rsidRPr="00FB524C">
              <w:rPr>
                <w:rStyle w:val="Hyperlink"/>
                <w:noProof/>
              </w:rPr>
              <w:fldChar w:fldCharType="end"/>
            </w:r>
          </w:ins>
        </w:p>
        <w:p w14:paraId="0FCC1001" w14:textId="6145F840" w:rsidR="002B1994" w:rsidRDefault="002B1994">
          <w:pPr>
            <w:pStyle w:val="TOC3"/>
            <w:rPr>
              <w:ins w:id="106" w:author="Nguyen Duc Anh" w:date="2025-09-27T16:44:00Z"/>
              <w:rFonts w:eastAsiaTheme="minorEastAsia"/>
              <w:i w:val="0"/>
              <w:noProof/>
              <w:sz w:val="22"/>
              <w:szCs w:val="22"/>
            </w:rPr>
          </w:pPr>
          <w:ins w:id="107"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"_Toc209883887"</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1.3.1</w:t>
            </w:r>
            <w:r>
              <w:rPr>
                <w:rFonts w:eastAsiaTheme="minorEastAsia"/>
                <w:i w:val="0"/>
                <w:noProof/>
                <w:sz w:val="22"/>
                <w:szCs w:val="22"/>
              </w:rPr>
              <w:tab/>
            </w:r>
            <w:r w:rsidRPr="00FB524C">
              <w:rPr>
                <w:rStyle w:val="Hyperlink"/>
                <w:rFonts w:cstheme="majorHAnsi"/>
                <w:noProof/>
              </w:rPr>
              <w:t>Mô tả chung</w:t>
            </w:r>
            <w:r>
              <w:rPr>
                <w:noProof/>
                <w:webHidden/>
              </w:rPr>
              <w:tab/>
            </w:r>
            <w:r>
              <w:rPr>
                <w:noProof/>
                <w:webHidden/>
              </w:rPr>
              <w:fldChar w:fldCharType="begin"/>
            </w:r>
            <w:r>
              <w:rPr>
                <w:noProof/>
                <w:webHidden/>
              </w:rPr>
              <w:instrText xml:space="preserve"> PAGEREF _Toc209883887 \h </w:instrText>
            </w:r>
          </w:ins>
          <w:r>
            <w:rPr>
              <w:noProof/>
              <w:webHidden/>
            </w:rPr>
          </w:r>
          <w:r>
            <w:rPr>
              <w:noProof/>
              <w:webHidden/>
            </w:rPr>
            <w:fldChar w:fldCharType="separate"/>
          </w:r>
          <w:ins w:id="108" w:author="Nguyen Duc Anh" w:date="2025-09-27T16:44:00Z">
            <w:r>
              <w:rPr>
                <w:noProof/>
                <w:webHidden/>
              </w:rPr>
              <w:t>25</w:t>
            </w:r>
            <w:r>
              <w:rPr>
                <w:noProof/>
                <w:webHidden/>
              </w:rPr>
              <w:fldChar w:fldCharType="end"/>
            </w:r>
            <w:r w:rsidRPr="00FB524C">
              <w:rPr>
                <w:rStyle w:val="Hyperlink"/>
                <w:noProof/>
              </w:rPr>
              <w:fldChar w:fldCharType="end"/>
            </w:r>
          </w:ins>
        </w:p>
        <w:p w14:paraId="228EBEAC" w14:textId="783942CA" w:rsidR="002B1994" w:rsidRDefault="002B1994">
          <w:pPr>
            <w:pStyle w:val="TOC3"/>
            <w:rPr>
              <w:ins w:id="109" w:author="Nguyen Duc Anh" w:date="2025-09-27T16:44:00Z"/>
              <w:rFonts w:eastAsiaTheme="minorEastAsia"/>
              <w:i w:val="0"/>
              <w:noProof/>
              <w:sz w:val="22"/>
              <w:szCs w:val="22"/>
            </w:rPr>
          </w:pPr>
          <w:ins w:id="110"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"_Toc209883888"</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1.3.2</w:t>
            </w:r>
            <w:r>
              <w:rPr>
                <w:rFonts w:eastAsiaTheme="minorEastAsia"/>
                <w:i w:val="0"/>
                <w:noProof/>
                <w:sz w:val="22"/>
                <w:szCs w:val="22"/>
              </w:rPr>
              <w:tab/>
            </w:r>
            <w:r w:rsidRPr="00FB524C">
              <w:rPr>
                <w:rStyle w:val="Hyperlink"/>
                <w:rFonts w:cstheme="majorHAnsi"/>
                <w:noProof/>
              </w:rPr>
              <w:t>Quy trình thực hiện</w:t>
            </w:r>
            <w:r>
              <w:rPr>
                <w:noProof/>
                <w:webHidden/>
              </w:rPr>
              <w:tab/>
            </w:r>
            <w:r>
              <w:rPr>
                <w:noProof/>
                <w:webHidden/>
              </w:rPr>
              <w:fldChar w:fldCharType="begin"/>
            </w:r>
            <w:r>
              <w:rPr>
                <w:noProof/>
                <w:webHidden/>
              </w:rPr>
              <w:instrText xml:space="preserve"> PAGEREF _Toc209883888 \h </w:instrText>
            </w:r>
          </w:ins>
          <w:r>
            <w:rPr>
              <w:noProof/>
              <w:webHidden/>
            </w:rPr>
          </w:r>
          <w:r>
            <w:rPr>
              <w:noProof/>
              <w:webHidden/>
            </w:rPr>
            <w:fldChar w:fldCharType="separate"/>
          </w:r>
          <w:ins w:id="111" w:author="Nguyen Duc Anh" w:date="2025-09-27T16:44:00Z">
            <w:r>
              <w:rPr>
                <w:noProof/>
                <w:webHidden/>
              </w:rPr>
              <w:t>25</w:t>
            </w:r>
            <w:r>
              <w:rPr>
                <w:noProof/>
                <w:webHidden/>
              </w:rPr>
              <w:fldChar w:fldCharType="end"/>
            </w:r>
            <w:r w:rsidRPr="00FB524C">
              <w:rPr>
                <w:rStyle w:val="Hyperlink"/>
                <w:noProof/>
              </w:rPr>
              <w:fldChar w:fldCharType="end"/>
            </w:r>
          </w:ins>
        </w:p>
        <w:p w14:paraId="59358AD3" w14:textId="284FC8F3" w:rsidR="002B1994" w:rsidRDefault="002B1994">
          <w:pPr>
            <w:pStyle w:val="TOC3"/>
            <w:rPr>
              <w:ins w:id="112" w:author="Nguyen Duc Anh" w:date="2025-09-27T16:44:00Z"/>
              <w:rFonts w:eastAsiaTheme="minorEastAsia"/>
              <w:i w:val="0"/>
              <w:noProof/>
              <w:sz w:val="22"/>
              <w:szCs w:val="22"/>
            </w:rPr>
          </w:pPr>
          <w:ins w:id="113"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"_Toc209883889"</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1.3.3</w:t>
            </w:r>
            <w:r>
              <w:rPr>
                <w:rFonts w:eastAsiaTheme="minorEastAsia"/>
                <w:i w:val="0"/>
                <w:noProof/>
                <w:sz w:val="22"/>
                <w:szCs w:val="22"/>
              </w:rPr>
              <w:tab/>
            </w:r>
            <w:r w:rsidRPr="00FB524C">
              <w:rPr>
                <w:rStyle w:val="Hyperlink"/>
                <w:rFonts w:cstheme="majorHAnsi"/>
                <w:noProof/>
              </w:rPr>
              <w:t>Mô tả trường thông tin và nút tác vụ</w:t>
            </w:r>
            <w:r>
              <w:rPr>
                <w:noProof/>
                <w:webHidden/>
              </w:rPr>
              <w:tab/>
            </w:r>
            <w:r>
              <w:rPr>
                <w:noProof/>
                <w:webHidden/>
              </w:rPr>
              <w:fldChar w:fldCharType="begin"/>
            </w:r>
            <w:r>
              <w:rPr>
                <w:noProof/>
                <w:webHidden/>
              </w:rPr>
              <w:instrText xml:space="preserve"> PAGEREF _Toc209883889 \h </w:instrText>
            </w:r>
          </w:ins>
          <w:r>
            <w:rPr>
              <w:noProof/>
              <w:webHidden/>
            </w:rPr>
          </w:r>
          <w:r>
            <w:rPr>
              <w:noProof/>
              <w:webHidden/>
            </w:rPr>
            <w:fldChar w:fldCharType="separate"/>
          </w:r>
          <w:ins w:id="114" w:author="Nguyen Duc Anh" w:date="2025-09-27T16:44:00Z">
            <w:r>
              <w:rPr>
                <w:noProof/>
                <w:webHidden/>
              </w:rPr>
              <w:t>26</w:t>
            </w:r>
            <w:r>
              <w:rPr>
                <w:noProof/>
                <w:webHidden/>
              </w:rPr>
              <w:fldChar w:fldCharType="end"/>
            </w:r>
            <w:r w:rsidRPr="00FB524C">
              <w:rPr>
                <w:rStyle w:val="Hyperlink"/>
                <w:noProof/>
              </w:rPr>
              <w:fldChar w:fldCharType="end"/>
            </w:r>
          </w:ins>
        </w:p>
        <w:p w14:paraId="761B9F49" w14:textId="2E567935" w:rsidR="002B1994" w:rsidRDefault="002B1994">
          <w:pPr>
            <w:pStyle w:val="TOC3"/>
            <w:rPr>
              <w:ins w:id="115" w:author="Nguyen Duc Anh" w:date="2025-09-27T16:44:00Z"/>
              <w:rFonts w:eastAsiaTheme="minorEastAsia"/>
              <w:i w:val="0"/>
              <w:noProof/>
              <w:sz w:val="22"/>
              <w:szCs w:val="22"/>
            </w:rPr>
          </w:pPr>
          <w:ins w:id="116"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"_Toc209883890"</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1.3.4</w:t>
            </w:r>
            <w:r>
              <w:rPr>
                <w:rFonts w:eastAsiaTheme="minorEastAsia"/>
                <w:i w:val="0"/>
                <w:noProof/>
                <w:sz w:val="22"/>
                <w:szCs w:val="22"/>
              </w:rPr>
              <w:tab/>
            </w:r>
            <w:r w:rsidRPr="00FB524C">
              <w:rPr>
                <w:rStyle w:val="Hyperlink"/>
                <w:rFonts w:cstheme="majorHAnsi"/>
                <w:noProof/>
              </w:rPr>
              <w:t>Màn hình tính năng</w:t>
            </w:r>
            <w:r>
              <w:rPr>
                <w:noProof/>
                <w:webHidden/>
              </w:rPr>
              <w:tab/>
            </w:r>
            <w:r>
              <w:rPr>
                <w:noProof/>
                <w:webHidden/>
              </w:rPr>
              <w:fldChar w:fldCharType="begin"/>
            </w:r>
            <w:r>
              <w:rPr>
                <w:noProof/>
                <w:webHidden/>
              </w:rPr>
              <w:instrText xml:space="preserve"> PAGEREF _Toc209883890 \h </w:instrText>
            </w:r>
          </w:ins>
          <w:r>
            <w:rPr>
              <w:noProof/>
              <w:webHidden/>
            </w:rPr>
          </w:r>
          <w:r>
            <w:rPr>
              <w:noProof/>
              <w:webHidden/>
            </w:rPr>
            <w:fldChar w:fldCharType="separate"/>
          </w:r>
          <w:ins w:id="117" w:author="Nguyen Duc Anh" w:date="2025-09-27T16:44:00Z">
            <w:r>
              <w:rPr>
                <w:noProof/>
                <w:webHidden/>
              </w:rPr>
              <w:t>27</w:t>
            </w:r>
            <w:r>
              <w:rPr>
                <w:noProof/>
                <w:webHidden/>
              </w:rPr>
              <w:fldChar w:fldCharType="end"/>
            </w:r>
            <w:r w:rsidRPr="00FB524C">
              <w:rPr>
                <w:rStyle w:val="Hyperlink"/>
                <w:noProof/>
              </w:rPr>
              <w:fldChar w:fldCharType="end"/>
            </w:r>
          </w:ins>
        </w:p>
        <w:p w14:paraId="1CBA9D2C" w14:textId="5A7D0F96" w:rsidR="002B1994" w:rsidRDefault="002B1994">
          <w:pPr>
            <w:pStyle w:val="TOC2"/>
            <w:tabs>
              <w:tab w:val="left" w:pos="880"/>
              <w:tab w:val="right" w:leader="dot" w:pos="9062"/>
            </w:tabs>
            <w:rPr>
              <w:ins w:id="118" w:author="Nguyen Duc Anh" w:date="2025-09-27T16:44:00Z"/>
              <w:rFonts w:eastAsiaTheme="minorEastAsia"/>
              <w:noProof/>
              <w:sz w:val="22"/>
              <w:szCs w:val="22"/>
            </w:rPr>
          </w:pPr>
          <w:ins w:id="119"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"_Toc209883891"</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1.4</w:t>
            </w:r>
            <w:r>
              <w:rPr>
                <w:rFonts w:eastAsiaTheme="minorEastAsia"/>
                <w:noProof/>
                <w:sz w:val="22"/>
                <w:szCs w:val="22"/>
              </w:rPr>
              <w:tab/>
            </w:r>
            <w:r w:rsidRPr="00FB524C">
              <w:rPr>
                <w:rStyle w:val="Hyperlink"/>
                <w:rFonts w:ascii="Times New Roman" w:hAnsi="Times New Roman" w:cs="Times New Roman"/>
                <w:noProof/>
              </w:rPr>
              <w:t>Cập</w:t>
            </w:r>
            <w:r w:rsidRPr="00FB524C">
              <w:rPr>
                <w:rStyle w:val="Hyperlink"/>
                <w:rFonts w:cstheme="majorHAnsi"/>
                <w:noProof/>
              </w:rPr>
              <w:t xml:space="preserve"> nhật đề nghị mua bán ngoại tệ</w:t>
            </w:r>
            <w:r>
              <w:rPr>
                <w:noProof/>
                <w:webHidden/>
              </w:rPr>
              <w:tab/>
            </w:r>
            <w:r>
              <w:rPr>
                <w:noProof/>
                <w:webHidden/>
              </w:rPr>
              <w:fldChar w:fldCharType="begin"/>
            </w:r>
            <w:r>
              <w:rPr>
                <w:noProof/>
                <w:webHidden/>
              </w:rPr>
              <w:instrText xml:space="preserve"> PAGEREF _Toc209883891 \h </w:instrText>
            </w:r>
          </w:ins>
          <w:r>
            <w:rPr>
              <w:noProof/>
              <w:webHidden/>
            </w:rPr>
          </w:r>
          <w:r>
            <w:rPr>
              <w:noProof/>
              <w:webHidden/>
            </w:rPr>
            <w:fldChar w:fldCharType="separate"/>
          </w:r>
          <w:ins w:id="120" w:author="Nguyen Duc Anh" w:date="2025-09-27T16:44:00Z">
            <w:r>
              <w:rPr>
                <w:noProof/>
                <w:webHidden/>
              </w:rPr>
              <w:t>30</w:t>
            </w:r>
            <w:r>
              <w:rPr>
                <w:noProof/>
                <w:webHidden/>
              </w:rPr>
              <w:fldChar w:fldCharType="end"/>
            </w:r>
            <w:r w:rsidRPr="00FB524C">
              <w:rPr>
                <w:rStyle w:val="Hyperlink"/>
                <w:noProof/>
              </w:rPr>
              <w:fldChar w:fldCharType="end"/>
            </w:r>
          </w:ins>
        </w:p>
        <w:p w14:paraId="3E2C58F5" w14:textId="466F4E8B" w:rsidR="002B1994" w:rsidRDefault="002B1994">
          <w:pPr>
            <w:pStyle w:val="TOC3"/>
            <w:rPr>
              <w:ins w:id="121" w:author="Nguyen Duc Anh" w:date="2025-09-27T16:44:00Z"/>
              <w:rFonts w:eastAsiaTheme="minorEastAsia"/>
              <w:i w:val="0"/>
              <w:noProof/>
              <w:sz w:val="22"/>
              <w:szCs w:val="22"/>
            </w:rPr>
          </w:pPr>
          <w:ins w:id="122"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"_Toc209883892"</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1.4.1</w:t>
            </w:r>
            <w:r>
              <w:rPr>
                <w:rFonts w:eastAsiaTheme="minorEastAsia"/>
                <w:i w:val="0"/>
                <w:noProof/>
                <w:sz w:val="22"/>
                <w:szCs w:val="22"/>
              </w:rPr>
              <w:tab/>
            </w:r>
            <w:r w:rsidRPr="00FB524C">
              <w:rPr>
                <w:rStyle w:val="Hyperlink"/>
                <w:rFonts w:cstheme="majorHAnsi"/>
                <w:noProof/>
              </w:rPr>
              <w:t>Mô tả chung</w:t>
            </w:r>
            <w:r>
              <w:rPr>
                <w:noProof/>
                <w:webHidden/>
              </w:rPr>
              <w:tab/>
            </w:r>
            <w:r>
              <w:rPr>
                <w:noProof/>
                <w:webHidden/>
              </w:rPr>
              <w:fldChar w:fldCharType="begin"/>
            </w:r>
            <w:r>
              <w:rPr>
                <w:noProof/>
                <w:webHidden/>
              </w:rPr>
              <w:instrText xml:space="preserve"> PAGEREF _Toc209883892 \h </w:instrText>
            </w:r>
          </w:ins>
          <w:r>
            <w:rPr>
              <w:noProof/>
              <w:webHidden/>
            </w:rPr>
          </w:r>
          <w:r>
            <w:rPr>
              <w:noProof/>
              <w:webHidden/>
            </w:rPr>
            <w:fldChar w:fldCharType="separate"/>
          </w:r>
          <w:ins w:id="123" w:author="Nguyen Duc Anh" w:date="2025-09-27T16:44:00Z">
            <w:r>
              <w:rPr>
                <w:noProof/>
                <w:webHidden/>
              </w:rPr>
              <w:t>30</w:t>
            </w:r>
            <w:r>
              <w:rPr>
                <w:noProof/>
                <w:webHidden/>
              </w:rPr>
              <w:fldChar w:fldCharType="end"/>
            </w:r>
            <w:r w:rsidRPr="00FB524C">
              <w:rPr>
                <w:rStyle w:val="Hyperlink"/>
                <w:noProof/>
              </w:rPr>
              <w:fldChar w:fldCharType="end"/>
            </w:r>
          </w:ins>
        </w:p>
        <w:p w14:paraId="465D7CC8" w14:textId="704E10F3" w:rsidR="002B1994" w:rsidRDefault="002B1994">
          <w:pPr>
            <w:pStyle w:val="TOC3"/>
            <w:rPr>
              <w:ins w:id="124" w:author="Nguyen Duc Anh" w:date="2025-09-27T16:44:00Z"/>
              <w:rFonts w:eastAsiaTheme="minorEastAsia"/>
              <w:i w:val="0"/>
              <w:noProof/>
              <w:sz w:val="22"/>
              <w:szCs w:val="22"/>
            </w:rPr>
          </w:pPr>
          <w:ins w:id="125"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"_Toc209883893"</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1.4.2</w:t>
            </w:r>
            <w:r>
              <w:rPr>
                <w:rFonts w:eastAsiaTheme="minorEastAsia"/>
                <w:i w:val="0"/>
                <w:noProof/>
                <w:sz w:val="22"/>
                <w:szCs w:val="22"/>
              </w:rPr>
              <w:tab/>
            </w:r>
            <w:r w:rsidRPr="00FB524C">
              <w:rPr>
                <w:rStyle w:val="Hyperlink"/>
                <w:rFonts w:cstheme="majorHAnsi"/>
                <w:noProof/>
              </w:rPr>
              <w:t>Quy trình thực hiện</w:t>
            </w:r>
            <w:r>
              <w:rPr>
                <w:noProof/>
                <w:webHidden/>
              </w:rPr>
              <w:tab/>
            </w:r>
            <w:r>
              <w:rPr>
                <w:noProof/>
                <w:webHidden/>
              </w:rPr>
              <w:fldChar w:fldCharType="begin"/>
            </w:r>
            <w:r>
              <w:rPr>
                <w:noProof/>
                <w:webHidden/>
              </w:rPr>
              <w:instrText xml:space="preserve"> PAGEREF _Toc209883893 \h </w:instrText>
            </w:r>
          </w:ins>
          <w:r>
            <w:rPr>
              <w:noProof/>
              <w:webHidden/>
            </w:rPr>
          </w:r>
          <w:r>
            <w:rPr>
              <w:noProof/>
              <w:webHidden/>
            </w:rPr>
            <w:fldChar w:fldCharType="separate"/>
          </w:r>
          <w:ins w:id="126" w:author="Nguyen Duc Anh" w:date="2025-09-27T16:44:00Z">
            <w:r>
              <w:rPr>
                <w:noProof/>
                <w:webHidden/>
              </w:rPr>
              <w:t>30</w:t>
            </w:r>
            <w:r>
              <w:rPr>
                <w:noProof/>
                <w:webHidden/>
              </w:rPr>
              <w:fldChar w:fldCharType="end"/>
            </w:r>
            <w:r w:rsidRPr="00FB524C">
              <w:rPr>
                <w:rStyle w:val="Hyperlink"/>
                <w:noProof/>
              </w:rPr>
              <w:fldChar w:fldCharType="end"/>
            </w:r>
          </w:ins>
        </w:p>
        <w:p w14:paraId="0B88CCF7" w14:textId="0273720B" w:rsidR="002B1994" w:rsidRDefault="002B1994">
          <w:pPr>
            <w:pStyle w:val="TOC3"/>
            <w:rPr>
              <w:ins w:id="127" w:author="Nguyen Duc Anh" w:date="2025-09-27T16:44:00Z"/>
              <w:rFonts w:eastAsiaTheme="minorEastAsia"/>
              <w:i w:val="0"/>
              <w:noProof/>
              <w:sz w:val="22"/>
              <w:szCs w:val="22"/>
            </w:rPr>
          </w:pPr>
          <w:ins w:id="128"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"_Toc209883895"</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1.4.3</w:t>
            </w:r>
            <w:r>
              <w:rPr>
                <w:rFonts w:eastAsiaTheme="minorEastAsia"/>
                <w:i w:val="0"/>
                <w:noProof/>
                <w:sz w:val="22"/>
                <w:szCs w:val="22"/>
              </w:rPr>
              <w:tab/>
            </w:r>
            <w:r w:rsidRPr="00FB524C">
              <w:rPr>
                <w:rStyle w:val="Hyperlink"/>
                <w:rFonts w:cstheme="majorHAnsi"/>
                <w:noProof/>
              </w:rPr>
              <w:t>Màn hình tính năng</w:t>
            </w:r>
            <w:r>
              <w:rPr>
                <w:noProof/>
                <w:webHidden/>
              </w:rPr>
              <w:tab/>
            </w:r>
            <w:r>
              <w:rPr>
                <w:noProof/>
                <w:webHidden/>
              </w:rPr>
              <w:fldChar w:fldCharType="begin"/>
            </w:r>
            <w:r>
              <w:rPr>
                <w:noProof/>
                <w:webHidden/>
              </w:rPr>
              <w:instrText xml:space="preserve"> PAGEREF _Toc209883895 \h </w:instrText>
            </w:r>
          </w:ins>
          <w:r>
            <w:rPr>
              <w:noProof/>
              <w:webHidden/>
            </w:rPr>
          </w:r>
          <w:r>
            <w:rPr>
              <w:noProof/>
              <w:webHidden/>
            </w:rPr>
            <w:fldChar w:fldCharType="separate"/>
          </w:r>
          <w:ins w:id="129" w:author="Nguyen Duc Anh" w:date="2025-09-27T16:44:00Z">
            <w:r>
              <w:rPr>
                <w:noProof/>
                <w:webHidden/>
              </w:rPr>
              <w:t>30</w:t>
            </w:r>
            <w:r>
              <w:rPr>
                <w:noProof/>
                <w:webHidden/>
              </w:rPr>
              <w:fldChar w:fldCharType="end"/>
            </w:r>
            <w:r w:rsidRPr="00FB524C">
              <w:rPr>
                <w:rStyle w:val="Hyperlink"/>
                <w:noProof/>
              </w:rPr>
              <w:fldChar w:fldCharType="end"/>
            </w:r>
          </w:ins>
        </w:p>
        <w:p w14:paraId="1A2BDE13" w14:textId="557B7ABD" w:rsidR="002B1994" w:rsidRDefault="002B1994">
          <w:pPr>
            <w:pStyle w:val="TOC3"/>
            <w:rPr>
              <w:ins w:id="130" w:author="Nguyen Duc Anh" w:date="2025-09-27T16:44:00Z"/>
              <w:rFonts w:eastAsiaTheme="minorEastAsia"/>
              <w:i w:val="0"/>
              <w:noProof/>
              <w:sz w:val="22"/>
              <w:szCs w:val="22"/>
            </w:rPr>
          </w:pPr>
          <w:ins w:id="131"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"_Toc209883896"</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1.4.4</w:t>
            </w:r>
            <w:r>
              <w:rPr>
                <w:rFonts w:eastAsiaTheme="minorEastAsia"/>
                <w:i w:val="0"/>
                <w:noProof/>
                <w:sz w:val="22"/>
                <w:szCs w:val="22"/>
              </w:rPr>
              <w:tab/>
            </w:r>
            <w:r w:rsidRPr="00FB524C">
              <w:rPr>
                <w:rStyle w:val="Hyperlink"/>
                <w:rFonts w:cstheme="majorHAnsi"/>
                <w:noProof/>
              </w:rPr>
              <w:t>Quy tắc validation và trường hợp ngoại lệ:</w:t>
            </w:r>
            <w:r>
              <w:rPr>
                <w:noProof/>
                <w:webHidden/>
              </w:rPr>
              <w:tab/>
            </w:r>
            <w:r>
              <w:rPr>
                <w:noProof/>
                <w:webHidden/>
              </w:rPr>
              <w:fldChar w:fldCharType="begin"/>
            </w:r>
            <w:r>
              <w:rPr>
                <w:noProof/>
                <w:webHidden/>
              </w:rPr>
              <w:instrText xml:space="preserve"> PAGEREF _Toc209883896 \h </w:instrText>
            </w:r>
          </w:ins>
          <w:r>
            <w:rPr>
              <w:noProof/>
              <w:webHidden/>
            </w:rPr>
          </w:r>
          <w:r>
            <w:rPr>
              <w:noProof/>
              <w:webHidden/>
            </w:rPr>
            <w:fldChar w:fldCharType="separate"/>
          </w:r>
          <w:ins w:id="132" w:author="Nguyen Duc Anh" w:date="2025-09-27T16:44:00Z">
            <w:r>
              <w:rPr>
                <w:noProof/>
                <w:webHidden/>
              </w:rPr>
              <w:t>33</w:t>
            </w:r>
            <w:r>
              <w:rPr>
                <w:noProof/>
                <w:webHidden/>
              </w:rPr>
              <w:fldChar w:fldCharType="end"/>
            </w:r>
            <w:r w:rsidRPr="00FB524C">
              <w:rPr>
                <w:rStyle w:val="Hyperlink"/>
                <w:noProof/>
              </w:rPr>
              <w:fldChar w:fldCharType="end"/>
            </w:r>
          </w:ins>
        </w:p>
        <w:p w14:paraId="1FF3372D" w14:textId="46AB4590" w:rsidR="002B1994" w:rsidRDefault="002B1994">
          <w:pPr>
            <w:pStyle w:val="TOC2"/>
            <w:tabs>
              <w:tab w:val="left" w:pos="880"/>
              <w:tab w:val="right" w:leader="dot" w:pos="9062"/>
            </w:tabs>
            <w:rPr>
              <w:ins w:id="133" w:author="Nguyen Duc Anh" w:date="2025-09-27T16:44:00Z"/>
              <w:rFonts w:eastAsiaTheme="minorEastAsia"/>
              <w:noProof/>
              <w:sz w:val="22"/>
              <w:szCs w:val="22"/>
            </w:rPr>
          </w:pPr>
          <w:ins w:id="134" w:author="Nguyen Duc Anh" w:date="2025-09-27T16:44:00Z">
            <w:r w:rsidRPr="00FB524C">
              <w:rPr>
                <w:rStyle w:val="Hyperlink"/>
                <w:noProof/>
              </w:rPr>
              <w:lastRenderedPageBreak/>
              <w:fldChar w:fldCharType="begin"/>
            </w:r>
            <w:r w:rsidRPr="00FB524C">
              <w:rPr>
                <w:rStyle w:val="Hyperlink"/>
                <w:noProof/>
              </w:rPr>
              <w:instrText xml:space="preserve"> </w:instrText>
            </w:r>
            <w:r>
              <w:rPr>
                <w:noProof/>
              </w:rPr>
              <w:instrText>HYPERLINK \l "_Toc209883897"</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1.5</w:t>
            </w:r>
            <w:r>
              <w:rPr>
                <w:rFonts w:eastAsiaTheme="minorEastAsia"/>
                <w:noProof/>
                <w:sz w:val="22"/>
                <w:szCs w:val="22"/>
              </w:rPr>
              <w:tab/>
            </w:r>
            <w:r w:rsidRPr="00FB524C">
              <w:rPr>
                <w:rStyle w:val="Hyperlink"/>
                <w:rFonts w:cstheme="majorHAnsi"/>
                <w:noProof/>
              </w:rPr>
              <w:t>Huỷ đề nghị mua bán ngoại tệ</w:t>
            </w:r>
            <w:r>
              <w:rPr>
                <w:noProof/>
                <w:webHidden/>
              </w:rPr>
              <w:tab/>
            </w:r>
            <w:r>
              <w:rPr>
                <w:noProof/>
                <w:webHidden/>
              </w:rPr>
              <w:fldChar w:fldCharType="begin"/>
            </w:r>
            <w:r>
              <w:rPr>
                <w:noProof/>
                <w:webHidden/>
              </w:rPr>
              <w:instrText xml:space="preserve"> PAGEREF _Toc209883897 \h </w:instrText>
            </w:r>
          </w:ins>
          <w:r>
            <w:rPr>
              <w:noProof/>
              <w:webHidden/>
            </w:rPr>
          </w:r>
          <w:r>
            <w:rPr>
              <w:noProof/>
              <w:webHidden/>
            </w:rPr>
            <w:fldChar w:fldCharType="separate"/>
          </w:r>
          <w:ins w:id="135" w:author="Nguyen Duc Anh" w:date="2025-09-27T16:44:00Z">
            <w:r>
              <w:rPr>
                <w:noProof/>
                <w:webHidden/>
              </w:rPr>
              <w:t>33</w:t>
            </w:r>
            <w:r>
              <w:rPr>
                <w:noProof/>
                <w:webHidden/>
              </w:rPr>
              <w:fldChar w:fldCharType="end"/>
            </w:r>
            <w:r w:rsidRPr="00FB524C">
              <w:rPr>
                <w:rStyle w:val="Hyperlink"/>
                <w:noProof/>
              </w:rPr>
              <w:fldChar w:fldCharType="end"/>
            </w:r>
          </w:ins>
        </w:p>
        <w:p w14:paraId="50987CA2" w14:textId="0AE9C6D7" w:rsidR="002B1994" w:rsidRDefault="002B1994">
          <w:pPr>
            <w:pStyle w:val="TOC3"/>
            <w:rPr>
              <w:ins w:id="136" w:author="Nguyen Duc Anh" w:date="2025-09-27T16:44:00Z"/>
              <w:rFonts w:eastAsiaTheme="minorEastAsia"/>
              <w:i w:val="0"/>
              <w:noProof/>
              <w:sz w:val="22"/>
              <w:szCs w:val="22"/>
            </w:rPr>
          </w:pPr>
          <w:ins w:id="137"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"_Toc209883898"</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1.5.1</w:t>
            </w:r>
            <w:r>
              <w:rPr>
                <w:rFonts w:eastAsiaTheme="minorEastAsia"/>
                <w:i w:val="0"/>
                <w:noProof/>
                <w:sz w:val="22"/>
                <w:szCs w:val="22"/>
              </w:rPr>
              <w:tab/>
            </w:r>
            <w:r w:rsidRPr="00FB524C">
              <w:rPr>
                <w:rStyle w:val="Hyperlink"/>
                <w:rFonts w:cstheme="majorHAnsi"/>
                <w:noProof/>
              </w:rPr>
              <w:t>Mô tả chung</w:t>
            </w:r>
            <w:r>
              <w:rPr>
                <w:noProof/>
                <w:webHidden/>
              </w:rPr>
              <w:tab/>
            </w:r>
            <w:r>
              <w:rPr>
                <w:noProof/>
                <w:webHidden/>
              </w:rPr>
              <w:fldChar w:fldCharType="begin"/>
            </w:r>
            <w:r>
              <w:rPr>
                <w:noProof/>
                <w:webHidden/>
              </w:rPr>
              <w:instrText xml:space="preserve"> PAGEREF _Toc209883898 \h </w:instrText>
            </w:r>
          </w:ins>
          <w:r>
            <w:rPr>
              <w:noProof/>
              <w:webHidden/>
            </w:rPr>
          </w:r>
          <w:r>
            <w:rPr>
              <w:noProof/>
              <w:webHidden/>
            </w:rPr>
            <w:fldChar w:fldCharType="separate"/>
          </w:r>
          <w:ins w:id="138" w:author="Nguyen Duc Anh" w:date="2025-09-27T16:44:00Z">
            <w:r>
              <w:rPr>
                <w:noProof/>
                <w:webHidden/>
              </w:rPr>
              <w:t>33</w:t>
            </w:r>
            <w:r>
              <w:rPr>
                <w:noProof/>
                <w:webHidden/>
              </w:rPr>
              <w:fldChar w:fldCharType="end"/>
            </w:r>
            <w:r w:rsidRPr="00FB524C">
              <w:rPr>
                <w:rStyle w:val="Hyperlink"/>
                <w:noProof/>
              </w:rPr>
              <w:fldChar w:fldCharType="end"/>
            </w:r>
          </w:ins>
        </w:p>
        <w:p w14:paraId="04F2310A" w14:textId="1762E895" w:rsidR="002B1994" w:rsidRDefault="002B1994">
          <w:pPr>
            <w:pStyle w:val="TOC3"/>
            <w:rPr>
              <w:ins w:id="139" w:author="Nguyen Duc Anh" w:date="2025-09-27T16:44:00Z"/>
              <w:rFonts w:eastAsiaTheme="minorEastAsia"/>
              <w:i w:val="0"/>
              <w:noProof/>
              <w:sz w:val="22"/>
              <w:szCs w:val="22"/>
            </w:rPr>
          </w:pPr>
          <w:ins w:id="140"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"_Toc209883899"</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1.5.2</w:t>
            </w:r>
            <w:r>
              <w:rPr>
                <w:rFonts w:eastAsiaTheme="minorEastAsia"/>
                <w:i w:val="0"/>
                <w:noProof/>
                <w:sz w:val="22"/>
                <w:szCs w:val="22"/>
              </w:rPr>
              <w:tab/>
            </w:r>
            <w:r w:rsidRPr="00FB524C">
              <w:rPr>
                <w:rStyle w:val="Hyperlink"/>
                <w:rFonts w:cstheme="majorHAnsi"/>
                <w:noProof/>
              </w:rPr>
              <w:t>Quy trình thực hiện</w:t>
            </w:r>
            <w:r>
              <w:rPr>
                <w:noProof/>
                <w:webHidden/>
              </w:rPr>
              <w:tab/>
            </w:r>
            <w:r>
              <w:rPr>
                <w:noProof/>
                <w:webHidden/>
              </w:rPr>
              <w:fldChar w:fldCharType="begin"/>
            </w:r>
            <w:r>
              <w:rPr>
                <w:noProof/>
                <w:webHidden/>
              </w:rPr>
              <w:instrText xml:space="preserve"> PAGEREF _Toc209883899 \h </w:instrText>
            </w:r>
          </w:ins>
          <w:r>
            <w:rPr>
              <w:noProof/>
              <w:webHidden/>
            </w:rPr>
          </w:r>
          <w:r>
            <w:rPr>
              <w:noProof/>
              <w:webHidden/>
            </w:rPr>
            <w:fldChar w:fldCharType="separate"/>
          </w:r>
          <w:ins w:id="141" w:author="Nguyen Duc Anh" w:date="2025-09-27T16:44:00Z">
            <w:r>
              <w:rPr>
                <w:noProof/>
                <w:webHidden/>
              </w:rPr>
              <w:t>33</w:t>
            </w:r>
            <w:r>
              <w:rPr>
                <w:noProof/>
                <w:webHidden/>
              </w:rPr>
              <w:fldChar w:fldCharType="end"/>
            </w:r>
            <w:r w:rsidRPr="00FB524C">
              <w:rPr>
                <w:rStyle w:val="Hyperlink"/>
                <w:noProof/>
              </w:rPr>
              <w:fldChar w:fldCharType="end"/>
            </w:r>
          </w:ins>
        </w:p>
        <w:p w14:paraId="5A500C78" w14:textId="289275A2" w:rsidR="002B1994" w:rsidRDefault="002B1994">
          <w:pPr>
            <w:pStyle w:val="TOC3"/>
            <w:rPr>
              <w:ins w:id="142" w:author="Nguyen Duc Anh" w:date="2025-09-27T16:44:00Z"/>
              <w:rFonts w:eastAsiaTheme="minorEastAsia"/>
              <w:i w:val="0"/>
              <w:noProof/>
              <w:sz w:val="22"/>
              <w:szCs w:val="22"/>
            </w:rPr>
          </w:pPr>
          <w:ins w:id="143"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"_Toc209883900"</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1.5.3</w:t>
            </w:r>
            <w:r>
              <w:rPr>
                <w:rFonts w:eastAsiaTheme="minorEastAsia"/>
                <w:i w:val="0"/>
                <w:noProof/>
                <w:sz w:val="22"/>
                <w:szCs w:val="22"/>
              </w:rPr>
              <w:tab/>
            </w:r>
            <w:r w:rsidRPr="00FB524C">
              <w:rPr>
                <w:rStyle w:val="Hyperlink"/>
                <w:rFonts w:cstheme="majorHAnsi"/>
                <w:noProof/>
              </w:rPr>
              <w:t>Mô tả nút tác vụ</w:t>
            </w:r>
            <w:r>
              <w:rPr>
                <w:noProof/>
                <w:webHidden/>
              </w:rPr>
              <w:tab/>
            </w:r>
            <w:r>
              <w:rPr>
                <w:noProof/>
                <w:webHidden/>
              </w:rPr>
              <w:fldChar w:fldCharType="begin"/>
            </w:r>
            <w:r>
              <w:rPr>
                <w:noProof/>
                <w:webHidden/>
              </w:rPr>
              <w:instrText xml:space="preserve"> PAGEREF _Toc209883900 \h </w:instrText>
            </w:r>
          </w:ins>
          <w:r>
            <w:rPr>
              <w:noProof/>
              <w:webHidden/>
            </w:rPr>
          </w:r>
          <w:r>
            <w:rPr>
              <w:noProof/>
              <w:webHidden/>
            </w:rPr>
            <w:fldChar w:fldCharType="separate"/>
          </w:r>
          <w:ins w:id="144" w:author="Nguyen Duc Anh" w:date="2025-09-27T16:44:00Z">
            <w:r>
              <w:rPr>
                <w:noProof/>
                <w:webHidden/>
              </w:rPr>
              <w:t>34</w:t>
            </w:r>
            <w:r>
              <w:rPr>
                <w:noProof/>
                <w:webHidden/>
              </w:rPr>
              <w:fldChar w:fldCharType="end"/>
            </w:r>
            <w:r w:rsidRPr="00FB524C">
              <w:rPr>
                <w:rStyle w:val="Hyperlink"/>
                <w:noProof/>
              </w:rPr>
              <w:fldChar w:fldCharType="end"/>
            </w:r>
          </w:ins>
        </w:p>
        <w:p w14:paraId="4BFB4E81" w14:textId="6B98D6BC" w:rsidR="002B1994" w:rsidRDefault="002B1994">
          <w:pPr>
            <w:pStyle w:val="TOC3"/>
            <w:rPr>
              <w:ins w:id="145" w:author="Nguyen Duc Anh" w:date="2025-09-27T16:44:00Z"/>
              <w:rFonts w:eastAsiaTheme="minorEastAsia"/>
              <w:i w:val="0"/>
              <w:noProof/>
              <w:sz w:val="22"/>
              <w:szCs w:val="22"/>
            </w:rPr>
          </w:pPr>
          <w:ins w:id="146"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"_Toc209883901"</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1.5.4</w:t>
            </w:r>
            <w:r>
              <w:rPr>
                <w:rFonts w:eastAsiaTheme="minorEastAsia"/>
                <w:i w:val="0"/>
                <w:noProof/>
                <w:sz w:val="22"/>
                <w:szCs w:val="22"/>
              </w:rPr>
              <w:tab/>
            </w:r>
            <w:r w:rsidRPr="00FB524C">
              <w:rPr>
                <w:rStyle w:val="Hyperlink"/>
                <w:rFonts w:cstheme="majorHAnsi"/>
                <w:noProof/>
              </w:rPr>
              <w:t>Màn hình tính năng</w:t>
            </w:r>
            <w:r>
              <w:rPr>
                <w:noProof/>
                <w:webHidden/>
              </w:rPr>
              <w:tab/>
            </w:r>
            <w:r>
              <w:rPr>
                <w:noProof/>
                <w:webHidden/>
              </w:rPr>
              <w:fldChar w:fldCharType="begin"/>
            </w:r>
            <w:r>
              <w:rPr>
                <w:noProof/>
                <w:webHidden/>
              </w:rPr>
              <w:instrText xml:space="preserve"> PAGEREF _Toc209883901 \h </w:instrText>
            </w:r>
          </w:ins>
          <w:r>
            <w:rPr>
              <w:noProof/>
              <w:webHidden/>
            </w:rPr>
          </w:r>
          <w:r>
            <w:rPr>
              <w:noProof/>
              <w:webHidden/>
            </w:rPr>
            <w:fldChar w:fldCharType="separate"/>
          </w:r>
          <w:ins w:id="147" w:author="Nguyen Duc Anh" w:date="2025-09-27T16:44:00Z">
            <w:r>
              <w:rPr>
                <w:noProof/>
                <w:webHidden/>
              </w:rPr>
              <w:t>34</w:t>
            </w:r>
            <w:r>
              <w:rPr>
                <w:noProof/>
                <w:webHidden/>
              </w:rPr>
              <w:fldChar w:fldCharType="end"/>
            </w:r>
            <w:r w:rsidRPr="00FB524C">
              <w:rPr>
                <w:rStyle w:val="Hyperlink"/>
                <w:noProof/>
              </w:rPr>
              <w:fldChar w:fldCharType="end"/>
            </w:r>
          </w:ins>
        </w:p>
        <w:p w14:paraId="02FF8ED2" w14:textId="6715D9B2" w:rsidR="002B1994" w:rsidRDefault="002B1994">
          <w:pPr>
            <w:pStyle w:val="TOC2"/>
            <w:tabs>
              <w:tab w:val="left" w:pos="880"/>
              <w:tab w:val="right" w:leader="dot" w:pos="9062"/>
            </w:tabs>
            <w:rPr>
              <w:ins w:id="148" w:author="Nguyen Duc Anh" w:date="2025-09-27T16:44:00Z"/>
              <w:rFonts w:eastAsiaTheme="minorEastAsia"/>
              <w:noProof/>
              <w:sz w:val="22"/>
              <w:szCs w:val="22"/>
            </w:rPr>
          </w:pPr>
          <w:ins w:id="149"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"_Toc209883902"</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1.6</w:t>
            </w:r>
            <w:r>
              <w:rPr>
                <w:rFonts w:eastAsiaTheme="minorEastAsia"/>
                <w:noProof/>
                <w:sz w:val="22"/>
                <w:szCs w:val="22"/>
              </w:rPr>
              <w:tab/>
            </w:r>
            <w:r w:rsidRPr="00FB524C">
              <w:rPr>
                <w:rStyle w:val="Hyperlink"/>
                <w:rFonts w:cstheme="majorHAnsi"/>
                <w:noProof/>
              </w:rPr>
              <w:t>In đề nghị mua bán ngoại tệ và In thông báo chi trả ngoại tệ mặt</w:t>
            </w:r>
            <w:r>
              <w:rPr>
                <w:noProof/>
                <w:webHidden/>
              </w:rPr>
              <w:tab/>
            </w:r>
            <w:r>
              <w:rPr>
                <w:noProof/>
                <w:webHidden/>
              </w:rPr>
              <w:fldChar w:fldCharType="begin"/>
            </w:r>
            <w:r>
              <w:rPr>
                <w:noProof/>
                <w:webHidden/>
              </w:rPr>
              <w:instrText xml:space="preserve"> PAGEREF _Toc209883902 \h </w:instrText>
            </w:r>
          </w:ins>
          <w:r>
            <w:rPr>
              <w:noProof/>
              <w:webHidden/>
            </w:rPr>
          </w:r>
          <w:r>
            <w:rPr>
              <w:noProof/>
              <w:webHidden/>
            </w:rPr>
            <w:fldChar w:fldCharType="separate"/>
          </w:r>
          <w:ins w:id="150" w:author="Nguyen Duc Anh" w:date="2025-09-27T16:44:00Z">
            <w:r>
              <w:rPr>
                <w:noProof/>
                <w:webHidden/>
              </w:rPr>
              <w:t>35</w:t>
            </w:r>
            <w:r>
              <w:rPr>
                <w:noProof/>
                <w:webHidden/>
              </w:rPr>
              <w:fldChar w:fldCharType="end"/>
            </w:r>
            <w:r w:rsidRPr="00FB524C">
              <w:rPr>
                <w:rStyle w:val="Hyperlink"/>
                <w:noProof/>
              </w:rPr>
              <w:fldChar w:fldCharType="end"/>
            </w:r>
          </w:ins>
        </w:p>
        <w:p w14:paraId="2116CD9B" w14:textId="48DF3449" w:rsidR="002B1994" w:rsidRDefault="002B1994">
          <w:pPr>
            <w:pStyle w:val="TOC3"/>
            <w:rPr>
              <w:ins w:id="151" w:author="Nguyen Duc Anh" w:date="2025-09-27T16:44:00Z"/>
              <w:rFonts w:eastAsiaTheme="minorEastAsia"/>
              <w:i w:val="0"/>
              <w:noProof/>
              <w:sz w:val="22"/>
              <w:szCs w:val="22"/>
            </w:rPr>
          </w:pPr>
          <w:ins w:id="152"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"_Toc209883903"</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1.6.1</w:t>
            </w:r>
            <w:r>
              <w:rPr>
                <w:rFonts w:eastAsiaTheme="minorEastAsia"/>
                <w:i w:val="0"/>
                <w:noProof/>
                <w:sz w:val="22"/>
                <w:szCs w:val="22"/>
              </w:rPr>
              <w:tab/>
            </w:r>
            <w:r w:rsidRPr="00FB524C">
              <w:rPr>
                <w:rStyle w:val="Hyperlink"/>
                <w:rFonts w:cstheme="majorHAnsi"/>
                <w:noProof/>
              </w:rPr>
              <w:t>Mô tả chung</w:t>
            </w:r>
            <w:r>
              <w:rPr>
                <w:noProof/>
                <w:webHidden/>
              </w:rPr>
              <w:tab/>
            </w:r>
            <w:r>
              <w:rPr>
                <w:noProof/>
                <w:webHidden/>
              </w:rPr>
              <w:fldChar w:fldCharType="begin"/>
            </w:r>
            <w:r>
              <w:rPr>
                <w:noProof/>
                <w:webHidden/>
              </w:rPr>
              <w:instrText xml:space="preserve"> PAGEREF _Toc209883903 \h </w:instrText>
            </w:r>
          </w:ins>
          <w:r>
            <w:rPr>
              <w:noProof/>
              <w:webHidden/>
            </w:rPr>
          </w:r>
          <w:r>
            <w:rPr>
              <w:noProof/>
              <w:webHidden/>
            </w:rPr>
            <w:fldChar w:fldCharType="separate"/>
          </w:r>
          <w:ins w:id="153" w:author="Nguyen Duc Anh" w:date="2025-09-27T16:44:00Z">
            <w:r>
              <w:rPr>
                <w:noProof/>
                <w:webHidden/>
              </w:rPr>
              <w:t>35</w:t>
            </w:r>
            <w:r>
              <w:rPr>
                <w:noProof/>
                <w:webHidden/>
              </w:rPr>
              <w:fldChar w:fldCharType="end"/>
            </w:r>
            <w:r w:rsidRPr="00FB524C">
              <w:rPr>
                <w:rStyle w:val="Hyperlink"/>
                <w:noProof/>
              </w:rPr>
              <w:fldChar w:fldCharType="end"/>
            </w:r>
          </w:ins>
        </w:p>
        <w:p w14:paraId="02DA7973" w14:textId="046A7AF5" w:rsidR="002B1994" w:rsidRDefault="002B1994">
          <w:pPr>
            <w:pStyle w:val="TOC3"/>
            <w:rPr>
              <w:ins w:id="154" w:author="Nguyen Duc Anh" w:date="2025-09-27T16:44:00Z"/>
              <w:rFonts w:eastAsiaTheme="minorEastAsia"/>
              <w:i w:val="0"/>
              <w:noProof/>
              <w:sz w:val="22"/>
              <w:szCs w:val="22"/>
            </w:rPr>
          </w:pPr>
          <w:ins w:id="155"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"_Toc209883904"</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1.6.2</w:t>
            </w:r>
            <w:r>
              <w:rPr>
                <w:rFonts w:eastAsiaTheme="minorEastAsia"/>
                <w:i w:val="0"/>
                <w:noProof/>
                <w:sz w:val="22"/>
                <w:szCs w:val="22"/>
              </w:rPr>
              <w:tab/>
            </w:r>
            <w:r w:rsidRPr="00FB524C">
              <w:rPr>
                <w:rStyle w:val="Hyperlink"/>
                <w:rFonts w:cstheme="majorHAnsi"/>
                <w:noProof/>
              </w:rPr>
              <w:t>Quy trình thực hiện</w:t>
            </w:r>
            <w:r>
              <w:rPr>
                <w:noProof/>
                <w:webHidden/>
              </w:rPr>
              <w:tab/>
            </w:r>
            <w:r>
              <w:rPr>
                <w:noProof/>
                <w:webHidden/>
              </w:rPr>
              <w:fldChar w:fldCharType="begin"/>
            </w:r>
            <w:r>
              <w:rPr>
                <w:noProof/>
                <w:webHidden/>
              </w:rPr>
              <w:instrText xml:space="preserve"> PAGEREF _Toc209883904 \h </w:instrText>
            </w:r>
          </w:ins>
          <w:r>
            <w:rPr>
              <w:noProof/>
              <w:webHidden/>
            </w:rPr>
          </w:r>
          <w:r>
            <w:rPr>
              <w:noProof/>
              <w:webHidden/>
            </w:rPr>
            <w:fldChar w:fldCharType="separate"/>
          </w:r>
          <w:ins w:id="156" w:author="Nguyen Duc Anh" w:date="2025-09-27T16:44:00Z">
            <w:r>
              <w:rPr>
                <w:noProof/>
                <w:webHidden/>
              </w:rPr>
              <w:t>35</w:t>
            </w:r>
            <w:r>
              <w:rPr>
                <w:noProof/>
                <w:webHidden/>
              </w:rPr>
              <w:fldChar w:fldCharType="end"/>
            </w:r>
            <w:r w:rsidRPr="00FB524C">
              <w:rPr>
                <w:rStyle w:val="Hyperlink"/>
                <w:noProof/>
              </w:rPr>
              <w:fldChar w:fldCharType="end"/>
            </w:r>
          </w:ins>
        </w:p>
        <w:p w14:paraId="1271D57F" w14:textId="4123EC30" w:rsidR="002B1994" w:rsidRDefault="002B1994">
          <w:pPr>
            <w:pStyle w:val="TOC3"/>
            <w:rPr>
              <w:ins w:id="157" w:author="Nguyen Duc Anh" w:date="2025-09-27T16:44:00Z"/>
              <w:rFonts w:eastAsiaTheme="minorEastAsia"/>
              <w:i w:val="0"/>
              <w:noProof/>
              <w:sz w:val="22"/>
              <w:szCs w:val="22"/>
            </w:rPr>
          </w:pPr>
          <w:ins w:id="158"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"_Toc209883905"</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1.6.3</w:t>
            </w:r>
            <w:r>
              <w:rPr>
                <w:rFonts w:eastAsiaTheme="minorEastAsia"/>
                <w:i w:val="0"/>
                <w:noProof/>
                <w:sz w:val="22"/>
                <w:szCs w:val="22"/>
              </w:rPr>
              <w:tab/>
            </w:r>
            <w:r w:rsidRPr="00FB524C">
              <w:rPr>
                <w:rStyle w:val="Hyperlink"/>
                <w:rFonts w:cstheme="majorHAnsi"/>
                <w:noProof/>
              </w:rPr>
              <w:t>Mô tả nút tác vụ</w:t>
            </w:r>
            <w:r>
              <w:rPr>
                <w:noProof/>
                <w:webHidden/>
              </w:rPr>
              <w:tab/>
            </w:r>
            <w:r>
              <w:rPr>
                <w:noProof/>
                <w:webHidden/>
              </w:rPr>
              <w:fldChar w:fldCharType="begin"/>
            </w:r>
            <w:r>
              <w:rPr>
                <w:noProof/>
                <w:webHidden/>
              </w:rPr>
              <w:instrText xml:space="preserve"> PAGEREF _Toc209883905 \h </w:instrText>
            </w:r>
          </w:ins>
          <w:r>
            <w:rPr>
              <w:noProof/>
              <w:webHidden/>
            </w:rPr>
          </w:r>
          <w:r>
            <w:rPr>
              <w:noProof/>
              <w:webHidden/>
            </w:rPr>
            <w:fldChar w:fldCharType="separate"/>
          </w:r>
          <w:ins w:id="159" w:author="Nguyen Duc Anh" w:date="2025-09-27T16:44:00Z">
            <w:r>
              <w:rPr>
                <w:noProof/>
                <w:webHidden/>
              </w:rPr>
              <w:t>36</w:t>
            </w:r>
            <w:r>
              <w:rPr>
                <w:noProof/>
                <w:webHidden/>
              </w:rPr>
              <w:fldChar w:fldCharType="end"/>
            </w:r>
            <w:r w:rsidRPr="00FB524C">
              <w:rPr>
                <w:rStyle w:val="Hyperlink"/>
                <w:noProof/>
              </w:rPr>
              <w:fldChar w:fldCharType="end"/>
            </w:r>
          </w:ins>
        </w:p>
        <w:p w14:paraId="34181CC4" w14:textId="2E8FE629" w:rsidR="002B1994" w:rsidRDefault="002B1994">
          <w:pPr>
            <w:pStyle w:val="TOC3"/>
            <w:rPr>
              <w:ins w:id="160" w:author="Nguyen Duc Anh" w:date="2025-09-27T16:44:00Z"/>
              <w:rFonts w:eastAsiaTheme="minorEastAsia"/>
              <w:i w:val="0"/>
              <w:noProof/>
              <w:sz w:val="22"/>
              <w:szCs w:val="22"/>
            </w:rPr>
          </w:pPr>
          <w:ins w:id="161"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"_Toc209883906"</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1.6.4</w:t>
            </w:r>
            <w:r>
              <w:rPr>
                <w:rFonts w:eastAsiaTheme="minorEastAsia"/>
                <w:i w:val="0"/>
                <w:noProof/>
                <w:sz w:val="22"/>
                <w:szCs w:val="22"/>
              </w:rPr>
              <w:tab/>
            </w:r>
            <w:r w:rsidRPr="00FB524C">
              <w:rPr>
                <w:rStyle w:val="Hyperlink"/>
                <w:rFonts w:cstheme="majorHAnsi"/>
                <w:noProof/>
              </w:rPr>
              <w:t>Màn hình tính năng</w:t>
            </w:r>
            <w:r>
              <w:rPr>
                <w:noProof/>
                <w:webHidden/>
              </w:rPr>
              <w:tab/>
            </w:r>
            <w:r>
              <w:rPr>
                <w:noProof/>
                <w:webHidden/>
              </w:rPr>
              <w:fldChar w:fldCharType="begin"/>
            </w:r>
            <w:r>
              <w:rPr>
                <w:noProof/>
                <w:webHidden/>
              </w:rPr>
              <w:instrText xml:space="preserve"> PAGEREF _Toc209883906 \h </w:instrText>
            </w:r>
          </w:ins>
          <w:r>
            <w:rPr>
              <w:noProof/>
              <w:webHidden/>
            </w:rPr>
          </w:r>
          <w:r>
            <w:rPr>
              <w:noProof/>
              <w:webHidden/>
            </w:rPr>
            <w:fldChar w:fldCharType="separate"/>
          </w:r>
          <w:ins w:id="162" w:author="Nguyen Duc Anh" w:date="2025-09-27T16:44:00Z">
            <w:r>
              <w:rPr>
                <w:noProof/>
                <w:webHidden/>
              </w:rPr>
              <w:t>37</w:t>
            </w:r>
            <w:r>
              <w:rPr>
                <w:noProof/>
                <w:webHidden/>
              </w:rPr>
              <w:fldChar w:fldCharType="end"/>
            </w:r>
            <w:r w:rsidRPr="00FB524C">
              <w:rPr>
                <w:rStyle w:val="Hyperlink"/>
                <w:noProof/>
              </w:rPr>
              <w:fldChar w:fldCharType="end"/>
            </w:r>
          </w:ins>
        </w:p>
        <w:p w14:paraId="1C145B74" w14:textId="60B6564F" w:rsidR="002B1994" w:rsidRDefault="002B1994">
          <w:pPr>
            <w:pStyle w:val="TOC2"/>
            <w:tabs>
              <w:tab w:val="left" w:pos="880"/>
              <w:tab w:val="right" w:leader="dot" w:pos="9062"/>
            </w:tabs>
            <w:rPr>
              <w:ins w:id="163" w:author="Nguyen Duc Anh" w:date="2025-09-27T16:44:00Z"/>
              <w:rFonts w:eastAsiaTheme="minorEastAsia"/>
              <w:noProof/>
              <w:sz w:val="22"/>
              <w:szCs w:val="22"/>
            </w:rPr>
          </w:pPr>
          <w:ins w:id="164"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"_Toc209883907"</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1.7</w:t>
            </w:r>
            <w:r>
              <w:rPr>
                <w:rFonts w:eastAsiaTheme="minorEastAsia"/>
                <w:noProof/>
                <w:sz w:val="22"/>
                <w:szCs w:val="22"/>
              </w:rPr>
              <w:tab/>
            </w:r>
            <w:r w:rsidRPr="00FB524C">
              <w:rPr>
                <w:rStyle w:val="Hyperlink"/>
                <w:rFonts w:cstheme="majorHAnsi"/>
                <w:noProof/>
              </w:rPr>
              <w:t>Upload file đề nghị mua bán ngoại tệ đã ký</w:t>
            </w:r>
            <w:r>
              <w:rPr>
                <w:noProof/>
                <w:webHidden/>
              </w:rPr>
              <w:tab/>
            </w:r>
            <w:r>
              <w:rPr>
                <w:noProof/>
                <w:webHidden/>
              </w:rPr>
              <w:fldChar w:fldCharType="begin"/>
            </w:r>
            <w:r>
              <w:rPr>
                <w:noProof/>
                <w:webHidden/>
              </w:rPr>
              <w:instrText xml:space="preserve"> PAGEREF _Toc209883907 \h </w:instrText>
            </w:r>
          </w:ins>
          <w:r>
            <w:rPr>
              <w:noProof/>
              <w:webHidden/>
            </w:rPr>
          </w:r>
          <w:r>
            <w:rPr>
              <w:noProof/>
              <w:webHidden/>
            </w:rPr>
            <w:fldChar w:fldCharType="separate"/>
          </w:r>
          <w:ins w:id="165" w:author="Nguyen Duc Anh" w:date="2025-09-27T16:44:00Z">
            <w:r>
              <w:rPr>
                <w:noProof/>
                <w:webHidden/>
              </w:rPr>
              <w:t>38</w:t>
            </w:r>
            <w:r>
              <w:rPr>
                <w:noProof/>
                <w:webHidden/>
              </w:rPr>
              <w:fldChar w:fldCharType="end"/>
            </w:r>
            <w:r w:rsidRPr="00FB524C">
              <w:rPr>
                <w:rStyle w:val="Hyperlink"/>
                <w:noProof/>
              </w:rPr>
              <w:fldChar w:fldCharType="end"/>
            </w:r>
          </w:ins>
        </w:p>
        <w:p w14:paraId="54053939" w14:textId="07436BF8" w:rsidR="002B1994" w:rsidRDefault="002B1994">
          <w:pPr>
            <w:pStyle w:val="TOC3"/>
            <w:rPr>
              <w:ins w:id="166" w:author="Nguyen Duc Anh" w:date="2025-09-27T16:44:00Z"/>
              <w:rFonts w:eastAsiaTheme="minorEastAsia"/>
              <w:i w:val="0"/>
              <w:noProof/>
              <w:sz w:val="22"/>
              <w:szCs w:val="22"/>
            </w:rPr>
          </w:pPr>
          <w:ins w:id="167"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"_Toc209883908"</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1.7.1</w:t>
            </w:r>
            <w:r>
              <w:rPr>
                <w:rFonts w:eastAsiaTheme="minorEastAsia"/>
                <w:i w:val="0"/>
                <w:noProof/>
                <w:sz w:val="22"/>
                <w:szCs w:val="22"/>
              </w:rPr>
              <w:tab/>
            </w:r>
            <w:r w:rsidRPr="00FB524C">
              <w:rPr>
                <w:rStyle w:val="Hyperlink"/>
                <w:rFonts w:cstheme="majorHAnsi"/>
                <w:noProof/>
              </w:rPr>
              <w:t>Mô tả chung</w:t>
            </w:r>
            <w:r>
              <w:rPr>
                <w:noProof/>
                <w:webHidden/>
              </w:rPr>
              <w:tab/>
            </w:r>
            <w:r>
              <w:rPr>
                <w:noProof/>
                <w:webHidden/>
              </w:rPr>
              <w:fldChar w:fldCharType="begin"/>
            </w:r>
            <w:r>
              <w:rPr>
                <w:noProof/>
                <w:webHidden/>
              </w:rPr>
              <w:instrText xml:space="preserve"> PAGEREF _Toc209883908 \h </w:instrText>
            </w:r>
          </w:ins>
          <w:r>
            <w:rPr>
              <w:noProof/>
              <w:webHidden/>
            </w:rPr>
          </w:r>
          <w:r>
            <w:rPr>
              <w:noProof/>
              <w:webHidden/>
            </w:rPr>
            <w:fldChar w:fldCharType="separate"/>
          </w:r>
          <w:ins w:id="168" w:author="Nguyen Duc Anh" w:date="2025-09-27T16:44:00Z">
            <w:r>
              <w:rPr>
                <w:noProof/>
                <w:webHidden/>
              </w:rPr>
              <w:t>38</w:t>
            </w:r>
            <w:r>
              <w:rPr>
                <w:noProof/>
                <w:webHidden/>
              </w:rPr>
              <w:fldChar w:fldCharType="end"/>
            </w:r>
            <w:r w:rsidRPr="00FB524C">
              <w:rPr>
                <w:rStyle w:val="Hyperlink"/>
                <w:noProof/>
              </w:rPr>
              <w:fldChar w:fldCharType="end"/>
            </w:r>
          </w:ins>
        </w:p>
        <w:p w14:paraId="67710F81" w14:textId="5B282449" w:rsidR="002B1994" w:rsidRDefault="002B1994">
          <w:pPr>
            <w:pStyle w:val="TOC3"/>
            <w:rPr>
              <w:ins w:id="169" w:author="Nguyen Duc Anh" w:date="2025-09-27T16:44:00Z"/>
              <w:rFonts w:eastAsiaTheme="minorEastAsia"/>
              <w:i w:val="0"/>
              <w:noProof/>
              <w:sz w:val="22"/>
              <w:szCs w:val="22"/>
            </w:rPr>
          </w:pPr>
          <w:ins w:id="170"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"_Toc209883909"</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1.7.2</w:t>
            </w:r>
            <w:r>
              <w:rPr>
                <w:rFonts w:eastAsiaTheme="minorEastAsia"/>
                <w:i w:val="0"/>
                <w:noProof/>
                <w:sz w:val="22"/>
                <w:szCs w:val="22"/>
              </w:rPr>
              <w:tab/>
            </w:r>
            <w:r w:rsidRPr="00FB524C">
              <w:rPr>
                <w:rStyle w:val="Hyperlink"/>
                <w:rFonts w:cstheme="majorHAnsi"/>
                <w:noProof/>
              </w:rPr>
              <w:t>Quy trình thực hiện</w:t>
            </w:r>
            <w:r>
              <w:rPr>
                <w:noProof/>
                <w:webHidden/>
              </w:rPr>
              <w:tab/>
            </w:r>
            <w:r>
              <w:rPr>
                <w:noProof/>
                <w:webHidden/>
              </w:rPr>
              <w:fldChar w:fldCharType="begin"/>
            </w:r>
            <w:r>
              <w:rPr>
                <w:noProof/>
                <w:webHidden/>
              </w:rPr>
              <w:instrText xml:space="preserve"> PAGEREF _Toc209883909 \h </w:instrText>
            </w:r>
          </w:ins>
          <w:r>
            <w:rPr>
              <w:noProof/>
              <w:webHidden/>
            </w:rPr>
          </w:r>
          <w:r>
            <w:rPr>
              <w:noProof/>
              <w:webHidden/>
            </w:rPr>
            <w:fldChar w:fldCharType="separate"/>
          </w:r>
          <w:ins w:id="171" w:author="Nguyen Duc Anh" w:date="2025-09-27T16:44:00Z">
            <w:r>
              <w:rPr>
                <w:noProof/>
                <w:webHidden/>
              </w:rPr>
              <w:t>38</w:t>
            </w:r>
            <w:r>
              <w:rPr>
                <w:noProof/>
                <w:webHidden/>
              </w:rPr>
              <w:fldChar w:fldCharType="end"/>
            </w:r>
            <w:r w:rsidRPr="00FB524C">
              <w:rPr>
                <w:rStyle w:val="Hyperlink"/>
                <w:noProof/>
              </w:rPr>
              <w:fldChar w:fldCharType="end"/>
            </w:r>
          </w:ins>
        </w:p>
        <w:p w14:paraId="776CB2DC" w14:textId="79612691" w:rsidR="002B1994" w:rsidRDefault="002B1994">
          <w:pPr>
            <w:pStyle w:val="TOC3"/>
            <w:rPr>
              <w:ins w:id="172" w:author="Nguyen Duc Anh" w:date="2025-09-27T16:44:00Z"/>
              <w:rFonts w:eastAsiaTheme="minorEastAsia"/>
              <w:i w:val="0"/>
              <w:noProof/>
              <w:sz w:val="22"/>
              <w:szCs w:val="22"/>
            </w:rPr>
          </w:pPr>
          <w:ins w:id="173"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"_Toc209883910"</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1.7.3</w:t>
            </w:r>
            <w:r>
              <w:rPr>
                <w:rFonts w:eastAsiaTheme="minorEastAsia"/>
                <w:i w:val="0"/>
                <w:noProof/>
                <w:sz w:val="22"/>
                <w:szCs w:val="22"/>
              </w:rPr>
              <w:tab/>
            </w:r>
            <w:r w:rsidRPr="00FB524C">
              <w:rPr>
                <w:rStyle w:val="Hyperlink"/>
                <w:rFonts w:cstheme="majorHAnsi"/>
                <w:noProof/>
              </w:rPr>
              <w:t>Mô tả nút tác vụ</w:t>
            </w:r>
            <w:r>
              <w:rPr>
                <w:noProof/>
                <w:webHidden/>
              </w:rPr>
              <w:tab/>
            </w:r>
            <w:r>
              <w:rPr>
                <w:noProof/>
                <w:webHidden/>
              </w:rPr>
              <w:fldChar w:fldCharType="begin"/>
            </w:r>
            <w:r>
              <w:rPr>
                <w:noProof/>
                <w:webHidden/>
              </w:rPr>
              <w:instrText xml:space="preserve"> PAGEREF _Toc209883910 \h </w:instrText>
            </w:r>
          </w:ins>
          <w:r>
            <w:rPr>
              <w:noProof/>
              <w:webHidden/>
            </w:rPr>
          </w:r>
          <w:r>
            <w:rPr>
              <w:noProof/>
              <w:webHidden/>
            </w:rPr>
            <w:fldChar w:fldCharType="separate"/>
          </w:r>
          <w:ins w:id="174" w:author="Nguyen Duc Anh" w:date="2025-09-27T16:44:00Z">
            <w:r>
              <w:rPr>
                <w:noProof/>
                <w:webHidden/>
              </w:rPr>
              <w:t>39</w:t>
            </w:r>
            <w:r>
              <w:rPr>
                <w:noProof/>
                <w:webHidden/>
              </w:rPr>
              <w:fldChar w:fldCharType="end"/>
            </w:r>
            <w:r w:rsidRPr="00FB524C">
              <w:rPr>
                <w:rStyle w:val="Hyperlink"/>
                <w:noProof/>
              </w:rPr>
              <w:fldChar w:fldCharType="end"/>
            </w:r>
          </w:ins>
        </w:p>
        <w:p w14:paraId="20168A73" w14:textId="60DB6A60" w:rsidR="002B1994" w:rsidRDefault="002B1994" w:rsidP="002B1994">
          <w:pPr>
            <w:pStyle w:val="TOC1"/>
            <w:rPr>
              <w:ins w:id="175" w:author="Nguyen Duc Anh" w:date="2025-09-27T16:44:00Z"/>
              <w:rFonts w:eastAsiaTheme="minorEastAsia"/>
              <w:noProof/>
              <w:sz w:val="22"/>
              <w:szCs w:val="22"/>
            </w:rPr>
          </w:pPr>
          <w:ins w:id="176"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"_Toc209883911"</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lang w:val="vi-VN"/>
              </w:rPr>
              <w:t>2</w:t>
            </w:r>
            <w:r>
              <w:rPr>
                <w:rFonts w:eastAsiaTheme="minorEastAsia"/>
                <w:noProof/>
                <w:sz w:val="22"/>
                <w:szCs w:val="22"/>
              </w:rPr>
              <w:tab/>
            </w:r>
            <w:r w:rsidRPr="00FB524C">
              <w:rPr>
                <w:rStyle w:val="Hyperlink"/>
                <w:rFonts w:cstheme="majorHAnsi"/>
                <w:noProof/>
              </w:rPr>
              <w:t>MUA BÁN NGOẠI TỆ</w:t>
            </w:r>
            <w:r>
              <w:rPr>
                <w:noProof/>
                <w:webHidden/>
              </w:rPr>
              <w:tab/>
            </w:r>
            <w:r>
              <w:rPr>
                <w:noProof/>
                <w:webHidden/>
              </w:rPr>
              <w:fldChar w:fldCharType="begin"/>
            </w:r>
            <w:r>
              <w:rPr>
                <w:noProof/>
                <w:webHidden/>
              </w:rPr>
              <w:instrText xml:space="preserve"> PAGEREF _Toc209883911 \h </w:instrText>
            </w:r>
          </w:ins>
          <w:r>
            <w:rPr>
              <w:noProof/>
              <w:webHidden/>
            </w:rPr>
          </w:r>
          <w:r>
            <w:rPr>
              <w:noProof/>
              <w:webHidden/>
            </w:rPr>
            <w:fldChar w:fldCharType="separate"/>
          </w:r>
          <w:ins w:id="177" w:author="Nguyen Duc Anh" w:date="2025-09-27T16:44:00Z">
            <w:r>
              <w:rPr>
                <w:noProof/>
                <w:webHidden/>
              </w:rPr>
              <w:t>40</w:t>
            </w:r>
            <w:r>
              <w:rPr>
                <w:noProof/>
                <w:webHidden/>
              </w:rPr>
              <w:fldChar w:fldCharType="end"/>
            </w:r>
            <w:r w:rsidRPr="00FB524C">
              <w:rPr>
                <w:rStyle w:val="Hyperlink"/>
                <w:noProof/>
              </w:rPr>
              <w:fldChar w:fldCharType="end"/>
            </w:r>
          </w:ins>
        </w:p>
        <w:p w14:paraId="1BCA203E" w14:textId="2F5941E2" w:rsidR="002B1994" w:rsidRDefault="002B1994">
          <w:pPr>
            <w:pStyle w:val="TOC2"/>
            <w:tabs>
              <w:tab w:val="left" w:pos="880"/>
              <w:tab w:val="right" w:leader="dot" w:pos="9062"/>
            </w:tabs>
            <w:rPr>
              <w:ins w:id="178" w:author="Nguyen Duc Anh" w:date="2025-09-27T16:44:00Z"/>
              <w:rFonts w:eastAsiaTheme="minorEastAsia"/>
              <w:noProof/>
              <w:sz w:val="22"/>
              <w:szCs w:val="22"/>
            </w:rPr>
          </w:pPr>
          <w:ins w:id="179"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"_Toc209883912"</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lang w:val="vi-VN"/>
              </w:rPr>
              <w:t>2.1</w:t>
            </w:r>
            <w:r>
              <w:rPr>
                <w:rFonts w:eastAsiaTheme="minorEastAsia"/>
                <w:noProof/>
                <w:sz w:val="22"/>
                <w:szCs w:val="22"/>
              </w:rPr>
              <w:tab/>
            </w:r>
            <w:r w:rsidRPr="00FB524C">
              <w:rPr>
                <w:rStyle w:val="Hyperlink"/>
                <w:rFonts w:cstheme="majorHAnsi"/>
                <w:noProof/>
                <w:lang w:val="vi-VN"/>
              </w:rPr>
              <w:t xml:space="preserve">Sơ đồ luồng quy trình tổng quan </w:t>
            </w:r>
            <w:r w:rsidRPr="00FB524C">
              <w:rPr>
                <w:rStyle w:val="Hyperlink"/>
                <w:rFonts w:cstheme="majorHAnsi"/>
                <w:noProof/>
              </w:rPr>
              <w:t>mua bán ngoại tệ</w:t>
            </w:r>
            <w:r>
              <w:rPr>
                <w:noProof/>
                <w:webHidden/>
              </w:rPr>
              <w:tab/>
            </w:r>
            <w:r>
              <w:rPr>
                <w:noProof/>
                <w:webHidden/>
              </w:rPr>
              <w:fldChar w:fldCharType="begin"/>
            </w:r>
            <w:r>
              <w:rPr>
                <w:noProof/>
                <w:webHidden/>
              </w:rPr>
              <w:instrText xml:space="preserve"> PAGEREF _Toc209883912 \h </w:instrText>
            </w:r>
          </w:ins>
          <w:r>
            <w:rPr>
              <w:noProof/>
              <w:webHidden/>
            </w:rPr>
          </w:r>
          <w:r>
            <w:rPr>
              <w:noProof/>
              <w:webHidden/>
            </w:rPr>
            <w:fldChar w:fldCharType="separate"/>
          </w:r>
          <w:ins w:id="180" w:author="Nguyen Duc Anh" w:date="2025-09-27T16:44:00Z">
            <w:r>
              <w:rPr>
                <w:noProof/>
                <w:webHidden/>
              </w:rPr>
              <w:t>40</w:t>
            </w:r>
            <w:r>
              <w:rPr>
                <w:noProof/>
                <w:webHidden/>
              </w:rPr>
              <w:fldChar w:fldCharType="end"/>
            </w:r>
            <w:r w:rsidRPr="00FB524C">
              <w:rPr>
                <w:rStyle w:val="Hyperlink"/>
                <w:noProof/>
              </w:rPr>
              <w:fldChar w:fldCharType="end"/>
            </w:r>
          </w:ins>
        </w:p>
        <w:p w14:paraId="3443A26C" w14:textId="572F28DB" w:rsidR="002B1994" w:rsidRDefault="002B1994">
          <w:pPr>
            <w:pStyle w:val="TOC3"/>
            <w:rPr>
              <w:ins w:id="181" w:author="Nguyen Duc Anh" w:date="2025-09-27T16:44:00Z"/>
              <w:rFonts w:eastAsiaTheme="minorEastAsia"/>
              <w:i w:val="0"/>
              <w:noProof/>
              <w:sz w:val="22"/>
              <w:szCs w:val="22"/>
            </w:rPr>
          </w:pPr>
          <w:ins w:id="182"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"_Toc209883913"</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2.1.1</w:t>
            </w:r>
            <w:r>
              <w:rPr>
                <w:rFonts w:eastAsiaTheme="minorEastAsia"/>
                <w:i w:val="0"/>
                <w:noProof/>
                <w:sz w:val="22"/>
                <w:szCs w:val="22"/>
              </w:rPr>
              <w:tab/>
            </w:r>
            <w:r w:rsidRPr="00FB524C">
              <w:rPr>
                <w:rStyle w:val="Hyperlink"/>
                <w:rFonts w:cstheme="majorHAnsi"/>
                <w:noProof/>
              </w:rPr>
              <w:t>Mô tả tổng quan các bước trong quy trình theo sơ đồ</w:t>
            </w:r>
            <w:r>
              <w:rPr>
                <w:noProof/>
                <w:webHidden/>
              </w:rPr>
              <w:tab/>
            </w:r>
            <w:r>
              <w:rPr>
                <w:noProof/>
                <w:webHidden/>
              </w:rPr>
              <w:fldChar w:fldCharType="begin"/>
            </w:r>
            <w:r>
              <w:rPr>
                <w:noProof/>
                <w:webHidden/>
              </w:rPr>
              <w:instrText xml:space="preserve"> PAGEREF _Toc209883913 \h </w:instrText>
            </w:r>
          </w:ins>
          <w:r>
            <w:rPr>
              <w:noProof/>
              <w:webHidden/>
            </w:rPr>
          </w:r>
          <w:r>
            <w:rPr>
              <w:noProof/>
              <w:webHidden/>
            </w:rPr>
            <w:fldChar w:fldCharType="separate"/>
          </w:r>
          <w:ins w:id="183" w:author="Nguyen Duc Anh" w:date="2025-09-27T16:44:00Z">
            <w:r>
              <w:rPr>
                <w:noProof/>
                <w:webHidden/>
              </w:rPr>
              <w:t>41</w:t>
            </w:r>
            <w:r>
              <w:rPr>
                <w:noProof/>
                <w:webHidden/>
              </w:rPr>
              <w:fldChar w:fldCharType="end"/>
            </w:r>
            <w:r w:rsidRPr="00FB524C">
              <w:rPr>
                <w:rStyle w:val="Hyperlink"/>
                <w:noProof/>
              </w:rPr>
              <w:fldChar w:fldCharType="end"/>
            </w:r>
          </w:ins>
        </w:p>
        <w:p w14:paraId="21BAD00B" w14:textId="0F3EC463" w:rsidR="002B1994" w:rsidRDefault="002B1994">
          <w:pPr>
            <w:pStyle w:val="TOC2"/>
            <w:tabs>
              <w:tab w:val="left" w:pos="880"/>
              <w:tab w:val="right" w:leader="dot" w:pos="9062"/>
            </w:tabs>
            <w:rPr>
              <w:ins w:id="184" w:author="Nguyen Duc Anh" w:date="2025-09-27T16:44:00Z"/>
              <w:rFonts w:eastAsiaTheme="minorEastAsia"/>
              <w:noProof/>
              <w:sz w:val="22"/>
              <w:szCs w:val="22"/>
            </w:rPr>
          </w:pPr>
          <w:ins w:id="185"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"_Toc209883916"</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lang w:val="vi-VN"/>
              </w:rPr>
              <w:t>2.2</w:t>
            </w:r>
            <w:r>
              <w:rPr>
                <w:rFonts w:eastAsiaTheme="minorEastAsia"/>
                <w:noProof/>
                <w:sz w:val="22"/>
                <w:szCs w:val="22"/>
              </w:rPr>
              <w:tab/>
            </w:r>
            <w:r w:rsidRPr="00FB524C">
              <w:rPr>
                <w:rStyle w:val="Hyperlink"/>
                <w:rFonts w:cstheme="majorHAnsi"/>
                <w:noProof/>
              </w:rPr>
              <w:t>Mua/bán ngoại tệ</w:t>
            </w:r>
            <w:r>
              <w:rPr>
                <w:noProof/>
                <w:webHidden/>
              </w:rPr>
              <w:tab/>
            </w:r>
            <w:r>
              <w:rPr>
                <w:noProof/>
                <w:webHidden/>
              </w:rPr>
              <w:fldChar w:fldCharType="begin"/>
            </w:r>
            <w:r>
              <w:rPr>
                <w:noProof/>
                <w:webHidden/>
              </w:rPr>
              <w:instrText xml:space="preserve"> PAGEREF _Toc209883916 \h </w:instrText>
            </w:r>
          </w:ins>
          <w:r>
            <w:rPr>
              <w:noProof/>
              <w:webHidden/>
            </w:rPr>
          </w:r>
          <w:r>
            <w:rPr>
              <w:noProof/>
              <w:webHidden/>
            </w:rPr>
            <w:fldChar w:fldCharType="separate"/>
          </w:r>
          <w:ins w:id="186" w:author="Nguyen Duc Anh" w:date="2025-09-27T16:44:00Z">
            <w:r>
              <w:rPr>
                <w:noProof/>
                <w:webHidden/>
              </w:rPr>
              <w:t>44</w:t>
            </w:r>
            <w:r>
              <w:rPr>
                <w:noProof/>
                <w:webHidden/>
              </w:rPr>
              <w:fldChar w:fldCharType="end"/>
            </w:r>
            <w:r w:rsidRPr="00FB524C">
              <w:rPr>
                <w:rStyle w:val="Hyperlink"/>
                <w:noProof/>
              </w:rPr>
              <w:fldChar w:fldCharType="end"/>
            </w:r>
          </w:ins>
        </w:p>
        <w:p w14:paraId="16CC026D" w14:textId="7C358B39" w:rsidR="002B1994" w:rsidRDefault="002B1994">
          <w:pPr>
            <w:pStyle w:val="TOC3"/>
            <w:rPr>
              <w:ins w:id="187" w:author="Nguyen Duc Anh" w:date="2025-09-27T16:44:00Z"/>
              <w:rFonts w:eastAsiaTheme="minorEastAsia"/>
              <w:i w:val="0"/>
              <w:noProof/>
              <w:sz w:val="22"/>
              <w:szCs w:val="22"/>
            </w:rPr>
          </w:pPr>
          <w:ins w:id="188"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"_Toc209883917"</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2.2.1</w:t>
            </w:r>
            <w:r>
              <w:rPr>
                <w:rFonts w:eastAsiaTheme="minorEastAsia"/>
                <w:i w:val="0"/>
                <w:noProof/>
                <w:sz w:val="22"/>
                <w:szCs w:val="22"/>
              </w:rPr>
              <w:tab/>
            </w:r>
            <w:r w:rsidRPr="00FB524C">
              <w:rPr>
                <w:rStyle w:val="Hyperlink"/>
                <w:rFonts w:cstheme="majorHAnsi"/>
                <w:noProof/>
              </w:rPr>
              <w:t>Quản lý mua bán ngoại tệ</w:t>
            </w:r>
            <w:r>
              <w:rPr>
                <w:noProof/>
                <w:webHidden/>
              </w:rPr>
              <w:tab/>
            </w:r>
            <w:r>
              <w:rPr>
                <w:noProof/>
                <w:webHidden/>
              </w:rPr>
              <w:fldChar w:fldCharType="begin"/>
            </w:r>
            <w:r>
              <w:rPr>
                <w:noProof/>
                <w:webHidden/>
              </w:rPr>
              <w:instrText xml:space="preserve"> PAGEREF _Toc209883917 \h </w:instrText>
            </w:r>
          </w:ins>
          <w:r>
            <w:rPr>
              <w:noProof/>
              <w:webHidden/>
            </w:rPr>
          </w:r>
          <w:r>
            <w:rPr>
              <w:noProof/>
              <w:webHidden/>
            </w:rPr>
            <w:fldChar w:fldCharType="separate"/>
          </w:r>
          <w:ins w:id="189" w:author="Nguyen Duc Anh" w:date="2025-09-27T16:44:00Z">
            <w:r>
              <w:rPr>
                <w:noProof/>
                <w:webHidden/>
              </w:rPr>
              <w:t>44</w:t>
            </w:r>
            <w:r>
              <w:rPr>
                <w:noProof/>
                <w:webHidden/>
              </w:rPr>
              <w:fldChar w:fldCharType="end"/>
            </w:r>
            <w:r w:rsidRPr="00FB524C">
              <w:rPr>
                <w:rStyle w:val="Hyperlink"/>
                <w:noProof/>
              </w:rPr>
              <w:fldChar w:fldCharType="end"/>
            </w:r>
          </w:ins>
        </w:p>
        <w:p w14:paraId="2B85CD91" w14:textId="793E8815" w:rsidR="002B1994" w:rsidRDefault="002B1994">
          <w:pPr>
            <w:pStyle w:val="TOC4"/>
            <w:tabs>
              <w:tab w:val="left" w:pos="2227"/>
              <w:tab w:val="right" w:leader="dot" w:pos="9062"/>
            </w:tabs>
            <w:rPr>
              <w:ins w:id="190" w:author="Nguyen Duc Anh" w:date="2025-09-27T16:44:00Z"/>
              <w:rFonts w:eastAsiaTheme="minorEastAsia"/>
              <w:noProof/>
              <w:sz w:val="22"/>
              <w:szCs w:val="22"/>
            </w:rPr>
          </w:pPr>
          <w:ins w:id="191"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"_Toc209883918"</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noProof/>
              </w:rPr>
              <w:t>2.2.1.1</w:t>
            </w:r>
            <w:r>
              <w:rPr>
                <w:rFonts w:eastAsiaTheme="minorEastAsia"/>
                <w:noProof/>
                <w:sz w:val="22"/>
                <w:szCs w:val="22"/>
              </w:rPr>
              <w:tab/>
            </w:r>
            <w:r w:rsidRPr="00FB524C">
              <w:rPr>
                <w:rStyle w:val="Hyperlink"/>
                <w:noProof/>
              </w:rPr>
              <w:t>Mô tả chung</w:t>
            </w:r>
            <w:r>
              <w:rPr>
                <w:noProof/>
                <w:webHidden/>
              </w:rPr>
              <w:tab/>
            </w:r>
            <w:r>
              <w:rPr>
                <w:noProof/>
                <w:webHidden/>
              </w:rPr>
              <w:fldChar w:fldCharType="begin"/>
            </w:r>
            <w:r>
              <w:rPr>
                <w:noProof/>
                <w:webHidden/>
              </w:rPr>
              <w:instrText xml:space="preserve"> PAGEREF _Toc209883918 \h </w:instrText>
            </w:r>
          </w:ins>
          <w:r>
            <w:rPr>
              <w:noProof/>
              <w:webHidden/>
            </w:rPr>
          </w:r>
          <w:r>
            <w:rPr>
              <w:noProof/>
              <w:webHidden/>
            </w:rPr>
            <w:fldChar w:fldCharType="separate"/>
          </w:r>
          <w:ins w:id="192" w:author="Nguyen Duc Anh" w:date="2025-09-27T16:44:00Z">
            <w:r>
              <w:rPr>
                <w:noProof/>
                <w:webHidden/>
              </w:rPr>
              <w:t>44</w:t>
            </w:r>
            <w:r>
              <w:rPr>
                <w:noProof/>
                <w:webHidden/>
              </w:rPr>
              <w:fldChar w:fldCharType="end"/>
            </w:r>
            <w:r w:rsidRPr="00FB524C">
              <w:rPr>
                <w:rStyle w:val="Hyperlink"/>
                <w:noProof/>
              </w:rPr>
              <w:fldChar w:fldCharType="end"/>
            </w:r>
          </w:ins>
        </w:p>
        <w:p w14:paraId="472BEF78" w14:textId="6754B39F" w:rsidR="002B1994" w:rsidRDefault="002B1994">
          <w:pPr>
            <w:pStyle w:val="TOC4"/>
            <w:tabs>
              <w:tab w:val="left" w:pos="2227"/>
              <w:tab w:val="right" w:leader="dot" w:pos="9062"/>
            </w:tabs>
            <w:rPr>
              <w:ins w:id="193" w:author="Nguyen Duc Anh" w:date="2025-09-27T16:44:00Z"/>
              <w:rFonts w:eastAsiaTheme="minorEastAsia"/>
              <w:noProof/>
              <w:sz w:val="22"/>
              <w:szCs w:val="22"/>
            </w:rPr>
          </w:pPr>
          <w:ins w:id="194"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"_Toc209883919"</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2.2.1.2</w:t>
            </w:r>
            <w:r>
              <w:rPr>
                <w:rFonts w:eastAsiaTheme="minorEastAsia"/>
                <w:noProof/>
                <w:sz w:val="22"/>
                <w:szCs w:val="22"/>
              </w:rPr>
              <w:tab/>
            </w:r>
            <w:r w:rsidRPr="00FB524C">
              <w:rPr>
                <w:rStyle w:val="Hyperlink"/>
                <w:rFonts w:cstheme="majorHAnsi"/>
                <w:noProof/>
              </w:rPr>
              <w:t>Quy trình thực hiện</w:t>
            </w:r>
            <w:r>
              <w:rPr>
                <w:noProof/>
                <w:webHidden/>
              </w:rPr>
              <w:tab/>
            </w:r>
            <w:r>
              <w:rPr>
                <w:noProof/>
                <w:webHidden/>
              </w:rPr>
              <w:fldChar w:fldCharType="begin"/>
            </w:r>
            <w:r>
              <w:rPr>
                <w:noProof/>
                <w:webHidden/>
              </w:rPr>
              <w:instrText xml:space="preserve"> PAGEREF _Toc209883919 \h </w:instrText>
            </w:r>
          </w:ins>
          <w:r>
            <w:rPr>
              <w:noProof/>
              <w:webHidden/>
            </w:rPr>
          </w:r>
          <w:r>
            <w:rPr>
              <w:noProof/>
              <w:webHidden/>
            </w:rPr>
            <w:fldChar w:fldCharType="separate"/>
          </w:r>
          <w:ins w:id="195" w:author="Nguyen Duc Anh" w:date="2025-09-27T16:44:00Z">
            <w:r>
              <w:rPr>
                <w:noProof/>
                <w:webHidden/>
              </w:rPr>
              <w:t>44</w:t>
            </w:r>
            <w:r>
              <w:rPr>
                <w:noProof/>
                <w:webHidden/>
              </w:rPr>
              <w:fldChar w:fldCharType="end"/>
            </w:r>
            <w:r w:rsidRPr="00FB524C">
              <w:rPr>
                <w:rStyle w:val="Hyperlink"/>
                <w:noProof/>
              </w:rPr>
              <w:fldChar w:fldCharType="end"/>
            </w:r>
          </w:ins>
        </w:p>
        <w:p w14:paraId="7B8EA67B" w14:textId="7B02324A" w:rsidR="002B1994" w:rsidRDefault="002B1994">
          <w:pPr>
            <w:pStyle w:val="TOC4"/>
            <w:tabs>
              <w:tab w:val="left" w:pos="2227"/>
              <w:tab w:val="right" w:leader="dot" w:pos="9062"/>
            </w:tabs>
            <w:rPr>
              <w:ins w:id="196" w:author="Nguyen Duc Anh" w:date="2025-09-27T16:44:00Z"/>
              <w:rFonts w:eastAsiaTheme="minorEastAsia"/>
              <w:noProof/>
              <w:sz w:val="22"/>
              <w:szCs w:val="22"/>
            </w:rPr>
          </w:pPr>
          <w:ins w:id="197"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"_Toc209883920"</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2.2.1.3</w:t>
            </w:r>
            <w:r>
              <w:rPr>
                <w:rFonts w:eastAsiaTheme="minorEastAsia"/>
                <w:noProof/>
                <w:sz w:val="22"/>
                <w:szCs w:val="22"/>
              </w:rPr>
              <w:tab/>
            </w:r>
            <w:r w:rsidRPr="00FB524C">
              <w:rPr>
                <w:rStyle w:val="Hyperlink"/>
                <w:rFonts w:cstheme="majorHAnsi"/>
                <w:noProof/>
              </w:rPr>
              <w:t>Mô tả trường thông tin</w:t>
            </w:r>
            <w:r>
              <w:rPr>
                <w:noProof/>
                <w:webHidden/>
              </w:rPr>
              <w:tab/>
            </w:r>
            <w:r>
              <w:rPr>
                <w:noProof/>
                <w:webHidden/>
              </w:rPr>
              <w:fldChar w:fldCharType="begin"/>
            </w:r>
            <w:r>
              <w:rPr>
                <w:noProof/>
                <w:webHidden/>
              </w:rPr>
              <w:instrText xml:space="preserve"> PAGEREF _Toc209883920 \h </w:instrText>
            </w:r>
          </w:ins>
          <w:r>
            <w:rPr>
              <w:noProof/>
              <w:webHidden/>
            </w:rPr>
          </w:r>
          <w:r>
            <w:rPr>
              <w:noProof/>
              <w:webHidden/>
            </w:rPr>
            <w:fldChar w:fldCharType="separate"/>
          </w:r>
          <w:ins w:id="198" w:author="Nguyen Duc Anh" w:date="2025-09-27T16:44:00Z">
            <w:r>
              <w:rPr>
                <w:noProof/>
                <w:webHidden/>
              </w:rPr>
              <w:t>44</w:t>
            </w:r>
            <w:r>
              <w:rPr>
                <w:noProof/>
                <w:webHidden/>
              </w:rPr>
              <w:fldChar w:fldCharType="end"/>
            </w:r>
            <w:r w:rsidRPr="00FB524C">
              <w:rPr>
                <w:rStyle w:val="Hyperlink"/>
                <w:noProof/>
              </w:rPr>
              <w:fldChar w:fldCharType="end"/>
            </w:r>
          </w:ins>
        </w:p>
        <w:p w14:paraId="2A95BF5C" w14:textId="69526E54" w:rsidR="002B1994" w:rsidRDefault="002B1994">
          <w:pPr>
            <w:pStyle w:val="TOC4"/>
            <w:tabs>
              <w:tab w:val="left" w:pos="2227"/>
              <w:tab w:val="right" w:leader="dot" w:pos="9062"/>
            </w:tabs>
            <w:rPr>
              <w:ins w:id="199" w:author="Nguyen Duc Anh" w:date="2025-09-27T16:44:00Z"/>
              <w:rFonts w:eastAsiaTheme="minorEastAsia"/>
              <w:noProof/>
              <w:sz w:val="22"/>
              <w:szCs w:val="22"/>
            </w:rPr>
          </w:pPr>
          <w:ins w:id="200"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"_Toc209883921"</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2.2.1.4</w:t>
            </w:r>
            <w:r>
              <w:rPr>
                <w:rFonts w:eastAsiaTheme="minorEastAsia"/>
                <w:noProof/>
                <w:sz w:val="22"/>
                <w:szCs w:val="22"/>
              </w:rPr>
              <w:tab/>
            </w:r>
            <w:r w:rsidRPr="00FB524C">
              <w:rPr>
                <w:rStyle w:val="Hyperlink"/>
                <w:rFonts w:cstheme="majorHAnsi"/>
                <w:noProof/>
              </w:rPr>
              <w:t>Màn hình tính năng</w:t>
            </w:r>
            <w:r>
              <w:rPr>
                <w:noProof/>
                <w:webHidden/>
              </w:rPr>
              <w:tab/>
            </w:r>
            <w:r>
              <w:rPr>
                <w:noProof/>
                <w:webHidden/>
              </w:rPr>
              <w:fldChar w:fldCharType="begin"/>
            </w:r>
            <w:r>
              <w:rPr>
                <w:noProof/>
                <w:webHidden/>
              </w:rPr>
              <w:instrText xml:space="preserve"> PAGEREF _Toc209883921 \h </w:instrText>
            </w:r>
          </w:ins>
          <w:r>
            <w:rPr>
              <w:noProof/>
              <w:webHidden/>
            </w:rPr>
          </w:r>
          <w:r>
            <w:rPr>
              <w:noProof/>
              <w:webHidden/>
            </w:rPr>
            <w:fldChar w:fldCharType="separate"/>
          </w:r>
          <w:ins w:id="201" w:author="Nguyen Duc Anh" w:date="2025-09-27T16:44:00Z">
            <w:r>
              <w:rPr>
                <w:noProof/>
                <w:webHidden/>
              </w:rPr>
              <w:t>48</w:t>
            </w:r>
            <w:r>
              <w:rPr>
                <w:noProof/>
                <w:webHidden/>
              </w:rPr>
              <w:fldChar w:fldCharType="end"/>
            </w:r>
            <w:r w:rsidRPr="00FB524C">
              <w:rPr>
                <w:rStyle w:val="Hyperlink"/>
                <w:noProof/>
              </w:rPr>
              <w:fldChar w:fldCharType="end"/>
            </w:r>
          </w:ins>
        </w:p>
        <w:p w14:paraId="4DDAFDDE" w14:textId="05F706D5" w:rsidR="002B1994" w:rsidRDefault="002B1994">
          <w:pPr>
            <w:pStyle w:val="TOC4"/>
            <w:tabs>
              <w:tab w:val="left" w:pos="2227"/>
              <w:tab w:val="right" w:leader="dot" w:pos="9062"/>
            </w:tabs>
            <w:rPr>
              <w:ins w:id="202" w:author="Nguyen Duc Anh" w:date="2025-09-27T16:44:00Z"/>
              <w:rFonts w:eastAsiaTheme="minorEastAsia"/>
              <w:noProof/>
              <w:sz w:val="22"/>
              <w:szCs w:val="22"/>
            </w:rPr>
          </w:pPr>
          <w:ins w:id="203"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"_Toc209883922"</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2.2.1.5</w:t>
            </w:r>
            <w:r>
              <w:rPr>
                <w:rFonts w:eastAsiaTheme="minorEastAsia"/>
                <w:noProof/>
                <w:sz w:val="22"/>
                <w:szCs w:val="22"/>
              </w:rPr>
              <w:tab/>
            </w:r>
            <w:r w:rsidRPr="00FB524C">
              <w:rPr>
                <w:rStyle w:val="Hyperlink"/>
                <w:rFonts w:cstheme="majorHAnsi"/>
                <w:noProof/>
              </w:rPr>
              <w:t>Quy tắc validation và trường hợp ngoại lệ</w:t>
            </w:r>
            <w:r>
              <w:rPr>
                <w:noProof/>
                <w:webHidden/>
              </w:rPr>
              <w:tab/>
            </w:r>
            <w:r>
              <w:rPr>
                <w:noProof/>
                <w:webHidden/>
              </w:rPr>
              <w:fldChar w:fldCharType="begin"/>
            </w:r>
            <w:r>
              <w:rPr>
                <w:noProof/>
                <w:webHidden/>
              </w:rPr>
              <w:instrText xml:space="preserve"> PAGEREF _Toc209883922 \h </w:instrText>
            </w:r>
          </w:ins>
          <w:r>
            <w:rPr>
              <w:noProof/>
              <w:webHidden/>
            </w:rPr>
          </w:r>
          <w:r>
            <w:rPr>
              <w:noProof/>
              <w:webHidden/>
            </w:rPr>
            <w:fldChar w:fldCharType="separate"/>
          </w:r>
          <w:ins w:id="204" w:author="Nguyen Duc Anh" w:date="2025-09-27T16:44:00Z">
            <w:r>
              <w:rPr>
                <w:noProof/>
                <w:webHidden/>
              </w:rPr>
              <w:t>49</w:t>
            </w:r>
            <w:r>
              <w:rPr>
                <w:noProof/>
                <w:webHidden/>
              </w:rPr>
              <w:fldChar w:fldCharType="end"/>
            </w:r>
            <w:r w:rsidRPr="00FB524C">
              <w:rPr>
                <w:rStyle w:val="Hyperlink"/>
                <w:noProof/>
              </w:rPr>
              <w:fldChar w:fldCharType="end"/>
            </w:r>
          </w:ins>
        </w:p>
        <w:p w14:paraId="654A187F" w14:textId="38B8594A" w:rsidR="002B1994" w:rsidRDefault="002B1994">
          <w:pPr>
            <w:pStyle w:val="TOC3"/>
            <w:rPr>
              <w:ins w:id="205" w:author="Nguyen Duc Anh" w:date="2025-09-27T16:44:00Z"/>
              <w:rFonts w:eastAsiaTheme="minorEastAsia"/>
              <w:i w:val="0"/>
              <w:noProof/>
              <w:sz w:val="22"/>
              <w:szCs w:val="22"/>
            </w:rPr>
          </w:pPr>
          <w:ins w:id="206" w:author="Nguyen Duc Anh" w:date="2025-09-27T16:44:00Z">
            <w:r w:rsidRPr="00FB524C">
              <w:rPr>
                <w:rStyle w:val="Hyperlink"/>
                <w:noProof/>
              </w:rPr>
              <w:lastRenderedPageBreak/>
              <w:fldChar w:fldCharType="begin"/>
            </w:r>
            <w:r w:rsidRPr="00FB524C">
              <w:rPr>
                <w:rStyle w:val="Hyperlink"/>
                <w:noProof/>
              </w:rPr>
              <w:instrText xml:space="preserve"> </w:instrText>
            </w:r>
            <w:r>
              <w:rPr>
                <w:noProof/>
              </w:rPr>
              <w:instrText>HYPERLINK \l "_Toc209883923"</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2.2.2</w:t>
            </w:r>
            <w:r>
              <w:rPr>
                <w:rFonts w:eastAsiaTheme="minorEastAsia"/>
                <w:i w:val="0"/>
                <w:noProof/>
                <w:sz w:val="22"/>
                <w:szCs w:val="22"/>
              </w:rPr>
              <w:tab/>
            </w:r>
            <w:r w:rsidRPr="00FB524C">
              <w:rPr>
                <w:rStyle w:val="Hyperlink"/>
                <w:rFonts w:cstheme="majorHAnsi"/>
                <w:noProof/>
              </w:rPr>
              <w:t>Lập hạch toán mua bán ngoại tệ</w:t>
            </w:r>
            <w:r>
              <w:rPr>
                <w:noProof/>
                <w:webHidden/>
              </w:rPr>
              <w:tab/>
            </w:r>
            <w:r>
              <w:rPr>
                <w:noProof/>
                <w:webHidden/>
              </w:rPr>
              <w:fldChar w:fldCharType="begin"/>
            </w:r>
            <w:r>
              <w:rPr>
                <w:noProof/>
                <w:webHidden/>
              </w:rPr>
              <w:instrText xml:space="preserve"> PAGEREF _Toc209883923 \h </w:instrText>
            </w:r>
          </w:ins>
          <w:r>
            <w:rPr>
              <w:noProof/>
              <w:webHidden/>
            </w:rPr>
          </w:r>
          <w:r>
            <w:rPr>
              <w:noProof/>
              <w:webHidden/>
            </w:rPr>
            <w:fldChar w:fldCharType="separate"/>
          </w:r>
          <w:ins w:id="207" w:author="Nguyen Duc Anh" w:date="2025-09-27T16:44:00Z">
            <w:r>
              <w:rPr>
                <w:noProof/>
                <w:webHidden/>
              </w:rPr>
              <w:t>49</w:t>
            </w:r>
            <w:r>
              <w:rPr>
                <w:noProof/>
                <w:webHidden/>
              </w:rPr>
              <w:fldChar w:fldCharType="end"/>
            </w:r>
            <w:r w:rsidRPr="00FB524C">
              <w:rPr>
                <w:rStyle w:val="Hyperlink"/>
                <w:noProof/>
              </w:rPr>
              <w:fldChar w:fldCharType="end"/>
            </w:r>
          </w:ins>
        </w:p>
        <w:p w14:paraId="669A9AB9" w14:textId="242F3EE3" w:rsidR="002B1994" w:rsidRDefault="002B1994">
          <w:pPr>
            <w:pStyle w:val="TOC4"/>
            <w:tabs>
              <w:tab w:val="left" w:pos="2227"/>
              <w:tab w:val="right" w:leader="dot" w:pos="9062"/>
            </w:tabs>
            <w:rPr>
              <w:ins w:id="208" w:author="Nguyen Duc Anh" w:date="2025-09-27T16:44:00Z"/>
              <w:rFonts w:eastAsiaTheme="minorEastAsia"/>
              <w:noProof/>
              <w:sz w:val="22"/>
              <w:szCs w:val="22"/>
            </w:rPr>
          </w:pPr>
          <w:ins w:id="209"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"_Toc209883924"</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noProof/>
              </w:rPr>
              <w:t>2.2.2.1</w:t>
            </w:r>
            <w:r>
              <w:rPr>
                <w:rFonts w:eastAsiaTheme="minorEastAsia"/>
                <w:noProof/>
                <w:sz w:val="22"/>
                <w:szCs w:val="22"/>
              </w:rPr>
              <w:tab/>
            </w:r>
            <w:r w:rsidRPr="00FB524C">
              <w:rPr>
                <w:rStyle w:val="Hyperlink"/>
                <w:noProof/>
              </w:rPr>
              <w:t>Mô tả chung</w:t>
            </w:r>
            <w:r>
              <w:rPr>
                <w:noProof/>
                <w:webHidden/>
              </w:rPr>
              <w:tab/>
            </w:r>
            <w:r>
              <w:rPr>
                <w:noProof/>
                <w:webHidden/>
              </w:rPr>
              <w:fldChar w:fldCharType="begin"/>
            </w:r>
            <w:r>
              <w:rPr>
                <w:noProof/>
                <w:webHidden/>
              </w:rPr>
              <w:instrText xml:space="preserve"> PAGEREF _Toc209883924 \h </w:instrText>
            </w:r>
          </w:ins>
          <w:r>
            <w:rPr>
              <w:noProof/>
              <w:webHidden/>
            </w:rPr>
          </w:r>
          <w:r>
            <w:rPr>
              <w:noProof/>
              <w:webHidden/>
            </w:rPr>
            <w:fldChar w:fldCharType="separate"/>
          </w:r>
          <w:ins w:id="210" w:author="Nguyen Duc Anh" w:date="2025-09-27T16:44:00Z">
            <w:r>
              <w:rPr>
                <w:noProof/>
                <w:webHidden/>
              </w:rPr>
              <w:t>49</w:t>
            </w:r>
            <w:r>
              <w:rPr>
                <w:noProof/>
                <w:webHidden/>
              </w:rPr>
              <w:fldChar w:fldCharType="end"/>
            </w:r>
            <w:r w:rsidRPr="00FB524C">
              <w:rPr>
                <w:rStyle w:val="Hyperlink"/>
                <w:noProof/>
              </w:rPr>
              <w:fldChar w:fldCharType="end"/>
            </w:r>
          </w:ins>
        </w:p>
        <w:p w14:paraId="542E9C33" w14:textId="0DE2E469" w:rsidR="002B1994" w:rsidRDefault="002B1994">
          <w:pPr>
            <w:pStyle w:val="TOC4"/>
            <w:tabs>
              <w:tab w:val="left" w:pos="2227"/>
              <w:tab w:val="right" w:leader="dot" w:pos="9062"/>
            </w:tabs>
            <w:rPr>
              <w:ins w:id="211" w:author="Nguyen Duc Anh" w:date="2025-09-27T16:44:00Z"/>
              <w:rFonts w:eastAsiaTheme="minorEastAsia"/>
              <w:noProof/>
              <w:sz w:val="22"/>
              <w:szCs w:val="22"/>
            </w:rPr>
          </w:pPr>
          <w:ins w:id="212"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"_Toc209883925"</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2.2.2.2</w:t>
            </w:r>
            <w:r>
              <w:rPr>
                <w:rFonts w:eastAsiaTheme="minorEastAsia"/>
                <w:noProof/>
                <w:sz w:val="22"/>
                <w:szCs w:val="22"/>
              </w:rPr>
              <w:tab/>
            </w:r>
            <w:r w:rsidRPr="00FB524C">
              <w:rPr>
                <w:rStyle w:val="Hyperlink"/>
                <w:rFonts w:cstheme="majorHAnsi"/>
                <w:noProof/>
              </w:rPr>
              <w:t>Quy trình thực hiện</w:t>
            </w:r>
            <w:r>
              <w:rPr>
                <w:noProof/>
                <w:webHidden/>
              </w:rPr>
              <w:tab/>
            </w:r>
            <w:r>
              <w:rPr>
                <w:noProof/>
                <w:webHidden/>
              </w:rPr>
              <w:fldChar w:fldCharType="begin"/>
            </w:r>
            <w:r>
              <w:rPr>
                <w:noProof/>
                <w:webHidden/>
              </w:rPr>
              <w:instrText xml:space="preserve"> PAGEREF _Toc209883925 \h </w:instrText>
            </w:r>
          </w:ins>
          <w:r>
            <w:rPr>
              <w:noProof/>
              <w:webHidden/>
            </w:rPr>
          </w:r>
          <w:r>
            <w:rPr>
              <w:noProof/>
              <w:webHidden/>
            </w:rPr>
            <w:fldChar w:fldCharType="separate"/>
          </w:r>
          <w:ins w:id="213" w:author="Nguyen Duc Anh" w:date="2025-09-27T16:44:00Z">
            <w:r>
              <w:rPr>
                <w:noProof/>
                <w:webHidden/>
              </w:rPr>
              <w:t>50</w:t>
            </w:r>
            <w:r>
              <w:rPr>
                <w:noProof/>
                <w:webHidden/>
              </w:rPr>
              <w:fldChar w:fldCharType="end"/>
            </w:r>
            <w:r w:rsidRPr="00FB524C">
              <w:rPr>
                <w:rStyle w:val="Hyperlink"/>
                <w:noProof/>
              </w:rPr>
              <w:fldChar w:fldCharType="end"/>
            </w:r>
          </w:ins>
        </w:p>
        <w:p w14:paraId="1B2B2712" w14:textId="05E76C0F" w:rsidR="002B1994" w:rsidRDefault="002B1994">
          <w:pPr>
            <w:pStyle w:val="TOC4"/>
            <w:tabs>
              <w:tab w:val="left" w:pos="2227"/>
              <w:tab w:val="right" w:leader="dot" w:pos="9062"/>
            </w:tabs>
            <w:rPr>
              <w:ins w:id="214" w:author="Nguyen Duc Anh" w:date="2025-09-27T16:44:00Z"/>
              <w:rFonts w:eastAsiaTheme="minorEastAsia"/>
              <w:noProof/>
              <w:sz w:val="22"/>
              <w:szCs w:val="22"/>
            </w:rPr>
          </w:pPr>
          <w:ins w:id="215"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"_Toc209883926"</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2.2.2.3</w:t>
            </w:r>
            <w:r>
              <w:rPr>
                <w:rFonts w:eastAsiaTheme="minorEastAsia"/>
                <w:noProof/>
                <w:sz w:val="22"/>
                <w:szCs w:val="22"/>
              </w:rPr>
              <w:tab/>
            </w:r>
            <w:r w:rsidRPr="00FB524C">
              <w:rPr>
                <w:rStyle w:val="Hyperlink"/>
                <w:rFonts w:cstheme="majorHAnsi"/>
                <w:noProof/>
              </w:rPr>
              <w:t>Mô tả trường thông tin</w:t>
            </w:r>
            <w:r>
              <w:rPr>
                <w:noProof/>
                <w:webHidden/>
              </w:rPr>
              <w:tab/>
            </w:r>
            <w:r>
              <w:rPr>
                <w:noProof/>
                <w:webHidden/>
              </w:rPr>
              <w:fldChar w:fldCharType="begin"/>
            </w:r>
            <w:r>
              <w:rPr>
                <w:noProof/>
                <w:webHidden/>
              </w:rPr>
              <w:instrText xml:space="preserve"> PAGEREF _Toc209883926 \h </w:instrText>
            </w:r>
          </w:ins>
          <w:r>
            <w:rPr>
              <w:noProof/>
              <w:webHidden/>
            </w:rPr>
          </w:r>
          <w:r>
            <w:rPr>
              <w:noProof/>
              <w:webHidden/>
            </w:rPr>
            <w:fldChar w:fldCharType="separate"/>
          </w:r>
          <w:ins w:id="216" w:author="Nguyen Duc Anh" w:date="2025-09-27T16:44:00Z">
            <w:r>
              <w:rPr>
                <w:noProof/>
                <w:webHidden/>
              </w:rPr>
              <w:t>52</w:t>
            </w:r>
            <w:r>
              <w:rPr>
                <w:noProof/>
                <w:webHidden/>
              </w:rPr>
              <w:fldChar w:fldCharType="end"/>
            </w:r>
            <w:r w:rsidRPr="00FB524C">
              <w:rPr>
                <w:rStyle w:val="Hyperlink"/>
                <w:noProof/>
              </w:rPr>
              <w:fldChar w:fldCharType="end"/>
            </w:r>
          </w:ins>
        </w:p>
        <w:p w14:paraId="6186AF82" w14:textId="26E9D18B" w:rsidR="002B1994" w:rsidRDefault="002B1994">
          <w:pPr>
            <w:pStyle w:val="TOC4"/>
            <w:tabs>
              <w:tab w:val="left" w:pos="2227"/>
              <w:tab w:val="right" w:leader="dot" w:pos="9062"/>
            </w:tabs>
            <w:rPr>
              <w:ins w:id="217" w:author="Nguyen Duc Anh" w:date="2025-09-27T16:44:00Z"/>
              <w:rFonts w:eastAsiaTheme="minorEastAsia"/>
              <w:noProof/>
              <w:sz w:val="22"/>
              <w:szCs w:val="22"/>
            </w:rPr>
          </w:pPr>
          <w:ins w:id="218"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"_Toc209883927"</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2.2.2.4</w:t>
            </w:r>
            <w:r>
              <w:rPr>
                <w:rFonts w:eastAsiaTheme="minorEastAsia"/>
                <w:noProof/>
                <w:sz w:val="22"/>
                <w:szCs w:val="22"/>
              </w:rPr>
              <w:tab/>
            </w:r>
            <w:r w:rsidRPr="00FB524C">
              <w:rPr>
                <w:rStyle w:val="Hyperlink"/>
                <w:rFonts w:cstheme="majorHAnsi"/>
                <w:noProof/>
              </w:rPr>
              <w:t>Màn hình tính năng</w:t>
            </w:r>
            <w:r>
              <w:rPr>
                <w:noProof/>
                <w:webHidden/>
              </w:rPr>
              <w:tab/>
            </w:r>
            <w:r>
              <w:rPr>
                <w:noProof/>
                <w:webHidden/>
              </w:rPr>
              <w:fldChar w:fldCharType="begin"/>
            </w:r>
            <w:r>
              <w:rPr>
                <w:noProof/>
                <w:webHidden/>
              </w:rPr>
              <w:instrText xml:space="preserve"> PAGEREF _Toc209883927 \h </w:instrText>
            </w:r>
          </w:ins>
          <w:r>
            <w:rPr>
              <w:noProof/>
              <w:webHidden/>
            </w:rPr>
          </w:r>
          <w:r>
            <w:rPr>
              <w:noProof/>
              <w:webHidden/>
            </w:rPr>
            <w:fldChar w:fldCharType="separate"/>
          </w:r>
          <w:ins w:id="219" w:author="Nguyen Duc Anh" w:date="2025-09-27T16:44:00Z">
            <w:r>
              <w:rPr>
                <w:noProof/>
                <w:webHidden/>
              </w:rPr>
              <w:t>56</w:t>
            </w:r>
            <w:r>
              <w:rPr>
                <w:noProof/>
                <w:webHidden/>
              </w:rPr>
              <w:fldChar w:fldCharType="end"/>
            </w:r>
            <w:r w:rsidRPr="00FB524C">
              <w:rPr>
                <w:rStyle w:val="Hyperlink"/>
                <w:noProof/>
              </w:rPr>
              <w:fldChar w:fldCharType="end"/>
            </w:r>
          </w:ins>
        </w:p>
        <w:p w14:paraId="0708037E" w14:textId="2FCBDE76" w:rsidR="002B1994" w:rsidRDefault="002B1994">
          <w:pPr>
            <w:pStyle w:val="TOC4"/>
            <w:tabs>
              <w:tab w:val="left" w:pos="2227"/>
              <w:tab w:val="right" w:leader="dot" w:pos="9062"/>
            </w:tabs>
            <w:rPr>
              <w:ins w:id="220" w:author="Nguyen Duc Anh" w:date="2025-09-27T16:44:00Z"/>
              <w:rFonts w:eastAsiaTheme="minorEastAsia"/>
              <w:noProof/>
              <w:sz w:val="22"/>
              <w:szCs w:val="22"/>
            </w:rPr>
          </w:pPr>
          <w:ins w:id="221"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"_Toc209883928"</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2.2.2.5</w:t>
            </w:r>
            <w:r>
              <w:rPr>
                <w:rFonts w:eastAsiaTheme="minorEastAsia"/>
                <w:noProof/>
                <w:sz w:val="22"/>
                <w:szCs w:val="22"/>
              </w:rPr>
              <w:tab/>
            </w:r>
            <w:r w:rsidRPr="00FB524C">
              <w:rPr>
                <w:rStyle w:val="Hyperlink"/>
                <w:rFonts w:cstheme="majorHAnsi"/>
                <w:noProof/>
              </w:rPr>
              <w:t>Quy tắc validation và trường hợp ngoại lệ</w:t>
            </w:r>
            <w:r>
              <w:rPr>
                <w:noProof/>
                <w:webHidden/>
              </w:rPr>
              <w:tab/>
            </w:r>
            <w:r>
              <w:rPr>
                <w:noProof/>
                <w:webHidden/>
              </w:rPr>
              <w:fldChar w:fldCharType="begin"/>
            </w:r>
            <w:r>
              <w:rPr>
                <w:noProof/>
                <w:webHidden/>
              </w:rPr>
              <w:instrText xml:space="preserve"> PAGEREF _Toc209883928 \h </w:instrText>
            </w:r>
          </w:ins>
          <w:r>
            <w:rPr>
              <w:noProof/>
              <w:webHidden/>
            </w:rPr>
          </w:r>
          <w:r>
            <w:rPr>
              <w:noProof/>
              <w:webHidden/>
            </w:rPr>
            <w:fldChar w:fldCharType="separate"/>
          </w:r>
          <w:ins w:id="222" w:author="Nguyen Duc Anh" w:date="2025-09-27T16:44:00Z">
            <w:r>
              <w:rPr>
                <w:noProof/>
                <w:webHidden/>
              </w:rPr>
              <w:t>58</w:t>
            </w:r>
            <w:r>
              <w:rPr>
                <w:noProof/>
                <w:webHidden/>
              </w:rPr>
              <w:fldChar w:fldCharType="end"/>
            </w:r>
            <w:r w:rsidRPr="00FB524C">
              <w:rPr>
                <w:rStyle w:val="Hyperlink"/>
                <w:noProof/>
              </w:rPr>
              <w:fldChar w:fldCharType="end"/>
            </w:r>
          </w:ins>
        </w:p>
        <w:p w14:paraId="597AB683" w14:textId="78C85AA9" w:rsidR="002B1994" w:rsidRDefault="002B1994">
          <w:pPr>
            <w:pStyle w:val="TOC4"/>
            <w:tabs>
              <w:tab w:val="left" w:pos="2227"/>
              <w:tab w:val="right" w:leader="dot" w:pos="9062"/>
            </w:tabs>
            <w:rPr>
              <w:ins w:id="223" w:author="Nguyen Duc Anh" w:date="2025-09-27T16:44:00Z"/>
              <w:rFonts w:eastAsiaTheme="minorEastAsia"/>
              <w:noProof/>
              <w:sz w:val="22"/>
              <w:szCs w:val="22"/>
            </w:rPr>
          </w:pPr>
          <w:ins w:id="224"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"_Toc209883929"</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2.2.2.6</w:t>
            </w:r>
            <w:r>
              <w:rPr>
                <w:rFonts w:eastAsiaTheme="minorEastAsia"/>
                <w:noProof/>
                <w:sz w:val="22"/>
                <w:szCs w:val="22"/>
              </w:rPr>
              <w:tab/>
            </w:r>
            <w:r w:rsidRPr="00FB524C">
              <w:rPr>
                <w:rStyle w:val="Hyperlink"/>
                <w:rFonts w:cstheme="majorHAnsi"/>
                <w:noProof/>
              </w:rPr>
              <w:t>Mệnh giá tiền tệ</w:t>
            </w:r>
            <w:r>
              <w:rPr>
                <w:noProof/>
                <w:webHidden/>
              </w:rPr>
              <w:tab/>
            </w:r>
            <w:r>
              <w:rPr>
                <w:noProof/>
                <w:webHidden/>
              </w:rPr>
              <w:fldChar w:fldCharType="begin"/>
            </w:r>
            <w:r>
              <w:rPr>
                <w:noProof/>
                <w:webHidden/>
              </w:rPr>
              <w:instrText xml:space="preserve"> PAGEREF _Toc209883929 \h </w:instrText>
            </w:r>
          </w:ins>
          <w:r>
            <w:rPr>
              <w:noProof/>
              <w:webHidden/>
            </w:rPr>
          </w:r>
          <w:r>
            <w:rPr>
              <w:noProof/>
              <w:webHidden/>
            </w:rPr>
            <w:fldChar w:fldCharType="separate"/>
          </w:r>
          <w:ins w:id="225" w:author="Nguyen Duc Anh" w:date="2025-09-27T16:44:00Z">
            <w:r>
              <w:rPr>
                <w:noProof/>
                <w:webHidden/>
              </w:rPr>
              <w:t>58</w:t>
            </w:r>
            <w:r>
              <w:rPr>
                <w:noProof/>
                <w:webHidden/>
              </w:rPr>
              <w:fldChar w:fldCharType="end"/>
            </w:r>
            <w:r w:rsidRPr="00FB524C">
              <w:rPr>
                <w:rStyle w:val="Hyperlink"/>
                <w:noProof/>
              </w:rPr>
              <w:fldChar w:fldCharType="end"/>
            </w:r>
          </w:ins>
        </w:p>
        <w:p w14:paraId="53B8B334" w14:textId="4236E735" w:rsidR="002B1994" w:rsidRDefault="002B1994">
          <w:pPr>
            <w:pStyle w:val="TOC3"/>
            <w:rPr>
              <w:ins w:id="226" w:author="Nguyen Duc Anh" w:date="2025-09-27T16:44:00Z"/>
              <w:rFonts w:eastAsiaTheme="minorEastAsia"/>
              <w:i w:val="0"/>
              <w:noProof/>
              <w:sz w:val="22"/>
              <w:szCs w:val="22"/>
            </w:rPr>
          </w:pPr>
          <w:ins w:id="227"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"_Toc209883930"</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2.2.3</w:t>
            </w:r>
            <w:r>
              <w:rPr>
                <w:rFonts w:eastAsiaTheme="minorEastAsia"/>
                <w:i w:val="0"/>
                <w:noProof/>
                <w:sz w:val="22"/>
                <w:szCs w:val="22"/>
              </w:rPr>
              <w:tab/>
            </w:r>
            <w:r w:rsidRPr="00FB524C">
              <w:rPr>
                <w:rStyle w:val="Hyperlink"/>
                <w:rFonts w:cstheme="majorHAnsi"/>
                <w:noProof/>
              </w:rPr>
              <w:t>Chi tiết thông tin giao dịch mua bán ngoại tệ</w:t>
            </w:r>
            <w:r>
              <w:rPr>
                <w:noProof/>
                <w:webHidden/>
              </w:rPr>
              <w:tab/>
            </w:r>
            <w:r>
              <w:rPr>
                <w:noProof/>
                <w:webHidden/>
              </w:rPr>
              <w:fldChar w:fldCharType="begin"/>
            </w:r>
            <w:r>
              <w:rPr>
                <w:noProof/>
                <w:webHidden/>
              </w:rPr>
              <w:instrText xml:space="preserve"> PAGEREF _Toc209883930 \h </w:instrText>
            </w:r>
          </w:ins>
          <w:r>
            <w:rPr>
              <w:noProof/>
              <w:webHidden/>
            </w:rPr>
          </w:r>
          <w:r>
            <w:rPr>
              <w:noProof/>
              <w:webHidden/>
            </w:rPr>
            <w:fldChar w:fldCharType="separate"/>
          </w:r>
          <w:ins w:id="228" w:author="Nguyen Duc Anh" w:date="2025-09-27T16:44:00Z">
            <w:r>
              <w:rPr>
                <w:noProof/>
                <w:webHidden/>
              </w:rPr>
              <w:t>58</w:t>
            </w:r>
            <w:r>
              <w:rPr>
                <w:noProof/>
                <w:webHidden/>
              </w:rPr>
              <w:fldChar w:fldCharType="end"/>
            </w:r>
            <w:r w:rsidRPr="00FB524C">
              <w:rPr>
                <w:rStyle w:val="Hyperlink"/>
                <w:noProof/>
              </w:rPr>
              <w:fldChar w:fldCharType="end"/>
            </w:r>
          </w:ins>
        </w:p>
        <w:p w14:paraId="6FBFB624" w14:textId="097267F4" w:rsidR="002B1994" w:rsidRDefault="002B1994">
          <w:pPr>
            <w:pStyle w:val="TOC4"/>
            <w:tabs>
              <w:tab w:val="left" w:pos="2227"/>
              <w:tab w:val="right" w:leader="dot" w:pos="9062"/>
            </w:tabs>
            <w:rPr>
              <w:ins w:id="229" w:author="Nguyen Duc Anh" w:date="2025-09-27T16:44:00Z"/>
              <w:rFonts w:eastAsiaTheme="minorEastAsia"/>
              <w:noProof/>
              <w:sz w:val="22"/>
              <w:szCs w:val="22"/>
            </w:rPr>
          </w:pPr>
          <w:ins w:id="230"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"_Toc209883931"</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noProof/>
              </w:rPr>
              <w:t>2.2.3.1</w:t>
            </w:r>
            <w:r>
              <w:rPr>
                <w:rFonts w:eastAsiaTheme="minorEastAsia"/>
                <w:noProof/>
                <w:sz w:val="22"/>
                <w:szCs w:val="22"/>
              </w:rPr>
              <w:tab/>
            </w:r>
            <w:r w:rsidRPr="00FB524C">
              <w:rPr>
                <w:rStyle w:val="Hyperlink"/>
                <w:noProof/>
              </w:rPr>
              <w:t>Mô tả chung</w:t>
            </w:r>
            <w:r>
              <w:rPr>
                <w:noProof/>
                <w:webHidden/>
              </w:rPr>
              <w:tab/>
            </w:r>
            <w:r>
              <w:rPr>
                <w:noProof/>
                <w:webHidden/>
              </w:rPr>
              <w:fldChar w:fldCharType="begin"/>
            </w:r>
            <w:r>
              <w:rPr>
                <w:noProof/>
                <w:webHidden/>
              </w:rPr>
              <w:instrText xml:space="preserve"> PAGEREF _Toc209883931 \h </w:instrText>
            </w:r>
          </w:ins>
          <w:r>
            <w:rPr>
              <w:noProof/>
              <w:webHidden/>
            </w:rPr>
          </w:r>
          <w:r>
            <w:rPr>
              <w:noProof/>
              <w:webHidden/>
            </w:rPr>
            <w:fldChar w:fldCharType="separate"/>
          </w:r>
          <w:ins w:id="231" w:author="Nguyen Duc Anh" w:date="2025-09-27T16:44:00Z">
            <w:r>
              <w:rPr>
                <w:noProof/>
                <w:webHidden/>
              </w:rPr>
              <w:t>58</w:t>
            </w:r>
            <w:r>
              <w:rPr>
                <w:noProof/>
                <w:webHidden/>
              </w:rPr>
              <w:fldChar w:fldCharType="end"/>
            </w:r>
            <w:r w:rsidRPr="00FB524C">
              <w:rPr>
                <w:rStyle w:val="Hyperlink"/>
                <w:noProof/>
              </w:rPr>
              <w:fldChar w:fldCharType="end"/>
            </w:r>
          </w:ins>
        </w:p>
        <w:p w14:paraId="28BB84A2" w14:textId="34822852" w:rsidR="002B1994" w:rsidRDefault="002B1994">
          <w:pPr>
            <w:pStyle w:val="TOC4"/>
            <w:tabs>
              <w:tab w:val="left" w:pos="2227"/>
              <w:tab w:val="right" w:leader="dot" w:pos="9062"/>
            </w:tabs>
            <w:rPr>
              <w:ins w:id="232" w:author="Nguyen Duc Anh" w:date="2025-09-27T16:44:00Z"/>
              <w:rFonts w:eastAsiaTheme="minorEastAsia"/>
              <w:noProof/>
              <w:sz w:val="22"/>
              <w:szCs w:val="22"/>
            </w:rPr>
          </w:pPr>
          <w:ins w:id="233"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"_Toc209883932"</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2.2.3.2</w:t>
            </w:r>
            <w:r>
              <w:rPr>
                <w:rFonts w:eastAsiaTheme="minorEastAsia"/>
                <w:noProof/>
                <w:sz w:val="22"/>
                <w:szCs w:val="22"/>
              </w:rPr>
              <w:tab/>
            </w:r>
            <w:r w:rsidRPr="00FB524C">
              <w:rPr>
                <w:rStyle w:val="Hyperlink"/>
                <w:rFonts w:cstheme="majorHAnsi"/>
                <w:noProof/>
              </w:rPr>
              <w:t>Quy trình thực hiện</w:t>
            </w:r>
            <w:r>
              <w:rPr>
                <w:noProof/>
                <w:webHidden/>
              </w:rPr>
              <w:tab/>
            </w:r>
            <w:r>
              <w:rPr>
                <w:noProof/>
                <w:webHidden/>
              </w:rPr>
              <w:fldChar w:fldCharType="begin"/>
            </w:r>
            <w:r>
              <w:rPr>
                <w:noProof/>
                <w:webHidden/>
              </w:rPr>
              <w:instrText xml:space="preserve"> PAGEREF _Toc209883932 \h </w:instrText>
            </w:r>
          </w:ins>
          <w:r>
            <w:rPr>
              <w:noProof/>
              <w:webHidden/>
            </w:rPr>
          </w:r>
          <w:r>
            <w:rPr>
              <w:noProof/>
              <w:webHidden/>
            </w:rPr>
            <w:fldChar w:fldCharType="separate"/>
          </w:r>
          <w:ins w:id="234" w:author="Nguyen Duc Anh" w:date="2025-09-27T16:44:00Z">
            <w:r>
              <w:rPr>
                <w:noProof/>
                <w:webHidden/>
              </w:rPr>
              <w:t>59</w:t>
            </w:r>
            <w:r>
              <w:rPr>
                <w:noProof/>
                <w:webHidden/>
              </w:rPr>
              <w:fldChar w:fldCharType="end"/>
            </w:r>
            <w:r w:rsidRPr="00FB524C">
              <w:rPr>
                <w:rStyle w:val="Hyperlink"/>
                <w:noProof/>
              </w:rPr>
              <w:fldChar w:fldCharType="end"/>
            </w:r>
          </w:ins>
        </w:p>
        <w:p w14:paraId="3CDBF093" w14:textId="7FA48141" w:rsidR="002B1994" w:rsidRDefault="002B1994">
          <w:pPr>
            <w:pStyle w:val="TOC4"/>
            <w:tabs>
              <w:tab w:val="left" w:pos="2227"/>
              <w:tab w:val="right" w:leader="dot" w:pos="9062"/>
            </w:tabs>
            <w:rPr>
              <w:ins w:id="235" w:author="Nguyen Duc Anh" w:date="2025-09-27T16:44:00Z"/>
              <w:rFonts w:eastAsiaTheme="minorEastAsia"/>
              <w:noProof/>
              <w:sz w:val="22"/>
              <w:szCs w:val="22"/>
            </w:rPr>
          </w:pPr>
          <w:ins w:id="236"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"_Toc209883933"</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2.2.3.3</w:t>
            </w:r>
            <w:r>
              <w:rPr>
                <w:rFonts w:eastAsiaTheme="minorEastAsia"/>
                <w:noProof/>
                <w:sz w:val="22"/>
                <w:szCs w:val="22"/>
              </w:rPr>
              <w:tab/>
            </w:r>
            <w:r w:rsidRPr="00FB524C">
              <w:rPr>
                <w:rStyle w:val="Hyperlink"/>
                <w:rFonts w:cstheme="majorHAnsi"/>
                <w:noProof/>
              </w:rPr>
              <w:t>Mô tả trường thông tin và nút tác vụ</w:t>
            </w:r>
            <w:r>
              <w:rPr>
                <w:noProof/>
                <w:webHidden/>
              </w:rPr>
              <w:tab/>
            </w:r>
            <w:r>
              <w:rPr>
                <w:noProof/>
                <w:webHidden/>
              </w:rPr>
              <w:fldChar w:fldCharType="begin"/>
            </w:r>
            <w:r>
              <w:rPr>
                <w:noProof/>
                <w:webHidden/>
              </w:rPr>
              <w:instrText xml:space="preserve"> PAGEREF _Toc209883933 \h </w:instrText>
            </w:r>
          </w:ins>
          <w:r>
            <w:rPr>
              <w:noProof/>
              <w:webHidden/>
            </w:rPr>
          </w:r>
          <w:r>
            <w:rPr>
              <w:noProof/>
              <w:webHidden/>
            </w:rPr>
            <w:fldChar w:fldCharType="separate"/>
          </w:r>
          <w:ins w:id="237" w:author="Nguyen Duc Anh" w:date="2025-09-27T16:44:00Z">
            <w:r>
              <w:rPr>
                <w:noProof/>
                <w:webHidden/>
              </w:rPr>
              <w:t>59</w:t>
            </w:r>
            <w:r>
              <w:rPr>
                <w:noProof/>
                <w:webHidden/>
              </w:rPr>
              <w:fldChar w:fldCharType="end"/>
            </w:r>
            <w:r w:rsidRPr="00FB524C">
              <w:rPr>
                <w:rStyle w:val="Hyperlink"/>
                <w:noProof/>
              </w:rPr>
              <w:fldChar w:fldCharType="end"/>
            </w:r>
          </w:ins>
        </w:p>
        <w:p w14:paraId="5CA91A4E" w14:textId="7EB7F416" w:rsidR="002B1994" w:rsidRDefault="002B1994">
          <w:pPr>
            <w:pStyle w:val="TOC4"/>
            <w:tabs>
              <w:tab w:val="left" w:pos="2227"/>
              <w:tab w:val="right" w:leader="dot" w:pos="9062"/>
            </w:tabs>
            <w:rPr>
              <w:ins w:id="238" w:author="Nguyen Duc Anh" w:date="2025-09-27T16:44:00Z"/>
              <w:rFonts w:eastAsiaTheme="minorEastAsia"/>
              <w:noProof/>
              <w:sz w:val="22"/>
              <w:szCs w:val="22"/>
            </w:rPr>
          </w:pPr>
          <w:ins w:id="239"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"_Toc209883934"</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2.2.3.4</w:t>
            </w:r>
            <w:r>
              <w:rPr>
                <w:rFonts w:eastAsiaTheme="minorEastAsia"/>
                <w:noProof/>
                <w:sz w:val="22"/>
                <w:szCs w:val="22"/>
              </w:rPr>
              <w:tab/>
            </w:r>
            <w:r w:rsidRPr="00FB524C">
              <w:rPr>
                <w:rStyle w:val="Hyperlink"/>
                <w:rFonts w:cstheme="majorHAnsi"/>
                <w:noProof/>
              </w:rPr>
              <w:t>Màn hình tính năng</w:t>
            </w:r>
            <w:r>
              <w:rPr>
                <w:noProof/>
                <w:webHidden/>
              </w:rPr>
              <w:tab/>
            </w:r>
            <w:r>
              <w:rPr>
                <w:noProof/>
                <w:webHidden/>
              </w:rPr>
              <w:fldChar w:fldCharType="begin"/>
            </w:r>
            <w:r>
              <w:rPr>
                <w:noProof/>
                <w:webHidden/>
              </w:rPr>
              <w:instrText xml:space="preserve"> PAGEREF _Toc209883934 \h </w:instrText>
            </w:r>
          </w:ins>
          <w:r>
            <w:rPr>
              <w:noProof/>
              <w:webHidden/>
            </w:rPr>
          </w:r>
          <w:r>
            <w:rPr>
              <w:noProof/>
              <w:webHidden/>
            </w:rPr>
            <w:fldChar w:fldCharType="separate"/>
          </w:r>
          <w:ins w:id="240" w:author="Nguyen Duc Anh" w:date="2025-09-27T16:44:00Z">
            <w:r>
              <w:rPr>
                <w:noProof/>
                <w:webHidden/>
              </w:rPr>
              <w:t>61</w:t>
            </w:r>
            <w:r>
              <w:rPr>
                <w:noProof/>
                <w:webHidden/>
              </w:rPr>
              <w:fldChar w:fldCharType="end"/>
            </w:r>
            <w:r w:rsidRPr="00FB524C">
              <w:rPr>
                <w:rStyle w:val="Hyperlink"/>
                <w:noProof/>
              </w:rPr>
              <w:fldChar w:fldCharType="end"/>
            </w:r>
          </w:ins>
        </w:p>
        <w:p w14:paraId="5E63198C" w14:textId="7ADDCCF4" w:rsidR="002B1994" w:rsidRDefault="002B1994">
          <w:pPr>
            <w:pStyle w:val="TOC3"/>
            <w:rPr>
              <w:ins w:id="241" w:author="Nguyen Duc Anh" w:date="2025-09-27T16:44:00Z"/>
              <w:rFonts w:eastAsiaTheme="minorEastAsia"/>
              <w:i w:val="0"/>
              <w:noProof/>
              <w:sz w:val="22"/>
              <w:szCs w:val="22"/>
            </w:rPr>
          </w:pPr>
          <w:ins w:id="242"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"_Toc209883935"</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lang w:val="vi-VN"/>
              </w:rPr>
              <w:t>2.2.4</w:t>
            </w:r>
            <w:r>
              <w:rPr>
                <w:rFonts w:eastAsiaTheme="minorEastAsia"/>
                <w:i w:val="0"/>
                <w:noProof/>
                <w:sz w:val="22"/>
                <w:szCs w:val="22"/>
              </w:rPr>
              <w:tab/>
            </w:r>
            <w:r w:rsidRPr="00FB524C">
              <w:rPr>
                <w:rStyle w:val="Hyperlink"/>
                <w:rFonts w:cstheme="majorHAnsi"/>
                <w:noProof/>
                <w:lang w:val="vi-VN"/>
              </w:rPr>
              <w:t xml:space="preserve">Cập nhật </w:t>
            </w:r>
            <w:r w:rsidRPr="00FB524C">
              <w:rPr>
                <w:rStyle w:val="Hyperlink"/>
                <w:rFonts w:cstheme="majorHAnsi"/>
                <w:noProof/>
              </w:rPr>
              <w:t>thông tin bán ngoại tệ</w:t>
            </w:r>
            <w:r>
              <w:rPr>
                <w:noProof/>
                <w:webHidden/>
              </w:rPr>
              <w:tab/>
            </w:r>
            <w:r>
              <w:rPr>
                <w:noProof/>
                <w:webHidden/>
              </w:rPr>
              <w:fldChar w:fldCharType="begin"/>
            </w:r>
            <w:r>
              <w:rPr>
                <w:noProof/>
                <w:webHidden/>
              </w:rPr>
              <w:instrText xml:space="preserve"> PAGEREF _Toc209883935 \h </w:instrText>
            </w:r>
          </w:ins>
          <w:r>
            <w:rPr>
              <w:noProof/>
              <w:webHidden/>
            </w:rPr>
          </w:r>
          <w:r>
            <w:rPr>
              <w:noProof/>
              <w:webHidden/>
            </w:rPr>
            <w:fldChar w:fldCharType="separate"/>
          </w:r>
          <w:ins w:id="243" w:author="Nguyen Duc Anh" w:date="2025-09-27T16:44:00Z">
            <w:r>
              <w:rPr>
                <w:noProof/>
                <w:webHidden/>
              </w:rPr>
              <w:t>63</w:t>
            </w:r>
            <w:r>
              <w:rPr>
                <w:noProof/>
                <w:webHidden/>
              </w:rPr>
              <w:fldChar w:fldCharType="end"/>
            </w:r>
            <w:r w:rsidRPr="00FB524C">
              <w:rPr>
                <w:rStyle w:val="Hyperlink"/>
                <w:noProof/>
              </w:rPr>
              <w:fldChar w:fldCharType="end"/>
            </w:r>
          </w:ins>
        </w:p>
        <w:p w14:paraId="1AD7E954" w14:textId="191FF552" w:rsidR="002B1994" w:rsidRDefault="002B1994">
          <w:pPr>
            <w:pStyle w:val="TOC4"/>
            <w:tabs>
              <w:tab w:val="left" w:pos="2227"/>
              <w:tab w:val="right" w:leader="dot" w:pos="9062"/>
            </w:tabs>
            <w:rPr>
              <w:ins w:id="244" w:author="Nguyen Duc Anh" w:date="2025-09-27T16:44:00Z"/>
              <w:rFonts w:eastAsiaTheme="minorEastAsia"/>
              <w:noProof/>
              <w:sz w:val="22"/>
              <w:szCs w:val="22"/>
            </w:rPr>
          </w:pPr>
          <w:ins w:id="245"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"_Toc209883936"</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2.2.4.1</w:t>
            </w:r>
            <w:r>
              <w:rPr>
                <w:rFonts w:eastAsiaTheme="minorEastAsia"/>
                <w:noProof/>
                <w:sz w:val="22"/>
                <w:szCs w:val="22"/>
              </w:rPr>
              <w:tab/>
            </w:r>
            <w:r w:rsidRPr="00FB524C">
              <w:rPr>
                <w:rStyle w:val="Hyperlink"/>
                <w:rFonts w:cstheme="majorHAnsi"/>
                <w:noProof/>
              </w:rPr>
              <w:t>Mô tả chung</w:t>
            </w:r>
            <w:r>
              <w:rPr>
                <w:noProof/>
                <w:webHidden/>
              </w:rPr>
              <w:tab/>
            </w:r>
            <w:r>
              <w:rPr>
                <w:noProof/>
                <w:webHidden/>
              </w:rPr>
              <w:fldChar w:fldCharType="begin"/>
            </w:r>
            <w:r>
              <w:rPr>
                <w:noProof/>
                <w:webHidden/>
              </w:rPr>
              <w:instrText xml:space="preserve"> PAGEREF _Toc209883936 \h </w:instrText>
            </w:r>
          </w:ins>
          <w:r>
            <w:rPr>
              <w:noProof/>
              <w:webHidden/>
            </w:rPr>
          </w:r>
          <w:r>
            <w:rPr>
              <w:noProof/>
              <w:webHidden/>
            </w:rPr>
            <w:fldChar w:fldCharType="separate"/>
          </w:r>
          <w:ins w:id="246" w:author="Nguyen Duc Anh" w:date="2025-09-27T16:44:00Z">
            <w:r>
              <w:rPr>
                <w:noProof/>
                <w:webHidden/>
              </w:rPr>
              <w:t>63</w:t>
            </w:r>
            <w:r>
              <w:rPr>
                <w:noProof/>
                <w:webHidden/>
              </w:rPr>
              <w:fldChar w:fldCharType="end"/>
            </w:r>
            <w:r w:rsidRPr="00FB524C">
              <w:rPr>
                <w:rStyle w:val="Hyperlink"/>
                <w:noProof/>
              </w:rPr>
              <w:fldChar w:fldCharType="end"/>
            </w:r>
          </w:ins>
        </w:p>
        <w:p w14:paraId="681EEA58" w14:textId="5E3D4A12" w:rsidR="002B1994" w:rsidRDefault="002B1994">
          <w:pPr>
            <w:pStyle w:val="TOC4"/>
            <w:tabs>
              <w:tab w:val="left" w:pos="2227"/>
              <w:tab w:val="right" w:leader="dot" w:pos="9062"/>
            </w:tabs>
            <w:rPr>
              <w:ins w:id="247" w:author="Nguyen Duc Anh" w:date="2025-09-27T16:44:00Z"/>
              <w:rFonts w:eastAsiaTheme="minorEastAsia"/>
              <w:noProof/>
              <w:sz w:val="22"/>
              <w:szCs w:val="22"/>
            </w:rPr>
          </w:pPr>
          <w:ins w:id="248"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"_Toc209883937"</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2.2.4.2</w:t>
            </w:r>
            <w:r>
              <w:rPr>
                <w:rFonts w:eastAsiaTheme="minorEastAsia"/>
                <w:noProof/>
                <w:sz w:val="22"/>
                <w:szCs w:val="22"/>
              </w:rPr>
              <w:tab/>
            </w:r>
            <w:r w:rsidRPr="00FB524C">
              <w:rPr>
                <w:rStyle w:val="Hyperlink"/>
                <w:rFonts w:cstheme="majorHAnsi"/>
                <w:noProof/>
              </w:rPr>
              <w:t>Quy trình thực hiện</w:t>
            </w:r>
            <w:r>
              <w:rPr>
                <w:noProof/>
                <w:webHidden/>
              </w:rPr>
              <w:tab/>
            </w:r>
            <w:r>
              <w:rPr>
                <w:noProof/>
                <w:webHidden/>
              </w:rPr>
              <w:fldChar w:fldCharType="begin"/>
            </w:r>
            <w:r>
              <w:rPr>
                <w:noProof/>
                <w:webHidden/>
              </w:rPr>
              <w:instrText xml:space="preserve"> PAGEREF _Toc209883937 \h </w:instrText>
            </w:r>
          </w:ins>
          <w:r>
            <w:rPr>
              <w:noProof/>
              <w:webHidden/>
            </w:rPr>
          </w:r>
          <w:r>
            <w:rPr>
              <w:noProof/>
              <w:webHidden/>
            </w:rPr>
            <w:fldChar w:fldCharType="separate"/>
          </w:r>
          <w:ins w:id="249" w:author="Nguyen Duc Anh" w:date="2025-09-27T16:44:00Z">
            <w:r>
              <w:rPr>
                <w:noProof/>
                <w:webHidden/>
              </w:rPr>
              <w:t>63</w:t>
            </w:r>
            <w:r>
              <w:rPr>
                <w:noProof/>
                <w:webHidden/>
              </w:rPr>
              <w:fldChar w:fldCharType="end"/>
            </w:r>
            <w:r w:rsidRPr="00FB524C">
              <w:rPr>
                <w:rStyle w:val="Hyperlink"/>
                <w:noProof/>
              </w:rPr>
              <w:fldChar w:fldCharType="end"/>
            </w:r>
          </w:ins>
        </w:p>
        <w:p w14:paraId="05111FF8" w14:textId="43C8A53A" w:rsidR="002B1994" w:rsidRDefault="002B1994">
          <w:pPr>
            <w:pStyle w:val="TOC4"/>
            <w:tabs>
              <w:tab w:val="left" w:pos="2227"/>
              <w:tab w:val="right" w:leader="dot" w:pos="9062"/>
            </w:tabs>
            <w:rPr>
              <w:ins w:id="250" w:author="Nguyen Duc Anh" w:date="2025-09-27T16:44:00Z"/>
              <w:rFonts w:eastAsiaTheme="minorEastAsia"/>
              <w:noProof/>
              <w:sz w:val="22"/>
              <w:szCs w:val="22"/>
            </w:rPr>
          </w:pPr>
          <w:ins w:id="251"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"_Toc209883938"</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2.2.4.3</w:t>
            </w:r>
            <w:r>
              <w:rPr>
                <w:rFonts w:eastAsiaTheme="minorEastAsia"/>
                <w:noProof/>
                <w:sz w:val="22"/>
                <w:szCs w:val="22"/>
              </w:rPr>
              <w:tab/>
            </w:r>
            <w:r w:rsidRPr="00FB524C">
              <w:rPr>
                <w:rStyle w:val="Hyperlink"/>
                <w:rFonts w:cstheme="majorHAnsi"/>
                <w:noProof/>
              </w:rPr>
              <w:t>Mô tả thông tin</w:t>
            </w:r>
            <w:r>
              <w:rPr>
                <w:noProof/>
                <w:webHidden/>
              </w:rPr>
              <w:tab/>
            </w:r>
            <w:r>
              <w:rPr>
                <w:noProof/>
                <w:webHidden/>
              </w:rPr>
              <w:fldChar w:fldCharType="begin"/>
            </w:r>
            <w:r>
              <w:rPr>
                <w:noProof/>
                <w:webHidden/>
              </w:rPr>
              <w:instrText xml:space="preserve"> PAGEREF _Toc209883938 \h </w:instrText>
            </w:r>
          </w:ins>
          <w:r>
            <w:rPr>
              <w:noProof/>
              <w:webHidden/>
            </w:rPr>
          </w:r>
          <w:r>
            <w:rPr>
              <w:noProof/>
              <w:webHidden/>
            </w:rPr>
            <w:fldChar w:fldCharType="separate"/>
          </w:r>
          <w:ins w:id="252" w:author="Nguyen Duc Anh" w:date="2025-09-27T16:44:00Z">
            <w:r>
              <w:rPr>
                <w:noProof/>
                <w:webHidden/>
              </w:rPr>
              <w:t>64</w:t>
            </w:r>
            <w:r>
              <w:rPr>
                <w:noProof/>
                <w:webHidden/>
              </w:rPr>
              <w:fldChar w:fldCharType="end"/>
            </w:r>
            <w:r w:rsidRPr="00FB524C">
              <w:rPr>
                <w:rStyle w:val="Hyperlink"/>
                <w:noProof/>
              </w:rPr>
              <w:fldChar w:fldCharType="end"/>
            </w:r>
          </w:ins>
        </w:p>
        <w:p w14:paraId="7D041314" w14:textId="1D82E928" w:rsidR="002B1994" w:rsidRDefault="002B1994">
          <w:pPr>
            <w:pStyle w:val="TOC4"/>
            <w:tabs>
              <w:tab w:val="left" w:pos="2227"/>
              <w:tab w:val="right" w:leader="dot" w:pos="9062"/>
            </w:tabs>
            <w:rPr>
              <w:ins w:id="253" w:author="Nguyen Duc Anh" w:date="2025-09-27T16:44:00Z"/>
              <w:rFonts w:eastAsiaTheme="minorEastAsia"/>
              <w:noProof/>
              <w:sz w:val="22"/>
              <w:szCs w:val="22"/>
            </w:rPr>
          </w:pPr>
          <w:ins w:id="254"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"_Toc209883939"</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2.2.4.4</w:t>
            </w:r>
            <w:r>
              <w:rPr>
                <w:rFonts w:eastAsiaTheme="minorEastAsia"/>
                <w:noProof/>
                <w:sz w:val="22"/>
                <w:szCs w:val="22"/>
              </w:rPr>
              <w:tab/>
            </w:r>
            <w:r w:rsidRPr="00FB524C">
              <w:rPr>
                <w:rStyle w:val="Hyperlink"/>
                <w:rFonts w:cstheme="majorHAnsi"/>
                <w:noProof/>
              </w:rPr>
              <w:t>Màn hình tính năng</w:t>
            </w:r>
            <w:r>
              <w:rPr>
                <w:noProof/>
                <w:webHidden/>
              </w:rPr>
              <w:tab/>
            </w:r>
            <w:r>
              <w:rPr>
                <w:noProof/>
                <w:webHidden/>
              </w:rPr>
              <w:fldChar w:fldCharType="begin"/>
            </w:r>
            <w:r>
              <w:rPr>
                <w:noProof/>
                <w:webHidden/>
              </w:rPr>
              <w:instrText xml:space="preserve"> PAGEREF _Toc209883939 \h </w:instrText>
            </w:r>
          </w:ins>
          <w:r>
            <w:rPr>
              <w:noProof/>
              <w:webHidden/>
            </w:rPr>
          </w:r>
          <w:r>
            <w:rPr>
              <w:noProof/>
              <w:webHidden/>
            </w:rPr>
            <w:fldChar w:fldCharType="separate"/>
          </w:r>
          <w:ins w:id="255" w:author="Nguyen Duc Anh" w:date="2025-09-27T16:44:00Z">
            <w:r>
              <w:rPr>
                <w:noProof/>
                <w:webHidden/>
              </w:rPr>
              <w:t>69</w:t>
            </w:r>
            <w:r>
              <w:rPr>
                <w:noProof/>
                <w:webHidden/>
              </w:rPr>
              <w:fldChar w:fldCharType="end"/>
            </w:r>
            <w:r w:rsidRPr="00FB524C">
              <w:rPr>
                <w:rStyle w:val="Hyperlink"/>
                <w:noProof/>
              </w:rPr>
              <w:fldChar w:fldCharType="end"/>
            </w:r>
          </w:ins>
        </w:p>
        <w:p w14:paraId="205CE9FE" w14:textId="6C03F576" w:rsidR="002B1994" w:rsidRDefault="002B1994">
          <w:pPr>
            <w:pStyle w:val="TOC4"/>
            <w:tabs>
              <w:tab w:val="left" w:pos="2227"/>
              <w:tab w:val="right" w:leader="dot" w:pos="9062"/>
            </w:tabs>
            <w:rPr>
              <w:ins w:id="256" w:author="Nguyen Duc Anh" w:date="2025-09-27T16:44:00Z"/>
              <w:rFonts w:eastAsiaTheme="minorEastAsia"/>
              <w:noProof/>
              <w:sz w:val="22"/>
              <w:szCs w:val="22"/>
            </w:rPr>
          </w:pPr>
          <w:ins w:id="257"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"_Toc209883940"</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2.2.4.5</w:t>
            </w:r>
            <w:r>
              <w:rPr>
                <w:rFonts w:eastAsiaTheme="minorEastAsia"/>
                <w:noProof/>
                <w:sz w:val="22"/>
                <w:szCs w:val="22"/>
              </w:rPr>
              <w:tab/>
            </w:r>
            <w:r w:rsidRPr="00FB524C">
              <w:rPr>
                <w:rStyle w:val="Hyperlink"/>
                <w:rFonts w:cstheme="majorHAnsi"/>
                <w:noProof/>
              </w:rPr>
              <w:t>Quy tắc validation và trường hợp ngoại lệ</w:t>
            </w:r>
            <w:r>
              <w:rPr>
                <w:noProof/>
                <w:webHidden/>
              </w:rPr>
              <w:tab/>
            </w:r>
            <w:r>
              <w:rPr>
                <w:noProof/>
                <w:webHidden/>
              </w:rPr>
              <w:fldChar w:fldCharType="begin"/>
            </w:r>
            <w:r>
              <w:rPr>
                <w:noProof/>
                <w:webHidden/>
              </w:rPr>
              <w:instrText xml:space="preserve"> PAGEREF _Toc209883940 \h </w:instrText>
            </w:r>
          </w:ins>
          <w:r>
            <w:rPr>
              <w:noProof/>
              <w:webHidden/>
            </w:rPr>
          </w:r>
          <w:r>
            <w:rPr>
              <w:noProof/>
              <w:webHidden/>
            </w:rPr>
            <w:fldChar w:fldCharType="separate"/>
          </w:r>
          <w:ins w:id="258" w:author="Nguyen Duc Anh" w:date="2025-09-27T16:44:00Z">
            <w:r>
              <w:rPr>
                <w:noProof/>
                <w:webHidden/>
              </w:rPr>
              <w:t>71</w:t>
            </w:r>
            <w:r>
              <w:rPr>
                <w:noProof/>
                <w:webHidden/>
              </w:rPr>
              <w:fldChar w:fldCharType="end"/>
            </w:r>
            <w:r w:rsidRPr="00FB524C">
              <w:rPr>
                <w:rStyle w:val="Hyperlink"/>
                <w:noProof/>
              </w:rPr>
              <w:fldChar w:fldCharType="end"/>
            </w:r>
          </w:ins>
        </w:p>
        <w:p w14:paraId="27897557" w14:textId="34042758" w:rsidR="002B1994" w:rsidRDefault="002B1994">
          <w:pPr>
            <w:pStyle w:val="TOC4"/>
            <w:tabs>
              <w:tab w:val="left" w:pos="2227"/>
              <w:tab w:val="right" w:leader="dot" w:pos="9062"/>
            </w:tabs>
            <w:rPr>
              <w:ins w:id="259" w:author="Nguyen Duc Anh" w:date="2025-09-27T16:44:00Z"/>
              <w:rFonts w:eastAsiaTheme="minorEastAsia"/>
              <w:noProof/>
              <w:sz w:val="22"/>
              <w:szCs w:val="22"/>
            </w:rPr>
          </w:pPr>
          <w:ins w:id="260"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"_Toc209883941"</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2.2.4.6</w:t>
            </w:r>
            <w:r>
              <w:rPr>
                <w:rFonts w:eastAsiaTheme="minorEastAsia"/>
                <w:noProof/>
                <w:sz w:val="22"/>
                <w:szCs w:val="22"/>
              </w:rPr>
              <w:tab/>
            </w:r>
            <w:r w:rsidRPr="00FB524C">
              <w:rPr>
                <w:rStyle w:val="Hyperlink"/>
                <w:rFonts w:cstheme="majorHAnsi"/>
                <w:noProof/>
              </w:rPr>
              <w:t>Mệnh giá tiền tệ</w:t>
            </w:r>
            <w:r>
              <w:rPr>
                <w:noProof/>
                <w:webHidden/>
              </w:rPr>
              <w:tab/>
            </w:r>
            <w:r>
              <w:rPr>
                <w:noProof/>
                <w:webHidden/>
              </w:rPr>
              <w:fldChar w:fldCharType="begin"/>
            </w:r>
            <w:r>
              <w:rPr>
                <w:noProof/>
                <w:webHidden/>
              </w:rPr>
              <w:instrText xml:space="preserve"> PAGEREF _Toc209883941 \h </w:instrText>
            </w:r>
          </w:ins>
          <w:r>
            <w:rPr>
              <w:noProof/>
              <w:webHidden/>
            </w:rPr>
          </w:r>
          <w:r>
            <w:rPr>
              <w:noProof/>
              <w:webHidden/>
            </w:rPr>
            <w:fldChar w:fldCharType="separate"/>
          </w:r>
          <w:ins w:id="261" w:author="Nguyen Duc Anh" w:date="2025-09-27T16:44:00Z">
            <w:r>
              <w:rPr>
                <w:noProof/>
                <w:webHidden/>
              </w:rPr>
              <w:t>71</w:t>
            </w:r>
            <w:r>
              <w:rPr>
                <w:noProof/>
                <w:webHidden/>
              </w:rPr>
              <w:fldChar w:fldCharType="end"/>
            </w:r>
            <w:r w:rsidRPr="00FB524C">
              <w:rPr>
                <w:rStyle w:val="Hyperlink"/>
                <w:noProof/>
              </w:rPr>
              <w:fldChar w:fldCharType="end"/>
            </w:r>
          </w:ins>
        </w:p>
        <w:p w14:paraId="5F6749B2" w14:textId="03D331D7" w:rsidR="002B1994" w:rsidRDefault="002B1994">
          <w:pPr>
            <w:pStyle w:val="TOC3"/>
            <w:rPr>
              <w:ins w:id="262" w:author="Nguyen Duc Anh" w:date="2025-09-27T16:44:00Z"/>
              <w:rFonts w:eastAsiaTheme="minorEastAsia"/>
              <w:i w:val="0"/>
              <w:noProof/>
              <w:sz w:val="22"/>
              <w:szCs w:val="22"/>
            </w:rPr>
          </w:pPr>
          <w:ins w:id="263"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"_Toc209883942"</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lang w:val="vi-VN"/>
              </w:rPr>
              <w:t>2.2.5</w:t>
            </w:r>
            <w:r>
              <w:rPr>
                <w:rFonts w:eastAsiaTheme="minorEastAsia"/>
                <w:i w:val="0"/>
                <w:noProof/>
                <w:sz w:val="22"/>
                <w:szCs w:val="22"/>
              </w:rPr>
              <w:tab/>
            </w:r>
            <w:r w:rsidRPr="00FB524C">
              <w:rPr>
                <w:rStyle w:val="Hyperlink"/>
                <w:rFonts w:cstheme="majorHAnsi"/>
                <w:noProof/>
              </w:rPr>
              <w:t>Hủy giao dịch bán ngoại tệ</w:t>
            </w:r>
            <w:r>
              <w:rPr>
                <w:noProof/>
                <w:webHidden/>
              </w:rPr>
              <w:tab/>
            </w:r>
            <w:r>
              <w:rPr>
                <w:noProof/>
                <w:webHidden/>
              </w:rPr>
              <w:fldChar w:fldCharType="begin"/>
            </w:r>
            <w:r>
              <w:rPr>
                <w:noProof/>
                <w:webHidden/>
              </w:rPr>
              <w:instrText xml:space="preserve"> PAGEREF _Toc209883942 \h </w:instrText>
            </w:r>
          </w:ins>
          <w:r>
            <w:rPr>
              <w:noProof/>
              <w:webHidden/>
            </w:rPr>
          </w:r>
          <w:r>
            <w:rPr>
              <w:noProof/>
              <w:webHidden/>
            </w:rPr>
            <w:fldChar w:fldCharType="separate"/>
          </w:r>
          <w:ins w:id="264" w:author="Nguyen Duc Anh" w:date="2025-09-27T16:44:00Z">
            <w:r>
              <w:rPr>
                <w:noProof/>
                <w:webHidden/>
              </w:rPr>
              <w:t>71</w:t>
            </w:r>
            <w:r>
              <w:rPr>
                <w:noProof/>
                <w:webHidden/>
              </w:rPr>
              <w:fldChar w:fldCharType="end"/>
            </w:r>
            <w:r w:rsidRPr="00FB524C">
              <w:rPr>
                <w:rStyle w:val="Hyperlink"/>
                <w:noProof/>
              </w:rPr>
              <w:fldChar w:fldCharType="end"/>
            </w:r>
          </w:ins>
        </w:p>
        <w:p w14:paraId="18830942" w14:textId="1E5C7D71" w:rsidR="002B1994" w:rsidRDefault="002B1994">
          <w:pPr>
            <w:pStyle w:val="TOC4"/>
            <w:tabs>
              <w:tab w:val="left" w:pos="2227"/>
              <w:tab w:val="right" w:leader="dot" w:pos="9062"/>
            </w:tabs>
            <w:rPr>
              <w:ins w:id="265" w:author="Nguyen Duc Anh" w:date="2025-09-27T16:44:00Z"/>
              <w:rFonts w:eastAsiaTheme="minorEastAsia"/>
              <w:noProof/>
              <w:sz w:val="22"/>
              <w:szCs w:val="22"/>
            </w:rPr>
          </w:pPr>
          <w:ins w:id="266"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"_Toc209883943"</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2.2.5.1</w:t>
            </w:r>
            <w:r>
              <w:rPr>
                <w:rFonts w:eastAsiaTheme="minorEastAsia"/>
                <w:noProof/>
                <w:sz w:val="22"/>
                <w:szCs w:val="22"/>
              </w:rPr>
              <w:tab/>
            </w:r>
            <w:r w:rsidRPr="00FB524C">
              <w:rPr>
                <w:rStyle w:val="Hyperlink"/>
                <w:rFonts w:cstheme="majorHAnsi"/>
                <w:noProof/>
              </w:rPr>
              <w:t>Mô tả chung</w:t>
            </w:r>
            <w:r>
              <w:rPr>
                <w:noProof/>
                <w:webHidden/>
              </w:rPr>
              <w:tab/>
            </w:r>
            <w:r>
              <w:rPr>
                <w:noProof/>
                <w:webHidden/>
              </w:rPr>
              <w:fldChar w:fldCharType="begin"/>
            </w:r>
            <w:r>
              <w:rPr>
                <w:noProof/>
                <w:webHidden/>
              </w:rPr>
              <w:instrText xml:space="preserve"> PAGEREF _Toc209883943 \h </w:instrText>
            </w:r>
          </w:ins>
          <w:r>
            <w:rPr>
              <w:noProof/>
              <w:webHidden/>
            </w:rPr>
          </w:r>
          <w:r>
            <w:rPr>
              <w:noProof/>
              <w:webHidden/>
            </w:rPr>
            <w:fldChar w:fldCharType="separate"/>
          </w:r>
          <w:ins w:id="267" w:author="Nguyen Duc Anh" w:date="2025-09-27T16:44:00Z">
            <w:r>
              <w:rPr>
                <w:noProof/>
                <w:webHidden/>
              </w:rPr>
              <w:t>71</w:t>
            </w:r>
            <w:r>
              <w:rPr>
                <w:noProof/>
                <w:webHidden/>
              </w:rPr>
              <w:fldChar w:fldCharType="end"/>
            </w:r>
            <w:r w:rsidRPr="00FB524C">
              <w:rPr>
                <w:rStyle w:val="Hyperlink"/>
                <w:noProof/>
              </w:rPr>
              <w:fldChar w:fldCharType="end"/>
            </w:r>
          </w:ins>
        </w:p>
        <w:p w14:paraId="7606E969" w14:textId="7E7A25D2" w:rsidR="002B1994" w:rsidRDefault="002B1994">
          <w:pPr>
            <w:pStyle w:val="TOC4"/>
            <w:tabs>
              <w:tab w:val="left" w:pos="2227"/>
              <w:tab w:val="right" w:leader="dot" w:pos="9062"/>
            </w:tabs>
            <w:rPr>
              <w:ins w:id="268" w:author="Nguyen Duc Anh" w:date="2025-09-27T16:44:00Z"/>
              <w:rFonts w:eastAsiaTheme="minorEastAsia"/>
              <w:noProof/>
              <w:sz w:val="22"/>
              <w:szCs w:val="22"/>
            </w:rPr>
          </w:pPr>
          <w:ins w:id="269"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"_Toc209883944"</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2.2.5.2</w:t>
            </w:r>
            <w:r>
              <w:rPr>
                <w:rFonts w:eastAsiaTheme="minorEastAsia"/>
                <w:noProof/>
                <w:sz w:val="22"/>
                <w:szCs w:val="22"/>
              </w:rPr>
              <w:tab/>
            </w:r>
            <w:r w:rsidRPr="00FB524C">
              <w:rPr>
                <w:rStyle w:val="Hyperlink"/>
                <w:rFonts w:cstheme="majorHAnsi"/>
                <w:noProof/>
              </w:rPr>
              <w:t>Quy trình thực hiện</w:t>
            </w:r>
            <w:r>
              <w:rPr>
                <w:noProof/>
                <w:webHidden/>
              </w:rPr>
              <w:tab/>
            </w:r>
            <w:r>
              <w:rPr>
                <w:noProof/>
                <w:webHidden/>
              </w:rPr>
              <w:fldChar w:fldCharType="begin"/>
            </w:r>
            <w:r>
              <w:rPr>
                <w:noProof/>
                <w:webHidden/>
              </w:rPr>
              <w:instrText xml:space="preserve"> PAGEREF _Toc209883944 \h </w:instrText>
            </w:r>
          </w:ins>
          <w:r>
            <w:rPr>
              <w:noProof/>
              <w:webHidden/>
            </w:rPr>
          </w:r>
          <w:r>
            <w:rPr>
              <w:noProof/>
              <w:webHidden/>
            </w:rPr>
            <w:fldChar w:fldCharType="separate"/>
          </w:r>
          <w:ins w:id="270" w:author="Nguyen Duc Anh" w:date="2025-09-27T16:44:00Z">
            <w:r>
              <w:rPr>
                <w:noProof/>
                <w:webHidden/>
              </w:rPr>
              <w:t>72</w:t>
            </w:r>
            <w:r>
              <w:rPr>
                <w:noProof/>
                <w:webHidden/>
              </w:rPr>
              <w:fldChar w:fldCharType="end"/>
            </w:r>
            <w:r w:rsidRPr="00FB524C">
              <w:rPr>
                <w:rStyle w:val="Hyperlink"/>
                <w:noProof/>
              </w:rPr>
              <w:fldChar w:fldCharType="end"/>
            </w:r>
          </w:ins>
        </w:p>
        <w:p w14:paraId="02356971" w14:textId="2674292F" w:rsidR="002B1994" w:rsidRDefault="002B1994">
          <w:pPr>
            <w:pStyle w:val="TOC4"/>
            <w:tabs>
              <w:tab w:val="left" w:pos="2227"/>
              <w:tab w:val="right" w:leader="dot" w:pos="9062"/>
            </w:tabs>
            <w:rPr>
              <w:ins w:id="271" w:author="Nguyen Duc Anh" w:date="2025-09-27T16:44:00Z"/>
              <w:rFonts w:eastAsiaTheme="minorEastAsia"/>
              <w:noProof/>
              <w:sz w:val="22"/>
              <w:szCs w:val="22"/>
            </w:rPr>
          </w:pPr>
          <w:ins w:id="272"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"_Toc209883945"</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2.2.5.3</w:t>
            </w:r>
            <w:r>
              <w:rPr>
                <w:rFonts w:eastAsiaTheme="minorEastAsia"/>
                <w:noProof/>
                <w:sz w:val="22"/>
                <w:szCs w:val="22"/>
              </w:rPr>
              <w:tab/>
            </w:r>
            <w:r w:rsidRPr="00FB524C">
              <w:rPr>
                <w:rStyle w:val="Hyperlink"/>
                <w:rFonts w:cstheme="majorHAnsi"/>
                <w:noProof/>
              </w:rPr>
              <w:t>Màn hình tính năng</w:t>
            </w:r>
            <w:r>
              <w:rPr>
                <w:noProof/>
                <w:webHidden/>
              </w:rPr>
              <w:tab/>
            </w:r>
            <w:r>
              <w:rPr>
                <w:noProof/>
                <w:webHidden/>
              </w:rPr>
              <w:fldChar w:fldCharType="begin"/>
            </w:r>
            <w:r>
              <w:rPr>
                <w:noProof/>
                <w:webHidden/>
              </w:rPr>
              <w:instrText xml:space="preserve"> PAGEREF _Toc209883945 \h </w:instrText>
            </w:r>
          </w:ins>
          <w:r>
            <w:rPr>
              <w:noProof/>
              <w:webHidden/>
            </w:rPr>
          </w:r>
          <w:r>
            <w:rPr>
              <w:noProof/>
              <w:webHidden/>
            </w:rPr>
            <w:fldChar w:fldCharType="separate"/>
          </w:r>
          <w:ins w:id="273" w:author="Nguyen Duc Anh" w:date="2025-09-27T16:44:00Z">
            <w:r>
              <w:rPr>
                <w:noProof/>
                <w:webHidden/>
              </w:rPr>
              <w:t>73</w:t>
            </w:r>
            <w:r>
              <w:rPr>
                <w:noProof/>
                <w:webHidden/>
              </w:rPr>
              <w:fldChar w:fldCharType="end"/>
            </w:r>
            <w:r w:rsidRPr="00FB524C">
              <w:rPr>
                <w:rStyle w:val="Hyperlink"/>
                <w:noProof/>
              </w:rPr>
              <w:fldChar w:fldCharType="end"/>
            </w:r>
          </w:ins>
        </w:p>
        <w:p w14:paraId="561AD71C" w14:textId="08B53497" w:rsidR="002B1994" w:rsidRDefault="002B1994">
          <w:pPr>
            <w:pStyle w:val="TOC3"/>
            <w:rPr>
              <w:ins w:id="274" w:author="Nguyen Duc Anh" w:date="2025-09-27T16:44:00Z"/>
              <w:rFonts w:eastAsiaTheme="minorEastAsia"/>
              <w:i w:val="0"/>
              <w:noProof/>
              <w:sz w:val="22"/>
              <w:szCs w:val="22"/>
            </w:rPr>
          </w:pPr>
          <w:ins w:id="275"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"_Toc209883946"</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lang w:val="vi-VN"/>
              </w:rPr>
              <w:t>2.2.6</w:t>
            </w:r>
            <w:r>
              <w:rPr>
                <w:rFonts w:eastAsiaTheme="minorEastAsia"/>
                <w:i w:val="0"/>
                <w:noProof/>
                <w:sz w:val="22"/>
                <w:szCs w:val="22"/>
              </w:rPr>
              <w:tab/>
            </w:r>
            <w:r w:rsidRPr="00FB524C">
              <w:rPr>
                <w:rStyle w:val="Hyperlink"/>
                <w:rFonts w:cstheme="majorHAnsi"/>
                <w:noProof/>
              </w:rPr>
              <w:t>Gửi duyệt giao dịch bán ngoại tệ</w:t>
            </w:r>
            <w:r>
              <w:rPr>
                <w:noProof/>
                <w:webHidden/>
              </w:rPr>
              <w:tab/>
            </w:r>
            <w:r>
              <w:rPr>
                <w:noProof/>
                <w:webHidden/>
              </w:rPr>
              <w:fldChar w:fldCharType="begin"/>
            </w:r>
            <w:r>
              <w:rPr>
                <w:noProof/>
                <w:webHidden/>
              </w:rPr>
              <w:instrText xml:space="preserve"> PAGEREF _Toc209883946 \h </w:instrText>
            </w:r>
          </w:ins>
          <w:r>
            <w:rPr>
              <w:noProof/>
              <w:webHidden/>
            </w:rPr>
          </w:r>
          <w:r>
            <w:rPr>
              <w:noProof/>
              <w:webHidden/>
            </w:rPr>
            <w:fldChar w:fldCharType="separate"/>
          </w:r>
          <w:ins w:id="276" w:author="Nguyen Duc Anh" w:date="2025-09-27T16:44:00Z">
            <w:r>
              <w:rPr>
                <w:noProof/>
                <w:webHidden/>
              </w:rPr>
              <w:t>73</w:t>
            </w:r>
            <w:r>
              <w:rPr>
                <w:noProof/>
                <w:webHidden/>
              </w:rPr>
              <w:fldChar w:fldCharType="end"/>
            </w:r>
            <w:r w:rsidRPr="00FB524C">
              <w:rPr>
                <w:rStyle w:val="Hyperlink"/>
                <w:noProof/>
              </w:rPr>
              <w:fldChar w:fldCharType="end"/>
            </w:r>
          </w:ins>
        </w:p>
        <w:p w14:paraId="5EBB3CD1" w14:textId="5F52422C" w:rsidR="002B1994" w:rsidRDefault="002B1994">
          <w:pPr>
            <w:pStyle w:val="TOC4"/>
            <w:tabs>
              <w:tab w:val="left" w:pos="2227"/>
              <w:tab w:val="right" w:leader="dot" w:pos="9062"/>
            </w:tabs>
            <w:rPr>
              <w:ins w:id="277" w:author="Nguyen Duc Anh" w:date="2025-09-27T16:44:00Z"/>
              <w:rFonts w:eastAsiaTheme="minorEastAsia"/>
              <w:noProof/>
              <w:sz w:val="22"/>
              <w:szCs w:val="22"/>
            </w:rPr>
          </w:pPr>
          <w:ins w:id="278" w:author="Nguyen Duc Anh" w:date="2025-09-27T16:44:00Z">
            <w:r w:rsidRPr="00FB524C">
              <w:rPr>
                <w:rStyle w:val="Hyperlink"/>
                <w:noProof/>
              </w:rPr>
              <w:lastRenderedPageBreak/>
              <w:fldChar w:fldCharType="begin"/>
            </w:r>
            <w:r w:rsidRPr="00FB524C">
              <w:rPr>
                <w:rStyle w:val="Hyperlink"/>
                <w:noProof/>
              </w:rPr>
              <w:instrText xml:space="preserve"> </w:instrText>
            </w:r>
            <w:r>
              <w:rPr>
                <w:noProof/>
              </w:rPr>
              <w:instrText>HYPERLINK \l "_Toc209883947"</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2.2.6.1</w:t>
            </w:r>
            <w:r>
              <w:rPr>
                <w:rFonts w:eastAsiaTheme="minorEastAsia"/>
                <w:noProof/>
                <w:sz w:val="22"/>
                <w:szCs w:val="22"/>
              </w:rPr>
              <w:tab/>
            </w:r>
            <w:r w:rsidRPr="00FB524C">
              <w:rPr>
                <w:rStyle w:val="Hyperlink"/>
                <w:rFonts w:cstheme="majorHAnsi"/>
                <w:noProof/>
              </w:rPr>
              <w:t>Mô tả chung</w:t>
            </w:r>
            <w:r>
              <w:rPr>
                <w:noProof/>
                <w:webHidden/>
              </w:rPr>
              <w:tab/>
            </w:r>
            <w:r>
              <w:rPr>
                <w:noProof/>
                <w:webHidden/>
              </w:rPr>
              <w:fldChar w:fldCharType="begin"/>
            </w:r>
            <w:r>
              <w:rPr>
                <w:noProof/>
                <w:webHidden/>
              </w:rPr>
              <w:instrText xml:space="preserve"> PAGEREF _Toc209883947 \h </w:instrText>
            </w:r>
          </w:ins>
          <w:r>
            <w:rPr>
              <w:noProof/>
              <w:webHidden/>
            </w:rPr>
          </w:r>
          <w:r>
            <w:rPr>
              <w:noProof/>
              <w:webHidden/>
            </w:rPr>
            <w:fldChar w:fldCharType="separate"/>
          </w:r>
          <w:ins w:id="279" w:author="Nguyen Duc Anh" w:date="2025-09-27T16:44:00Z">
            <w:r>
              <w:rPr>
                <w:noProof/>
                <w:webHidden/>
              </w:rPr>
              <w:t>73</w:t>
            </w:r>
            <w:r>
              <w:rPr>
                <w:noProof/>
                <w:webHidden/>
              </w:rPr>
              <w:fldChar w:fldCharType="end"/>
            </w:r>
            <w:r w:rsidRPr="00FB524C">
              <w:rPr>
                <w:rStyle w:val="Hyperlink"/>
                <w:noProof/>
              </w:rPr>
              <w:fldChar w:fldCharType="end"/>
            </w:r>
          </w:ins>
        </w:p>
        <w:p w14:paraId="50190121" w14:textId="72D7479E" w:rsidR="002B1994" w:rsidRDefault="002B1994">
          <w:pPr>
            <w:pStyle w:val="TOC4"/>
            <w:tabs>
              <w:tab w:val="left" w:pos="2227"/>
              <w:tab w:val="right" w:leader="dot" w:pos="9062"/>
            </w:tabs>
            <w:rPr>
              <w:ins w:id="280" w:author="Nguyen Duc Anh" w:date="2025-09-27T16:44:00Z"/>
              <w:rFonts w:eastAsiaTheme="minorEastAsia"/>
              <w:noProof/>
              <w:sz w:val="22"/>
              <w:szCs w:val="22"/>
            </w:rPr>
          </w:pPr>
          <w:ins w:id="281"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"_Toc209883948"</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2.2.6.2</w:t>
            </w:r>
            <w:r>
              <w:rPr>
                <w:rFonts w:eastAsiaTheme="minorEastAsia"/>
                <w:noProof/>
                <w:sz w:val="22"/>
                <w:szCs w:val="22"/>
              </w:rPr>
              <w:tab/>
            </w:r>
            <w:r w:rsidRPr="00FB524C">
              <w:rPr>
                <w:rStyle w:val="Hyperlink"/>
                <w:rFonts w:cstheme="majorHAnsi"/>
                <w:noProof/>
              </w:rPr>
              <w:t>Quy trình thực hiện</w:t>
            </w:r>
            <w:r>
              <w:rPr>
                <w:noProof/>
                <w:webHidden/>
              </w:rPr>
              <w:tab/>
            </w:r>
            <w:r>
              <w:rPr>
                <w:noProof/>
                <w:webHidden/>
              </w:rPr>
              <w:fldChar w:fldCharType="begin"/>
            </w:r>
            <w:r>
              <w:rPr>
                <w:noProof/>
                <w:webHidden/>
              </w:rPr>
              <w:instrText xml:space="preserve"> PAGEREF _Toc209883948 \h </w:instrText>
            </w:r>
          </w:ins>
          <w:r>
            <w:rPr>
              <w:noProof/>
              <w:webHidden/>
            </w:rPr>
          </w:r>
          <w:r>
            <w:rPr>
              <w:noProof/>
              <w:webHidden/>
            </w:rPr>
            <w:fldChar w:fldCharType="separate"/>
          </w:r>
          <w:ins w:id="282" w:author="Nguyen Duc Anh" w:date="2025-09-27T16:44:00Z">
            <w:r>
              <w:rPr>
                <w:noProof/>
                <w:webHidden/>
              </w:rPr>
              <w:t>73</w:t>
            </w:r>
            <w:r>
              <w:rPr>
                <w:noProof/>
                <w:webHidden/>
              </w:rPr>
              <w:fldChar w:fldCharType="end"/>
            </w:r>
            <w:r w:rsidRPr="00FB524C">
              <w:rPr>
                <w:rStyle w:val="Hyperlink"/>
                <w:noProof/>
              </w:rPr>
              <w:fldChar w:fldCharType="end"/>
            </w:r>
          </w:ins>
        </w:p>
        <w:p w14:paraId="6A4D3BB5" w14:textId="223C6FD3" w:rsidR="002B1994" w:rsidRDefault="002B1994">
          <w:pPr>
            <w:pStyle w:val="TOC4"/>
            <w:tabs>
              <w:tab w:val="left" w:pos="2227"/>
              <w:tab w:val="right" w:leader="dot" w:pos="9062"/>
            </w:tabs>
            <w:rPr>
              <w:ins w:id="283" w:author="Nguyen Duc Anh" w:date="2025-09-27T16:44:00Z"/>
              <w:rFonts w:eastAsiaTheme="minorEastAsia"/>
              <w:noProof/>
              <w:sz w:val="22"/>
              <w:szCs w:val="22"/>
            </w:rPr>
          </w:pPr>
          <w:ins w:id="284"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"_Toc209883949"</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2.2.6.3</w:t>
            </w:r>
            <w:r>
              <w:rPr>
                <w:rFonts w:eastAsiaTheme="minorEastAsia"/>
                <w:noProof/>
                <w:sz w:val="22"/>
                <w:szCs w:val="22"/>
              </w:rPr>
              <w:tab/>
            </w:r>
            <w:r w:rsidRPr="00FB524C">
              <w:rPr>
                <w:rStyle w:val="Hyperlink"/>
                <w:rFonts w:cstheme="majorHAnsi"/>
                <w:noProof/>
              </w:rPr>
              <w:t>Màn hình tính năng</w:t>
            </w:r>
            <w:r>
              <w:rPr>
                <w:noProof/>
                <w:webHidden/>
              </w:rPr>
              <w:tab/>
            </w:r>
            <w:r>
              <w:rPr>
                <w:noProof/>
                <w:webHidden/>
              </w:rPr>
              <w:fldChar w:fldCharType="begin"/>
            </w:r>
            <w:r>
              <w:rPr>
                <w:noProof/>
                <w:webHidden/>
              </w:rPr>
              <w:instrText xml:space="preserve"> PAGEREF _Toc209883949 \h </w:instrText>
            </w:r>
          </w:ins>
          <w:r>
            <w:rPr>
              <w:noProof/>
              <w:webHidden/>
            </w:rPr>
          </w:r>
          <w:r>
            <w:rPr>
              <w:noProof/>
              <w:webHidden/>
            </w:rPr>
            <w:fldChar w:fldCharType="separate"/>
          </w:r>
          <w:ins w:id="285" w:author="Nguyen Duc Anh" w:date="2025-09-27T16:44:00Z">
            <w:r>
              <w:rPr>
                <w:noProof/>
                <w:webHidden/>
              </w:rPr>
              <w:t>74</w:t>
            </w:r>
            <w:r>
              <w:rPr>
                <w:noProof/>
                <w:webHidden/>
              </w:rPr>
              <w:fldChar w:fldCharType="end"/>
            </w:r>
            <w:r w:rsidRPr="00FB524C">
              <w:rPr>
                <w:rStyle w:val="Hyperlink"/>
                <w:noProof/>
              </w:rPr>
              <w:fldChar w:fldCharType="end"/>
            </w:r>
          </w:ins>
        </w:p>
        <w:p w14:paraId="2FF87E19" w14:textId="79C52DCA" w:rsidR="002B1994" w:rsidRDefault="002B1994">
          <w:pPr>
            <w:pStyle w:val="TOC3"/>
            <w:rPr>
              <w:ins w:id="286" w:author="Nguyen Duc Anh" w:date="2025-09-27T16:44:00Z"/>
              <w:rFonts w:eastAsiaTheme="minorEastAsia"/>
              <w:i w:val="0"/>
              <w:noProof/>
              <w:sz w:val="22"/>
              <w:szCs w:val="22"/>
            </w:rPr>
          </w:pPr>
          <w:ins w:id="287"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"_Toc209883950"</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lang w:val="vi-VN"/>
              </w:rPr>
              <w:t>2.2.7</w:t>
            </w:r>
            <w:r>
              <w:rPr>
                <w:rFonts w:eastAsiaTheme="minorEastAsia"/>
                <w:i w:val="0"/>
                <w:noProof/>
                <w:sz w:val="22"/>
                <w:szCs w:val="22"/>
              </w:rPr>
              <w:tab/>
            </w:r>
            <w:r w:rsidRPr="00FB524C">
              <w:rPr>
                <w:rStyle w:val="Hyperlink"/>
                <w:rFonts w:cstheme="majorHAnsi"/>
                <w:noProof/>
              </w:rPr>
              <w:t>Phê duyệt/từ chối</w:t>
            </w:r>
            <w:r w:rsidRPr="00FB524C">
              <w:rPr>
                <w:rStyle w:val="Hyperlink"/>
                <w:rFonts w:cstheme="majorHAnsi"/>
                <w:noProof/>
                <w:lang w:val="vi-VN"/>
              </w:rPr>
              <w:t xml:space="preserve"> </w:t>
            </w:r>
            <w:r w:rsidRPr="00FB524C">
              <w:rPr>
                <w:rStyle w:val="Hyperlink"/>
                <w:rFonts w:cstheme="majorHAnsi"/>
                <w:noProof/>
              </w:rPr>
              <w:t>giao dịch bán ngoại tệ</w:t>
            </w:r>
            <w:r>
              <w:rPr>
                <w:noProof/>
                <w:webHidden/>
              </w:rPr>
              <w:tab/>
            </w:r>
            <w:r>
              <w:rPr>
                <w:noProof/>
                <w:webHidden/>
              </w:rPr>
              <w:fldChar w:fldCharType="begin"/>
            </w:r>
            <w:r>
              <w:rPr>
                <w:noProof/>
                <w:webHidden/>
              </w:rPr>
              <w:instrText xml:space="preserve"> PAGEREF _Toc209883950 \h </w:instrText>
            </w:r>
          </w:ins>
          <w:r>
            <w:rPr>
              <w:noProof/>
              <w:webHidden/>
            </w:rPr>
          </w:r>
          <w:r>
            <w:rPr>
              <w:noProof/>
              <w:webHidden/>
            </w:rPr>
            <w:fldChar w:fldCharType="separate"/>
          </w:r>
          <w:ins w:id="288" w:author="Nguyen Duc Anh" w:date="2025-09-27T16:44:00Z">
            <w:r>
              <w:rPr>
                <w:noProof/>
                <w:webHidden/>
              </w:rPr>
              <w:t>74</w:t>
            </w:r>
            <w:r>
              <w:rPr>
                <w:noProof/>
                <w:webHidden/>
              </w:rPr>
              <w:fldChar w:fldCharType="end"/>
            </w:r>
            <w:r w:rsidRPr="00FB524C">
              <w:rPr>
                <w:rStyle w:val="Hyperlink"/>
                <w:noProof/>
              </w:rPr>
              <w:fldChar w:fldCharType="end"/>
            </w:r>
          </w:ins>
        </w:p>
        <w:p w14:paraId="6B0A5BC6" w14:textId="4F3A043F" w:rsidR="002B1994" w:rsidRDefault="002B1994">
          <w:pPr>
            <w:pStyle w:val="TOC4"/>
            <w:tabs>
              <w:tab w:val="left" w:pos="2227"/>
              <w:tab w:val="right" w:leader="dot" w:pos="9062"/>
            </w:tabs>
            <w:rPr>
              <w:ins w:id="289" w:author="Nguyen Duc Anh" w:date="2025-09-27T16:44:00Z"/>
              <w:rFonts w:eastAsiaTheme="minorEastAsia"/>
              <w:noProof/>
              <w:sz w:val="22"/>
              <w:szCs w:val="22"/>
            </w:rPr>
          </w:pPr>
          <w:ins w:id="290"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"_Toc209883951"</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2.2.7.1</w:t>
            </w:r>
            <w:r>
              <w:rPr>
                <w:rFonts w:eastAsiaTheme="minorEastAsia"/>
                <w:noProof/>
                <w:sz w:val="22"/>
                <w:szCs w:val="22"/>
              </w:rPr>
              <w:tab/>
            </w:r>
            <w:r w:rsidRPr="00FB524C">
              <w:rPr>
                <w:rStyle w:val="Hyperlink"/>
                <w:rFonts w:cstheme="majorHAnsi"/>
                <w:noProof/>
              </w:rPr>
              <w:t>Mô tả chung</w:t>
            </w:r>
            <w:r>
              <w:rPr>
                <w:noProof/>
                <w:webHidden/>
              </w:rPr>
              <w:tab/>
            </w:r>
            <w:r>
              <w:rPr>
                <w:noProof/>
                <w:webHidden/>
              </w:rPr>
              <w:fldChar w:fldCharType="begin"/>
            </w:r>
            <w:r>
              <w:rPr>
                <w:noProof/>
                <w:webHidden/>
              </w:rPr>
              <w:instrText xml:space="preserve"> PAGEREF _Toc209883951 \h </w:instrText>
            </w:r>
          </w:ins>
          <w:r>
            <w:rPr>
              <w:noProof/>
              <w:webHidden/>
            </w:rPr>
          </w:r>
          <w:r>
            <w:rPr>
              <w:noProof/>
              <w:webHidden/>
            </w:rPr>
            <w:fldChar w:fldCharType="separate"/>
          </w:r>
          <w:ins w:id="291" w:author="Nguyen Duc Anh" w:date="2025-09-27T16:44:00Z">
            <w:r>
              <w:rPr>
                <w:noProof/>
                <w:webHidden/>
              </w:rPr>
              <w:t>74</w:t>
            </w:r>
            <w:r>
              <w:rPr>
                <w:noProof/>
                <w:webHidden/>
              </w:rPr>
              <w:fldChar w:fldCharType="end"/>
            </w:r>
            <w:r w:rsidRPr="00FB524C">
              <w:rPr>
                <w:rStyle w:val="Hyperlink"/>
                <w:noProof/>
              </w:rPr>
              <w:fldChar w:fldCharType="end"/>
            </w:r>
          </w:ins>
        </w:p>
        <w:p w14:paraId="076F9AD7" w14:textId="3C799B47" w:rsidR="002B1994" w:rsidRDefault="002B1994">
          <w:pPr>
            <w:pStyle w:val="TOC4"/>
            <w:tabs>
              <w:tab w:val="left" w:pos="2227"/>
              <w:tab w:val="right" w:leader="dot" w:pos="9062"/>
            </w:tabs>
            <w:rPr>
              <w:ins w:id="292" w:author="Nguyen Duc Anh" w:date="2025-09-27T16:44:00Z"/>
              <w:rFonts w:eastAsiaTheme="minorEastAsia"/>
              <w:noProof/>
              <w:sz w:val="22"/>
              <w:szCs w:val="22"/>
            </w:rPr>
          </w:pPr>
          <w:ins w:id="293"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"_Toc209883952"</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2.2.7.2</w:t>
            </w:r>
            <w:r>
              <w:rPr>
                <w:rFonts w:eastAsiaTheme="minorEastAsia"/>
                <w:noProof/>
                <w:sz w:val="22"/>
                <w:szCs w:val="22"/>
              </w:rPr>
              <w:tab/>
            </w:r>
            <w:r w:rsidRPr="00FB524C">
              <w:rPr>
                <w:rStyle w:val="Hyperlink"/>
                <w:rFonts w:cstheme="majorHAnsi"/>
                <w:noProof/>
              </w:rPr>
              <w:t>Quy trình thực hiện</w:t>
            </w:r>
            <w:r>
              <w:rPr>
                <w:noProof/>
                <w:webHidden/>
              </w:rPr>
              <w:tab/>
            </w:r>
            <w:r>
              <w:rPr>
                <w:noProof/>
                <w:webHidden/>
              </w:rPr>
              <w:fldChar w:fldCharType="begin"/>
            </w:r>
            <w:r>
              <w:rPr>
                <w:noProof/>
                <w:webHidden/>
              </w:rPr>
              <w:instrText xml:space="preserve"> PAGEREF _Toc209883952 \h </w:instrText>
            </w:r>
          </w:ins>
          <w:r>
            <w:rPr>
              <w:noProof/>
              <w:webHidden/>
            </w:rPr>
          </w:r>
          <w:r>
            <w:rPr>
              <w:noProof/>
              <w:webHidden/>
            </w:rPr>
            <w:fldChar w:fldCharType="separate"/>
          </w:r>
          <w:ins w:id="294" w:author="Nguyen Duc Anh" w:date="2025-09-27T16:44:00Z">
            <w:r>
              <w:rPr>
                <w:noProof/>
                <w:webHidden/>
              </w:rPr>
              <w:t>75</w:t>
            </w:r>
            <w:r>
              <w:rPr>
                <w:noProof/>
                <w:webHidden/>
              </w:rPr>
              <w:fldChar w:fldCharType="end"/>
            </w:r>
            <w:r w:rsidRPr="00FB524C">
              <w:rPr>
                <w:rStyle w:val="Hyperlink"/>
                <w:noProof/>
              </w:rPr>
              <w:fldChar w:fldCharType="end"/>
            </w:r>
          </w:ins>
        </w:p>
        <w:p w14:paraId="5F93F0C3" w14:textId="2F379C2C" w:rsidR="002B1994" w:rsidRDefault="002B1994">
          <w:pPr>
            <w:pStyle w:val="TOC4"/>
            <w:tabs>
              <w:tab w:val="left" w:pos="2227"/>
              <w:tab w:val="right" w:leader="dot" w:pos="9062"/>
            </w:tabs>
            <w:rPr>
              <w:ins w:id="295" w:author="Nguyen Duc Anh" w:date="2025-09-27T16:44:00Z"/>
              <w:rFonts w:eastAsiaTheme="minorEastAsia"/>
              <w:noProof/>
              <w:sz w:val="22"/>
              <w:szCs w:val="22"/>
            </w:rPr>
          </w:pPr>
          <w:ins w:id="296"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"_Toc209883953"</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2.2.7.3</w:t>
            </w:r>
            <w:r>
              <w:rPr>
                <w:rFonts w:eastAsiaTheme="minorEastAsia"/>
                <w:noProof/>
                <w:sz w:val="22"/>
                <w:szCs w:val="22"/>
              </w:rPr>
              <w:tab/>
            </w:r>
            <w:r w:rsidRPr="00FB524C">
              <w:rPr>
                <w:rStyle w:val="Hyperlink"/>
                <w:rFonts w:cstheme="majorHAnsi"/>
                <w:noProof/>
              </w:rPr>
              <w:t>Màn hình tính năng</w:t>
            </w:r>
            <w:r>
              <w:rPr>
                <w:noProof/>
                <w:webHidden/>
              </w:rPr>
              <w:tab/>
            </w:r>
            <w:r>
              <w:rPr>
                <w:noProof/>
                <w:webHidden/>
              </w:rPr>
              <w:fldChar w:fldCharType="begin"/>
            </w:r>
            <w:r>
              <w:rPr>
                <w:noProof/>
                <w:webHidden/>
              </w:rPr>
              <w:instrText xml:space="preserve"> PAGEREF _Toc209883953 \h </w:instrText>
            </w:r>
          </w:ins>
          <w:r>
            <w:rPr>
              <w:noProof/>
              <w:webHidden/>
            </w:rPr>
          </w:r>
          <w:r>
            <w:rPr>
              <w:noProof/>
              <w:webHidden/>
            </w:rPr>
            <w:fldChar w:fldCharType="separate"/>
          </w:r>
          <w:ins w:id="297" w:author="Nguyen Duc Anh" w:date="2025-09-27T16:44:00Z">
            <w:r>
              <w:rPr>
                <w:noProof/>
                <w:webHidden/>
              </w:rPr>
              <w:t>76</w:t>
            </w:r>
            <w:r>
              <w:rPr>
                <w:noProof/>
                <w:webHidden/>
              </w:rPr>
              <w:fldChar w:fldCharType="end"/>
            </w:r>
            <w:r w:rsidRPr="00FB524C">
              <w:rPr>
                <w:rStyle w:val="Hyperlink"/>
                <w:noProof/>
              </w:rPr>
              <w:fldChar w:fldCharType="end"/>
            </w:r>
          </w:ins>
        </w:p>
        <w:p w14:paraId="49884DB1" w14:textId="321FC5CB" w:rsidR="002B1994" w:rsidRDefault="002B1994">
          <w:pPr>
            <w:pStyle w:val="TOC3"/>
            <w:rPr>
              <w:ins w:id="298" w:author="Nguyen Duc Anh" w:date="2025-09-27T16:44:00Z"/>
              <w:rFonts w:eastAsiaTheme="minorEastAsia"/>
              <w:i w:val="0"/>
              <w:noProof/>
              <w:sz w:val="22"/>
              <w:szCs w:val="22"/>
            </w:rPr>
          </w:pPr>
          <w:ins w:id="299"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"_Toc209883954"</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2.2.8</w:t>
            </w:r>
            <w:r>
              <w:rPr>
                <w:rFonts w:eastAsiaTheme="minorEastAsia"/>
                <w:i w:val="0"/>
                <w:noProof/>
                <w:sz w:val="22"/>
                <w:szCs w:val="22"/>
              </w:rPr>
              <w:tab/>
            </w:r>
            <w:r w:rsidRPr="00FB524C">
              <w:rPr>
                <w:rStyle w:val="Hyperlink"/>
                <w:rFonts w:cstheme="majorHAnsi"/>
                <w:noProof/>
              </w:rPr>
              <w:t>Cập nhật bảng kê chi sau khi hạch toán giao dịch</w:t>
            </w:r>
            <w:r>
              <w:rPr>
                <w:noProof/>
                <w:webHidden/>
              </w:rPr>
              <w:tab/>
            </w:r>
            <w:r>
              <w:rPr>
                <w:noProof/>
                <w:webHidden/>
              </w:rPr>
              <w:fldChar w:fldCharType="begin"/>
            </w:r>
            <w:r>
              <w:rPr>
                <w:noProof/>
                <w:webHidden/>
              </w:rPr>
              <w:instrText xml:space="preserve"> PAGEREF _Toc209883954 \h </w:instrText>
            </w:r>
          </w:ins>
          <w:r>
            <w:rPr>
              <w:noProof/>
              <w:webHidden/>
            </w:rPr>
          </w:r>
          <w:r>
            <w:rPr>
              <w:noProof/>
              <w:webHidden/>
            </w:rPr>
            <w:fldChar w:fldCharType="separate"/>
          </w:r>
          <w:ins w:id="300" w:author="Nguyen Duc Anh" w:date="2025-09-27T16:44:00Z">
            <w:r>
              <w:rPr>
                <w:noProof/>
                <w:webHidden/>
              </w:rPr>
              <w:t>79</w:t>
            </w:r>
            <w:r>
              <w:rPr>
                <w:noProof/>
                <w:webHidden/>
              </w:rPr>
              <w:fldChar w:fldCharType="end"/>
            </w:r>
            <w:r w:rsidRPr="00FB524C">
              <w:rPr>
                <w:rStyle w:val="Hyperlink"/>
                <w:noProof/>
              </w:rPr>
              <w:fldChar w:fldCharType="end"/>
            </w:r>
          </w:ins>
        </w:p>
        <w:p w14:paraId="0D196BE0" w14:textId="3AA3152C" w:rsidR="002B1994" w:rsidRDefault="002B1994">
          <w:pPr>
            <w:pStyle w:val="TOC4"/>
            <w:tabs>
              <w:tab w:val="left" w:pos="2227"/>
              <w:tab w:val="right" w:leader="dot" w:pos="9062"/>
            </w:tabs>
            <w:rPr>
              <w:ins w:id="301" w:author="Nguyen Duc Anh" w:date="2025-09-27T16:44:00Z"/>
              <w:rFonts w:eastAsiaTheme="minorEastAsia"/>
              <w:noProof/>
              <w:sz w:val="22"/>
              <w:szCs w:val="22"/>
            </w:rPr>
          </w:pPr>
          <w:ins w:id="302"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"_Toc209883955"</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2.2.8.1</w:t>
            </w:r>
            <w:r>
              <w:rPr>
                <w:rFonts w:eastAsiaTheme="minorEastAsia"/>
                <w:noProof/>
                <w:sz w:val="22"/>
                <w:szCs w:val="22"/>
              </w:rPr>
              <w:tab/>
            </w:r>
            <w:r w:rsidRPr="00FB524C">
              <w:rPr>
                <w:rStyle w:val="Hyperlink"/>
                <w:rFonts w:cstheme="majorHAnsi"/>
                <w:noProof/>
              </w:rPr>
              <w:t>Mô tả chung</w:t>
            </w:r>
            <w:r>
              <w:rPr>
                <w:noProof/>
                <w:webHidden/>
              </w:rPr>
              <w:tab/>
            </w:r>
            <w:r>
              <w:rPr>
                <w:noProof/>
                <w:webHidden/>
              </w:rPr>
              <w:fldChar w:fldCharType="begin"/>
            </w:r>
            <w:r>
              <w:rPr>
                <w:noProof/>
                <w:webHidden/>
              </w:rPr>
              <w:instrText xml:space="preserve"> PAGEREF _Toc209883955 \h </w:instrText>
            </w:r>
          </w:ins>
          <w:r>
            <w:rPr>
              <w:noProof/>
              <w:webHidden/>
            </w:rPr>
          </w:r>
          <w:r>
            <w:rPr>
              <w:noProof/>
              <w:webHidden/>
            </w:rPr>
            <w:fldChar w:fldCharType="separate"/>
          </w:r>
          <w:ins w:id="303" w:author="Nguyen Duc Anh" w:date="2025-09-27T16:44:00Z">
            <w:r>
              <w:rPr>
                <w:noProof/>
                <w:webHidden/>
              </w:rPr>
              <w:t>79</w:t>
            </w:r>
            <w:r>
              <w:rPr>
                <w:noProof/>
                <w:webHidden/>
              </w:rPr>
              <w:fldChar w:fldCharType="end"/>
            </w:r>
            <w:r w:rsidRPr="00FB524C">
              <w:rPr>
                <w:rStyle w:val="Hyperlink"/>
                <w:noProof/>
              </w:rPr>
              <w:fldChar w:fldCharType="end"/>
            </w:r>
          </w:ins>
        </w:p>
        <w:p w14:paraId="234C2B6C" w14:textId="1C71B05E" w:rsidR="002B1994" w:rsidRDefault="002B1994">
          <w:pPr>
            <w:pStyle w:val="TOC4"/>
            <w:tabs>
              <w:tab w:val="left" w:pos="2227"/>
              <w:tab w:val="right" w:leader="dot" w:pos="9062"/>
            </w:tabs>
            <w:rPr>
              <w:ins w:id="304" w:author="Nguyen Duc Anh" w:date="2025-09-27T16:44:00Z"/>
              <w:rFonts w:eastAsiaTheme="minorEastAsia"/>
              <w:noProof/>
              <w:sz w:val="22"/>
              <w:szCs w:val="22"/>
            </w:rPr>
          </w:pPr>
          <w:ins w:id="305"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"_Toc209883956"</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2.2.8.2</w:t>
            </w:r>
            <w:r>
              <w:rPr>
                <w:rFonts w:eastAsiaTheme="minorEastAsia"/>
                <w:noProof/>
                <w:sz w:val="22"/>
                <w:szCs w:val="22"/>
              </w:rPr>
              <w:tab/>
            </w:r>
            <w:r w:rsidRPr="00FB524C">
              <w:rPr>
                <w:rStyle w:val="Hyperlink"/>
                <w:rFonts w:cstheme="majorHAnsi"/>
                <w:noProof/>
              </w:rPr>
              <w:t>Quy trình thực hiện</w:t>
            </w:r>
            <w:r>
              <w:rPr>
                <w:noProof/>
                <w:webHidden/>
              </w:rPr>
              <w:tab/>
            </w:r>
            <w:r>
              <w:rPr>
                <w:noProof/>
                <w:webHidden/>
              </w:rPr>
              <w:fldChar w:fldCharType="begin"/>
            </w:r>
            <w:r>
              <w:rPr>
                <w:noProof/>
                <w:webHidden/>
              </w:rPr>
              <w:instrText xml:space="preserve"> PAGEREF _Toc209883956 \h </w:instrText>
            </w:r>
          </w:ins>
          <w:r>
            <w:rPr>
              <w:noProof/>
              <w:webHidden/>
            </w:rPr>
          </w:r>
          <w:r>
            <w:rPr>
              <w:noProof/>
              <w:webHidden/>
            </w:rPr>
            <w:fldChar w:fldCharType="separate"/>
          </w:r>
          <w:ins w:id="306" w:author="Nguyen Duc Anh" w:date="2025-09-27T16:44:00Z">
            <w:r>
              <w:rPr>
                <w:noProof/>
                <w:webHidden/>
              </w:rPr>
              <w:t>79</w:t>
            </w:r>
            <w:r>
              <w:rPr>
                <w:noProof/>
                <w:webHidden/>
              </w:rPr>
              <w:fldChar w:fldCharType="end"/>
            </w:r>
            <w:r w:rsidRPr="00FB524C">
              <w:rPr>
                <w:rStyle w:val="Hyperlink"/>
                <w:noProof/>
              </w:rPr>
              <w:fldChar w:fldCharType="end"/>
            </w:r>
          </w:ins>
        </w:p>
        <w:p w14:paraId="3C2A86CE" w14:textId="4B8EACFA" w:rsidR="002B1994" w:rsidRDefault="002B1994">
          <w:pPr>
            <w:pStyle w:val="TOC4"/>
            <w:tabs>
              <w:tab w:val="left" w:pos="2227"/>
              <w:tab w:val="right" w:leader="dot" w:pos="9062"/>
            </w:tabs>
            <w:rPr>
              <w:ins w:id="307" w:author="Nguyen Duc Anh" w:date="2025-09-27T16:44:00Z"/>
              <w:rFonts w:eastAsiaTheme="minorEastAsia"/>
              <w:noProof/>
              <w:sz w:val="22"/>
              <w:szCs w:val="22"/>
            </w:rPr>
          </w:pPr>
          <w:ins w:id="308"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"_Toc209883957"</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2.2.8.3</w:t>
            </w:r>
            <w:r>
              <w:rPr>
                <w:rFonts w:eastAsiaTheme="minorEastAsia"/>
                <w:noProof/>
                <w:sz w:val="22"/>
                <w:szCs w:val="22"/>
              </w:rPr>
              <w:tab/>
            </w:r>
            <w:r w:rsidRPr="00FB524C">
              <w:rPr>
                <w:rStyle w:val="Hyperlink"/>
                <w:rFonts w:cstheme="majorHAnsi"/>
                <w:noProof/>
              </w:rPr>
              <w:t>Mô tả nút tác vụ</w:t>
            </w:r>
            <w:r>
              <w:rPr>
                <w:noProof/>
                <w:webHidden/>
              </w:rPr>
              <w:tab/>
            </w:r>
            <w:r>
              <w:rPr>
                <w:noProof/>
                <w:webHidden/>
              </w:rPr>
              <w:fldChar w:fldCharType="begin"/>
            </w:r>
            <w:r>
              <w:rPr>
                <w:noProof/>
                <w:webHidden/>
              </w:rPr>
              <w:instrText xml:space="preserve"> PAGEREF _Toc209883957 \h </w:instrText>
            </w:r>
          </w:ins>
          <w:r>
            <w:rPr>
              <w:noProof/>
              <w:webHidden/>
            </w:rPr>
          </w:r>
          <w:r>
            <w:rPr>
              <w:noProof/>
              <w:webHidden/>
            </w:rPr>
            <w:fldChar w:fldCharType="separate"/>
          </w:r>
          <w:ins w:id="309" w:author="Nguyen Duc Anh" w:date="2025-09-27T16:44:00Z">
            <w:r>
              <w:rPr>
                <w:noProof/>
                <w:webHidden/>
              </w:rPr>
              <w:t>79</w:t>
            </w:r>
            <w:r>
              <w:rPr>
                <w:noProof/>
                <w:webHidden/>
              </w:rPr>
              <w:fldChar w:fldCharType="end"/>
            </w:r>
            <w:r w:rsidRPr="00FB524C">
              <w:rPr>
                <w:rStyle w:val="Hyperlink"/>
                <w:noProof/>
              </w:rPr>
              <w:fldChar w:fldCharType="end"/>
            </w:r>
          </w:ins>
        </w:p>
        <w:p w14:paraId="46826BFF" w14:textId="48CDE25E" w:rsidR="002B1994" w:rsidRDefault="002B1994">
          <w:pPr>
            <w:pStyle w:val="TOC3"/>
            <w:rPr>
              <w:ins w:id="310" w:author="Nguyen Duc Anh" w:date="2025-09-27T16:44:00Z"/>
              <w:rFonts w:eastAsiaTheme="minorEastAsia"/>
              <w:i w:val="0"/>
              <w:noProof/>
              <w:sz w:val="22"/>
              <w:szCs w:val="22"/>
            </w:rPr>
          </w:pPr>
          <w:ins w:id="311"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"_Toc209883958"</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lang w:val="vi-VN"/>
              </w:rPr>
              <w:t>2.2.9</w:t>
            </w:r>
            <w:r>
              <w:rPr>
                <w:rFonts w:eastAsiaTheme="minorEastAsia"/>
                <w:i w:val="0"/>
                <w:noProof/>
                <w:sz w:val="22"/>
                <w:szCs w:val="22"/>
              </w:rPr>
              <w:tab/>
            </w:r>
            <w:r w:rsidRPr="00FB524C">
              <w:rPr>
                <w:rStyle w:val="Hyperlink"/>
                <w:rFonts w:cstheme="majorHAnsi"/>
                <w:noProof/>
              </w:rPr>
              <w:t>In bảng kê thu/chi tiền</w:t>
            </w:r>
            <w:r>
              <w:rPr>
                <w:noProof/>
                <w:webHidden/>
              </w:rPr>
              <w:tab/>
            </w:r>
            <w:r>
              <w:rPr>
                <w:noProof/>
                <w:webHidden/>
              </w:rPr>
              <w:fldChar w:fldCharType="begin"/>
            </w:r>
            <w:r>
              <w:rPr>
                <w:noProof/>
                <w:webHidden/>
              </w:rPr>
              <w:instrText xml:space="preserve"> PAGEREF _Toc209883958 \h </w:instrText>
            </w:r>
          </w:ins>
          <w:r>
            <w:rPr>
              <w:noProof/>
              <w:webHidden/>
            </w:rPr>
          </w:r>
          <w:r>
            <w:rPr>
              <w:noProof/>
              <w:webHidden/>
            </w:rPr>
            <w:fldChar w:fldCharType="separate"/>
          </w:r>
          <w:ins w:id="312" w:author="Nguyen Duc Anh" w:date="2025-09-27T16:44:00Z">
            <w:r>
              <w:rPr>
                <w:noProof/>
                <w:webHidden/>
              </w:rPr>
              <w:t>80</w:t>
            </w:r>
            <w:r>
              <w:rPr>
                <w:noProof/>
                <w:webHidden/>
              </w:rPr>
              <w:fldChar w:fldCharType="end"/>
            </w:r>
            <w:r w:rsidRPr="00FB524C">
              <w:rPr>
                <w:rStyle w:val="Hyperlink"/>
                <w:noProof/>
              </w:rPr>
              <w:fldChar w:fldCharType="end"/>
            </w:r>
          </w:ins>
        </w:p>
        <w:p w14:paraId="1475E357" w14:textId="2428417F" w:rsidR="002B1994" w:rsidRDefault="002B1994">
          <w:pPr>
            <w:pStyle w:val="TOC4"/>
            <w:tabs>
              <w:tab w:val="left" w:pos="2227"/>
              <w:tab w:val="right" w:leader="dot" w:pos="9062"/>
            </w:tabs>
            <w:rPr>
              <w:ins w:id="313" w:author="Nguyen Duc Anh" w:date="2025-09-27T16:44:00Z"/>
              <w:rFonts w:eastAsiaTheme="minorEastAsia"/>
              <w:noProof/>
              <w:sz w:val="22"/>
              <w:szCs w:val="22"/>
            </w:rPr>
          </w:pPr>
          <w:ins w:id="314"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"_Toc209883959"</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2.2.9.1</w:t>
            </w:r>
            <w:r>
              <w:rPr>
                <w:rFonts w:eastAsiaTheme="minorEastAsia"/>
                <w:noProof/>
                <w:sz w:val="22"/>
                <w:szCs w:val="22"/>
              </w:rPr>
              <w:tab/>
            </w:r>
            <w:r w:rsidRPr="00FB524C">
              <w:rPr>
                <w:rStyle w:val="Hyperlink"/>
                <w:rFonts w:cstheme="majorHAnsi"/>
                <w:noProof/>
              </w:rPr>
              <w:t>Mô tả chung</w:t>
            </w:r>
            <w:r>
              <w:rPr>
                <w:noProof/>
                <w:webHidden/>
              </w:rPr>
              <w:tab/>
            </w:r>
            <w:r>
              <w:rPr>
                <w:noProof/>
                <w:webHidden/>
              </w:rPr>
              <w:fldChar w:fldCharType="begin"/>
            </w:r>
            <w:r>
              <w:rPr>
                <w:noProof/>
                <w:webHidden/>
              </w:rPr>
              <w:instrText xml:space="preserve"> PAGEREF _Toc209883959 \h </w:instrText>
            </w:r>
          </w:ins>
          <w:r>
            <w:rPr>
              <w:noProof/>
              <w:webHidden/>
            </w:rPr>
          </w:r>
          <w:r>
            <w:rPr>
              <w:noProof/>
              <w:webHidden/>
            </w:rPr>
            <w:fldChar w:fldCharType="separate"/>
          </w:r>
          <w:ins w:id="315" w:author="Nguyen Duc Anh" w:date="2025-09-27T16:44:00Z">
            <w:r>
              <w:rPr>
                <w:noProof/>
                <w:webHidden/>
              </w:rPr>
              <w:t>80</w:t>
            </w:r>
            <w:r>
              <w:rPr>
                <w:noProof/>
                <w:webHidden/>
              </w:rPr>
              <w:fldChar w:fldCharType="end"/>
            </w:r>
            <w:r w:rsidRPr="00FB524C">
              <w:rPr>
                <w:rStyle w:val="Hyperlink"/>
                <w:noProof/>
              </w:rPr>
              <w:fldChar w:fldCharType="end"/>
            </w:r>
          </w:ins>
        </w:p>
        <w:p w14:paraId="099F41F2" w14:textId="5871BF4F" w:rsidR="002B1994" w:rsidRDefault="002B1994">
          <w:pPr>
            <w:pStyle w:val="TOC4"/>
            <w:tabs>
              <w:tab w:val="left" w:pos="2227"/>
              <w:tab w:val="right" w:leader="dot" w:pos="9062"/>
            </w:tabs>
            <w:rPr>
              <w:ins w:id="316" w:author="Nguyen Duc Anh" w:date="2025-09-27T16:44:00Z"/>
              <w:rFonts w:eastAsiaTheme="minorEastAsia"/>
              <w:noProof/>
              <w:sz w:val="22"/>
              <w:szCs w:val="22"/>
            </w:rPr>
          </w:pPr>
          <w:ins w:id="317"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"_Toc209883960"</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2.2.9.2</w:t>
            </w:r>
            <w:r>
              <w:rPr>
                <w:rFonts w:eastAsiaTheme="minorEastAsia"/>
                <w:noProof/>
                <w:sz w:val="22"/>
                <w:szCs w:val="22"/>
              </w:rPr>
              <w:tab/>
            </w:r>
            <w:r w:rsidRPr="00FB524C">
              <w:rPr>
                <w:rStyle w:val="Hyperlink"/>
                <w:rFonts w:cstheme="majorHAnsi"/>
                <w:noProof/>
              </w:rPr>
              <w:t>Quy trình thực hiện</w:t>
            </w:r>
            <w:r>
              <w:rPr>
                <w:noProof/>
                <w:webHidden/>
              </w:rPr>
              <w:tab/>
            </w:r>
            <w:r>
              <w:rPr>
                <w:noProof/>
                <w:webHidden/>
              </w:rPr>
              <w:fldChar w:fldCharType="begin"/>
            </w:r>
            <w:r>
              <w:rPr>
                <w:noProof/>
                <w:webHidden/>
              </w:rPr>
              <w:instrText xml:space="preserve"> PAGEREF _Toc209883960 \h </w:instrText>
            </w:r>
          </w:ins>
          <w:r>
            <w:rPr>
              <w:noProof/>
              <w:webHidden/>
            </w:rPr>
          </w:r>
          <w:r>
            <w:rPr>
              <w:noProof/>
              <w:webHidden/>
            </w:rPr>
            <w:fldChar w:fldCharType="separate"/>
          </w:r>
          <w:ins w:id="318" w:author="Nguyen Duc Anh" w:date="2025-09-27T16:44:00Z">
            <w:r>
              <w:rPr>
                <w:noProof/>
                <w:webHidden/>
              </w:rPr>
              <w:t>80</w:t>
            </w:r>
            <w:r>
              <w:rPr>
                <w:noProof/>
                <w:webHidden/>
              </w:rPr>
              <w:fldChar w:fldCharType="end"/>
            </w:r>
            <w:r w:rsidRPr="00FB524C">
              <w:rPr>
                <w:rStyle w:val="Hyperlink"/>
                <w:noProof/>
              </w:rPr>
              <w:fldChar w:fldCharType="end"/>
            </w:r>
          </w:ins>
        </w:p>
        <w:p w14:paraId="3DB1A360" w14:textId="1F88D212" w:rsidR="002B1994" w:rsidRDefault="002B1994">
          <w:pPr>
            <w:pStyle w:val="TOC4"/>
            <w:tabs>
              <w:tab w:val="left" w:pos="2227"/>
              <w:tab w:val="right" w:leader="dot" w:pos="9062"/>
            </w:tabs>
            <w:rPr>
              <w:ins w:id="319" w:author="Nguyen Duc Anh" w:date="2025-09-27T16:44:00Z"/>
              <w:rFonts w:eastAsiaTheme="minorEastAsia"/>
              <w:noProof/>
              <w:sz w:val="22"/>
              <w:szCs w:val="22"/>
            </w:rPr>
          </w:pPr>
          <w:ins w:id="320"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"_Toc209883961"</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2.2.9.3</w:t>
            </w:r>
            <w:r>
              <w:rPr>
                <w:rFonts w:eastAsiaTheme="minorEastAsia"/>
                <w:noProof/>
                <w:sz w:val="22"/>
                <w:szCs w:val="22"/>
              </w:rPr>
              <w:tab/>
            </w:r>
            <w:r w:rsidRPr="00FB524C">
              <w:rPr>
                <w:rStyle w:val="Hyperlink"/>
                <w:rFonts w:cstheme="majorHAnsi"/>
                <w:noProof/>
              </w:rPr>
              <w:t>Màn hình tính năng</w:t>
            </w:r>
            <w:r>
              <w:rPr>
                <w:noProof/>
                <w:webHidden/>
              </w:rPr>
              <w:tab/>
            </w:r>
            <w:r>
              <w:rPr>
                <w:noProof/>
                <w:webHidden/>
              </w:rPr>
              <w:fldChar w:fldCharType="begin"/>
            </w:r>
            <w:r>
              <w:rPr>
                <w:noProof/>
                <w:webHidden/>
              </w:rPr>
              <w:instrText xml:space="preserve"> PAGEREF _Toc209883961 \h </w:instrText>
            </w:r>
          </w:ins>
          <w:r>
            <w:rPr>
              <w:noProof/>
              <w:webHidden/>
            </w:rPr>
          </w:r>
          <w:r>
            <w:rPr>
              <w:noProof/>
              <w:webHidden/>
            </w:rPr>
            <w:fldChar w:fldCharType="separate"/>
          </w:r>
          <w:ins w:id="321" w:author="Nguyen Duc Anh" w:date="2025-09-27T16:44:00Z">
            <w:r>
              <w:rPr>
                <w:noProof/>
                <w:webHidden/>
              </w:rPr>
              <w:t>81</w:t>
            </w:r>
            <w:r>
              <w:rPr>
                <w:noProof/>
                <w:webHidden/>
              </w:rPr>
              <w:fldChar w:fldCharType="end"/>
            </w:r>
            <w:r w:rsidRPr="00FB524C">
              <w:rPr>
                <w:rStyle w:val="Hyperlink"/>
                <w:noProof/>
              </w:rPr>
              <w:fldChar w:fldCharType="end"/>
            </w:r>
          </w:ins>
        </w:p>
        <w:p w14:paraId="62D57822" w14:textId="6363B2A6" w:rsidR="002B1994" w:rsidRDefault="002B1994">
          <w:pPr>
            <w:pStyle w:val="TOC3"/>
            <w:rPr>
              <w:ins w:id="322" w:author="Nguyen Duc Anh" w:date="2025-09-27T16:44:00Z"/>
              <w:rFonts w:eastAsiaTheme="minorEastAsia"/>
              <w:i w:val="0"/>
              <w:noProof/>
              <w:sz w:val="22"/>
              <w:szCs w:val="22"/>
            </w:rPr>
          </w:pPr>
          <w:ins w:id="323"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"_Toc209883962"</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2.2.10</w:t>
            </w:r>
            <w:r>
              <w:rPr>
                <w:rFonts w:eastAsiaTheme="minorEastAsia"/>
                <w:i w:val="0"/>
                <w:noProof/>
                <w:sz w:val="22"/>
                <w:szCs w:val="22"/>
              </w:rPr>
              <w:tab/>
            </w:r>
            <w:r w:rsidRPr="00FB524C">
              <w:rPr>
                <w:rStyle w:val="Hyperlink"/>
                <w:rFonts w:cstheme="majorHAnsi"/>
                <w:noProof/>
              </w:rPr>
              <w:t>In giấy xác nhận kết quả kiểm tra Phòng chống rửa tiền</w:t>
            </w:r>
            <w:r>
              <w:rPr>
                <w:noProof/>
                <w:webHidden/>
              </w:rPr>
              <w:tab/>
            </w:r>
            <w:r>
              <w:rPr>
                <w:noProof/>
                <w:webHidden/>
              </w:rPr>
              <w:fldChar w:fldCharType="begin"/>
            </w:r>
            <w:r>
              <w:rPr>
                <w:noProof/>
                <w:webHidden/>
              </w:rPr>
              <w:instrText xml:space="preserve"> PAGEREF _Toc209883962 \h </w:instrText>
            </w:r>
          </w:ins>
          <w:r>
            <w:rPr>
              <w:noProof/>
              <w:webHidden/>
            </w:rPr>
          </w:r>
          <w:r>
            <w:rPr>
              <w:noProof/>
              <w:webHidden/>
            </w:rPr>
            <w:fldChar w:fldCharType="separate"/>
          </w:r>
          <w:ins w:id="324" w:author="Nguyen Duc Anh" w:date="2025-09-27T16:44:00Z">
            <w:r>
              <w:rPr>
                <w:noProof/>
                <w:webHidden/>
              </w:rPr>
              <w:t>83</w:t>
            </w:r>
            <w:r>
              <w:rPr>
                <w:noProof/>
                <w:webHidden/>
              </w:rPr>
              <w:fldChar w:fldCharType="end"/>
            </w:r>
            <w:r w:rsidRPr="00FB524C">
              <w:rPr>
                <w:rStyle w:val="Hyperlink"/>
                <w:noProof/>
              </w:rPr>
              <w:fldChar w:fldCharType="end"/>
            </w:r>
          </w:ins>
        </w:p>
        <w:p w14:paraId="326E9D86" w14:textId="059DAEFA" w:rsidR="002B1994" w:rsidRDefault="002B1994">
          <w:pPr>
            <w:pStyle w:val="TOC3"/>
            <w:rPr>
              <w:ins w:id="325" w:author="Nguyen Duc Anh" w:date="2025-09-27T16:44:00Z"/>
              <w:rFonts w:eastAsiaTheme="minorEastAsia"/>
              <w:i w:val="0"/>
              <w:noProof/>
              <w:sz w:val="22"/>
              <w:szCs w:val="22"/>
            </w:rPr>
          </w:pPr>
          <w:ins w:id="326"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"_Toc209883963"</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lang w:val="vi-VN"/>
              </w:rPr>
              <w:t>2.2.11</w:t>
            </w:r>
            <w:r>
              <w:rPr>
                <w:rFonts w:eastAsiaTheme="minorEastAsia"/>
                <w:i w:val="0"/>
                <w:noProof/>
                <w:sz w:val="22"/>
                <w:szCs w:val="22"/>
              </w:rPr>
              <w:tab/>
            </w:r>
            <w:r w:rsidRPr="00FB524C">
              <w:rPr>
                <w:rStyle w:val="Hyperlink"/>
                <w:rFonts w:cstheme="majorHAnsi"/>
                <w:noProof/>
              </w:rPr>
              <w:t>In chứng từ giao dịch</w:t>
            </w:r>
            <w:r>
              <w:rPr>
                <w:noProof/>
                <w:webHidden/>
              </w:rPr>
              <w:tab/>
            </w:r>
            <w:r>
              <w:rPr>
                <w:noProof/>
                <w:webHidden/>
              </w:rPr>
              <w:fldChar w:fldCharType="begin"/>
            </w:r>
            <w:r>
              <w:rPr>
                <w:noProof/>
                <w:webHidden/>
              </w:rPr>
              <w:instrText xml:space="preserve"> PAGEREF _Toc209883963 \h </w:instrText>
            </w:r>
          </w:ins>
          <w:r>
            <w:rPr>
              <w:noProof/>
              <w:webHidden/>
            </w:rPr>
          </w:r>
          <w:r>
            <w:rPr>
              <w:noProof/>
              <w:webHidden/>
            </w:rPr>
            <w:fldChar w:fldCharType="separate"/>
          </w:r>
          <w:ins w:id="327" w:author="Nguyen Duc Anh" w:date="2025-09-27T16:44:00Z">
            <w:r>
              <w:rPr>
                <w:noProof/>
                <w:webHidden/>
              </w:rPr>
              <w:t>84</w:t>
            </w:r>
            <w:r>
              <w:rPr>
                <w:noProof/>
                <w:webHidden/>
              </w:rPr>
              <w:fldChar w:fldCharType="end"/>
            </w:r>
            <w:r w:rsidRPr="00FB524C">
              <w:rPr>
                <w:rStyle w:val="Hyperlink"/>
                <w:noProof/>
              </w:rPr>
              <w:fldChar w:fldCharType="end"/>
            </w:r>
          </w:ins>
        </w:p>
        <w:p w14:paraId="589DEA1B" w14:textId="24ADFE58" w:rsidR="002B1994" w:rsidRDefault="002B1994">
          <w:pPr>
            <w:pStyle w:val="TOC4"/>
            <w:tabs>
              <w:tab w:val="left" w:pos="2369"/>
              <w:tab w:val="right" w:leader="dot" w:pos="9062"/>
            </w:tabs>
            <w:rPr>
              <w:ins w:id="328" w:author="Nguyen Duc Anh" w:date="2025-09-27T16:44:00Z"/>
              <w:rFonts w:eastAsiaTheme="minorEastAsia"/>
              <w:noProof/>
              <w:sz w:val="22"/>
              <w:szCs w:val="22"/>
            </w:rPr>
          </w:pPr>
          <w:ins w:id="329"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"_Toc209883964"</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2.2.11.1</w:t>
            </w:r>
            <w:r>
              <w:rPr>
                <w:rFonts w:eastAsiaTheme="minorEastAsia"/>
                <w:noProof/>
                <w:sz w:val="22"/>
                <w:szCs w:val="22"/>
              </w:rPr>
              <w:tab/>
            </w:r>
            <w:r w:rsidRPr="00FB524C">
              <w:rPr>
                <w:rStyle w:val="Hyperlink"/>
                <w:rFonts w:cstheme="majorHAnsi"/>
                <w:noProof/>
              </w:rPr>
              <w:t>Mô tả chung</w:t>
            </w:r>
            <w:r>
              <w:rPr>
                <w:noProof/>
                <w:webHidden/>
              </w:rPr>
              <w:tab/>
            </w:r>
            <w:r>
              <w:rPr>
                <w:noProof/>
                <w:webHidden/>
              </w:rPr>
              <w:fldChar w:fldCharType="begin"/>
            </w:r>
            <w:r>
              <w:rPr>
                <w:noProof/>
                <w:webHidden/>
              </w:rPr>
              <w:instrText xml:space="preserve"> PAGEREF _Toc209883964 \h </w:instrText>
            </w:r>
          </w:ins>
          <w:r>
            <w:rPr>
              <w:noProof/>
              <w:webHidden/>
            </w:rPr>
          </w:r>
          <w:r>
            <w:rPr>
              <w:noProof/>
              <w:webHidden/>
            </w:rPr>
            <w:fldChar w:fldCharType="separate"/>
          </w:r>
          <w:ins w:id="330" w:author="Nguyen Duc Anh" w:date="2025-09-27T16:44:00Z">
            <w:r>
              <w:rPr>
                <w:noProof/>
                <w:webHidden/>
              </w:rPr>
              <w:t>84</w:t>
            </w:r>
            <w:r>
              <w:rPr>
                <w:noProof/>
                <w:webHidden/>
              </w:rPr>
              <w:fldChar w:fldCharType="end"/>
            </w:r>
            <w:r w:rsidRPr="00FB524C">
              <w:rPr>
                <w:rStyle w:val="Hyperlink"/>
                <w:noProof/>
              </w:rPr>
              <w:fldChar w:fldCharType="end"/>
            </w:r>
          </w:ins>
        </w:p>
        <w:p w14:paraId="3D2AF223" w14:textId="2780D2A7" w:rsidR="002B1994" w:rsidRDefault="002B1994">
          <w:pPr>
            <w:pStyle w:val="TOC4"/>
            <w:tabs>
              <w:tab w:val="left" w:pos="2369"/>
              <w:tab w:val="right" w:leader="dot" w:pos="9062"/>
            </w:tabs>
            <w:rPr>
              <w:ins w:id="331" w:author="Nguyen Duc Anh" w:date="2025-09-27T16:44:00Z"/>
              <w:rFonts w:eastAsiaTheme="minorEastAsia"/>
              <w:noProof/>
              <w:sz w:val="22"/>
              <w:szCs w:val="22"/>
            </w:rPr>
          </w:pPr>
          <w:ins w:id="332"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"_Toc209883965"</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2.2.11.2</w:t>
            </w:r>
            <w:r>
              <w:rPr>
                <w:rFonts w:eastAsiaTheme="minorEastAsia"/>
                <w:noProof/>
                <w:sz w:val="22"/>
                <w:szCs w:val="22"/>
              </w:rPr>
              <w:tab/>
            </w:r>
            <w:r w:rsidRPr="00FB524C">
              <w:rPr>
                <w:rStyle w:val="Hyperlink"/>
                <w:rFonts w:cstheme="majorHAnsi"/>
                <w:noProof/>
              </w:rPr>
              <w:t>Quy trình thực hiện</w:t>
            </w:r>
            <w:r>
              <w:rPr>
                <w:noProof/>
                <w:webHidden/>
              </w:rPr>
              <w:tab/>
            </w:r>
            <w:r>
              <w:rPr>
                <w:noProof/>
                <w:webHidden/>
              </w:rPr>
              <w:fldChar w:fldCharType="begin"/>
            </w:r>
            <w:r>
              <w:rPr>
                <w:noProof/>
                <w:webHidden/>
              </w:rPr>
              <w:instrText xml:space="preserve"> PAGEREF _Toc209883965 \h </w:instrText>
            </w:r>
          </w:ins>
          <w:r>
            <w:rPr>
              <w:noProof/>
              <w:webHidden/>
            </w:rPr>
          </w:r>
          <w:r>
            <w:rPr>
              <w:noProof/>
              <w:webHidden/>
            </w:rPr>
            <w:fldChar w:fldCharType="separate"/>
          </w:r>
          <w:ins w:id="333" w:author="Nguyen Duc Anh" w:date="2025-09-27T16:44:00Z">
            <w:r>
              <w:rPr>
                <w:noProof/>
                <w:webHidden/>
              </w:rPr>
              <w:t>84</w:t>
            </w:r>
            <w:r>
              <w:rPr>
                <w:noProof/>
                <w:webHidden/>
              </w:rPr>
              <w:fldChar w:fldCharType="end"/>
            </w:r>
            <w:r w:rsidRPr="00FB524C">
              <w:rPr>
                <w:rStyle w:val="Hyperlink"/>
                <w:noProof/>
              </w:rPr>
              <w:fldChar w:fldCharType="end"/>
            </w:r>
          </w:ins>
        </w:p>
        <w:p w14:paraId="33980ADF" w14:textId="26560BC9" w:rsidR="002B1994" w:rsidRDefault="002B1994">
          <w:pPr>
            <w:pStyle w:val="TOC4"/>
            <w:tabs>
              <w:tab w:val="left" w:pos="2369"/>
              <w:tab w:val="right" w:leader="dot" w:pos="9062"/>
            </w:tabs>
            <w:rPr>
              <w:ins w:id="334" w:author="Nguyen Duc Anh" w:date="2025-09-27T16:44:00Z"/>
              <w:rFonts w:eastAsiaTheme="minorEastAsia"/>
              <w:noProof/>
              <w:sz w:val="22"/>
              <w:szCs w:val="22"/>
            </w:rPr>
          </w:pPr>
          <w:ins w:id="335" w:author="Nguyen Duc Anh" w:date="2025-09-27T16:44:00Z">
            <w:r w:rsidRPr="00FB524C">
              <w:rPr>
                <w:rStyle w:val="Hyperlink"/>
                <w:noProof/>
              </w:rPr>
              <w:fldChar w:fldCharType="begin"/>
            </w:r>
            <w:r w:rsidRPr="00FB524C">
              <w:rPr>
                <w:rStyle w:val="Hyperlink"/>
                <w:noProof/>
              </w:rPr>
              <w:instrText xml:space="preserve"> </w:instrText>
            </w:r>
            <w:r>
              <w:rPr>
                <w:noProof/>
              </w:rPr>
              <w:instrText>HYPERLINK \l "_Toc209883966"</w:instrText>
            </w:r>
            <w:r w:rsidRPr="00FB524C">
              <w:rPr>
                <w:rStyle w:val="Hyperlink"/>
                <w:noProof/>
              </w:rPr>
              <w:instrText xml:space="preserve"> </w:instrText>
            </w:r>
            <w:r w:rsidRPr="00FB524C">
              <w:rPr>
                <w:rStyle w:val="Hyperlink"/>
                <w:noProof/>
              </w:rPr>
            </w:r>
            <w:r w:rsidRPr="00FB524C">
              <w:rPr>
                <w:rStyle w:val="Hyperlink"/>
                <w:noProof/>
              </w:rPr>
              <w:fldChar w:fldCharType="separate"/>
            </w:r>
            <w:r w:rsidRPr="00FB524C">
              <w:rPr>
                <w:rStyle w:val="Hyperlink"/>
                <w:rFonts w:cstheme="majorHAnsi"/>
                <w:noProof/>
              </w:rPr>
              <w:t>2.2.11.3</w:t>
            </w:r>
            <w:r>
              <w:rPr>
                <w:rFonts w:eastAsiaTheme="minorEastAsia"/>
                <w:noProof/>
                <w:sz w:val="22"/>
                <w:szCs w:val="22"/>
              </w:rPr>
              <w:tab/>
            </w:r>
            <w:r w:rsidRPr="00FB524C">
              <w:rPr>
                <w:rStyle w:val="Hyperlink"/>
                <w:rFonts w:cstheme="majorHAnsi"/>
                <w:noProof/>
              </w:rPr>
              <w:t>Màn hình tính năng</w:t>
            </w:r>
            <w:r>
              <w:rPr>
                <w:noProof/>
                <w:webHidden/>
              </w:rPr>
              <w:tab/>
            </w:r>
            <w:r>
              <w:rPr>
                <w:noProof/>
                <w:webHidden/>
              </w:rPr>
              <w:fldChar w:fldCharType="begin"/>
            </w:r>
            <w:r>
              <w:rPr>
                <w:noProof/>
                <w:webHidden/>
              </w:rPr>
              <w:instrText xml:space="preserve"> PAGEREF _Toc209883966 \h </w:instrText>
            </w:r>
          </w:ins>
          <w:r>
            <w:rPr>
              <w:noProof/>
              <w:webHidden/>
            </w:rPr>
          </w:r>
          <w:r>
            <w:rPr>
              <w:noProof/>
              <w:webHidden/>
            </w:rPr>
            <w:fldChar w:fldCharType="separate"/>
          </w:r>
          <w:ins w:id="336" w:author="Nguyen Duc Anh" w:date="2025-09-27T16:44:00Z">
            <w:r>
              <w:rPr>
                <w:noProof/>
                <w:webHidden/>
              </w:rPr>
              <w:t>85</w:t>
            </w:r>
            <w:r>
              <w:rPr>
                <w:noProof/>
                <w:webHidden/>
              </w:rPr>
              <w:fldChar w:fldCharType="end"/>
            </w:r>
            <w:r w:rsidRPr="00FB524C">
              <w:rPr>
                <w:rStyle w:val="Hyperlink"/>
                <w:noProof/>
              </w:rPr>
              <w:fldChar w:fldCharType="end"/>
            </w:r>
          </w:ins>
        </w:p>
        <w:p w14:paraId="6442DB60" w14:textId="6AE5E4E6" w:rsidR="00F87F6D" w:rsidDel="002B1994" w:rsidRDefault="00F87F6D" w:rsidP="002B1994">
          <w:pPr>
            <w:pStyle w:val="TOC1"/>
            <w:rPr>
              <w:del w:id="337" w:author="Nguyen Duc Anh" w:date="2025-09-27T16:44:00Z"/>
              <w:rFonts w:eastAsiaTheme="minorEastAsia"/>
              <w:noProof/>
              <w:sz w:val="22"/>
              <w:szCs w:val="22"/>
            </w:rPr>
          </w:pPr>
          <w:del w:id="338" w:author="Nguyen Duc Anh" w:date="2025-09-27T16:44:00Z">
            <w:r w:rsidRPr="002B1994" w:rsidDel="002B1994">
              <w:rPr>
                <w:rStyle w:val="Hyperlink"/>
                <w:rFonts w:cstheme="majorHAnsi"/>
                <w:noProof/>
                <w:lang w:val="vi-VN"/>
              </w:rPr>
              <w:delText>1</w:delText>
            </w:r>
            <w:r w:rsidDel="002B1994">
              <w:rPr>
                <w:rFonts w:eastAsiaTheme="minorEastAsia"/>
                <w:noProof/>
                <w:sz w:val="22"/>
                <w:szCs w:val="22"/>
              </w:rPr>
              <w:tab/>
            </w:r>
            <w:r w:rsidRPr="002B1994" w:rsidDel="002B1994">
              <w:rPr>
                <w:rStyle w:val="Hyperlink"/>
                <w:rFonts w:cstheme="majorHAnsi"/>
                <w:noProof/>
              </w:rPr>
              <w:delText>MUA BÁN NGOẠI TỆ</w:delText>
            </w:r>
            <w:r w:rsidDel="002B1994">
              <w:rPr>
                <w:noProof/>
                <w:webHidden/>
              </w:rPr>
              <w:tab/>
            </w:r>
            <w:r w:rsidR="00936D88" w:rsidDel="002B1994">
              <w:rPr>
                <w:noProof/>
                <w:webHidden/>
              </w:rPr>
              <w:delText>13</w:delText>
            </w:r>
          </w:del>
        </w:p>
        <w:p w14:paraId="73E6ED81" w14:textId="14BC019C" w:rsidR="00F87F6D" w:rsidDel="002B1994" w:rsidRDefault="00F87F6D">
          <w:pPr>
            <w:pStyle w:val="TOC2"/>
            <w:tabs>
              <w:tab w:val="left" w:pos="880"/>
              <w:tab w:val="right" w:leader="dot" w:pos="9062"/>
            </w:tabs>
            <w:rPr>
              <w:del w:id="339" w:author="Nguyen Duc Anh" w:date="2025-09-27T16:44:00Z"/>
              <w:rFonts w:eastAsiaTheme="minorEastAsia"/>
              <w:noProof/>
              <w:sz w:val="22"/>
              <w:szCs w:val="22"/>
            </w:rPr>
          </w:pPr>
          <w:del w:id="340" w:author="Nguyen Duc Anh" w:date="2025-09-27T16:44:00Z">
            <w:r w:rsidRPr="002B1994" w:rsidDel="002B1994">
              <w:rPr>
                <w:rStyle w:val="Hyperlink"/>
                <w:rFonts w:cstheme="majorHAnsi"/>
                <w:noProof/>
                <w:lang w:val="vi-VN"/>
              </w:rPr>
              <w:delText>1.1</w:delText>
            </w:r>
            <w:r w:rsidDel="002B1994">
              <w:rPr>
                <w:rFonts w:eastAsiaTheme="minorEastAsia"/>
                <w:noProof/>
                <w:sz w:val="22"/>
                <w:szCs w:val="22"/>
              </w:rPr>
              <w:tab/>
            </w:r>
            <w:r w:rsidRPr="002B1994" w:rsidDel="002B1994">
              <w:rPr>
                <w:rStyle w:val="Hyperlink"/>
                <w:rFonts w:cstheme="majorHAnsi"/>
                <w:noProof/>
                <w:lang w:val="vi-VN"/>
              </w:rPr>
              <w:delText xml:space="preserve">Sơ đồ luồng quy trình tổng quan </w:delText>
            </w:r>
            <w:r w:rsidRPr="002B1994" w:rsidDel="002B1994">
              <w:rPr>
                <w:rStyle w:val="Hyperlink"/>
                <w:rFonts w:cstheme="majorHAnsi"/>
                <w:noProof/>
              </w:rPr>
              <w:delText>mua bán ngoại tệ</w:delText>
            </w:r>
            <w:r w:rsidDel="002B1994">
              <w:rPr>
                <w:noProof/>
                <w:webHidden/>
              </w:rPr>
              <w:tab/>
            </w:r>
            <w:r w:rsidR="00936D88" w:rsidDel="002B1994">
              <w:rPr>
                <w:noProof/>
                <w:webHidden/>
              </w:rPr>
              <w:delText>13</w:delText>
            </w:r>
          </w:del>
        </w:p>
        <w:p w14:paraId="7D3262D3" w14:textId="201F913F" w:rsidR="00F87F6D" w:rsidDel="002B1994" w:rsidRDefault="00F87F6D" w:rsidP="003A274C">
          <w:pPr>
            <w:pStyle w:val="TOC3"/>
            <w:rPr>
              <w:del w:id="341" w:author="Nguyen Duc Anh" w:date="2025-09-27T16:44:00Z"/>
              <w:rFonts w:eastAsiaTheme="minorEastAsia"/>
              <w:noProof/>
              <w:sz w:val="22"/>
              <w:szCs w:val="22"/>
            </w:rPr>
          </w:pPr>
          <w:del w:id="342" w:author="Nguyen Duc Anh" w:date="2025-09-27T16:44:00Z">
            <w:r w:rsidRPr="002B1994" w:rsidDel="002B1994">
              <w:rPr>
                <w:rStyle w:val="Hyperlink"/>
                <w:rFonts w:cstheme="majorHAnsi"/>
                <w:noProof/>
              </w:rPr>
              <w:delText>1.1.1</w:delText>
            </w:r>
            <w:r w:rsidDel="002B1994">
              <w:rPr>
                <w:rFonts w:eastAsiaTheme="minorEastAsia"/>
                <w:noProof/>
                <w:sz w:val="22"/>
                <w:szCs w:val="22"/>
              </w:rPr>
              <w:tab/>
            </w:r>
            <w:r w:rsidRPr="002B1994" w:rsidDel="002B1994">
              <w:rPr>
                <w:rStyle w:val="Hyperlink"/>
                <w:rFonts w:cstheme="majorHAnsi"/>
                <w:noProof/>
              </w:rPr>
              <w:delText>Mô tả tổng quan các bước trong quy trình theo sơ đồ</w:delText>
            </w:r>
            <w:r w:rsidDel="002B1994">
              <w:rPr>
                <w:noProof/>
                <w:webHidden/>
              </w:rPr>
              <w:tab/>
            </w:r>
            <w:r w:rsidR="00936D88" w:rsidDel="002B1994">
              <w:rPr>
                <w:noProof/>
                <w:webHidden/>
              </w:rPr>
              <w:delText>13</w:delText>
            </w:r>
          </w:del>
        </w:p>
        <w:p w14:paraId="11062753" w14:textId="3226B243" w:rsidR="00F87F6D" w:rsidDel="002B1994" w:rsidRDefault="00F87F6D">
          <w:pPr>
            <w:pStyle w:val="TOC2"/>
            <w:tabs>
              <w:tab w:val="left" w:pos="880"/>
              <w:tab w:val="right" w:leader="dot" w:pos="9062"/>
            </w:tabs>
            <w:rPr>
              <w:del w:id="343" w:author="Nguyen Duc Anh" w:date="2025-09-27T16:44:00Z"/>
              <w:rFonts w:eastAsiaTheme="minorEastAsia"/>
              <w:noProof/>
              <w:sz w:val="22"/>
              <w:szCs w:val="22"/>
            </w:rPr>
          </w:pPr>
          <w:del w:id="344" w:author="Nguyen Duc Anh" w:date="2025-09-27T16:44:00Z">
            <w:r w:rsidRPr="002B1994" w:rsidDel="002B1994">
              <w:rPr>
                <w:rStyle w:val="Hyperlink"/>
                <w:rFonts w:ascii="Times New Roman" w:hAnsi="Times New Roman" w:cs="Times New Roman"/>
                <w:noProof/>
              </w:rPr>
              <w:delText>1.2</w:delText>
            </w:r>
            <w:r w:rsidDel="002B1994">
              <w:rPr>
                <w:rFonts w:eastAsiaTheme="minorEastAsia"/>
                <w:noProof/>
                <w:sz w:val="22"/>
                <w:szCs w:val="22"/>
              </w:rPr>
              <w:tab/>
            </w:r>
            <w:r w:rsidRPr="002B1994" w:rsidDel="002B1994">
              <w:rPr>
                <w:rStyle w:val="Hyperlink"/>
                <w:rFonts w:cstheme="majorHAnsi"/>
                <w:noProof/>
              </w:rPr>
              <w:delText>Sơ</w:delText>
            </w:r>
            <w:r w:rsidRPr="002B1994" w:rsidDel="002B1994">
              <w:rPr>
                <w:rStyle w:val="Hyperlink"/>
                <w:rFonts w:ascii="Times New Roman" w:hAnsi="Times New Roman" w:cs="Times New Roman"/>
                <w:noProof/>
              </w:rPr>
              <w:delText xml:space="preserve"> đồ trạng thái hồ sơ dịch vụ</w:delText>
            </w:r>
            <w:r w:rsidDel="002B1994">
              <w:rPr>
                <w:noProof/>
                <w:webHidden/>
              </w:rPr>
              <w:tab/>
            </w:r>
            <w:r w:rsidR="00936D88" w:rsidDel="002B1994">
              <w:rPr>
                <w:noProof/>
                <w:webHidden/>
              </w:rPr>
              <w:delText>16</w:delText>
            </w:r>
          </w:del>
        </w:p>
        <w:p w14:paraId="341F5992" w14:textId="2F7FBFBC" w:rsidR="00F87F6D" w:rsidDel="002B1994" w:rsidRDefault="00F87F6D" w:rsidP="003A274C">
          <w:pPr>
            <w:pStyle w:val="TOC3"/>
            <w:rPr>
              <w:del w:id="345" w:author="Nguyen Duc Anh" w:date="2025-09-27T16:44:00Z"/>
              <w:rFonts w:eastAsiaTheme="minorEastAsia"/>
              <w:noProof/>
              <w:sz w:val="22"/>
              <w:szCs w:val="22"/>
            </w:rPr>
          </w:pPr>
          <w:del w:id="346" w:author="Nguyen Duc Anh" w:date="2025-09-27T16:44:00Z">
            <w:r w:rsidRPr="002B1994" w:rsidDel="002B1994">
              <w:rPr>
                <w:rStyle w:val="Hyperlink"/>
                <w:rFonts w:ascii="Times New Roman" w:hAnsi="Times New Roman" w:cs="Times New Roman"/>
                <w:noProof/>
              </w:rPr>
              <w:delText>1.2.1</w:delText>
            </w:r>
            <w:r w:rsidDel="002B1994">
              <w:rPr>
                <w:rFonts w:eastAsiaTheme="minorEastAsia"/>
                <w:noProof/>
                <w:sz w:val="22"/>
                <w:szCs w:val="22"/>
              </w:rPr>
              <w:tab/>
            </w:r>
            <w:r w:rsidRPr="002B1994" w:rsidDel="002B1994">
              <w:rPr>
                <w:rStyle w:val="Hyperlink"/>
                <w:rFonts w:ascii="Times New Roman" w:hAnsi="Times New Roman" w:cs="Times New Roman"/>
                <w:noProof/>
              </w:rPr>
              <w:delText>Bảng trạng thái dịch vụ theo giao dịch</w:delText>
            </w:r>
            <w:r w:rsidDel="002B1994">
              <w:rPr>
                <w:noProof/>
                <w:webHidden/>
              </w:rPr>
              <w:tab/>
            </w:r>
            <w:r w:rsidR="00936D88" w:rsidDel="002B1994">
              <w:rPr>
                <w:noProof/>
                <w:webHidden/>
              </w:rPr>
              <w:delText>16</w:delText>
            </w:r>
          </w:del>
        </w:p>
        <w:p w14:paraId="31BBF548" w14:textId="14518FEA" w:rsidR="00F87F6D" w:rsidDel="002B1994" w:rsidRDefault="00F87F6D">
          <w:pPr>
            <w:pStyle w:val="TOC2"/>
            <w:tabs>
              <w:tab w:val="left" w:pos="880"/>
              <w:tab w:val="right" w:leader="dot" w:pos="9062"/>
            </w:tabs>
            <w:rPr>
              <w:del w:id="347" w:author="Nguyen Duc Anh" w:date="2025-09-27T16:44:00Z"/>
              <w:rFonts w:eastAsiaTheme="minorEastAsia"/>
              <w:noProof/>
              <w:sz w:val="22"/>
              <w:szCs w:val="22"/>
            </w:rPr>
          </w:pPr>
          <w:del w:id="348" w:author="Nguyen Duc Anh" w:date="2025-09-27T16:44:00Z">
            <w:r w:rsidRPr="002B1994" w:rsidDel="002B1994">
              <w:rPr>
                <w:rStyle w:val="Hyperlink"/>
                <w:rFonts w:cstheme="majorHAnsi"/>
                <w:noProof/>
                <w:lang w:val="vi-VN"/>
              </w:rPr>
              <w:delText>1.3</w:delText>
            </w:r>
            <w:r w:rsidDel="002B1994">
              <w:rPr>
                <w:rFonts w:eastAsiaTheme="minorEastAsia"/>
                <w:noProof/>
                <w:sz w:val="22"/>
                <w:szCs w:val="22"/>
              </w:rPr>
              <w:tab/>
            </w:r>
            <w:r w:rsidRPr="002B1994" w:rsidDel="002B1994">
              <w:rPr>
                <w:rStyle w:val="Hyperlink"/>
                <w:rFonts w:cstheme="majorHAnsi"/>
                <w:noProof/>
              </w:rPr>
              <w:delText>Mua/bán ngoại tệ</w:delText>
            </w:r>
            <w:r w:rsidDel="002B1994">
              <w:rPr>
                <w:noProof/>
                <w:webHidden/>
              </w:rPr>
              <w:tab/>
            </w:r>
            <w:r w:rsidR="00936D88" w:rsidDel="002B1994">
              <w:rPr>
                <w:noProof/>
                <w:webHidden/>
              </w:rPr>
              <w:delText>17</w:delText>
            </w:r>
          </w:del>
        </w:p>
        <w:p w14:paraId="12BD8A53" w14:textId="330FC1A5" w:rsidR="00F87F6D" w:rsidDel="002B1994" w:rsidRDefault="00F87F6D" w:rsidP="003A274C">
          <w:pPr>
            <w:pStyle w:val="TOC3"/>
            <w:rPr>
              <w:del w:id="349" w:author="Nguyen Duc Anh" w:date="2025-09-27T16:44:00Z"/>
              <w:rFonts w:eastAsiaTheme="minorEastAsia"/>
              <w:noProof/>
              <w:sz w:val="22"/>
              <w:szCs w:val="22"/>
            </w:rPr>
          </w:pPr>
          <w:del w:id="350" w:author="Nguyen Duc Anh" w:date="2025-09-27T16:44:00Z">
            <w:r w:rsidRPr="002B1994" w:rsidDel="002B1994">
              <w:rPr>
                <w:rStyle w:val="Hyperlink"/>
                <w:rFonts w:cstheme="majorHAnsi"/>
                <w:noProof/>
              </w:rPr>
              <w:delText>1.3.1</w:delText>
            </w:r>
            <w:r w:rsidDel="002B1994">
              <w:rPr>
                <w:rFonts w:eastAsiaTheme="minorEastAsia"/>
                <w:noProof/>
                <w:sz w:val="22"/>
                <w:szCs w:val="22"/>
              </w:rPr>
              <w:tab/>
            </w:r>
            <w:r w:rsidRPr="002B1994" w:rsidDel="002B1994">
              <w:rPr>
                <w:rStyle w:val="Hyperlink"/>
                <w:rFonts w:cstheme="majorHAnsi"/>
                <w:noProof/>
              </w:rPr>
              <w:delText>Quản lý mua bán ngoại tệ</w:delText>
            </w:r>
            <w:r w:rsidDel="002B1994">
              <w:rPr>
                <w:noProof/>
                <w:webHidden/>
              </w:rPr>
              <w:tab/>
            </w:r>
            <w:r w:rsidR="00936D88" w:rsidDel="002B1994">
              <w:rPr>
                <w:noProof/>
                <w:webHidden/>
              </w:rPr>
              <w:delText>17</w:delText>
            </w:r>
          </w:del>
        </w:p>
        <w:p w14:paraId="0C704A5A" w14:textId="412D2D8D" w:rsidR="00F87F6D" w:rsidDel="002B1994" w:rsidRDefault="00F87F6D">
          <w:pPr>
            <w:pStyle w:val="TOC4"/>
            <w:tabs>
              <w:tab w:val="left" w:pos="2227"/>
              <w:tab w:val="right" w:leader="dot" w:pos="9062"/>
            </w:tabs>
            <w:rPr>
              <w:del w:id="351" w:author="Nguyen Duc Anh" w:date="2025-09-27T16:44:00Z"/>
              <w:rFonts w:eastAsiaTheme="minorEastAsia"/>
              <w:noProof/>
              <w:sz w:val="22"/>
              <w:szCs w:val="22"/>
            </w:rPr>
          </w:pPr>
          <w:del w:id="352" w:author="Nguyen Duc Anh" w:date="2025-09-27T16:44:00Z">
            <w:r w:rsidRPr="002B1994" w:rsidDel="002B1994">
              <w:rPr>
                <w:rStyle w:val="Hyperlink"/>
                <w:noProof/>
              </w:rPr>
              <w:delText>1.3.1.1</w:delText>
            </w:r>
            <w:r w:rsidDel="002B1994">
              <w:rPr>
                <w:rFonts w:eastAsiaTheme="minorEastAsia"/>
                <w:noProof/>
                <w:sz w:val="22"/>
                <w:szCs w:val="22"/>
              </w:rPr>
              <w:tab/>
            </w:r>
            <w:r w:rsidRPr="002B1994" w:rsidDel="002B1994">
              <w:rPr>
                <w:rStyle w:val="Hyperlink"/>
                <w:noProof/>
              </w:rPr>
              <w:delText>Mô tả chung</w:delText>
            </w:r>
            <w:r w:rsidDel="002B1994">
              <w:rPr>
                <w:noProof/>
                <w:webHidden/>
              </w:rPr>
              <w:tab/>
            </w:r>
            <w:r w:rsidR="00936D88" w:rsidDel="002B1994">
              <w:rPr>
                <w:noProof/>
                <w:webHidden/>
              </w:rPr>
              <w:delText>17</w:delText>
            </w:r>
          </w:del>
        </w:p>
        <w:p w14:paraId="4AE11B03" w14:textId="7D7BEC7F" w:rsidR="00F87F6D" w:rsidDel="002B1994" w:rsidRDefault="00F87F6D">
          <w:pPr>
            <w:pStyle w:val="TOC4"/>
            <w:tabs>
              <w:tab w:val="left" w:pos="2227"/>
              <w:tab w:val="right" w:leader="dot" w:pos="9062"/>
            </w:tabs>
            <w:rPr>
              <w:del w:id="353" w:author="Nguyen Duc Anh" w:date="2025-09-27T16:44:00Z"/>
              <w:rFonts w:eastAsiaTheme="minorEastAsia"/>
              <w:noProof/>
              <w:sz w:val="22"/>
              <w:szCs w:val="22"/>
            </w:rPr>
          </w:pPr>
          <w:del w:id="354" w:author="Nguyen Duc Anh" w:date="2025-09-27T16:44:00Z">
            <w:r w:rsidRPr="002B1994" w:rsidDel="002B1994">
              <w:rPr>
                <w:rStyle w:val="Hyperlink"/>
                <w:rFonts w:cstheme="majorHAnsi"/>
                <w:noProof/>
              </w:rPr>
              <w:delText>1.3.1.2</w:delText>
            </w:r>
            <w:r w:rsidDel="002B1994">
              <w:rPr>
                <w:rFonts w:eastAsiaTheme="minorEastAsia"/>
                <w:noProof/>
                <w:sz w:val="22"/>
                <w:szCs w:val="22"/>
              </w:rPr>
              <w:tab/>
            </w:r>
            <w:r w:rsidRPr="002B1994" w:rsidDel="002B1994">
              <w:rPr>
                <w:rStyle w:val="Hyperlink"/>
                <w:rFonts w:cstheme="majorHAnsi"/>
                <w:noProof/>
              </w:rPr>
              <w:delText>Quy trình thực hiện</w:delText>
            </w:r>
            <w:r w:rsidDel="002B1994">
              <w:rPr>
                <w:noProof/>
                <w:webHidden/>
              </w:rPr>
              <w:tab/>
            </w:r>
            <w:r w:rsidR="00936D88" w:rsidDel="002B1994">
              <w:rPr>
                <w:noProof/>
                <w:webHidden/>
              </w:rPr>
              <w:delText>17</w:delText>
            </w:r>
          </w:del>
        </w:p>
        <w:p w14:paraId="38D62466" w14:textId="06099BB1" w:rsidR="00F87F6D" w:rsidDel="002B1994" w:rsidRDefault="00F87F6D">
          <w:pPr>
            <w:pStyle w:val="TOC4"/>
            <w:tabs>
              <w:tab w:val="left" w:pos="2227"/>
              <w:tab w:val="right" w:leader="dot" w:pos="9062"/>
            </w:tabs>
            <w:rPr>
              <w:del w:id="355" w:author="Nguyen Duc Anh" w:date="2025-09-27T16:44:00Z"/>
              <w:rFonts w:eastAsiaTheme="minorEastAsia"/>
              <w:noProof/>
              <w:sz w:val="22"/>
              <w:szCs w:val="22"/>
            </w:rPr>
          </w:pPr>
          <w:del w:id="356" w:author="Nguyen Duc Anh" w:date="2025-09-27T16:44:00Z">
            <w:r w:rsidRPr="002B1994" w:rsidDel="002B1994">
              <w:rPr>
                <w:rStyle w:val="Hyperlink"/>
                <w:rFonts w:cstheme="majorHAnsi"/>
                <w:noProof/>
              </w:rPr>
              <w:delText>1.3.1.3</w:delText>
            </w:r>
            <w:r w:rsidDel="002B1994">
              <w:rPr>
                <w:rFonts w:eastAsiaTheme="minorEastAsia"/>
                <w:noProof/>
                <w:sz w:val="22"/>
                <w:szCs w:val="22"/>
              </w:rPr>
              <w:tab/>
            </w:r>
            <w:r w:rsidRPr="002B1994" w:rsidDel="002B1994">
              <w:rPr>
                <w:rStyle w:val="Hyperlink"/>
                <w:rFonts w:cstheme="majorHAnsi"/>
                <w:noProof/>
              </w:rPr>
              <w:delText>Mô tả trường thông tin</w:delText>
            </w:r>
            <w:r w:rsidDel="002B1994">
              <w:rPr>
                <w:noProof/>
                <w:webHidden/>
              </w:rPr>
              <w:tab/>
            </w:r>
            <w:r w:rsidR="00936D88" w:rsidDel="002B1994">
              <w:rPr>
                <w:noProof/>
                <w:webHidden/>
              </w:rPr>
              <w:delText>17</w:delText>
            </w:r>
          </w:del>
        </w:p>
        <w:p w14:paraId="0A3F1C86" w14:textId="3954EC77" w:rsidR="00F87F6D" w:rsidDel="002B1994" w:rsidRDefault="00F87F6D">
          <w:pPr>
            <w:pStyle w:val="TOC4"/>
            <w:tabs>
              <w:tab w:val="left" w:pos="2227"/>
              <w:tab w:val="right" w:leader="dot" w:pos="9062"/>
            </w:tabs>
            <w:rPr>
              <w:del w:id="357" w:author="Nguyen Duc Anh" w:date="2025-09-27T16:44:00Z"/>
              <w:rFonts w:eastAsiaTheme="minorEastAsia"/>
              <w:noProof/>
              <w:sz w:val="22"/>
              <w:szCs w:val="22"/>
            </w:rPr>
          </w:pPr>
          <w:del w:id="358" w:author="Nguyen Duc Anh" w:date="2025-09-27T16:44:00Z">
            <w:r w:rsidRPr="002B1994" w:rsidDel="002B1994">
              <w:rPr>
                <w:rStyle w:val="Hyperlink"/>
                <w:rFonts w:cstheme="majorHAnsi"/>
                <w:noProof/>
              </w:rPr>
              <w:delText>1.3.1.4</w:delText>
            </w:r>
            <w:r w:rsidDel="002B1994">
              <w:rPr>
                <w:rFonts w:eastAsiaTheme="minorEastAsia"/>
                <w:noProof/>
                <w:sz w:val="22"/>
                <w:szCs w:val="22"/>
              </w:rPr>
              <w:tab/>
            </w:r>
            <w:r w:rsidRPr="002B1994" w:rsidDel="002B1994">
              <w:rPr>
                <w:rStyle w:val="Hyperlink"/>
                <w:rFonts w:cstheme="majorHAnsi"/>
                <w:noProof/>
              </w:rPr>
              <w:delText>Màn hình tính năng</w:delText>
            </w:r>
            <w:r w:rsidDel="002B1994">
              <w:rPr>
                <w:noProof/>
                <w:webHidden/>
              </w:rPr>
              <w:tab/>
            </w:r>
            <w:r w:rsidR="00936D88" w:rsidDel="002B1994">
              <w:rPr>
                <w:noProof/>
                <w:webHidden/>
              </w:rPr>
              <w:delText>22</w:delText>
            </w:r>
          </w:del>
        </w:p>
        <w:p w14:paraId="3235EE63" w14:textId="3670B3B3" w:rsidR="00F87F6D" w:rsidDel="002B1994" w:rsidRDefault="00F87F6D">
          <w:pPr>
            <w:pStyle w:val="TOC4"/>
            <w:tabs>
              <w:tab w:val="left" w:pos="2227"/>
              <w:tab w:val="right" w:leader="dot" w:pos="9062"/>
            </w:tabs>
            <w:rPr>
              <w:del w:id="359" w:author="Nguyen Duc Anh" w:date="2025-09-27T16:44:00Z"/>
              <w:rFonts w:eastAsiaTheme="minorEastAsia"/>
              <w:noProof/>
              <w:sz w:val="22"/>
              <w:szCs w:val="22"/>
            </w:rPr>
          </w:pPr>
          <w:del w:id="360" w:author="Nguyen Duc Anh" w:date="2025-09-27T16:44:00Z">
            <w:r w:rsidRPr="002B1994" w:rsidDel="002B1994">
              <w:rPr>
                <w:rStyle w:val="Hyperlink"/>
                <w:rFonts w:cstheme="majorHAnsi"/>
                <w:noProof/>
              </w:rPr>
              <w:delText>1.3.1.5</w:delText>
            </w:r>
            <w:r w:rsidDel="002B1994">
              <w:rPr>
                <w:rFonts w:eastAsiaTheme="minorEastAsia"/>
                <w:noProof/>
                <w:sz w:val="22"/>
                <w:szCs w:val="22"/>
              </w:rPr>
              <w:tab/>
            </w:r>
            <w:r w:rsidRPr="002B1994" w:rsidDel="002B1994">
              <w:rPr>
                <w:rStyle w:val="Hyperlink"/>
                <w:rFonts w:cstheme="majorHAnsi"/>
                <w:noProof/>
              </w:rPr>
              <w:delText>Quy tắc validation và trường hợp ngoại lệ</w:delText>
            </w:r>
            <w:r w:rsidDel="002B1994">
              <w:rPr>
                <w:noProof/>
                <w:webHidden/>
              </w:rPr>
              <w:tab/>
            </w:r>
            <w:r w:rsidR="00936D88" w:rsidDel="002B1994">
              <w:rPr>
                <w:noProof/>
                <w:webHidden/>
              </w:rPr>
              <w:delText>22</w:delText>
            </w:r>
          </w:del>
        </w:p>
        <w:p w14:paraId="5A071E29" w14:textId="41EBEDE1" w:rsidR="00F87F6D" w:rsidDel="002B1994" w:rsidRDefault="00F87F6D" w:rsidP="003A274C">
          <w:pPr>
            <w:pStyle w:val="TOC3"/>
            <w:rPr>
              <w:del w:id="361" w:author="Nguyen Duc Anh" w:date="2025-09-27T16:44:00Z"/>
              <w:rFonts w:eastAsiaTheme="minorEastAsia"/>
              <w:noProof/>
              <w:sz w:val="22"/>
              <w:szCs w:val="22"/>
            </w:rPr>
          </w:pPr>
          <w:del w:id="362" w:author="Nguyen Duc Anh" w:date="2025-09-27T16:44:00Z">
            <w:r w:rsidRPr="002B1994" w:rsidDel="002B1994">
              <w:rPr>
                <w:rStyle w:val="Hyperlink"/>
                <w:rFonts w:cstheme="majorHAnsi"/>
                <w:noProof/>
              </w:rPr>
              <w:delText>1.3.2</w:delText>
            </w:r>
            <w:r w:rsidDel="002B1994">
              <w:rPr>
                <w:rFonts w:eastAsiaTheme="minorEastAsia"/>
                <w:noProof/>
                <w:sz w:val="22"/>
                <w:szCs w:val="22"/>
              </w:rPr>
              <w:tab/>
            </w:r>
            <w:r w:rsidRPr="002B1994" w:rsidDel="002B1994">
              <w:rPr>
                <w:rStyle w:val="Hyperlink"/>
                <w:rFonts w:cstheme="majorHAnsi"/>
                <w:noProof/>
              </w:rPr>
              <w:delText>Thêm mới mua bán ngoại tệ</w:delText>
            </w:r>
            <w:r w:rsidDel="002B1994">
              <w:rPr>
                <w:noProof/>
                <w:webHidden/>
              </w:rPr>
              <w:tab/>
            </w:r>
            <w:r w:rsidR="00936D88" w:rsidDel="002B1994">
              <w:rPr>
                <w:noProof/>
                <w:webHidden/>
              </w:rPr>
              <w:delText>22</w:delText>
            </w:r>
          </w:del>
        </w:p>
        <w:p w14:paraId="5E1CEEB3" w14:textId="79AE6998" w:rsidR="00F87F6D" w:rsidDel="002B1994" w:rsidRDefault="00F87F6D">
          <w:pPr>
            <w:pStyle w:val="TOC4"/>
            <w:tabs>
              <w:tab w:val="left" w:pos="2227"/>
              <w:tab w:val="right" w:leader="dot" w:pos="9062"/>
            </w:tabs>
            <w:rPr>
              <w:del w:id="363" w:author="Nguyen Duc Anh" w:date="2025-09-27T16:44:00Z"/>
              <w:rFonts w:eastAsiaTheme="minorEastAsia"/>
              <w:noProof/>
              <w:sz w:val="22"/>
              <w:szCs w:val="22"/>
            </w:rPr>
          </w:pPr>
          <w:del w:id="364" w:author="Nguyen Duc Anh" w:date="2025-09-27T16:44:00Z">
            <w:r w:rsidRPr="002B1994" w:rsidDel="002B1994">
              <w:rPr>
                <w:rStyle w:val="Hyperlink"/>
                <w:noProof/>
              </w:rPr>
              <w:delText>1.3.2.1</w:delText>
            </w:r>
            <w:r w:rsidDel="002B1994">
              <w:rPr>
                <w:rFonts w:eastAsiaTheme="minorEastAsia"/>
                <w:noProof/>
                <w:sz w:val="22"/>
                <w:szCs w:val="22"/>
              </w:rPr>
              <w:tab/>
            </w:r>
            <w:r w:rsidRPr="002B1994" w:rsidDel="002B1994">
              <w:rPr>
                <w:rStyle w:val="Hyperlink"/>
                <w:noProof/>
              </w:rPr>
              <w:delText>Mô tả chung</w:delText>
            </w:r>
            <w:r w:rsidDel="002B1994">
              <w:rPr>
                <w:noProof/>
                <w:webHidden/>
              </w:rPr>
              <w:tab/>
            </w:r>
            <w:r w:rsidR="00936D88" w:rsidDel="002B1994">
              <w:rPr>
                <w:noProof/>
                <w:webHidden/>
              </w:rPr>
              <w:delText>22</w:delText>
            </w:r>
          </w:del>
        </w:p>
        <w:p w14:paraId="16FE20C5" w14:textId="15192FA6" w:rsidR="00F87F6D" w:rsidDel="002B1994" w:rsidRDefault="00F87F6D">
          <w:pPr>
            <w:pStyle w:val="TOC4"/>
            <w:tabs>
              <w:tab w:val="left" w:pos="2227"/>
              <w:tab w:val="right" w:leader="dot" w:pos="9062"/>
            </w:tabs>
            <w:rPr>
              <w:del w:id="365" w:author="Nguyen Duc Anh" w:date="2025-09-27T16:44:00Z"/>
              <w:rFonts w:eastAsiaTheme="minorEastAsia"/>
              <w:noProof/>
              <w:sz w:val="22"/>
              <w:szCs w:val="22"/>
            </w:rPr>
          </w:pPr>
          <w:del w:id="366" w:author="Nguyen Duc Anh" w:date="2025-09-27T16:44:00Z">
            <w:r w:rsidRPr="002B1994" w:rsidDel="002B1994">
              <w:rPr>
                <w:rStyle w:val="Hyperlink"/>
                <w:rFonts w:cstheme="majorHAnsi"/>
                <w:noProof/>
              </w:rPr>
              <w:delText>1.3.2.2</w:delText>
            </w:r>
            <w:r w:rsidDel="002B1994">
              <w:rPr>
                <w:rFonts w:eastAsiaTheme="minorEastAsia"/>
                <w:noProof/>
                <w:sz w:val="22"/>
                <w:szCs w:val="22"/>
              </w:rPr>
              <w:tab/>
            </w:r>
            <w:r w:rsidRPr="002B1994" w:rsidDel="002B1994">
              <w:rPr>
                <w:rStyle w:val="Hyperlink"/>
                <w:rFonts w:cstheme="majorHAnsi"/>
                <w:noProof/>
              </w:rPr>
              <w:delText>Quy trình thực hiện</w:delText>
            </w:r>
            <w:r w:rsidDel="002B1994">
              <w:rPr>
                <w:noProof/>
                <w:webHidden/>
              </w:rPr>
              <w:tab/>
            </w:r>
            <w:r w:rsidR="00936D88" w:rsidDel="002B1994">
              <w:rPr>
                <w:noProof/>
                <w:webHidden/>
              </w:rPr>
              <w:delText>23</w:delText>
            </w:r>
          </w:del>
        </w:p>
        <w:p w14:paraId="2E3BF3F1" w14:textId="36C3FFA6" w:rsidR="00F87F6D" w:rsidDel="002B1994" w:rsidRDefault="00F87F6D">
          <w:pPr>
            <w:pStyle w:val="TOC4"/>
            <w:tabs>
              <w:tab w:val="left" w:pos="2227"/>
              <w:tab w:val="right" w:leader="dot" w:pos="9062"/>
            </w:tabs>
            <w:rPr>
              <w:del w:id="367" w:author="Nguyen Duc Anh" w:date="2025-09-27T16:44:00Z"/>
              <w:rFonts w:eastAsiaTheme="minorEastAsia"/>
              <w:noProof/>
              <w:sz w:val="22"/>
              <w:szCs w:val="22"/>
            </w:rPr>
          </w:pPr>
          <w:del w:id="368" w:author="Nguyen Duc Anh" w:date="2025-09-27T16:44:00Z">
            <w:r w:rsidRPr="002B1994" w:rsidDel="002B1994">
              <w:rPr>
                <w:rStyle w:val="Hyperlink"/>
                <w:rFonts w:cstheme="majorHAnsi"/>
                <w:noProof/>
              </w:rPr>
              <w:delText>1.3.2.3</w:delText>
            </w:r>
            <w:r w:rsidDel="002B1994">
              <w:rPr>
                <w:rFonts w:eastAsiaTheme="minorEastAsia"/>
                <w:noProof/>
                <w:sz w:val="22"/>
                <w:szCs w:val="22"/>
              </w:rPr>
              <w:tab/>
            </w:r>
            <w:r w:rsidRPr="002B1994" w:rsidDel="002B1994">
              <w:rPr>
                <w:rStyle w:val="Hyperlink"/>
                <w:rFonts w:cstheme="majorHAnsi"/>
                <w:noProof/>
              </w:rPr>
              <w:delText>Mô tả trường thông tin</w:delText>
            </w:r>
            <w:r w:rsidDel="002B1994">
              <w:rPr>
                <w:noProof/>
                <w:webHidden/>
              </w:rPr>
              <w:tab/>
            </w:r>
            <w:r w:rsidR="00936D88" w:rsidDel="002B1994">
              <w:rPr>
                <w:noProof/>
                <w:webHidden/>
              </w:rPr>
              <w:delText>24</w:delText>
            </w:r>
          </w:del>
        </w:p>
        <w:p w14:paraId="4D0A3E3D" w14:textId="330645E9" w:rsidR="00F87F6D" w:rsidDel="002B1994" w:rsidRDefault="00F87F6D">
          <w:pPr>
            <w:pStyle w:val="TOC4"/>
            <w:tabs>
              <w:tab w:val="left" w:pos="2227"/>
              <w:tab w:val="right" w:leader="dot" w:pos="9062"/>
            </w:tabs>
            <w:rPr>
              <w:del w:id="369" w:author="Nguyen Duc Anh" w:date="2025-09-27T16:44:00Z"/>
              <w:rFonts w:eastAsiaTheme="minorEastAsia"/>
              <w:noProof/>
              <w:sz w:val="22"/>
              <w:szCs w:val="22"/>
            </w:rPr>
          </w:pPr>
          <w:del w:id="370" w:author="Nguyen Duc Anh" w:date="2025-09-27T16:44:00Z">
            <w:r w:rsidRPr="002B1994" w:rsidDel="002B1994">
              <w:rPr>
                <w:rStyle w:val="Hyperlink"/>
                <w:rFonts w:cstheme="majorHAnsi"/>
                <w:noProof/>
              </w:rPr>
              <w:delText>1.3.2.4</w:delText>
            </w:r>
            <w:r w:rsidDel="002B1994">
              <w:rPr>
                <w:rFonts w:eastAsiaTheme="minorEastAsia"/>
                <w:noProof/>
                <w:sz w:val="22"/>
                <w:szCs w:val="22"/>
              </w:rPr>
              <w:tab/>
            </w:r>
            <w:r w:rsidRPr="002B1994" w:rsidDel="002B1994">
              <w:rPr>
                <w:rStyle w:val="Hyperlink"/>
                <w:rFonts w:cstheme="majorHAnsi"/>
                <w:noProof/>
              </w:rPr>
              <w:delText>Màn hình tính năng</w:delText>
            </w:r>
            <w:r w:rsidDel="002B1994">
              <w:rPr>
                <w:noProof/>
                <w:webHidden/>
              </w:rPr>
              <w:tab/>
            </w:r>
            <w:r w:rsidR="00936D88" w:rsidDel="002B1994">
              <w:rPr>
                <w:noProof/>
                <w:webHidden/>
              </w:rPr>
              <w:delText>30</w:delText>
            </w:r>
          </w:del>
        </w:p>
        <w:p w14:paraId="1D029443" w14:textId="3715D25B" w:rsidR="00F87F6D" w:rsidDel="002B1994" w:rsidRDefault="00F87F6D">
          <w:pPr>
            <w:pStyle w:val="TOC4"/>
            <w:tabs>
              <w:tab w:val="left" w:pos="2227"/>
              <w:tab w:val="right" w:leader="dot" w:pos="9062"/>
            </w:tabs>
            <w:rPr>
              <w:del w:id="371" w:author="Nguyen Duc Anh" w:date="2025-09-27T16:44:00Z"/>
              <w:rFonts w:eastAsiaTheme="minorEastAsia"/>
              <w:noProof/>
              <w:sz w:val="22"/>
              <w:szCs w:val="22"/>
            </w:rPr>
          </w:pPr>
          <w:del w:id="372" w:author="Nguyen Duc Anh" w:date="2025-09-27T16:44:00Z">
            <w:r w:rsidRPr="002B1994" w:rsidDel="002B1994">
              <w:rPr>
                <w:rStyle w:val="Hyperlink"/>
                <w:rFonts w:cstheme="majorHAnsi"/>
                <w:noProof/>
              </w:rPr>
              <w:delText>1.3.2.5</w:delText>
            </w:r>
            <w:r w:rsidDel="002B1994">
              <w:rPr>
                <w:rFonts w:eastAsiaTheme="minorEastAsia"/>
                <w:noProof/>
                <w:sz w:val="22"/>
                <w:szCs w:val="22"/>
              </w:rPr>
              <w:tab/>
            </w:r>
            <w:r w:rsidRPr="002B1994" w:rsidDel="002B1994">
              <w:rPr>
                <w:rStyle w:val="Hyperlink"/>
                <w:rFonts w:cstheme="majorHAnsi"/>
                <w:noProof/>
              </w:rPr>
              <w:delText>Quy tắc validation và trường hợp ngoại lệ</w:delText>
            </w:r>
            <w:r w:rsidDel="002B1994">
              <w:rPr>
                <w:noProof/>
                <w:webHidden/>
              </w:rPr>
              <w:tab/>
            </w:r>
            <w:r w:rsidR="00936D88" w:rsidDel="002B1994">
              <w:rPr>
                <w:noProof/>
                <w:webHidden/>
              </w:rPr>
              <w:delText>31</w:delText>
            </w:r>
          </w:del>
        </w:p>
        <w:p w14:paraId="06FE899D" w14:textId="4ED3BF8A" w:rsidR="00F87F6D" w:rsidDel="002B1994" w:rsidRDefault="00F87F6D">
          <w:pPr>
            <w:pStyle w:val="TOC4"/>
            <w:tabs>
              <w:tab w:val="left" w:pos="2227"/>
              <w:tab w:val="right" w:leader="dot" w:pos="9062"/>
            </w:tabs>
            <w:rPr>
              <w:del w:id="373" w:author="Nguyen Duc Anh" w:date="2025-09-27T16:44:00Z"/>
              <w:rFonts w:eastAsiaTheme="minorEastAsia"/>
              <w:noProof/>
              <w:sz w:val="22"/>
              <w:szCs w:val="22"/>
            </w:rPr>
          </w:pPr>
          <w:del w:id="374" w:author="Nguyen Duc Anh" w:date="2025-09-27T16:44:00Z">
            <w:r w:rsidRPr="002B1994" w:rsidDel="002B1994">
              <w:rPr>
                <w:rStyle w:val="Hyperlink"/>
                <w:rFonts w:cstheme="majorHAnsi"/>
                <w:noProof/>
              </w:rPr>
              <w:delText>1.3.2.6</w:delText>
            </w:r>
            <w:r w:rsidDel="002B1994">
              <w:rPr>
                <w:rFonts w:eastAsiaTheme="minorEastAsia"/>
                <w:noProof/>
                <w:sz w:val="22"/>
                <w:szCs w:val="22"/>
              </w:rPr>
              <w:tab/>
            </w:r>
            <w:r w:rsidRPr="002B1994" w:rsidDel="002B1994">
              <w:rPr>
                <w:rStyle w:val="Hyperlink"/>
                <w:rFonts w:cstheme="majorHAnsi"/>
                <w:noProof/>
              </w:rPr>
              <w:delText>Mệnh giá tiền tệ</w:delText>
            </w:r>
            <w:r w:rsidDel="002B1994">
              <w:rPr>
                <w:noProof/>
                <w:webHidden/>
              </w:rPr>
              <w:tab/>
            </w:r>
            <w:r w:rsidR="00936D88" w:rsidDel="002B1994">
              <w:rPr>
                <w:noProof/>
                <w:webHidden/>
              </w:rPr>
              <w:delText>31</w:delText>
            </w:r>
          </w:del>
        </w:p>
        <w:p w14:paraId="6DF1F325" w14:textId="576710A5" w:rsidR="00F87F6D" w:rsidDel="002B1994" w:rsidRDefault="00F87F6D" w:rsidP="003A274C">
          <w:pPr>
            <w:pStyle w:val="TOC3"/>
            <w:rPr>
              <w:del w:id="375" w:author="Nguyen Duc Anh" w:date="2025-09-27T16:44:00Z"/>
              <w:rFonts w:eastAsiaTheme="minorEastAsia"/>
              <w:noProof/>
              <w:sz w:val="22"/>
              <w:szCs w:val="22"/>
            </w:rPr>
          </w:pPr>
          <w:del w:id="376" w:author="Nguyen Duc Anh" w:date="2025-09-27T16:44:00Z">
            <w:r w:rsidRPr="002B1994" w:rsidDel="002B1994">
              <w:rPr>
                <w:rStyle w:val="Hyperlink"/>
                <w:rFonts w:cstheme="majorHAnsi"/>
                <w:noProof/>
              </w:rPr>
              <w:delText>1.3.3</w:delText>
            </w:r>
            <w:r w:rsidDel="002B1994">
              <w:rPr>
                <w:rFonts w:eastAsiaTheme="minorEastAsia"/>
                <w:noProof/>
                <w:sz w:val="22"/>
                <w:szCs w:val="22"/>
              </w:rPr>
              <w:tab/>
            </w:r>
            <w:r w:rsidRPr="002B1994" w:rsidDel="002B1994">
              <w:rPr>
                <w:rStyle w:val="Hyperlink"/>
                <w:rFonts w:cstheme="majorHAnsi"/>
                <w:noProof/>
              </w:rPr>
              <w:delText>Chi tiết thông tin giao dịch mua bán ngoại tệ</w:delText>
            </w:r>
            <w:r w:rsidDel="002B1994">
              <w:rPr>
                <w:noProof/>
                <w:webHidden/>
              </w:rPr>
              <w:tab/>
            </w:r>
            <w:r w:rsidR="00936D88" w:rsidDel="002B1994">
              <w:rPr>
                <w:noProof/>
                <w:webHidden/>
              </w:rPr>
              <w:delText>31</w:delText>
            </w:r>
          </w:del>
        </w:p>
        <w:p w14:paraId="7609CB99" w14:textId="34D2EF7A" w:rsidR="00F87F6D" w:rsidDel="002B1994" w:rsidRDefault="00F87F6D">
          <w:pPr>
            <w:pStyle w:val="TOC4"/>
            <w:tabs>
              <w:tab w:val="left" w:pos="2227"/>
              <w:tab w:val="right" w:leader="dot" w:pos="9062"/>
            </w:tabs>
            <w:rPr>
              <w:del w:id="377" w:author="Nguyen Duc Anh" w:date="2025-09-27T16:44:00Z"/>
              <w:rFonts w:eastAsiaTheme="minorEastAsia"/>
              <w:noProof/>
              <w:sz w:val="22"/>
              <w:szCs w:val="22"/>
            </w:rPr>
          </w:pPr>
          <w:del w:id="378" w:author="Nguyen Duc Anh" w:date="2025-09-27T16:44:00Z">
            <w:r w:rsidRPr="002B1994" w:rsidDel="002B1994">
              <w:rPr>
                <w:rStyle w:val="Hyperlink"/>
                <w:noProof/>
              </w:rPr>
              <w:delText>1.3.3.1</w:delText>
            </w:r>
            <w:r w:rsidDel="002B1994">
              <w:rPr>
                <w:rFonts w:eastAsiaTheme="minorEastAsia"/>
                <w:noProof/>
                <w:sz w:val="22"/>
                <w:szCs w:val="22"/>
              </w:rPr>
              <w:tab/>
            </w:r>
            <w:r w:rsidRPr="002B1994" w:rsidDel="002B1994">
              <w:rPr>
                <w:rStyle w:val="Hyperlink"/>
                <w:noProof/>
              </w:rPr>
              <w:delText>Mô tả chung</w:delText>
            </w:r>
            <w:r w:rsidDel="002B1994">
              <w:rPr>
                <w:noProof/>
                <w:webHidden/>
              </w:rPr>
              <w:tab/>
            </w:r>
            <w:r w:rsidR="00936D88" w:rsidDel="002B1994">
              <w:rPr>
                <w:noProof/>
                <w:webHidden/>
              </w:rPr>
              <w:delText>31</w:delText>
            </w:r>
          </w:del>
        </w:p>
        <w:p w14:paraId="70D4A1D8" w14:textId="4D8E6C39" w:rsidR="00F87F6D" w:rsidDel="002B1994" w:rsidRDefault="00F87F6D">
          <w:pPr>
            <w:pStyle w:val="TOC4"/>
            <w:tabs>
              <w:tab w:val="left" w:pos="2227"/>
              <w:tab w:val="right" w:leader="dot" w:pos="9062"/>
            </w:tabs>
            <w:rPr>
              <w:del w:id="379" w:author="Nguyen Duc Anh" w:date="2025-09-27T16:44:00Z"/>
              <w:rFonts w:eastAsiaTheme="minorEastAsia"/>
              <w:noProof/>
              <w:sz w:val="22"/>
              <w:szCs w:val="22"/>
            </w:rPr>
          </w:pPr>
          <w:del w:id="380" w:author="Nguyen Duc Anh" w:date="2025-09-27T16:44:00Z">
            <w:r w:rsidRPr="002B1994" w:rsidDel="002B1994">
              <w:rPr>
                <w:rStyle w:val="Hyperlink"/>
                <w:rFonts w:cstheme="majorHAnsi"/>
                <w:noProof/>
              </w:rPr>
              <w:delText>1.3.3.2</w:delText>
            </w:r>
            <w:r w:rsidDel="002B1994">
              <w:rPr>
                <w:rFonts w:eastAsiaTheme="minorEastAsia"/>
                <w:noProof/>
                <w:sz w:val="22"/>
                <w:szCs w:val="22"/>
              </w:rPr>
              <w:tab/>
            </w:r>
            <w:r w:rsidRPr="002B1994" w:rsidDel="002B1994">
              <w:rPr>
                <w:rStyle w:val="Hyperlink"/>
                <w:rFonts w:cstheme="majorHAnsi"/>
                <w:noProof/>
              </w:rPr>
              <w:delText>Quy trình thực hiện</w:delText>
            </w:r>
            <w:r w:rsidDel="002B1994">
              <w:rPr>
                <w:noProof/>
                <w:webHidden/>
              </w:rPr>
              <w:tab/>
            </w:r>
            <w:r w:rsidR="00936D88" w:rsidDel="002B1994">
              <w:rPr>
                <w:noProof/>
                <w:webHidden/>
              </w:rPr>
              <w:delText>32</w:delText>
            </w:r>
          </w:del>
        </w:p>
        <w:p w14:paraId="2851BFA6" w14:textId="5D5DB749" w:rsidR="00F87F6D" w:rsidDel="002B1994" w:rsidRDefault="00F87F6D">
          <w:pPr>
            <w:pStyle w:val="TOC4"/>
            <w:tabs>
              <w:tab w:val="left" w:pos="2227"/>
              <w:tab w:val="right" w:leader="dot" w:pos="9062"/>
            </w:tabs>
            <w:rPr>
              <w:del w:id="381" w:author="Nguyen Duc Anh" w:date="2025-09-27T16:44:00Z"/>
              <w:rFonts w:eastAsiaTheme="minorEastAsia"/>
              <w:noProof/>
              <w:sz w:val="22"/>
              <w:szCs w:val="22"/>
            </w:rPr>
          </w:pPr>
          <w:del w:id="382" w:author="Nguyen Duc Anh" w:date="2025-09-27T16:44:00Z">
            <w:r w:rsidRPr="002B1994" w:rsidDel="002B1994">
              <w:rPr>
                <w:rStyle w:val="Hyperlink"/>
                <w:rFonts w:cstheme="majorHAnsi"/>
                <w:noProof/>
              </w:rPr>
              <w:delText>1.3.3.3</w:delText>
            </w:r>
            <w:r w:rsidDel="002B1994">
              <w:rPr>
                <w:rFonts w:eastAsiaTheme="minorEastAsia"/>
                <w:noProof/>
                <w:sz w:val="22"/>
                <w:szCs w:val="22"/>
              </w:rPr>
              <w:tab/>
            </w:r>
            <w:r w:rsidRPr="002B1994" w:rsidDel="002B1994">
              <w:rPr>
                <w:rStyle w:val="Hyperlink"/>
                <w:rFonts w:cstheme="majorHAnsi"/>
                <w:noProof/>
              </w:rPr>
              <w:delText>Mô tả trường thông tin và nút tác vụ</w:delText>
            </w:r>
            <w:r w:rsidDel="002B1994">
              <w:rPr>
                <w:noProof/>
                <w:webHidden/>
              </w:rPr>
              <w:tab/>
            </w:r>
            <w:r w:rsidR="00936D88" w:rsidDel="002B1994">
              <w:rPr>
                <w:noProof/>
                <w:webHidden/>
              </w:rPr>
              <w:delText>32</w:delText>
            </w:r>
          </w:del>
        </w:p>
        <w:p w14:paraId="63321799" w14:textId="1CC4C8E0" w:rsidR="00F87F6D" w:rsidDel="002B1994" w:rsidRDefault="00F87F6D">
          <w:pPr>
            <w:pStyle w:val="TOC4"/>
            <w:tabs>
              <w:tab w:val="left" w:pos="2227"/>
              <w:tab w:val="right" w:leader="dot" w:pos="9062"/>
            </w:tabs>
            <w:rPr>
              <w:del w:id="383" w:author="Nguyen Duc Anh" w:date="2025-09-27T16:44:00Z"/>
              <w:rFonts w:eastAsiaTheme="minorEastAsia"/>
              <w:noProof/>
              <w:sz w:val="22"/>
              <w:szCs w:val="22"/>
            </w:rPr>
          </w:pPr>
          <w:del w:id="384" w:author="Nguyen Duc Anh" w:date="2025-09-27T16:44:00Z">
            <w:r w:rsidRPr="002B1994" w:rsidDel="002B1994">
              <w:rPr>
                <w:rStyle w:val="Hyperlink"/>
                <w:rFonts w:cstheme="majorHAnsi"/>
                <w:noProof/>
              </w:rPr>
              <w:delText>1.3.3.4</w:delText>
            </w:r>
            <w:r w:rsidDel="002B1994">
              <w:rPr>
                <w:rFonts w:eastAsiaTheme="minorEastAsia"/>
                <w:noProof/>
                <w:sz w:val="22"/>
                <w:szCs w:val="22"/>
              </w:rPr>
              <w:tab/>
            </w:r>
            <w:r w:rsidRPr="002B1994" w:rsidDel="002B1994">
              <w:rPr>
                <w:rStyle w:val="Hyperlink"/>
                <w:rFonts w:cstheme="majorHAnsi"/>
                <w:noProof/>
              </w:rPr>
              <w:delText>Màn hình tính năng</w:delText>
            </w:r>
            <w:r w:rsidDel="002B1994">
              <w:rPr>
                <w:noProof/>
                <w:webHidden/>
              </w:rPr>
              <w:tab/>
            </w:r>
            <w:r w:rsidR="00936D88" w:rsidDel="002B1994">
              <w:rPr>
                <w:noProof/>
                <w:webHidden/>
              </w:rPr>
              <w:delText>36</w:delText>
            </w:r>
          </w:del>
        </w:p>
        <w:p w14:paraId="13C02FB0" w14:textId="27AD5E24" w:rsidR="00F87F6D" w:rsidDel="002B1994" w:rsidRDefault="00F87F6D" w:rsidP="003A274C">
          <w:pPr>
            <w:pStyle w:val="TOC3"/>
            <w:rPr>
              <w:del w:id="385" w:author="Nguyen Duc Anh" w:date="2025-09-27T16:44:00Z"/>
              <w:rFonts w:eastAsiaTheme="minorEastAsia"/>
              <w:noProof/>
              <w:sz w:val="22"/>
              <w:szCs w:val="22"/>
            </w:rPr>
          </w:pPr>
          <w:del w:id="386" w:author="Nguyen Duc Anh" w:date="2025-09-27T16:44:00Z">
            <w:r w:rsidRPr="002B1994" w:rsidDel="002B1994">
              <w:rPr>
                <w:rStyle w:val="Hyperlink"/>
                <w:rFonts w:cstheme="majorHAnsi"/>
                <w:noProof/>
                <w:lang w:val="vi-VN"/>
              </w:rPr>
              <w:delText>1.3.4</w:delText>
            </w:r>
            <w:r w:rsidDel="002B1994">
              <w:rPr>
                <w:rFonts w:eastAsiaTheme="minorEastAsia"/>
                <w:noProof/>
                <w:sz w:val="22"/>
                <w:szCs w:val="22"/>
              </w:rPr>
              <w:tab/>
            </w:r>
            <w:r w:rsidRPr="002B1994" w:rsidDel="002B1994">
              <w:rPr>
                <w:rStyle w:val="Hyperlink"/>
                <w:rFonts w:cstheme="majorHAnsi"/>
                <w:noProof/>
                <w:lang w:val="vi-VN"/>
              </w:rPr>
              <w:delText xml:space="preserve">Cập nhật </w:delText>
            </w:r>
            <w:r w:rsidRPr="002B1994" w:rsidDel="002B1994">
              <w:rPr>
                <w:rStyle w:val="Hyperlink"/>
                <w:rFonts w:cstheme="majorHAnsi"/>
                <w:noProof/>
              </w:rPr>
              <w:delText>thông tin bán ngoại tệ</w:delText>
            </w:r>
            <w:r w:rsidDel="002B1994">
              <w:rPr>
                <w:noProof/>
                <w:webHidden/>
              </w:rPr>
              <w:tab/>
            </w:r>
            <w:r w:rsidR="00936D88" w:rsidDel="002B1994">
              <w:rPr>
                <w:noProof/>
                <w:webHidden/>
              </w:rPr>
              <w:delText>37</w:delText>
            </w:r>
          </w:del>
        </w:p>
        <w:p w14:paraId="4EF22404" w14:textId="0E763E81" w:rsidR="00F87F6D" w:rsidDel="002B1994" w:rsidRDefault="00F87F6D">
          <w:pPr>
            <w:pStyle w:val="TOC4"/>
            <w:tabs>
              <w:tab w:val="left" w:pos="2227"/>
              <w:tab w:val="right" w:leader="dot" w:pos="9062"/>
            </w:tabs>
            <w:rPr>
              <w:del w:id="387" w:author="Nguyen Duc Anh" w:date="2025-09-27T16:44:00Z"/>
              <w:rFonts w:eastAsiaTheme="minorEastAsia"/>
              <w:noProof/>
              <w:sz w:val="22"/>
              <w:szCs w:val="22"/>
            </w:rPr>
          </w:pPr>
          <w:del w:id="388" w:author="Nguyen Duc Anh" w:date="2025-09-27T16:44:00Z">
            <w:r w:rsidRPr="002B1994" w:rsidDel="002B1994">
              <w:rPr>
                <w:rStyle w:val="Hyperlink"/>
                <w:rFonts w:cstheme="majorHAnsi"/>
                <w:noProof/>
              </w:rPr>
              <w:delText>1.3.4.1</w:delText>
            </w:r>
            <w:r w:rsidDel="002B1994">
              <w:rPr>
                <w:rFonts w:eastAsiaTheme="minorEastAsia"/>
                <w:noProof/>
                <w:sz w:val="22"/>
                <w:szCs w:val="22"/>
              </w:rPr>
              <w:tab/>
            </w:r>
            <w:r w:rsidRPr="002B1994" w:rsidDel="002B1994">
              <w:rPr>
                <w:rStyle w:val="Hyperlink"/>
                <w:rFonts w:cstheme="majorHAnsi"/>
                <w:noProof/>
              </w:rPr>
              <w:delText>Mô tả chung</w:delText>
            </w:r>
            <w:r w:rsidDel="002B1994">
              <w:rPr>
                <w:noProof/>
                <w:webHidden/>
              </w:rPr>
              <w:tab/>
            </w:r>
            <w:r w:rsidR="00936D88" w:rsidDel="002B1994">
              <w:rPr>
                <w:noProof/>
                <w:webHidden/>
              </w:rPr>
              <w:delText>37</w:delText>
            </w:r>
          </w:del>
        </w:p>
        <w:p w14:paraId="3A5C8652" w14:textId="45AA8D4B" w:rsidR="00F87F6D" w:rsidDel="002B1994" w:rsidRDefault="00F87F6D">
          <w:pPr>
            <w:pStyle w:val="TOC4"/>
            <w:tabs>
              <w:tab w:val="left" w:pos="2227"/>
              <w:tab w:val="right" w:leader="dot" w:pos="9062"/>
            </w:tabs>
            <w:rPr>
              <w:del w:id="389" w:author="Nguyen Duc Anh" w:date="2025-09-27T16:44:00Z"/>
              <w:rFonts w:eastAsiaTheme="minorEastAsia"/>
              <w:noProof/>
              <w:sz w:val="22"/>
              <w:szCs w:val="22"/>
            </w:rPr>
          </w:pPr>
          <w:del w:id="390" w:author="Nguyen Duc Anh" w:date="2025-09-27T16:44:00Z">
            <w:r w:rsidRPr="002B1994" w:rsidDel="002B1994">
              <w:rPr>
                <w:rStyle w:val="Hyperlink"/>
                <w:rFonts w:cstheme="majorHAnsi"/>
                <w:noProof/>
              </w:rPr>
              <w:delText>1.3.4.2</w:delText>
            </w:r>
            <w:r w:rsidDel="002B1994">
              <w:rPr>
                <w:rFonts w:eastAsiaTheme="minorEastAsia"/>
                <w:noProof/>
                <w:sz w:val="22"/>
                <w:szCs w:val="22"/>
              </w:rPr>
              <w:tab/>
            </w:r>
            <w:r w:rsidRPr="002B1994" w:rsidDel="002B1994">
              <w:rPr>
                <w:rStyle w:val="Hyperlink"/>
                <w:rFonts w:cstheme="majorHAnsi"/>
                <w:noProof/>
              </w:rPr>
              <w:delText>Quy trình thực hiện</w:delText>
            </w:r>
            <w:r w:rsidDel="002B1994">
              <w:rPr>
                <w:noProof/>
                <w:webHidden/>
              </w:rPr>
              <w:tab/>
            </w:r>
            <w:r w:rsidR="00936D88" w:rsidDel="002B1994">
              <w:rPr>
                <w:noProof/>
                <w:webHidden/>
              </w:rPr>
              <w:delText>38</w:delText>
            </w:r>
          </w:del>
        </w:p>
        <w:p w14:paraId="0A99BB9A" w14:textId="4CCB5E3B" w:rsidR="00F87F6D" w:rsidDel="002B1994" w:rsidRDefault="00F87F6D">
          <w:pPr>
            <w:pStyle w:val="TOC4"/>
            <w:tabs>
              <w:tab w:val="left" w:pos="2227"/>
              <w:tab w:val="right" w:leader="dot" w:pos="9062"/>
            </w:tabs>
            <w:rPr>
              <w:del w:id="391" w:author="Nguyen Duc Anh" w:date="2025-09-27T16:44:00Z"/>
              <w:rFonts w:eastAsiaTheme="minorEastAsia"/>
              <w:noProof/>
              <w:sz w:val="22"/>
              <w:szCs w:val="22"/>
            </w:rPr>
          </w:pPr>
          <w:del w:id="392" w:author="Nguyen Duc Anh" w:date="2025-09-27T16:44:00Z">
            <w:r w:rsidRPr="002B1994" w:rsidDel="002B1994">
              <w:rPr>
                <w:rStyle w:val="Hyperlink"/>
                <w:rFonts w:cstheme="majorHAnsi"/>
                <w:noProof/>
              </w:rPr>
              <w:delText>1.3.4.3</w:delText>
            </w:r>
            <w:r w:rsidDel="002B1994">
              <w:rPr>
                <w:rFonts w:eastAsiaTheme="minorEastAsia"/>
                <w:noProof/>
                <w:sz w:val="22"/>
                <w:szCs w:val="22"/>
              </w:rPr>
              <w:tab/>
            </w:r>
            <w:r w:rsidRPr="002B1994" w:rsidDel="002B1994">
              <w:rPr>
                <w:rStyle w:val="Hyperlink"/>
                <w:rFonts w:cstheme="majorHAnsi"/>
                <w:noProof/>
              </w:rPr>
              <w:delText>Mô tả thông tin</w:delText>
            </w:r>
            <w:r w:rsidDel="002B1994">
              <w:rPr>
                <w:noProof/>
                <w:webHidden/>
              </w:rPr>
              <w:tab/>
            </w:r>
            <w:r w:rsidR="00936D88" w:rsidDel="002B1994">
              <w:rPr>
                <w:noProof/>
                <w:webHidden/>
              </w:rPr>
              <w:delText>38</w:delText>
            </w:r>
          </w:del>
        </w:p>
        <w:p w14:paraId="46BEC52F" w14:textId="54531840" w:rsidR="00F87F6D" w:rsidDel="002B1994" w:rsidRDefault="00F87F6D">
          <w:pPr>
            <w:pStyle w:val="TOC4"/>
            <w:tabs>
              <w:tab w:val="left" w:pos="2227"/>
              <w:tab w:val="right" w:leader="dot" w:pos="9062"/>
            </w:tabs>
            <w:rPr>
              <w:del w:id="393" w:author="Nguyen Duc Anh" w:date="2025-09-27T16:44:00Z"/>
              <w:rFonts w:eastAsiaTheme="minorEastAsia"/>
              <w:noProof/>
              <w:sz w:val="22"/>
              <w:szCs w:val="22"/>
            </w:rPr>
          </w:pPr>
          <w:del w:id="394" w:author="Nguyen Duc Anh" w:date="2025-09-27T16:44:00Z">
            <w:r w:rsidRPr="002B1994" w:rsidDel="002B1994">
              <w:rPr>
                <w:rStyle w:val="Hyperlink"/>
                <w:rFonts w:cstheme="majorHAnsi"/>
                <w:noProof/>
              </w:rPr>
              <w:delText>1.3.4.4</w:delText>
            </w:r>
            <w:r w:rsidDel="002B1994">
              <w:rPr>
                <w:rFonts w:eastAsiaTheme="minorEastAsia"/>
                <w:noProof/>
                <w:sz w:val="22"/>
                <w:szCs w:val="22"/>
              </w:rPr>
              <w:tab/>
            </w:r>
            <w:r w:rsidRPr="002B1994" w:rsidDel="002B1994">
              <w:rPr>
                <w:rStyle w:val="Hyperlink"/>
                <w:rFonts w:cstheme="majorHAnsi"/>
                <w:noProof/>
              </w:rPr>
              <w:delText>Màn hình tính năng</w:delText>
            </w:r>
            <w:r w:rsidDel="002B1994">
              <w:rPr>
                <w:noProof/>
                <w:webHidden/>
              </w:rPr>
              <w:tab/>
            </w:r>
            <w:r w:rsidR="00936D88" w:rsidDel="002B1994">
              <w:rPr>
                <w:noProof/>
                <w:webHidden/>
              </w:rPr>
              <w:delText>43</w:delText>
            </w:r>
          </w:del>
        </w:p>
        <w:p w14:paraId="1F9F656E" w14:textId="70AFCFA1" w:rsidR="00F87F6D" w:rsidDel="002B1994" w:rsidRDefault="00F87F6D">
          <w:pPr>
            <w:pStyle w:val="TOC4"/>
            <w:tabs>
              <w:tab w:val="left" w:pos="2227"/>
              <w:tab w:val="right" w:leader="dot" w:pos="9062"/>
            </w:tabs>
            <w:rPr>
              <w:del w:id="395" w:author="Nguyen Duc Anh" w:date="2025-09-27T16:44:00Z"/>
              <w:rFonts w:eastAsiaTheme="minorEastAsia"/>
              <w:noProof/>
              <w:sz w:val="22"/>
              <w:szCs w:val="22"/>
            </w:rPr>
          </w:pPr>
          <w:del w:id="396" w:author="Nguyen Duc Anh" w:date="2025-09-27T16:44:00Z">
            <w:r w:rsidRPr="002B1994" w:rsidDel="002B1994">
              <w:rPr>
                <w:rStyle w:val="Hyperlink"/>
                <w:rFonts w:cstheme="majorHAnsi"/>
                <w:noProof/>
              </w:rPr>
              <w:delText>1.3.4.5</w:delText>
            </w:r>
            <w:r w:rsidDel="002B1994">
              <w:rPr>
                <w:rFonts w:eastAsiaTheme="minorEastAsia"/>
                <w:noProof/>
                <w:sz w:val="22"/>
                <w:szCs w:val="22"/>
              </w:rPr>
              <w:tab/>
            </w:r>
            <w:r w:rsidRPr="002B1994" w:rsidDel="002B1994">
              <w:rPr>
                <w:rStyle w:val="Hyperlink"/>
                <w:rFonts w:cstheme="majorHAnsi"/>
                <w:noProof/>
              </w:rPr>
              <w:delText>Quy tắc validation và trường hợp ngoại lệ</w:delText>
            </w:r>
            <w:r w:rsidDel="002B1994">
              <w:rPr>
                <w:noProof/>
                <w:webHidden/>
              </w:rPr>
              <w:tab/>
            </w:r>
            <w:r w:rsidR="00936D88" w:rsidDel="002B1994">
              <w:rPr>
                <w:noProof/>
                <w:webHidden/>
              </w:rPr>
              <w:delText>44</w:delText>
            </w:r>
          </w:del>
        </w:p>
        <w:p w14:paraId="41030022" w14:textId="622F8BC5" w:rsidR="00F87F6D" w:rsidDel="002B1994" w:rsidRDefault="00F87F6D">
          <w:pPr>
            <w:pStyle w:val="TOC4"/>
            <w:tabs>
              <w:tab w:val="left" w:pos="2227"/>
              <w:tab w:val="right" w:leader="dot" w:pos="9062"/>
            </w:tabs>
            <w:rPr>
              <w:del w:id="397" w:author="Nguyen Duc Anh" w:date="2025-09-27T16:44:00Z"/>
              <w:rFonts w:eastAsiaTheme="minorEastAsia"/>
              <w:noProof/>
              <w:sz w:val="22"/>
              <w:szCs w:val="22"/>
            </w:rPr>
          </w:pPr>
          <w:del w:id="398" w:author="Nguyen Duc Anh" w:date="2025-09-27T16:44:00Z">
            <w:r w:rsidRPr="002B1994" w:rsidDel="002B1994">
              <w:rPr>
                <w:rStyle w:val="Hyperlink"/>
                <w:rFonts w:cstheme="majorHAnsi"/>
                <w:noProof/>
              </w:rPr>
              <w:delText>1.3.4.6</w:delText>
            </w:r>
            <w:r w:rsidDel="002B1994">
              <w:rPr>
                <w:rFonts w:eastAsiaTheme="minorEastAsia"/>
                <w:noProof/>
                <w:sz w:val="22"/>
                <w:szCs w:val="22"/>
              </w:rPr>
              <w:tab/>
            </w:r>
            <w:r w:rsidRPr="002B1994" w:rsidDel="002B1994">
              <w:rPr>
                <w:rStyle w:val="Hyperlink"/>
                <w:rFonts w:cstheme="majorHAnsi"/>
                <w:noProof/>
              </w:rPr>
              <w:delText>Mệnh giá tiền tệ</w:delText>
            </w:r>
            <w:r w:rsidDel="002B1994">
              <w:rPr>
                <w:noProof/>
                <w:webHidden/>
              </w:rPr>
              <w:tab/>
            </w:r>
            <w:r w:rsidR="00936D88" w:rsidDel="002B1994">
              <w:rPr>
                <w:noProof/>
                <w:webHidden/>
              </w:rPr>
              <w:delText>44</w:delText>
            </w:r>
          </w:del>
        </w:p>
        <w:p w14:paraId="2B28E3A8" w14:textId="265CDC4F" w:rsidR="00F87F6D" w:rsidDel="002B1994" w:rsidRDefault="00F87F6D" w:rsidP="003A274C">
          <w:pPr>
            <w:pStyle w:val="TOC3"/>
            <w:rPr>
              <w:del w:id="399" w:author="Nguyen Duc Anh" w:date="2025-09-27T16:44:00Z"/>
              <w:rFonts w:eastAsiaTheme="minorEastAsia"/>
              <w:noProof/>
              <w:sz w:val="22"/>
              <w:szCs w:val="22"/>
            </w:rPr>
          </w:pPr>
          <w:del w:id="400" w:author="Nguyen Duc Anh" w:date="2025-09-27T16:44:00Z">
            <w:r w:rsidRPr="002B1994" w:rsidDel="002B1994">
              <w:rPr>
                <w:rStyle w:val="Hyperlink"/>
                <w:rFonts w:cstheme="majorHAnsi"/>
                <w:noProof/>
                <w:lang w:val="vi-VN"/>
              </w:rPr>
              <w:delText>1.3.5</w:delText>
            </w:r>
            <w:r w:rsidDel="002B1994">
              <w:rPr>
                <w:rFonts w:eastAsiaTheme="minorEastAsia"/>
                <w:noProof/>
                <w:sz w:val="22"/>
                <w:szCs w:val="22"/>
              </w:rPr>
              <w:tab/>
            </w:r>
            <w:r w:rsidRPr="002B1994" w:rsidDel="002B1994">
              <w:rPr>
                <w:rStyle w:val="Hyperlink"/>
                <w:rFonts w:cstheme="majorHAnsi"/>
                <w:noProof/>
              </w:rPr>
              <w:delText>Hủy dịch vụ bán ngoại tệ</w:delText>
            </w:r>
            <w:r w:rsidDel="002B1994">
              <w:rPr>
                <w:noProof/>
                <w:webHidden/>
              </w:rPr>
              <w:tab/>
            </w:r>
            <w:r w:rsidR="00936D88" w:rsidDel="002B1994">
              <w:rPr>
                <w:noProof/>
                <w:webHidden/>
              </w:rPr>
              <w:delText>46</w:delText>
            </w:r>
          </w:del>
        </w:p>
        <w:p w14:paraId="5AB26C8F" w14:textId="76543FAF" w:rsidR="00F87F6D" w:rsidDel="002B1994" w:rsidRDefault="00F87F6D">
          <w:pPr>
            <w:pStyle w:val="TOC4"/>
            <w:tabs>
              <w:tab w:val="left" w:pos="2227"/>
              <w:tab w:val="right" w:leader="dot" w:pos="9062"/>
            </w:tabs>
            <w:rPr>
              <w:del w:id="401" w:author="Nguyen Duc Anh" w:date="2025-09-27T16:44:00Z"/>
              <w:rFonts w:eastAsiaTheme="minorEastAsia"/>
              <w:noProof/>
              <w:sz w:val="22"/>
              <w:szCs w:val="22"/>
            </w:rPr>
          </w:pPr>
          <w:del w:id="402" w:author="Nguyen Duc Anh" w:date="2025-09-27T16:44:00Z">
            <w:r w:rsidRPr="002B1994" w:rsidDel="002B1994">
              <w:rPr>
                <w:rStyle w:val="Hyperlink"/>
                <w:rFonts w:cstheme="majorHAnsi"/>
                <w:noProof/>
              </w:rPr>
              <w:delText>1.3.5.1</w:delText>
            </w:r>
            <w:r w:rsidDel="002B1994">
              <w:rPr>
                <w:rFonts w:eastAsiaTheme="minorEastAsia"/>
                <w:noProof/>
                <w:sz w:val="22"/>
                <w:szCs w:val="22"/>
              </w:rPr>
              <w:tab/>
            </w:r>
            <w:r w:rsidRPr="002B1994" w:rsidDel="002B1994">
              <w:rPr>
                <w:rStyle w:val="Hyperlink"/>
                <w:rFonts w:cstheme="majorHAnsi"/>
                <w:noProof/>
              </w:rPr>
              <w:delText>Mô tả chung</w:delText>
            </w:r>
            <w:r w:rsidDel="002B1994">
              <w:rPr>
                <w:noProof/>
                <w:webHidden/>
              </w:rPr>
              <w:tab/>
            </w:r>
            <w:r w:rsidR="00936D88" w:rsidDel="002B1994">
              <w:rPr>
                <w:noProof/>
                <w:webHidden/>
              </w:rPr>
              <w:delText>46</w:delText>
            </w:r>
          </w:del>
        </w:p>
        <w:p w14:paraId="09FBA390" w14:textId="18974EE4" w:rsidR="00F87F6D" w:rsidDel="002B1994" w:rsidRDefault="00F87F6D">
          <w:pPr>
            <w:pStyle w:val="TOC4"/>
            <w:tabs>
              <w:tab w:val="left" w:pos="2227"/>
              <w:tab w:val="right" w:leader="dot" w:pos="9062"/>
            </w:tabs>
            <w:rPr>
              <w:del w:id="403" w:author="Nguyen Duc Anh" w:date="2025-09-27T16:44:00Z"/>
              <w:rFonts w:eastAsiaTheme="minorEastAsia"/>
              <w:noProof/>
              <w:sz w:val="22"/>
              <w:szCs w:val="22"/>
            </w:rPr>
          </w:pPr>
          <w:del w:id="404" w:author="Nguyen Duc Anh" w:date="2025-09-27T16:44:00Z">
            <w:r w:rsidRPr="002B1994" w:rsidDel="002B1994">
              <w:rPr>
                <w:rStyle w:val="Hyperlink"/>
                <w:rFonts w:cstheme="majorHAnsi"/>
                <w:noProof/>
              </w:rPr>
              <w:delText>1.3.5.2</w:delText>
            </w:r>
            <w:r w:rsidDel="002B1994">
              <w:rPr>
                <w:rFonts w:eastAsiaTheme="minorEastAsia"/>
                <w:noProof/>
                <w:sz w:val="22"/>
                <w:szCs w:val="22"/>
              </w:rPr>
              <w:tab/>
            </w:r>
            <w:r w:rsidRPr="002B1994" w:rsidDel="002B1994">
              <w:rPr>
                <w:rStyle w:val="Hyperlink"/>
                <w:rFonts w:cstheme="majorHAnsi"/>
                <w:noProof/>
              </w:rPr>
              <w:delText>Quy trình thực hiện</w:delText>
            </w:r>
            <w:r w:rsidDel="002B1994">
              <w:rPr>
                <w:noProof/>
                <w:webHidden/>
              </w:rPr>
              <w:tab/>
            </w:r>
            <w:r w:rsidR="00936D88" w:rsidDel="002B1994">
              <w:rPr>
                <w:noProof/>
                <w:webHidden/>
              </w:rPr>
              <w:delText>46</w:delText>
            </w:r>
          </w:del>
        </w:p>
        <w:p w14:paraId="15BE7739" w14:textId="2D5D4277" w:rsidR="00F87F6D" w:rsidDel="002B1994" w:rsidRDefault="00F87F6D">
          <w:pPr>
            <w:pStyle w:val="TOC4"/>
            <w:tabs>
              <w:tab w:val="left" w:pos="2227"/>
              <w:tab w:val="right" w:leader="dot" w:pos="9062"/>
            </w:tabs>
            <w:rPr>
              <w:del w:id="405" w:author="Nguyen Duc Anh" w:date="2025-09-27T16:44:00Z"/>
              <w:rFonts w:eastAsiaTheme="minorEastAsia"/>
              <w:noProof/>
              <w:sz w:val="22"/>
              <w:szCs w:val="22"/>
            </w:rPr>
          </w:pPr>
          <w:del w:id="406" w:author="Nguyen Duc Anh" w:date="2025-09-27T16:44:00Z">
            <w:r w:rsidRPr="002B1994" w:rsidDel="002B1994">
              <w:rPr>
                <w:rStyle w:val="Hyperlink"/>
                <w:rFonts w:cstheme="majorHAnsi"/>
                <w:noProof/>
              </w:rPr>
              <w:delText>1.3.5.3</w:delText>
            </w:r>
            <w:r w:rsidDel="002B1994">
              <w:rPr>
                <w:rFonts w:eastAsiaTheme="minorEastAsia"/>
                <w:noProof/>
                <w:sz w:val="22"/>
                <w:szCs w:val="22"/>
              </w:rPr>
              <w:tab/>
            </w:r>
            <w:r w:rsidRPr="002B1994" w:rsidDel="002B1994">
              <w:rPr>
                <w:rStyle w:val="Hyperlink"/>
                <w:rFonts w:cstheme="majorHAnsi"/>
                <w:noProof/>
              </w:rPr>
              <w:delText>Màn hình tính năng</w:delText>
            </w:r>
            <w:r w:rsidDel="002B1994">
              <w:rPr>
                <w:noProof/>
                <w:webHidden/>
              </w:rPr>
              <w:tab/>
            </w:r>
            <w:r w:rsidR="00936D88" w:rsidDel="002B1994">
              <w:rPr>
                <w:noProof/>
                <w:webHidden/>
              </w:rPr>
              <w:delText>47</w:delText>
            </w:r>
          </w:del>
        </w:p>
        <w:p w14:paraId="46F08A1E" w14:textId="3C480050" w:rsidR="00F87F6D" w:rsidDel="002B1994" w:rsidRDefault="00F87F6D" w:rsidP="003A274C">
          <w:pPr>
            <w:pStyle w:val="TOC3"/>
            <w:rPr>
              <w:del w:id="407" w:author="Nguyen Duc Anh" w:date="2025-09-27T16:44:00Z"/>
              <w:rFonts w:eastAsiaTheme="minorEastAsia"/>
              <w:noProof/>
              <w:sz w:val="22"/>
              <w:szCs w:val="22"/>
            </w:rPr>
          </w:pPr>
          <w:del w:id="408" w:author="Nguyen Duc Anh" w:date="2025-09-27T16:44:00Z">
            <w:r w:rsidRPr="002B1994" w:rsidDel="002B1994">
              <w:rPr>
                <w:rStyle w:val="Hyperlink"/>
                <w:rFonts w:cstheme="majorHAnsi"/>
                <w:noProof/>
                <w:lang w:val="vi-VN"/>
              </w:rPr>
              <w:delText>1.3.6</w:delText>
            </w:r>
            <w:r w:rsidDel="002B1994">
              <w:rPr>
                <w:rFonts w:eastAsiaTheme="minorEastAsia"/>
                <w:noProof/>
                <w:sz w:val="22"/>
                <w:szCs w:val="22"/>
              </w:rPr>
              <w:tab/>
            </w:r>
            <w:r w:rsidRPr="002B1994" w:rsidDel="002B1994">
              <w:rPr>
                <w:rStyle w:val="Hyperlink"/>
                <w:rFonts w:cstheme="majorHAnsi"/>
                <w:noProof/>
              </w:rPr>
              <w:delText>Gửi duyệt giao dịch bán ngoại tệ</w:delText>
            </w:r>
            <w:r w:rsidDel="002B1994">
              <w:rPr>
                <w:noProof/>
                <w:webHidden/>
              </w:rPr>
              <w:tab/>
            </w:r>
            <w:r w:rsidR="00936D88" w:rsidDel="002B1994">
              <w:rPr>
                <w:noProof/>
                <w:webHidden/>
              </w:rPr>
              <w:delText>47</w:delText>
            </w:r>
          </w:del>
        </w:p>
        <w:p w14:paraId="14EF7485" w14:textId="3DBC261C" w:rsidR="00F87F6D" w:rsidDel="002B1994" w:rsidRDefault="00F87F6D">
          <w:pPr>
            <w:pStyle w:val="TOC4"/>
            <w:tabs>
              <w:tab w:val="left" w:pos="2227"/>
              <w:tab w:val="right" w:leader="dot" w:pos="9062"/>
            </w:tabs>
            <w:rPr>
              <w:del w:id="409" w:author="Nguyen Duc Anh" w:date="2025-09-27T16:44:00Z"/>
              <w:rFonts w:eastAsiaTheme="minorEastAsia"/>
              <w:noProof/>
              <w:sz w:val="22"/>
              <w:szCs w:val="22"/>
            </w:rPr>
          </w:pPr>
          <w:del w:id="410" w:author="Nguyen Duc Anh" w:date="2025-09-27T16:44:00Z">
            <w:r w:rsidRPr="002B1994" w:rsidDel="002B1994">
              <w:rPr>
                <w:rStyle w:val="Hyperlink"/>
                <w:rFonts w:cstheme="majorHAnsi"/>
                <w:noProof/>
              </w:rPr>
              <w:delText>1.3.6.1</w:delText>
            </w:r>
            <w:r w:rsidDel="002B1994">
              <w:rPr>
                <w:rFonts w:eastAsiaTheme="minorEastAsia"/>
                <w:noProof/>
                <w:sz w:val="22"/>
                <w:szCs w:val="22"/>
              </w:rPr>
              <w:tab/>
            </w:r>
            <w:r w:rsidRPr="002B1994" w:rsidDel="002B1994">
              <w:rPr>
                <w:rStyle w:val="Hyperlink"/>
                <w:rFonts w:cstheme="majorHAnsi"/>
                <w:noProof/>
              </w:rPr>
              <w:delText>Mô tả chung</w:delText>
            </w:r>
            <w:r w:rsidDel="002B1994">
              <w:rPr>
                <w:noProof/>
                <w:webHidden/>
              </w:rPr>
              <w:tab/>
            </w:r>
            <w:r w:rsidR="00936D88" w:rsidDel="002B1994">
              <w:rPr>
                <w:noProof/>
                <w:webHidden/>
              </w:rPr>
              <w:delText>47</w:delText>
            </w:r>
          </w:del>
        </w:p>
        <w:p w14:paraId="4155E111" w14:textId="557DD7E6" w:rsidR="00F87F6D" w:rsidDel="002B1994" w:rsidRDefault="00F87F6D">
          <w:pPr>
            <w:pStyle w:val="TOC4"/>
            <w:tabs>
              <w:tab w:val="left" w:pos="2227"/>
              <w:tab w:val="right" w:leader="dot" w:pos="9062"/>
            </w:tabs>
            <w:rPr>
              <w:del w:id="411" w:author="Nguyen Duc Anh" w:date="2025-09-27T16:44:00Z"/>
              <w:rFonts w:eastAsiaTheme="minorEastAsia"/>
              <w:noProof/>
              <w:sz w:val="22"/>
              <w:szCs w:val="22"/>
            </w:rPr>
          </w:pPr>
          <w:del w:id="412" w:author="Nguyen Duc Anh" w:date="2025-09-27T16:44:00Z">
            <w:r w:rsidRPr="002B1994" w:rsidDel="002B1994">
              <w:rPr>
                <w:rStyle w:val="Hyperlink"/>
                <w:rFonts w:cstheme="majorHAnsi"/>
                <w:noProof/>
              </w:rPr>
              <w:delText>1.3.6.2</w:delText>
            </w:r>
            <w:r w:rsidDel="002B1994">
              <w:rPr>
                <w:rFonts w:eastAsiaTheme="minorEastAsia"/>
                <w:noProof/>
                <w:sz w:val="22"/>
                <w:szCs w:val="22"/>
              </w:rPr>
              <w:tab/>
            </w:r>
            <w:r w:rsidRPr="002B1994" w:rsidDel="002B1994">
              <w:rPr>
                <w:rStyle w:val="Hyperlink"/>
                <w:rFonts w:cstheme="majorHAnsi"/>
                <w:noProof/>
              </w:rPr>
              <w:delText>Quy trình thực hiện</w:delText>
            </w:r>
            <w:r w:rsidDel="002B1994">
              <w:rPr>
                <w:noProof/>
                <w:webHidden/>
              </w:rPr>
              <w:tab/>
            </w:r>
            <w:r w:rsidR="00936D88" w:rsidDel="002B1994">
              <w:rPr>
                <w:noProof/>
                <w:webHidden/>
              </w:rPr>
              <w:delText>47</w:delText>
            </w:r>
          </w:del>
        </w:p>
        <w:p w14:paraId="16A81F59" w14:textId="5BDE3D16" w:rsidR="00F87F6D" w:rsidDel="002B1994" w:rsidRDefault="00F87F6D">
          <w:pPr>
            <w:pStyle w:val="TOC4"/>
            <w:tabs>
              <w:tab w:val="left" w:pos="2227"/>
              <w:tab w:val="right" w:leader="dot" w:pos="9062"/>
            </w:tabs>
            <w:rPr>
              <w:del w:id="413" w:author="Nguyen Duc Anh" w:date="2025-09-27T16:44:00Z"/>
              <w:rFonts w:eastAsiaTheme="minorEastAsia"/>
              <w:noProof/>
              <w:sz w:val="22"/>
              <w:szCs w:val="22"/>
            </w:rPr>
          </w:pPr>
          <w:del w:id="414" w:author="Nguyen Duc Anh" w:date="2025-09-27T16:44:00Z">
            <w:r w:rsidRPr="002B1994" w:rsidDel="002B1994">
              <w:rPr>
                <w:rStyle w:val="Hyperlink"/>
                <w:rFonts w:cstheme="majorHAnsi"/>
                <w:noProof/>
              </w:rPr>
              <w:delText>1.3.6.3</w:delText>
            </w:r>
            <w:r w:rsidDel="002B1994">
              <w:rPr>
                <w:rFonts w:eastAsiaTheme="minorEastAsia"/>
                <w:noProof/>
                <w:sz w:val="22"/>
                <w:szCs w:val="22"/>
              </w:rPr>
              <w:tab/>
            </w:r>
            <w:r w:rsidRPr="002B1994" w:rsidDel="002B1994">
              <w:rPr>
                <w:rStyle w:val="Hyperlink"/>
                <w:rFonts w:cstheme="majorHAnsi"/>
                <w:noProof/>
              </w:rPr>
              <w:delText>Màn hình tính năng</w:delText>
            </w:r>
            <w:r w:rsidDel="002B1994">
              <w:rPr>
                <w:noProof/>
                <w:webHidden/>
              </w:rPr>
              <w:tab/>
            </w:r>
            <w:r w:rsidR="00936D88" w:rsidDel="002B1994">
              <w:rPr>
                <w:noProof/>
                <w:webHidden/>
              </w:rPr>
              <w:delText>48</w:delText>
            </w:r>
          </w:del>
        </w:p>
        <w:p w14:paraId="4AC74876" w14:textId="39906C41" w:rsidR="00F87F6D" w:rsidDel="002B1994" w:rsidRDefault="00F87F6D" w:rsidP="003A274C">
          <w:pPr>
            <w:pStyle w:val="TOC3"/>
            <w:rPr>
              <w:del w:id="415" w:author="Nguyen Duc Anh" w:date="2025-09-27T16:44:00Z"/>
              <w:rFonts w:eastAsiaTheme="minorEastAsia"/>
              <w:noProof/>
              <w:sz w:val="22"/>
              <w:szCs w:val="22"/>
            </w:rPr>
          </w:pPr>
          <w:del w:id="416" w:author="Nguyen Duc Anh" w:date="2025-09-27T16:44:00Z">
            <w:r w:rsidRPr="002B1994" w:rsidDel="002B1994">
              <w:rPr>
                <w:rStyle w:val="Hyperlink"/>
                <w:rFonts w:cstheme="majorHAnsi"/>
                <w:noProof/>
                <w:lang w:val="vi-VN"/>
              </w:rPr>
              <w:delText>1.3.7</w:delText>
            </w:r>
            <w:r w:rsidDel="002B1994">
              <w:rPr>
                <w:rFonts w:eastAsiaTheme="minorEastAsia"/>
                <w:noProof/>
                <w:sz w:val="22"/>
                <w:szCs w:val="22"/>
              </w:rPr>
              <w:tab/>
            </w:r>
            <w:r w:rsidRPr="002B1994" w:rsidDel="002B1994">
              <w:rPr>
                <w:rStyle w:val="Hyperlink"/>
                <w:rFonts w:cstheme="majorHAnsi"/>
                <w:noProof/>
              </w:rPr>
              <w:delText>Kiểm soát viên duyệt/từ chối</w:delText>
            </w:r>
            <w:r w:rsidRPr="002B1994" w:rsidDel="002B1994">
              <w:rPr>
                <w:rStyle w:val="Hyperlink"/>
                <w:rFonts w:cstheme="majorHAnsi"/>
                <w:noProof/>
                <w:lang w:val="vi-VN"/>
              </w:rPr>
              <w:delText xml:space="preserve"> </w:delText>
            </w:r>
            <w:r w:rsidRPr="002B1994" w:rsidDel="002B1994">
              <w:rPr>
                <w:rStyle w:val="Hyperlink"/>
                <w:rFonts w:cstheme="majorHAnsi"/>
                <w:noProof/>
              </w:rPr>
              <w:delText>giao dịch bán ngoại tệ</w:delText>
            </w:r>
            <w:r w:rsidDel="002B1994">
              <w:rPr>
                <w:noProof/>
                <w:webHidden/>
              </w:rPr>
              <w:tab/>
            </w:r>
            <w:r w:rsidR="00936D88" w:rsidDel="002B1994">
              <w:rPr>
                <w:noProof/>
                <w:webHidden/>
              </w:rPr>
              <w:delText>48</w:delText>
            </w:r>
          </w:del>
        </w:p>
        <w:p w14:paraId="5A33BA5F" w14:textId="0F6C4341" w:rsidR="00F87F6D" w:rsidDel="002B1994" w:rsidRDefault="00F87F6D">
          <w:pPr>
            <w:pStyle w:val="TOC4"/>
            <w:tabs>
              <w:tab w:val="left" w:pos="2227"/>
              <w:tab w:val="right" w:leader="dot" w:pos="9062"/>
            </w:tabs>
            <w:rPr>
              <w:del w:id="417" w:author="Nguyen Duc Anh" w:date="2025-09-27T16:44:00Z"/>
              <w:rFonts w:eastAsiaTheme="minorEastAsia"/>
              <w:noProof/>
              <w:sz w:val="22"/>
              <w:szCs w:val="22"/>
            </w:rPr>
          </w:pPr>
          <w:del w:id="418" w:author="Nguyen Duc Anh" w:date="2025-09-27T16:44:00Z">
            <w:r w:rsidRPr="002B1994" w:rsidDel="002B1994">
              <w:rPr>
                <w:rStyle w:val="Hyperlink"/>
                <w:rFonts w:cstheme="majorHAnsi"/>
                <w:noProof/>
              </w:rPr>
              <w:delText>1.3.7.1</w:delText>
            </w:r>
            <w:r w:rsidDel="002B1994">
              <w:rPr>
                <w:rFonts w:eastAsiaTheme="minorEastAsia"/>
                <w:noProof/>
                <w:sz w:val="22"/>
                <w:szCs w:val="22"/>
              </w:rPr>
              <w:tab/>
            </w:r>
            <w:r w:rsidRPr="002B1994" w:rsidDel="002B1994">
              <w:rPr>
                <w:rStyle w:val="Hyperlink"/>
                <w:rFonts w:cstheme="majorHAnsi"/>
                <w:noProof/>
              </w:rPr>
              <w:delText>Mô tả chung</w:delText>
            </w:r>
            <w:r w:rsidDel="002B1994">
              <w:rPr>
                <w:noProof/>
                <w:webHidden/>
              </w:rPr>
              <w:tab/>
            </w:r>
            <w:r w:rsidR="00936D88" w:rsidDel="002B1994">
              <w:rPr>
                <w:noProof/>
                <w:webHidden/>
              </w:rPr>
              <w:delText>48</w:delText>
            </w:r>
          </w:del>
        </w:p>
        <w:p w14:paraId="0D81B0BF" w14:textId="17FBA07C" w:rsidR="00F87F6D" w:rsidDel="002B1994" w:rsidRDefault="00F87F6D">
          <w:pPr>
            <w:pStyle w:val="TOC4"/>
            <w:tabs>
              <w:tab w:val="left" w:pos="2227"/>
              <w:tab w:val="right" w:leader="dot" w:pos="9062"/>
            </w:tabs>
            <w:rPr>
              <w:del w:id="419" w:author="Nguyen Duc Anh" w:date="2025-09-27T16:44:00Z"/>
              <w:rFonts w:eastAsiaTheme="minorEastAsia"/>
              <w:noProof/>
              <w:sz w:val="22"/>
              <w:szCs w:val="22"/>
            </w:rPr>
          </w:pPr>
          <w:del w:id="420" w:author="Nguyen Duc Anh" w:date="2025-09-27T16:44:00Z">
            <w:r w:rsidRPr="002B1994" w:rsidDel="002B1994">
              <w:rPr>
                <w:rStyle w:val="Hyperlink"/>
                <w:rFonts w:cstheme="majorHAnsi"/>
                <w:noProof/>
              </w:rPr>
              <w:delText>1.3.7.2</w:delText>
            </w:r>
            <w:r w:rsidDel="002B1994">
              <w:rPr>
                <w:rFonts w:eastAsiaTheme="minorEastAsia"/>
                <w:noProof/>
                <w:sz w:val="22"/>
                <w:szCs w:val="22"/>
              </w:rPr>
              <w:tab/>
            </w:r>
            <w:r w:rsidRPr="002B1994" w:rsidDel="002B1994">
              <w:rPr>
                <w:rStyle w:val="Hyperlink"/>
                <w:rFonts w:cstheme="majorHAnsi"/>
                <w:noProof/>
              </w:rPr>
              <w:delText>Quy trình thực hiện</w:delText>
            </w:r>
            <w:r w:rsidDel="002B1994">
              <w:rPr>
                <w:noProof/>
                <w:webHidden/>
              </w:rPr>
              <w:tab/>
            </w:r>
            <w:r w:rsidR="00936D88" w:rsidDel="002B1994">
              <w:rPr>
                <w:noProof/>
                <w:webHidden/>
              </w:rPr>
              <w:delText>49</w:delText>
            </w:r>
          </w:del>
        </w:p>
        <w:p w14:paraId="436647E2" w14:textId="6E0B246A" w:rsidR="00F87F6D" w:rsidDel="002B1994" w:rsidRDefault="00F87F6D">
          <w:pPr>
            <w:pStyle w:val="TOC4"/>
            <w:tabs>
              <w:tab w:val="left" w:pos="2227"/>
              <w:tab w:val="right" w:leader="dot" w:pos="9062"/>
            </w:tabs>
            <w:rPr>
              <w:del w:id="421" w:author="Nguyen Duc Anh" w:date="2025-09-27T16:44:00Z"/>
              <w:rFonts w:eastAsiaTheme="minorEastAsia"/>
              <w:noProof/>
              <w:sz w:val="22"/>
              <w:szCs w:val="22"/>
            </w:rPr>
          </w:pPr>
          <w:del w:id="422" w:author="Nguyen Duc Anh" w:date="2025-09-27T16:44:00Z">
            <w:r w:rsidRPr="002B1994" w:rsidDel="002B1994">
              <w:rPr>
                <w:rStyle w:val="Hyperlink"/>
                <w:rFonts w:cstheme="majorHAnsi"/>
                <w:noProof/>
              </w:rPr>
              <w:delText>1.3.7.3</w:delText>
            </w:r>
            <w:r w:rsidDel="002B1994">
              <w:rPr>
                <w:rFonts w:eastAsiaTheme="minorEastAsia"/>
                <w:noProof/>
                <w:sz w:val="22"/>
                <w:szCs w:val="22"/>
              </w:rPr>
              <w:tab/>
            </w:r>
            <w:r w:rsidRPr="002B1994" w:rsidDel="002B1994">
              <w:rPr>
                <w:rStyle w:val="Hyperlink"/>
                <w:rFonts w:cstheme="majorHAnsi"/>
                <w:noProof/>
              </w:rPr>
              <w:delText>Màn hình tính năng</w:delText>
            </w:r>
            <w:r w:rsidDel="002B1994">
              <w:rPr>
                <w:noProof/>
                <w:webHidden/>
              </w:rPr>
              <w:tab/>
            </w:r>
            <w:r w:rsidR="00936D88" w:rsidDel="002B1994">
              <w:rPr>
                <w:noProof/>
                <w:webHidden/>
              </w:rPr>
              <w:delText>51</w:delText>
            </w:r>
          </w:del>
        </w:p>
        <w:p w14:paraId="45E0814B" w14:textId="5CF391DE" w:rsidR="00F87F6D" w:rsidDel="002B1994" w:rsidRDefault="00F87F6D" w:rsidP="003A274C">
          <w:pPr>
            <w:pStyle w:val="TOC3"/>
            <w:rPr>
              <w:del w:id="423" w:author="Nguyen Duc Anh" w:date="2025-09-27T16:44:00Z"/>
              <w:rFonts w:eastAsiaTheme="minorEastAsia"/>
              <w:noProof/>
              <w:sz w:val="22"/>
              <w:szCs w:val="22"/>
            </w:rPr>
          </w:pPr>
          <w:del w:id="424" w:author="Nguyen Duc Anh" w:date="2025-09-27T16:44:00Z">
            <w:r w:rsidRPr="002B1994" w:rsidDel="002B1994">
              <w:rPr>
                <w:rStyle w:val="Hyperlink"/>
                <w:rFonts w:cstheme="majorHAnsi"/>
                <w:noProof/>
              </w:rPr>
              <w:delText>1.3.8</w:delText>
            </w:r>
            <w:r w:rsidDel="002B1994">
              <w:rPr>
                <w:rFonts w:eastAsiaTheme="minorEastAsia"/>
                <w:noProof/>
                <w:sz w:val="22"/>
                <w:szCs w:val="22"/>
              </w:rPr>
              <w:tab/>
            </w:r>
            <w:r w:rsidRPr="002B1994" w:rsidDel="002B1994">
              <w:rPr>
                <w:rStyle w:val="Hyperlink"/>
                <w:rFonts w:cstheme="majorHAnsi"/>
                <w:noProof/>
              </w:rPr>
              <w:delText>Cập nhật bảng kê sau khi hạch toán giao dịch</w:delText>
            </w:r>
            <w:r w:rsidDel="002B1994">
              <w:rPr>
                <w:noProof/>
                <w:webHidden/>
              </w:rPr>
              <w:tab/>
            </w:r>
            <w:r w:rsidR="00936D88" w:rsidDel="002B1994">
              <w:rPr>
                <w:noProof/>
                <w:webHidden/>
              </w:rPr>
              <w:delText>53</w:delText>
            </w:r>
          </w:del>
        </w:p>
        <w:p w14:paraId="50CCEC11" w14:textId="204CEF3B" w:rsidR="00F87F6D" w:rsidDel="002B1994" w:rsidRDefault="00F87F6D">
          <w:pPr>
            <w:pStyle w:val="TOC4"/>
            <w:tabs>
              <w:tab w:val="left" w:pos="2227"/>
              <w:tab w:val="right" w:leader="dot" w:pos="9062"/>
            </w:tabs>
            <w:rPr>
              <w:del w:id="425" w:author="Nguyen Duc Anh" w:date="2025-09-27T16:44:00Z"/>
              <w:rFonts w:eastAsiaTheme="minorEastAsia"/>
              <w:noProof/>
              <w:sz w:val="22"/>
              <w:szCs w:val="22"/>
            </w:rPr>
          </w:pPr>
          <w:del w:id="426" w:author="Nguyen Duc Anh" w:date="2025-09-27T16:44:00Z">
            <w:r w:rsidRPr="002B1994" w:rsidDel="002B1994">
              <w:rPr>
                <w:rStyle w:val="Hyperlink"/>
                <w:rFonts w:cstheme="majorHAnsi"/>
                <w:noProof/>
              </w:rPr>
              <w:delText>1.3.8.1</w:delText>
            </w:r>
            <w:r w:rsidDel="002B1994">
              <w:rPr>
                <w:rFonts w:eastAsiaTheme="minorEastAsia"/>
                <w:noProof/>
                <w:sz w:val="22"/>
                <w:szCs w:val="22"/>
              </w:rPr>
              <w:tab/>
            </w:r>
            <w:r w:rsidRPr="002B1994" w:rsidDel="002B1994">
              <w:rPr>
                <w:rStyle w:val="Hyperlink"/>
                <w:rFonts w:cstheme="majorHAnsi"/>
                <w:noProof/>
              </w:rPr>
              <w:delText>Mô tả chung</w:delText>
            </w:r>
            <w:r w:rsidDel="002B1994">
              <w:rPr>
                <w:noProof/>
                <w:webHidden/>
              </w:rPr>
              <w:tab/>
            </w:r>
            <w:r w:rsidR="00936D88" w:rsidDel="002B1994">
              <w:rPr>
                <w:noProof/>
                <w:webHidden/>
              </w:rPr>
              <w:delText>53</w:delText>
            </w:r>
          </w:del>
        </w:p>
        <w:p w14:paraId="60892F80" w14:textId="3469EAFF" w:rsidR="00F87F6D" w:rsidDel="002B1994" w:rsidRDefault="00F87F6D">
          <w:pPr>
            <w:pStyle w:val="TOC4"/>
            <w:tabs>
              <w:tab w:val="left" w:pos="2227"/>
              <w:tab w:val="right" w:leader="dot" w:pos="9062"/>
            </w:tabs>
            <w:rPr>
              <w:del w:id="427" w:author="Nguyen Duc Anh" w:date="2025-09-27T16:44:00Z"/>
              <w:rFonts w:eastAsiaTheme="minorEastAsia"/>
              <w:noProof/>
              <w:sz w:val="22"/>
              <w:szCs w:val="22"/>
            </w:rPr>
          </w:pPr>
          <w:del w:id="428" w:author="Nguyen Duc Anh" w:date="2025-09-27T16:44:00Z">
            <w:r w:rsidRPr="002B1994" w:rsidDel="002B1994">
              <w:rPr>
                <w:rStyle w:val="Hyperlink"/>
                <w:rFonts w:cstheme="majorHAnsi"/>
                <w:noProof/>
              </w:rPr>
              <w:delText>1.3.8.2</w:delText>
            </w:r>
            <w:r w:rsidDel="002B1994">
              <w:rPr>
                <w:rFonts w:eastAsiaTheme="minorEastAsia"/>
                <w:noProof/>
                <w:sz w:val="22"/>
                <w:szCs w:val="22"/>
              </w:rPr>
              <w:tab/>
            </w:r>
            <w:r w:rsidRPr="002B1994" w:rsidDel="002B1994">
              <w:rPr>
                <w:rStyle w:val="Hyperlink"/>
                <w:rFonts w:cstheme="majorHAnsi"/>
                <w:noProof/>
              </w:rPr>
              <w:delText>Quy trình thực hiện</w:delText>
            </w:r>
            <w:r w:rsidDel="002B1994">
              <w:rPr>
                <w:noProof/>
                <w:webHidden/>
              </w:rPr>
              <w:tab/>
            </w:r>
            <w:r w:rsidR="00936D88" w:rsidDel="002B1994">
              <w:rPr>
                <w:noProof/>
                <w:webHidden/>
              </w:rPr>
              <w:delText>53</w:delText>
            </w:r>
          </w:del>
        </w:p>
        <w:p w14:paraId="09F02DDA" w14:textId="0772DC03" w:rsidR="00F87F6D" w:rsidDel="002B1994" w:rsidRDefault="00F87F6D">
          <w:pPr>
            <w:pStyle w:val="TOC4"/>
            <w:tabs>
              <w:tab w:val="left" w:pos="2227"/>
              <w:tab w:val="right" w:leader="dot" w:pos="9062"/>
            </w:tabs>
            <w:rPr>
              <w:del w:id="429" w:author="Nguyen Duc Anh" w:date="2025-09-27T16:44:00Z"/>
              <w:rFonts w:eastAsiaTheme="minorEastAsia"/>
              <w:noProof/>
              <w:sz w:val="22"/>
              <w:szCs w:val="22"/>
            </w:rPr>
          </w:pPr>
          <w:del w:id="430" w:author="Nguyen Duc Anh" w:date="2025-09-27T16:44:00Z">
            <w:r w:rsidRPr="002B1994" w:rsidDel="002B1994">
              <w:rPr>
                <w:rStyle w:val="Hyperlink"/>
                <w:rFonts w:cstheme="majorHAnsi"/>
                <w:noProof/>
              </w:rPr>
              <w:delText>1.3.8.3</w:delText>
            </w:r>
            <w:r w:rsidDel="002B1994">
              <w:rPr>
                <w:rFonts w:eastAsiaTheme="minorEastAsia"/>
                <w:noProof/>
                <w:sz w:val="22"/>
                <w:szCs w:val="22"/>
              </w:rPr>
              <w:tab/>
            </w:r>
            <w:r w:rsidRPr="002B1994" w:rsidDel="002B1994">
              <w:rPr>
                <w:rStyle w:val="Hyperlink"/>
                <w:rFonts w:cstheme="majorHAnsi"/>
                <w:noProof/>
              </w:rPr>
              <w:delText>Mô tả nút tác vụ</w:delText>
            </w:r>
            <w:r w:rsidDel="002B1994">
              <w:rPr>
                <w:noProof/>
                <w:webHidden/>
              </w:rPr>
              <w:tab/>
            </w:r>
            <w:r w:rsidR="00936D88" w:rsidDel="002B1994">
              <w:rPr>
                <w:noProof/>
                <w:webHidden/>
              </w:rPr>
              <w:delText>53</w:delText>
            </w:r>
          </w:del>
        </w:p>
        <w:p w14:paraId="5E1BAA55" w14:textId="1E66DB6D" w:rsidR="00F87F6D" w:rsidDel="002B1994" w:rsidRDefault="00F87F6D" w:rsidP="003A274C">
          <w:pPr>
            <w:pStyle w:val="TOC3"/>
            <w:rPr>
              <w:del w:id="431" w:author="Nguyen Duc Anh" w:date="2025-09-27T16:44:00Z"/>
              <w:rFonts w:eastAsiaTheme="minorEastAsia"/>
              <w:noProof/>
              <w:sz w:val="22"/>
              <w:szCs w:val="22"/>
            </w:rPr>
          </w:pPr>
          <w:del w:id="432" w:author="Nguyen Duc Anh" w:date="2025-09-27T16:44:00Z">
            <w:r w:rsidRPr="002B1994" w:rsidDel="002B1994">
              <w:rPr>
                <w:rStyle w:val="Hyperlink"/>
                <w:rFonts w:cstheme="majorHAnsi"/>
                <w:noProof/>
                <w:lang w:val="vi-VN"/>
              </w:rPr>
              <w:delText>1.3.9</w:delText>
            </w:r>
            <w:r w:rsidDel="002B1994">
              <w:rPr>
                <w:rFonts w:eastAsiaTheme="minorEastAsia"/>
                <w:noProof/>
                <w:sz w:val="22"/>
                <w:szCs w:val="22"/>
              </w:rPr>
              <w:tab/>
            </w:r>
            <w:r w:rsidRPr="002B1994" w:rsidDel="002B1994">
              <w:rPr>
                <w:rStyle w:val="Hyperlink"/>
                <w:rFonts w:cstheme="majorHAnsi"/>
                <w:noProof/>
              </w:rPr>
              <w:delText>In bảng kê thu/chi tiền</w:delText>
            </w:r>
            <w:r w:rsidDel="002B1994">
              <w:rPr>
                <w:noProof/>
                <w:webHidden/>
              </w:rPr>
              <w:tab/>
            </w:r>
            <w:r w:rsidR="00936D88" w:rsidDel="002B1994">
              <w:rPr>
                <w:noProof/>
                <w:webHidden/>
              </w:rPr>
              <w:delText>54</w:delText>
            </w:r>
          </w:del>
        </w:p>
        <w:p w14:paraId="66626A2D" w14:textId="43C42E46" w:rsidR="00F87F6D" w:rsidDel="002B1994" w:rsidRDefault="00F87F6D">
          <w:pPr>
            <w:pStyle w:val="TOC4"/>
            <w:tabs>
              <w:tab w:val="left" w:pos="2227"/>
              <w:tab w:val="right" w:leader="dot" w:pos="9062"/>
            </w:tabs>
            <w:rPr>
              <w:del w:id="433" w:author="Nguyen Duc Anh" w:date="2025-09-27T16:44:00Z"/>
              <w:rFonts w:eastAsiaTheme="minorEastAsia"/>
              <w:noProof/>
              <w:sz w:val="22"/>
              <w:szCs w:val="22"/>
            </w:rPr>
          </w:pPr>
          <w:del w:id="434" w:author="Nguyen Duc Anh" w:date="2025-09-27T16:44:00Z">
            <w:r w:rsidRPr="002B1994" w:rsidDel="002B1994">
              <w:rPr>
                <w:rStyle w:val="Hyperlink"/>
                <w:rFonts w:cstheme="majorHAnsi"/>
                <w:noProof/>
              </w:rPr>
              <w:delText>1.3.9.1</w:delText>
            </w:r>
            <w:r w:rsidDel="002B1994">
              <w:rPr>
                <w:rFonts w:eastAsiaTheme="minorEastAsia"/>
                <w:noProof/>
                <w:sz w:val="22"/>
                <w:szCs w:val="22"/>
              </w:rPr>
              <w:tab/>
            </w:r>
            <w:r w:rsidRPr="002B1994" w:rsidDel="002B1994">
              <w:rPr>
                <w:rStyle w:val="Hyperlink"/>
                <w:rFonts w:cstheme="majorHAnsi"/>
                <w:noProof/>
              </w:rPr>
              <w:delText>Mô tả chung</w:delText>
            </w:r>
            <w:r w:rsidDel="002B1994">
              <w:rPr>
                <w:noProof/>
                <w:webHidden/>
              </w:rPr>
              <w:tab/>
            </w:r>
            <w:r w:rsidR="00936D88" w:rsidDel="002B1994">
              <w:rPr>
                <w:noProof/>
                <w:webHidden/>
              </w:rPr>
              <w:delText>54</w:delText>
            </w:r>
          </w:del>
        </w:p>
        <w:p w14:paraId="68901E61" w14:textId="3A4BADC1" w:rsidR="00F87F6D" w:rsidDel="002B1994" w:rsidRDefault="00F87F6D">
          <w:pPr>
            <w:pStyle w:val="TOC4"/>
            <w:tabs>
              <w:tab w:val="left" w:pos="2227"/>
              <w:tab w:val="right" w:leader="dot" w:pos="9062"/>
            </w:tabs>
            <w:rPr>
              <w:del w:id="435" w:author="Nguyen Duc Anh" w:date="2025-09-27T16:44:00Z"/>
              <w:rFonts w:eastAsiaTheme="minorEastAsia"/>
              <w:noProof/>
              <w:sz w:val="22"/>
              <w:szCs w:val="22"/>
            </w:rPr>
          </w:pPr>
          <w:del w:id="436" w:author="Nguyen Duc Anh" w:date="2025-09-27T16:44:00Z">
            <w:r w:rsidRPr="002B1994" w:rsidDel="002B1994">
              <w:rPr>
                <w:rStyle w:val="Hyperlink"/>
                <w:rFonts w:cstheme="majorHAnsi"/>
                <w:noProof/>
              </w:rPr>
              <w:delText>1.3.9.2</w:delText>
            </w:r>
            <w:r w:rsidDel="002B1994">
              <w:rPr>
                <w:rFonts w:eastAsiaTheme="minorEastAsia"/>
                <w:noProof/>
                <w:sz w:val="22"/>
                <w:szCs w:val="22"/>
              </w:rPr>
              <w:tab/>
            </w:r>
            <w:r w:rsidRPr="002B1994" w:rsidDel="002B1994">
              <w:rPr>
                <w:rStyle w:val="Hyperlink"/>
                <w:rFonts w:cstheme="majorHAnsi"/>
                <w:noProof/>
              </w:rPr>
              <w:delText>Quy trình thực hiện</w:delText>
            </w:r>
            <w:r w:rsidDel="002B1994">
              <w:rPr>
                <w:noProof/>
                <w:webHidden/>
              </w:rPr>
              <w:tab/>
            </w:r>
            <w:r w:rsidR="00936D88" w:rsidDel="002B1994">
              <w:rPr>
                <w:noProof/>
                <w:webHidden/>
              </w:rPr>
              <w:delText>54</w:delText>
            </w:r>
          </w:del>
        </w:p>
        <w:p w14:paraId="7BEA6DDD" w14:textId="59081333" w:rsidR="00F87F6D" w:rsidDel="002B1994" w:rsidRDefault="00F87F6D">
          <w:pPr>
            <w:pStyle w:val="TOC4"/>
            <w:tabs>
              <w:tab w:val="left" w:pos="2227"/>
              <w:tab w:val="right" w:leader="dot" w:pos="9062"/>
            </w:tabs>
            <w:rPr>
              <w:del w:id="437" w:author="Nguyen Duc Anh" w:date="2025-09-27T16:44:00Z"/>
              <w:rFonts w:eastAsiaTheme="minorEastAsia"/>
              <w:noProof/>
              <w:sz w:val="22"/>
              <w:szCs w:val="22"/>
            </w:rPr>
          </w:pPr>
          <w:del w:id="438" w:author="Nguyen Duc Anh" w:date="2025-09-27T16:44:00Z">
            <w:r w:rsidRPr="002B1994" w:rsidDel="002B1994">
              <w:rPr>
                <w:rStyle w:val="Hyperlink"/>
                <w:rFonts w:cstheme="majorHAnsi"/>
                <w:noProof/>
              </w:rPr>
              <w:delText>1.3.9.3</w:delText>
            </w:r>
            <w:r w:rsidDel="002B1994">
              <w:rPr>
                <w:rFonts w:eastAsiaTheme="minorEastAsia"/>
                <w:noProof/>
                <w:sz w:val="22"/>
                <w:szCs w:val="22"/>
              </w:rPr>
              <w:tab/>
            </w:r>
            <w:r w:rsidRPr="002B1994" w:rsidDel="002B1994">
              <w:rPr>
                <w:rStyle w:val="Hyperlink"/>
                <w:rFonts w:cstheme="majorHAnsi"/>
                <w:noProof/>
              </w:rPr>
              <w:delText>Màn hình tính năng</w:delText>
            </w:r>
            <w:r w:rsidDel="002B1994">
              <w:rPr>
                <w:noProof/>
                <w:webHidden/>
              </w:rPr>
              <w:tab/>
            </w:r>
            <w:r w:rsidR="00936D88" w:rsidDel="002B1994">
              <w:rPr>
                <w:noProof/>
                <w:webHidden/>
              </w:rPr>
              <w:delText>55</w:delText>
            </w:r>
          </w:del>
        </w:p>
        <w:p w14:paraId="6B85B670" w14:textId="2FAD0E13" w:rsidR="00F87F6D" w:rsidDel="002B1994" w:rsidRDefault="00F87F6D">
          <w:pPr>
            <w:pStyle w:val="TOC3"/>
            <w:rPr>
              <w:del w:id="439" w:author="Nguyen Duc Anh" w:date="2025-09-27T16:44:00Z"/>
              <w:rFonts w:eastAsiaTheme="minorEastAsia"/>
              <w:noProof/>
              <w:sz w:val="22"/>
              <w:szCs w:val="22"/>
            </w:rPr>
          </w:pPr>
          <w:del w:id="440" w:author="Nguyen Duc Anh" w:date="2025-09-27T16:44:00Z">
            <w:r w:rsidRPr="002B1994" w:rsidDel="002B1994">
              <w:rPr>
                <w:rStyle w:val="Hyperlink"/>
                <w:rFonts w:cstheme="majorHAnsi"/>
                <w:noProof/>
              </w:rPr>
              <w:delText>1.3.10</w:delText>
            </w:r>
            <w:r w:rsidDel="002B1994">
              <w:rPr>
                <w:rFonts w:eastAsiaTheme="minorEastAsia"/>
                <w:noProof/>
                <w:sz w:val="22"/>
                <w:szCs w:val="22"/>
              </w:rPr>
              <w:tab/>
            </w:r>
            <w:r w:rsidRPr="002B1994" w:rsidDel="002B1994">
              <w:rPr>
                <w:rStyle w:val="Hyperlink"/>
                <w:rFonts w:cstheme="majorHAnsi"/>
                <w:noProof/>
              </w:rPr>
              <w:delText>In giấy xác nhận kết quả kiểm tra Phòng chống rửa tiền</w:delText>
            </w:r>
            <w:r w:rsidDel="002B1994">
              <w:rPr>
                <w:noProof/>
                <w:webHidden/>
              </w:rPr>
              <w:tab/>
            </w:r>
            <w:r w:rsidR="00936D88" w:rsidDel="002B1994">
              <w:rPr>
                <w:noProof/>
                <w:webHidden/>
              </w:rPr>
              <w:delText>57</w:delText>
            </w:r>
          </w:del>
        </w:p>
        <w:p w14:paraId="03B4C9F9" w14:textId="1E8589F6" w:rsidR="00F87F6D" w:rsidDel="002B1994" w:rsidRDefault="00F87F6D">
          <w:pPr>
            <w:pStyle w:val="TOC3"/>
            <w:rPr>
              <w:del w:id="441" w:author="Nguyen Duc Anh" w:date="2025-09-27T16:44:00Z"/>
              <w:rFonts w:eastAsiaTheme="minorEastAsia"/>
              <w:noProof/>
              <w:sz w:val="22"/>
              <w:szCs w:val="22"/>
            </w:rPr>
          </w:pPr>
          <w:del w:id="442" w:author="Nguyen Duc Anh" w:date="2025-09-27T16:44:00Z">
            <w:r w:rsidRPr="002B1994" w:rsidDel="002B1994">
              <w:rPr>
                <w:rStyle w:val="Hyperlink"/>
                <w:rFonts w:cstheme="majorHAnsi"/>
                <w:noProof/>
                <w:lang w:val="vi-VN"/>
              </w:rPr>
              <w:delText>1.3.11</w:delText>
            </w:r>
            <w:r w:rsidDel="002B1994">
              <w:rPr>
                <w:rFonts w:eastAsiaTheme="minorEastAsia"/>
                <w:noProof/>
                <w:sz w:val="22"/>
                <w:szCs w:val="22"/>
              </w:rPr>
              <w:tab/>
            </w:r>
            <w:r w:rsidRPr="002B1994" w:rsidDel="002B1994">
              <w:rPr>
                <w:rStyle w:val="Hyperlink"/>
                <w:rFonts w:cstheme="majorHAnsi"/>
                <w:noProof/>
              </w:rPr>
              <w:delText>In chứng từ giao dịch</w:delText>
            </w:r>
            <w:r w:rsidDel="002B1994">
              <w:rPr>
                <w:noProof/>
                <w:webHidden/>
              </w:rPr>
              <w:tab/>
            </w:r>
            <w:r w:rsidR="00936D88" w:rsidDel="002B1994">
              <w:rPr>
                <w:noProof/>
                <w:webHidden/>
              </w:rPr>
              <w:delText>59</w:delText>
            </w:r>
          </w:del>
        </w:p>
        <w:p w14:paraId="49B4FC7F" w14:textId="7E0B23A1" w:rsidR="00F87F6D" w:rsidDel="002B1994" w:rsidRDefault="00F87F6D">
          <w:pPr>
            <w:pStyle w:val="TOC4"/>
            <w:tabs>
              <w:tab w:val="left" w:pos="2369"/>
              <w:tab w:val="right" w:leader="dot" w:pos="9062"/>
            </w:tabs>
            <w:rPr>
              <w:del w:id="443" w:author="Nguyen Duc Anh" w:date="2025-09-27T16:44:00Z"/>
              <w:rFonts w:eastAsiaTheme="minorEastAsia"/>
              <w:noProof/>
              <w:sz w:val="22"/>
              <w:szCs w:val="22"/>
            </w:rPr>
          </w:pPr>
          <w:del w:id="444" w:author="Nguyen Duc Anh" w:date="2025-09-27T16:44:00Z">
            <w:r w:rsidRPr="002B1994" w:rsidDel="002B1994">
              <w:rPr>
                <w:rStyle w:val="Hyperlink"/>
                <w:rFonts w:cstheme="majorHAnsi"/>
                <w:noProof/>
              </w:rPr>
              <w:delText>1.3.11.1</w:delText>
            </w:r>
            <w:r w:rsidDel="002B1994">
              <w:rPr>
                <w:rFonts w:eastAsiaTheme="minorEastAsia"/>
                <w:noProof/>
                <w:sz w:val="22"/>
                <w:szCs w:val="22"/>
              </w:rPr>
              <w:tab/>
            </w:r>
            <w:r w:rsidRPr="002B1994" w:rsidDel="002B1994">
              <w:rPr>
                <w:rStyle w:val="Hyperlink"/>
                <w:rFonts w:cstheme="majorHAnsi"/>
                <w:noProof/>
              </w:rPr>
              <w:delText>Mô tả chung</w:delText>
            </w:r>
            <w:r w:rsidDel="002B1994">
              <w:rPr>
                <w:noProof/>
                <w:webHidden/>
              </w:rPr>
              <w:tab/>
            </w:r>
            <w:r w:rsidR="00936D88" w:rsidDel="002B1994">
              <w:rPr>
                <w:noProof/>
                <w:webHidden/>
              </w:rPr>
              <w:delText>59</w:delText>
            </w:r>
          </w:del>
        </w:p>
        <w:p w14:paraId="3F475FF7" w14:textId="7BF7B791" w:rsidR="00F87F6D" w:rsidDel="002B1994" w:rsidRDefault="00F87F6D">
          <w:pPr>
            <w:pStyle w:val="TOC4"/>
            <w:tabs>
              <w:tab w:val="left" w:pos="2369"/>
              <w:tab w:val="right" w:leader="dot" w:pos="9062"/>
            </w:tabs>
            <w:rPr>
              <w:del w:id="445" w:author="Nguyen Duc Anh" w:date="2025-09-27T16:44:00Z"/>
              <w:rFonts w:eastAsiaTheme="minorEastAsia"/>
              <w:noProof/>
              <w:sz w:val="22"/>
              <w:szCs w:val="22"/>
            </w:rPr>
          </w:pPr>
          <w:del w:id="446" w:author="Nguyen Duc Anh" w:date="2025-09-27T16:44:00Z">
            <w:r w:rsidRPr="002B1994" w:rsidDel="002B1994">
              <w:rPr>
                <w:rStyle w:val="Hyperlink"/>
                <w:rFonts w:cstheme="majorHAnsi"/>
                <w:noProof/>
              </w:rPr>
              <w:delText>1.3.11.2</w:delText>
            </w:r>
            <w:r w:rsidDel="002B1994">
              <w:rPr>
                <w:rFonts w:eastAsiaTheme="minorEastAsia"/>
                <w:noProof/>
                <w:sz w:val="22"/>
                <w:szCs w:val="22"/>
              </w:rPr>
              <w:tab/>
            </w:r>
            <w:r w:rsidRPr="002B1994" w:rsidDel="002B1994">
              <w:rPr>
                <w:rStyle w:val="Hyperlink"/>
                <w:rFonts w:cstheme="majorHAnsi"/>
                <w:noProof/>
              </w:rPr>
              <w:delText>Quy trình thực hiện</w:delText>
            </w:r>
            <w:r w:rsidDel="002B1994">
              <w:rPr>
                <w:noProof/>
                <w:webHidden/>
              </w:rPr>
              <w:tab/>
            </w:r>
            <w:r w:rsidR="00936D88" w:rsidDel="002B1994">
              <w:rPr>
                <w:noProof/>
                <w:webHidden/>
              </w:rPr>
              <w:delText>60</w:delText>
            </w:r>
          </w:del>
        </w:p>
        <w:p w14:paraId="303959AD" w14:textId="7D230836" w:rsidR="00F87F6D" w:rsidDel="002B1994" w:rsidRDefault="00F87F6D">
          <w:pPr>
            <w:pStyle w:val="TOC4"/>
            <w:tabs>
              <w:tab w:val="left" w:pos="2369"/>
              <w:tab w:val="right" w:leader="dot" w:pos="9062"/>
            </w:tabs>
            <w:rPr>
              <w:del w:id="447" w:author="Nguyen Duc Anh" w:date="2025-09-27T16:44:00Z"/>
              <w:rFonts w:eastAsiaTheme="minorEastAsia"/>
              <w:noProof/>
              <w:sz w:val="22"/>
              <w:szCs w:val="22"/>
            </w:rPr>
          </w:pPr>
          <w:del w:id="448" w:author="Nguyen Duc Anh" w:date="2025-09-27T16:44:00Z">
            <w:r w:rsidRPr="002B1994" w:rsidDel="002B1994">
              <w:rPr>
                <w:rStyle w:val="Hyperlink"/>
                <w:rFonts w:cstheme="majorHAnsi"/>
                <w:noProof/>
              </w:rPr>
              <w:delText>1.3.11.3</w:delText>
            </w:r>
            <w:r w:rsidDel="002B1994">
              <w:rPr>
                <w:rFonts w:eastAsiaTheme="minorEastAsia"/>
                <w:noProof/>
                <w:sz w:val="22"/>
                <w:szCs w:val="22"/>
              </w:rPr>
              <w:tab/>
            </w:r>
            <w:r w:rsidRPr="002B1994" w:rsidDel="002B1994">
              <w:rPr>
                <w:rStyle w:val="Hyperlink"/>
                <w:rFonts w:cstheme="majorHAnsi"/>
                <w:noProof/>
              </w:rPr>
              <w:delText>Màn hình tính năng</w:delText>
            </w:r>
            <w:r w:rsidDel="002B1994">
              <w:rPr>
                <w:noProof/>
                <w:webHidden/>
              </w:rPr>
              <w:tab/>
            </w:r>
            <w:r w:rsidR="00936D88" w:rsidDel="002B1994">
              <w:rPr>
                <w:noProof/>
                <w:webHidden/>
              </w:rPr>
              <w:delText>61</w:delText>
            </w:r>
          </w:del>
        </w:p>
        <w:p w14:paraId="23321E9C" w14:textId="37BAAE36" w:rsidR="00F87F6D" w:rsidDel="002B1994" w:rsidRDefault="00F87F6D" w:rsidP="002B1994">
          <w:pPr>
            <w:pStyle w:val="TOC1"/>
            <w:rPr>
              <w:del w:id="449" w:author="Nguyen Duc Anh" w:date="2025-09-27T16:44:00Z"/>
              <w:rFonts w:eastAsiaTheme="minorEastAsia"/>
              <w:noProof/>
              <w:sz w:val="22"/>
              <w:szCs w:val="22"/>
            </w:rPr>
          </w:pPr>
          <w:del w:id="450" w:author="Nguyen Duc Anh" w:date="2025-09-27T16:44:00Z">
            <w:r w:rsidRPr="002B1994" w:rsidDel="002B1994">
              <w:rPr>
                <w:rStyle w:val="Hyperlink"/>
                <w:noProof/>
              </w:rPr>
              <w:delText>2</w:delText>
            </w:r>
            <w:r w:rsidDel="002B1994">
              <w:rPr>
                <w:rFonts w:eastAsiaTheme="minorEastAsia"/>
                <w:noProof/>
                <w:sz w:val="22"/>
                <w:szCs w:val="22"/>
              </w:rPr>
              <w:tab/>
            </w:r>
            <w:r w:rsidRPr="002B1994" w:rsidDel="002B1994">
              <w:rPr>
                <w:rStyle w:val="Hyperlink"/>
                <w:noProof/>
              </w:rPr>
              <w:delText>ĐỀ NGHỊ MUA BÁN NGOẠI TỆ</w:delText>
            </w:r>
            <w:r w:rsidDel="002B1994">
              <w:rPr>
                <w:noProof/>
                <w:webHidden/>
              </w:rPr>
              <w:tab/>
            </w:r>
            <w:r w:rsidR="00936D88" w:rsidDel="002B1994">
              <w:rPr>
                <w:noProof/>
                <w:webHidden/>
              </w:rPr>
              <w:delText>62</w:delText>
            </w:r>
          </w:del>
        </w:p>
        <w:p w14:paraId="54CD1B91" w14:textId="60BA4055" w:rsidR="00F87F6D" w:rsidDel="002B1994" w:rsidRDefault="00F87F6D">
          <w:pPr>
            <w:pStyle w:val="TOC2"/>
            <w:tabs>
              <w:tab w:val="left" w:pos="880"/>
              <w:tab w:val="right" w:leader="dot" w:pos="9062"/>
            </w:tabs>
            <w:rPr>
              <w:del w:id="451" w:author="Nguyen Duc Anh" w:date="2025-09-27T16:44:00Z"/>
              <w:rFonts w:eastAsiaTheme="minorEastAsia"/>
              <w:noProof/>
              <w:sz w:val="22"/>
              <w:szCs w:val="22"/>
            </w:rPr>
          </w:pPr>
          <w:del w:id="452" w:author="Nguyen Duc Anh" w:date="2025-09-27T16:44:00Z">
            <w:r w:rsidRPr="002B1994" w:rsidDel="002B1994">
              <w:rPr>
                <w:rStyle w:val="Hyperlink"/>
                <w:rFonts w:ascii="Times New Roman" w:hAnsi="Times New Roman" w:cs="Times New Roman"/>
                <w:noProof/>
              </w:rPr>
              <w:delText>2.1</w:delText>
            </w:r>
            <w:r w:rsidDel="002B1994">
              <w:rPr>
                <w:rFonts w:eastAsiaTheme="minorEastAsia"/>
                <w:noProof/>
                <w:sz w:val="22"/>
                <w:szCs w:val="22"/>
              </w:rPr>
              <w:tab/>
            </w:r>
            <w:r w:rsidRPr="002B1994" w:rsidDel="002B1994">
              <w:rPr>
                <w:rStyle w:val="Hyperlink"/>
                <w:rFonts w:cstheme="majorHAnsi"/>
                <w:noProof/>
              </w:rPr>
              <w:delText>Sơ</w:delText>
            </w:r>
            <w:r w:rsidRPr="002B1994" w:rsidDel="002B1994">
              <w:rPr>
                <w:rStyle w:val="Hyperlink"/>
                <w:rFonts w:ascii="Times New Roman" w:hAnsi="Times New Roman" w:cs="Times New Roman"/>
                <w:noProof/>
              </w:rPr>
              <w:delText xml:space="preserve"> đồ trạng thái hồ sơ dịch vụ</w:delText>
            </w:r>
            <w:r w:rsidDel="002B1994">
              <w:rPr>
                <w:noProof/>
                <w:webHidden/>
              </w:rPr>
              <w:tab/>
            </w:r>
            <w:r w:rsidR="00936D88" w:rsidDel="002B1994">
              <w:rPr>
                <w:noProof/>
                <w:webHidden/>
              </w:rPr>
              <w:delText>62</w:delText>
            </w:r>
          </w:del>
        </w:p>
        <w:p w14:paraId="5BA75BCC" w14:textId="768B53A0" w:rsidR="00F87F6D" w:rsidDel="002B1994" w:rsidRDefault="00F87F6D" w:rsidP="003A274C">
          <w:pPr>
            <w:pStyle w:val="TOC3"/>
            <w:rPr>
              <w:del w:id="453" w:author="Nguyen Duc Anh" w:date="2025-09-27T16:44:00Z"/>
              <w:rFonts w:eastAsiaTheme="minorEastAsia"/>
              <w:noProof/>
              <w:sz w:val="22"/>
              <w:szCs w:val="22"/>
            </w:rPr>
          </w:pPr>
          <w:del w:id="454" w:author="Nguyen Duc Anh" w:date="2025-09-27T16:44:00Z">
            <w:r w:rsidRPr="002B1994" w:rsidDel="002B1994">
              <w:rPr>
                <w:rStyle w:val="Hyperlink"/>
                <w:rFonts w:ascii="Times New Roman" w:hAnsi="Times New Roman" w:cs="Times New Roman"/>
                <w:noProof/>
              </w:rPr>
              <w:delText>2.1.1</w:delText>
            </w:r>
            <w:r w:rsidDel="002B1994">
              <w:rPr>
                <w:rFonts w:eastAsiaTheme="minorEastAsia"/>
                <w:noProof/>
                <w:sz w:val="22"/>
                <w:szCs w:val="22"/>
              </w:rPr>
              <w:tab/>
            </w:r>
            <w:r w:rsidRPr="002B1994" w:rsidDel="002B1994">
              <w:rPr>
                <w:rStyle w:val="Hyperlink"/>
                <w:rFonts w:ascii="Times New Roman" w:hAnsi="Times New Roman" w:cs="Times New Roman"/>
                <w:noProof/>
              </w:rPr>
              <w:delText>Bảng trạng thái dịch vụ theo giao dịch</w:delText>
            </w:r>
            <w:r w:rsidDel="002B1994">
              <w:rPr>
                <w:noProof/>
                <w:webHidden/>
              </w:rPr>
              <w:tab/>
            </w:r>
            <w:r w:rsidR="00936D88" w:rsidDel="002B1994">
              <w:rPr>
                <w:noProof/>
                <w:webHidden/>
              </w:rPr>
              <w:delText>62</w:delText>
            </w:r>
          </w:del>
        </w:p>
        <w:p w14:paraId="3E797DF2" w14:textId="42518C23" w:rsidR="00F87F6D" w:rsidDel="002B1994" w:rsidRDefault="00F87F6D">
          <w:pPr>
            <w:pStyle w:val="TOC2"/>
            <w:tabs>
              <w:tab w:val="left" w:pos="880"/>
              <w:tab w:val="right" w:leader="dot" w:pos="9062"/>
            </w:tabs>
            <w:rPr>
              <w:del w:id="455" w:author="Nguyen Duc Anh" w:date="2025-09-27T16:44:00Z"/>
              <w:rFonts w:eastAsiaTheme="minorEastAsia"/>
              <w:noProof/>
              <w:sz w:val="22"/>
              <w:szCs w:val="22"/>
            </w:rPr>
          </w:pPr>
          <w:del w:id="456" w:author="Nguyen Duc Anh" w:date="2025-09-27T16:44:00Z">
            <w:r w:rsidRPr="002B1994" w:rsidDel="002B1994">
              <w:rPr>
                <w:rStyle w:val="Hyperlink"/>
                <w:rFonts w:cstheme="majorHAnsi"/>
                <w:noProof/>
                <w:lang w:val="vi-VN"/>
              </w:rPr>
              <w:delText>2.2</w:delText>
            </w:r>
            <w:r w:rsidDel="002B1994">
              <w:rPr>
                <w:rFonts w:eastAsiaTheme="minorEastAsia"/>
                <w:noProof/>
                <w:sz w:val="22"/>
                <w:szCs w:val="22"/>
              </w:rPr>
              <w:tab/>
            </w:r>
            <w:r w:rsidRPr="002B1994" w:rsidDel="002B1994">
              <w:rPr>
                <w:rStyle w:val="Hyperlink"/>
                <w:rFonts w:cstheme="majorHAnsi"/>
                <w:noProof/>
              </w:rPr>
              <w:delText>Quản lý đề nghị mua bán ngoại tệ</w:delText>
            </w:r>
            <w:r w:rsidDel="002B1994">
              <w:rPr>
                <w:noProof/>
                <w:webHidden/>
              </w:rPr>
              <w:tab/>
            </w:r>
            <w:r w:rsidR="00936D88" w:rsidDel="002B1994">
              <w:rPr>
                <w:noProof/>
                <w:webHidden/>
              </w:rPr>
              <w:delText>63</w:delText>
            </w:r>
          </w:del>
        </w:p>
        <w:p w14:paraId="55E188C6" w14:textId="5C68F1F6" w:rsidR="00F87F6D" w:rsidDel="002B1994" w:rsidRDefault="00F87F6D" w:rsidP="003A274C">
          <w:pPr>
            <w:pStyle w:val="TOC3"/>
            <w:rPr>
              <w:del w:id="457" w:author="Nguyen Duc Anh" w:date="2025-09-27T16:44:00Z"/>
              <w:rFonts w:eastAsiaTheme="minorEastAsia"/>
              <w:noProof/>
              <w:sz w:val="22"/>
              <w:szCs w:val="22"/>
            </w:rPr>
          </w:pPr>
          <w:del w:id="458" w:author="Nguyen Duc Anh" w:date="2025-09-27T16:44:00Z">
            <w:r w:rsidRPr="002B1994" w:rsidDel="002B1994">
              <w:rPr>
                <w:rStyle w:val="Hyperlink"/>
                <w:noProof/>
              </w:rPr>
              <w:delText>2.2.1</w:delText>
            </w:r>
            <w:r w:rsidDel="002B1994">
              <w:rPr>
                <w:rFonts w:eastAsiaTheme="minorEastAsia"/>
                <w:noProof/>
                <w:sz w:val="22"/>
                <w:szCs w:val="22"/>
              </w:rPr>
              <w:tab/>
            </w:r>
            <w:r w:rsidRPr="002B1994" w:rsidDel="002B1994">
              <w:rPr>
                <w:rStyle w:val="Hyperlink"/>
                <w:noProof/>
              </w:rPr>
              <w:delText>Mô tả chung</w:delText>
            </w:r>
            <w:r w:rsidDel="002B1994">
              <w:rPr>
                <w:noProof/>
                <w:webHidden/>
              </w:rPr>
              <w:tab/>
            </w:r>
            <w:r w:rsidR="00936D88" w:rsidDel="002B1994">
              <w:rPr>
                <w:noProof/>
                <w:webHidden/>
              </w:rPr>
              <w:delText>63</w:delText>
            </w:r>
          </w:del>
        </w:p>
        <w:p w14:paraId="4849084B" w14:textId="44C2CAF0" w:rsidR="00F87F6D" w:rsidDel="002B1994" w:rsidRDefault="00F87F6D" w:rsidP="003A274C">
          <w:pPr>
            <w:pStyle w:val="TOC3"/>
            <w:rPr>
              <w:del w:id="459" w:author="Nguyen Duc Anh" w:date="2025-09-27T16:44:00Z"/>
              <w:rFonts w:eastAsiaTheme="minorEastAsia"/>
              <w:noProof/>
              <w:sz w:val="22"/>
              <w:szCs w:val="22"/>
            </w:rPr>
          </w:pPr>
          <w:del w:id="460" w:author="Nguyen Duc Anh" w:date="2025-09-27T16:44:00Z">
            <w:r w:rsidRPr="002B1994" w:rsidDel="002B1994">
              <w:rPr>
                <w:rStyle w:val="Hyperlink"/>
                <w:rFonts w:cstheme="majorHAnsi"/>
                <w:noProof/>
              </w:rPr>
              <w:delText>2.2.2</w:delText>
            </w:r>
            <w:r w:rsidDel="002B1994">
              <w:rPr>
                <w:rFonts w:eastAsiaTheme="minorEastAsia"/>
                <w:noProof/>
                <w:sz w:val="22"/>
                <w:szCs w:val="22"/>
              </w:rPr>
              <w:tab/>
            </w:r>
            <w:r w:rsidRPr="002B1994" w:rsidDel="002B1994">
              <w:rPr>
                <w:rStyle w:val="Hyperlink"/>
                <w:rFonts w:cstheme="majorHAnsi"/>
                <w:noProof/>
              </w:rPr>
              <w:delText>Quy trình thực hiện</w:delText>
            </w:r>
            <w:r w:rsidDel="002B1994">
              <w:rPr>
                <w:noProof/>
                <w:webHidden/>
              </w:rPr>
              <w:tab/>
            </w:r>
            <w:r w:rsidR="00936D88" w:rsidDel="002B1994">
              <w:rPr>
                <w:noProof/>
                <w:webHidden/>
              </w:rPr>
              <w:delText>63</w:delText>
            </w:r>
          </w:del>
        </w:p>
        <w:p w14:paraId="34D00275" w14:textId="61D74546" w:rsidR="00F87F6D" w:rsidDel="002B1994" w:rsidRDefault="00F87F6D" w:rsidP="003A274C">
          <w:pPr>
            <w:pStyle w:val="TOC3"/>
            <w:rPr>
              <w:del w:id="461" w:author="Nguyen Duc Anh" w:date="2025-09-27T16:44:00Z"/>
              <w:rFonts w:eastAsiaTheme="minorEastAsia"/>
              <w:noProof/>
              <w:sz w:val="22"/>
              <w:szCs w:val="22"/>
            </w:rPr>
          </w:pPr>
          <w:del w:id="462" w:author="Nguyen Duc Anh" w:date="2025-09-27T16:44:00Z">
            <w:r w:rsidRPr="002B1994" w:rsidDel="002B1994">
              <w:rPr>
                <w:rStyle w:val="Hyperlink"/>
                <w:rFonts w:cstheme="majorHAnsi"/>
                <w:noProof/>
              </w:rPr>
              <w:delText>2.2.3</w:delText>
            </w:r>
            <w:r w:rsidDel="002B1994">
              <w:rPr>
                <w:rFonts w:eastAsiaTheme="minorEastAsia"/>
                <w:noProof/>
                <w:sz w:val="22"/>
                <w:szCs w:val="22"/>
              </w:rPr>
              <w:tab/>
            </w:r>
            <w:r w:rsidRPr="002B1994" w:rsidDel="002B1994">
              <w:rPr>
                <w:rStyle w:val="Hyperlink"/>
                <w:rFonts w:cstheme="majorHAnsi"/>
                <w:noProof/>
              </w:rPr>
              <w:delText>Mô tả trường/cột thông tin/nút tác vụ quản lý đề nghị mua bán ngoại tệ</w:delText>
            </w:r>
            <w:r w:rsidDel="002B1994">
              <w:rPr>
                <w:noProof/>
                <w:webHidden/>
              </w:rPr>
              <w:tab/>
            </w:r>
            <w:r w:rsidR="00936D88" w:rsidDel="002B1994">
              <w:rPr>
                <w:noProof/>
                <w:webHidden/>
              </w:rPr>
              <w:delText>64</w:delText>
            </w:r>
          </w:del>
        </w:p>
        <w:p w14:paraId="2AFB1AD9" w14:textId="7525697A" w:rsidR="00F87F6D" w:rsidDel="002B1994" w:rsidRDefault="00F87F6D" w:rsidP="003A274C">
          <w:pPr>
            <w:pStyle w:val="TOC3"/>
            <w:rPr>
              <w:del w:id="463" w:author="Nguyen Duc Anh" w:date="2025-09-27T16:44:00Z"/>
              <w:rFonts w:eastAsiaTheme="minorEastAsia"/>
              <w:noProof/>
              <w:sz w:val="22"/>
              <w:szCs w:val="22"/>
            </w:rPr>
          </w:pPr>
          <w:del w:id="464" w:author="Nguyen Duc Anh" w:date="2025-09-27T16:44:00Z">
            <w:r w:rsidRPr="002B1994" w:rsidDel="002B1994">
              <w:rPr>
                <w:rStyle w:val="Hyperlink"/>
                <w:rFonts w:cstheme="majorHAnsi"/>
                <w:noProof/>
              </w:rPr>
              <w:delText>2.2.4</w:delText>
            </w:r>
            <w:r w:rsidDel="002B1994">
              <w:rPr>
                <w:rFonts w:eastAsiaTheme="minorEastAsia"/>
                <w:noProof/>
                <w:sz w:val="22"/>
                <w:szCs w:val="22"/>
              </w:rPr>
              <w:tab/>
            </w:r>
            <w:r w:rsidRPr="002B1994" w:rsidDel="002B1994">
              <w:rPr>
                <w:rStyle w:val="Hyperlink"/>
                <w:rFonts w:cstheme="majorHAnsi"/>
                <w:noProof/>
              </w:rPr>
              <w:delText>Màn hình tính năng</w:delText>
            </w:r>
            <w:r w:rsidDel="002B1994">
              <w:rPr>
                <w:noProof/>
                <w:webHidden/>
              </w:rPr>
              <w:tab/>
            </w:r>
            <w:r w:rsidR="00936D88" w:rsidDel="002B1994">
              <w:rPr>
                <w:noProof/>
                <w:webHidden/>
              </w:rPr>
              <w:delText>67</w:delText>
            </w:r>
          </w:del>
        </w:p>
        <w:p w14:paraId="7E41B039" w14:textId="6852FCF9" w:rsidR="00F87F6D" w:rsidDel="002B1994" w:rsidRDefault="00F87F6D" w:rsidP="003A274C">
          <w:pPr>
            <w:pStyle w:val="TOC3"/>
            <w:rPr>
              <w:del w:id="465" w:author="Nguyen Duc Anh" w:date="2025-09-27T16:44:00Z"/>
              <w:rFonts w:eastAsiaTheme="minorEastAsia"/>
              <w:noProof/>
              <w:sz w:val="22"/>
              <w:szCs w:val="22"/>
            </w:rPr>
          </w:pPr>
          <w:del w:id="466" w:author="Nguyen Duc Anh" w:date="2025-09-27T16:44:00Z">
            <w:r w:rsidRPr="002B1994" w:rsidDel="002B1994">
              <w:rPr>
                <w:rStyle w:val="Hyperlink"/>
                <w:rFonts w:cstheme="majorHAnsi"/>
                <w:noProof/>
              </w:rPr>
              <w:delText>2.2.5</w:delText>
            </w:r>
            <w:r w:rsidDel="002B1994">
              <w:rPr>
                <w:rFonts w:eastAsiaTheme="minorEastAsia"/>
                <w:noProof/>
                <w:sz w:val="22"/>
                <w:szCs w:val="22"/>
              </w:rPr>
              <w:tab/>
            </w:r>
            <w:r w:rsidRPr="002B1994" w:rsidDel="002B1994">
              <w:rPr>
                <w:rStyle w:val="Hyperlink"/>
                <w:rFonts w:cstheme="majorHAnsi"/>
                <w:noProof/>
              </w:rPr>
              <w:delText>Quy tắc validate và trường hợp ngoại lệ</w:delText>
            </w:r>
            <w:r w:rsidDel="002B1994">
              <w:rPr>
                <w:noProof/>
                <w:webHidden/>
              </w:rPr>
              <w:tab/>
            </w:r>
            <w:r w:rsidR="00936D88" w:rsidDel="002B1994">
              <w:rPr>
                <w:noProof/>
                <w:webHidden/>
              </w:rPr>
              <w:delText>67</w:delText>
            </w:r>
          </w:del>
        </w:p>
        <w:p w14:paraId="39128028" w14:textId="2E3729FF" w:rsidR="00F87F6D" w:rsidDel="002B1994" w:rsidRDefault="00F87F6D">
          <w:pPr>
            <w:pStyle w:val="TOC2"/>
            <w:tabs>
              <w:tab w:val="left" w:pos="880"/>
              <w:tab w:val="right" w:leader="dot" w:pos="9062"/>
            </w:tabs>
            <w:rPr>
              <w:del w:id="467" w:author="Nguyen Duc Anh" w:date="2025-09-27T16:44:00Z"/>
              <w:rFonts w:eastAsiaTheme="minorEastAsia"/>
              <w:noProof/>
              <w:sz w:val="22"/>
              <w:szCs w:val="22"/>
            </w:rPr>
          </w:pPr>
          <w:del w:id="468" w:author="Nguyen Duc Anh" w:date="2025-09-27T16:44:00Z">
            <w:r w:rsidRPr="002B1994" w:rsidDel="002B1994">
              <w:rPr>
                <w:rStyle w:val="Hyperlink"/>
                <w:rFonts w:cstheme="majorHAnsi"/>
                <w:noProof/>
                <w:lang w:val="vi-VN"/>
              </w:rPr>
              <w:delText>2.3</w:delText>
            </w:r>
            <w:r w:rsidDel="002B1994">
              <w:rPr>
                <w:rFonts w:eastAsiaTheme="minorEastAsia"/>
                <w:noProof/>
                <w:sz w:val="22"/>
                <w:szCs w:val="22"/>
              </w:rPr>
              <w:tab/>
            </w:r>
            <w:r w:rsidRPr="002B1994" w:rsidDel="002B1994">
              <w:rPr>
                <w:rStyle w:val="Hyperlink"/>
                <w:rFonts w:cstheme="majorHAnsi"/>
                <w:noProof/>
              </w:rPr>
              <w:delText>Thêm mới đề nghị mua bán ngoại tệ</w:delText>
            </w:r>
            <w:r w:rsidDel="002B1994">
              <w:rPr>
                <w:noProof/>
                <w:webHidden/>
              </w:rPr>
              <w:tab/>
            </w:r>
            <w:r w:rsidR="00936D88" w:rsidDel="002B1994">
              <w:rPr>
                <w:noProof/>
                <w:webHidden/>
              </w:rPr>
              <w:delText>67</w:delText>
            </w:r>
          </w:del>
        </w:p>
        <w:p w14:paraId="15CB4557" w14:textId="0357DB02" w:rsidR="00F87F6D" w:rsidDel="002B1994" w:rsidRDefault="00F87F6D" w:rsidP="003A274C">
          <w:pPr>
            <w:pStyle w:val="TOC3"/>
            <w:rPr>
              <w:del w:id="469" w:author="Nguyen Duc Anh" w:date="2025-09-27T16:44:00Z"/>
              <w:rFonts w:eastAsiaTheme="minorEastAsia"/>
              <w:noProof/>
              <w:sz w:val="22"/>
              <w:szCs w:val="22"/>
            </w:rPr>
          </w:pPr>
          <w:del w:id="470" w:author="Nguyen Duc Anh" w:date="2025-09-27T16:44:00Z">
            <w:r w:rsidRPr="002B1994" w:rsidDel="002B1994">
              <w:rPr>
                <w:rStyle w:val="Hyperlink"/>
                <w:noProof/>
              </w:rPr>
              <w:delText>2.3.1</w:delText>
            </w:r>
            <w:r w:rsidDel="002B1994">
              <w:rPr>
                <w:rFonts w:eastAsiaTheme="minorEastAsia"/>
                <w:noProof/>
                <w:sz w:val="22"/>
                <w:szCs w:val="22"/>
              </w:rPr>
              <w:tab/>
            </w:r>
            <w:r w:rsidRPr="002B1994" w:rsidDel="002B1994">
              <w:rPr>
                <w:rStyle w:val="Hyperlink"/>
                <w:noProof/>
              </w:rPr>
              <w:delText>Mô tả chung</w:delText>
            </w:r>
            <w:r w:rsidDel="002B1994">
              <w:rPr>
                <w:noProof/>
                <w:webHidden/>
              </w:rPr>
              <w:tab/>
            </w:r>
            <w:r w:rsidR="00936D88" w:rsidDel="002B1994">
              <w:rPr>
                <w:noProof/>
                <w:webHidden/>
              </w:rPr>
              <w:delText>67</w:delText>
            </w:r>
          </w:del>
        </w:p>
        <w:p w14:paraId="322FE709" w14:textId="6EBE55A6" w:rsidR="00F87F6D" w:rsidDel="002B1994" w:rsidRDefault="00F87F6D" w:rsidP="003A274C">
          <w:pPr>
            <w:pStyle w:val="TOC3"/>
            <w:rPr>
              <w:del w:id="471" w:author="Nguyen Duc Anh" w:date="2025-09-27T16:44:00Z"/>
              <w:rFonts w:eastAsiaTheme="minorEastAsia"/>
              <w:noProof/>
              <w:sz w:val="22"/>
              <w:szCs w:val="22"/>
            </w:rPr>
          </w:pPr>
          <w:del w:id="472" w:author="Nguyen Duc Anh" w:date="2025-09-27T16:44:00Z">
            <w:r w:rsidRPr="002B1994" w:rsidDel="002B1994">
              <w:rPr>
                <w:rStyle w:val="Hyperlink"/>
                <w:rFonts w:cstheme="majorHAnsi"/>
                <w:noProof/>
              </w:rPr>
              <w:delText>2.3.2</w:delText>
            </w:r>
            <w:r w:rsidDel="002B1994">
              <w:rPr>
                <w:rFonts w:eastAsiaTheme="minorEastAsia"/>
                <w:noProof/>
                <w:sz w:val="22"/>
                <w:szCs w:val="22"/>
              </w:rPr>
              <w:tab/>
            </w:r>
            <w:r w:rsidRPr="002B1994" w:rsidDel="002B1994">
              <w:rPr>
                <w:rStyle w:val="Hyperlink"/>
                <w:rFonts w:cstheme="majorHAnsi"/>
                <w:noProof/>
              </w:rPr>
              <w:delText>Quy trình thực hiện</w:delText>
            </w:r>
            <w:r w:rsidDel="002B1994">
              <w:rPr>
                <w:noProof/>
                <w:webHidden/>
              </w:rPr>
              <w:tab/>
            </w:r>
            <w:r w:rsidR="00936D88" w:rsidDel="002B1994">
              <w:rPr>
                <w:noProof/>
                <w:webHidden/>
              </w:rPr>
              <w:delText>67</w:delText>
            </w:r>
          </w:del>
        </w:p>
        <w:p w14:paraId="72BF023C" w14:textId="2ACF9D7E" w:rsidR="00F87F6D" w:rsidDel="002B1994" w:rsidRDefault="00F87F6D" w:rsidP="003A274C">
          <w:pPr>
            <w:pStyle w:val="TOC3"/>
            <w:rPr>
              <w:del w:id="473" w:author="Nguyen Duc Anh" w:date="2025-09-27T16:44:00Z"/>
              <w:rFonts w:eastAsiaTheme="minorEastAsia"/>
              <w:noProof/>
              <w:sz w:val="22"/>
              <w:szCs w:val="22"/>
            </w:rPr>
          </w:pPr>
          <w:del w:id="474" w:author="Nguyen Duc Anh" w:date="2025-09-27T16:44:00Z">
            <w:r w:rsidRPr="002B1994" w:rsidDel="002B1994">
              <w:rPr>
                <w:rStyle w:val="Hyperlink"/>
                <w:rFonts w:cstheme="majorHAnsi"/>
                <w:noProof/>
              </w:rPr>
              <w:delText>2.3.3</w:delText>
            </w:r>
            <w:r w:rsidDel="002B1994">
              <w:rPr>
                <w:rFonts w:eastAsiaTheme="minorEastAsia"/>
                <w:noProof/>
                <w:sz w:val="22"/>
                <w:szCs w:val="22"/>
              </w:rPr>
              <w:tab/>
            </w:r>
            <w:r w:rsidRPr="002B1994" w:rsidDel="002B1994">
              <w:rPr>
                <w:rStyle w:val="Hyperlink"/>
                <w:rFonts w:cstheme="majorHAnsi"/>
                <w:noProof/>
              </w:rPr>
              <w:delText>Mô tả trường thông tin thêm mới đề nghị mua bán ngoại tệ</w:delText>
            </w:r>
            <w:r w:rsidDel="002B1994">
              <w:rPr>
                <w:noProof/>
                <w:webHidden/>
              </w:rPr>
              <w:tab/>
            </w:r>
            <w:r w:rsidR="00936D88" w:rsidDel="002B1994">
              <w:rPr>
                <w:noProof/>
                <w:webHidden/>
              </w:rPr>
              <w:delText>69</w:delText>
            </w:r>
          </w:del>
        </w:p>
        <w:p w14:paraId="24C599F4" w14:textId="7E12D7DB" w:rsidR="00F87F6D" w:rsidDel="002B1994" w:rsidRDefault="00F87F6D" w:rsidP="003A274C">
          <w:pPr>
            <w:pStyle w:val="TOC3"/>
            <w:rPr>
              <w:del w:id="475" w:author="Nguyen Duc Anh" w:date="2025-09-27T16:44:00Z"/>
              <w:rFonts w:eastAsiaTheme="minorEastAsia"/>
              <w:noProof/>
              <w:sz w:val="22"/>
              <w:szCs w:val="22"/>
            </w:rPr>
          </w:pPr>
          <w:del w:id="476" w:author="Nguyen Duc Anh" w:date="2025-09-27T16:44:00Z">
            <w:r w:rsidRPr="002B1994" w:rsidDel="002B1994">
              <w:rPr>
                <w:rStyle w:val="Hyperlink"/>
                <w:rFonts w:cstheme="majorHAnsi"/>
                <w:noProof/>
              </w:rPr>
              <w:delText>2.3.4</w:delText>
            </w:r>
            <w:r w:rsidDel="002B1994">
              <w:rPr>
                <w:rFonts w:eastAsiaTheme="minorEastAsia"/>
                <w:noProof/>
                <w:sz w:val="22"/>
                <w:szCs w:val="22"/>
              </w:rPr>
              <w:tab/>
            </w:r>
            <w:r w:rsidRPr="002B1994" w:rsidDel="002B1994">
              <w:rPr>
                <w:rStyle w:val="Hyperlink"/>
                <w:rFonts w:cstheme="majorHAnsi"/>
                <w:noProof/>
              </w:rPr>
              <w:delText>Màn hình tính năng</w:delText>
            </w:r>
            <w:r w:rsidDel="002B1994">
              <w:rPr>
                <w:noProof/>
                <w:webHidden/>
              </w:rPr>
              <w:tab/>
            </w:r>
            <w:r w:rsidR="00936D88" w:rsidDel="002B1994">
              <w:rPr>
                <w:noProof/>
                <w:webHidden/>
              </w:rPr>
              <w:delText>77</w:delText>
            </w:r>
          </w:del>
        </w:p>
        <w:p w14:paraId="4BAFFDAE" w14:textId="7B0C47F0" w:rsidR="00F87F6D" w:rsidDel="002B1994" w:rsidRDefault="00F87F6D" w:rsidP="003A274C">
          <w:pPr>
            <w:pStyle w:val="TOC3"/>
            <w:rPr>
              <w:del w:id="477" w:author="Nguyen Duc Anh" w:date="2025-09-27T16:44:00Z"/>
              <w:rFonts w:eastAsiaTheme="minorEastAsia"/>
              <w:noProof/>
              <w:sz w:val="22"/>
              <w:szCs w:val="22"/>
            </w:rPr>
          </w:pPr>
          <w:del w:id="478" w:author="Nguyen Duc Anh" w:date="2025-09-27T16:44:00Z">
            <w:r w:rsidRPr="002B1994" w:rsidDel="002B1994">
              <w:rPr>
                <w:rStyle w:val="Hyperlink"/>
                <w:rFonts w:cstheme="majorHAnsi"/>
                <w:noProof/>
              </w:rPr>
              <w:delText>2.3.5</w:delText>
            </w:r>
            <w:r w:rsidDel="002B1994">
              <w:rPr>
                <w:rFonts w:eastAsiaTheme="minorEastAsia"/>
                <w:noProof/>
                <w:sz w:val="22"/>
                <w:szCs w:val="22"/>
              </w:rPr>
              <w:tab/>
            </w:r>
            <w:r w:rsidRPr="002B1994" w:rsidDel="002B1994">
              <w:rPr>
                <w:rStyle w:val="Hyperlink"/>
                <w:rFonts w:cstheme="majorHAnsi"/>
                <w:noProof/>
              </w:rPr>
              <w:delText>Quy tắc validation và trường hợp ngoại lệ</w:delText>
            </w:r>
            <w:r w:rsidDel="002B1994">
              <w:rPr>
                <w:noProof/>
                <w:webHidden/>
              </w:rPr>
              <w:tab/>
            </w:r>
            <w:r w:rsidR="00936D88" w:rsidDel="002B1994">
              <w:rPr>
                <w:noProof/>
                <w:webHidden/>
              </w:rPr>
              <w:delText>79</w:delText>
            </w:r>
          </w:del>
        </w:p>
        <w:p w14:paraId="39A3E676" w14:textId="2EDCA83F" w:rsidR="00F87F6D" w:rsidDel="002B1994" w:rsidRDefault="00F87F6D">
          <w:pPr>
            <w:pStyle w:val="TOC2"/>
            <w:tabs>
              <w:tab w:val="left" w:pos="880"/>
              <w:tab w:val="right" w:leader="dot" w:pos="9062"/>
            </w:tabs>
            <w:rPr>
              <w:del w:id="479" w:author="Nguyen Duc Anh" w:date="2025-09-27T16:44:00Z"/>
              <w:rFonts w:eastAsiaTheme="minorEastAsia"/>
              <w:noProof/>
              <w:sz w:val="22"/>
              <w:szCs w:val="22"/>
            </w:rPr>
          </w:pPr>
          <w:del w:id="480" w:author="Nguyen Duc Anh" w:date="2025-09-27T16:44:00Z">
            <w:r w:rsidRPr="002B1994" w:rsidDel="002B1994">
              <w:rPr>
                <w:rStyle w:val="Hyperlink"/>
                <w:rFonts w:cstheme="majorHAnsi"/>
                <w:noProof/>
              </w:rPr>
              <w:delText>2.4</w:delText>
            </w:r>
            <w:r w:rsidDel="002B1994">
              <w:rPr>
                <w:rFonts w:eastAsiaTheme="minorEastAsia"/>
                <w:noProof/>
                <w:sz w:val="22"/>
                <w:szCs w:val="22"/>
              </w:rPr>
              <w:tab/>
            </w:r>
            <w:r w:rsidRPr="002B1994" w:rsidDel="002B1994">
              <w:rPr>
                <w:rStyle w:val="Hyperlink"/>
                <w:rFonts w:ascii="Times New Roman" w:hAnsi="Times New Roman" w:cs="Times New Roman"/>
                <w:noProof/>
              </w:rPr>
              <w:delText>Xem</w:delText>
            </w:r>
            <w:r w:rsidRPr="002B1994" w:rsidDel="002B1994">
              <w:rPr>
                <w:rStyle w:val="Hyperlink"/>
                <w:rFonts w:cstheme="majorHAnsi"/>
                <w:noProof/>
              </w:rPr>
              <w:delText xml:space="preserve"> thông tin chi tiết đề nghị mua bán ngoại tệ</w:delText>
            </w:r>
            <w:r w:rsidDel="002B1994">
              <w:rPr>
                <w:noProof/>
                <w:webHidden/>
              </w:rPr>
              <w:tab/>
            </w:r>
            <w:r w:rsidR="00936D88" w:rsidDel="002B1994">
              <w:rPr>
                <w:noProof/>
                <w:webHidden/>
              </w:rPr>
              <w:delText>79</w:delText>
            </w:r>
          </w:del>
        </w:p>
        <w:p w14:paraId="5FCD0612" w14:textId="427E8B7E" w:rsidR="00F87F6D" w:rsidDel="002B1994" w:rsidRDefault="00F87F6D" w:rsidP="003A274C">
          <w:pPr>
            <w:pStyle w:val="TOC3"/>
            <w:rPr>
              <w:del w:id="481" w:author="Nguyen Duc Anh" w:date="2025-09-27T16:44:00Z"/>
              <w:rFonts w:eastAsiaTheme="minorEastAsia"/>
              <w:noProof/>
              <w:sz w:val="22"/>
              <w:szCs w:val="22"/>
            </w:rPr>
          </w:pPr>
          <w:del w:id="482" w:author="Nguyen Duc Anh" w:date="2025-09-27T16:44:00Z">
            <w:r w:rsidRPr="002B1994" w:rsidDel="002B1994">
              <w:rPr>
                <w:rStyle w:val="Hyperlink"/>
                <w:rFonts w:cstheme="majorHAnsi"/>
                <w:noProof/>
              </w:rPr>
              <w:delText>2.4.1</w:delText>
            </w:r>
            <w:r w:rsidDel="002B1994">
              <w:rPr>
                <w:rFonts w:eastAsiaTheme="minorEastAsia"/>
                <w:noProof/>
                <w:sz w:val="22"/>
                <w:szCs w:val="22"/>
              </w:rPr>
              <w:tab/>
            </w:r>
            <w:r w:rsidRPr="002B1994" w:rsidDel="002B1994">
              <w:rPr>
                <w:rStyle w:val="Hyperlink"/>
                <w:rFonts w:cstheme="majorHAnsi"/>
                <w:noProof/>
              </w:rPr>
              <w:delText>Mô tả chung</w:delText>
            </w:r>
            <w:r w:rsidDel="002B1994">
              <w:rPr>
                <w:noProof/>
                <w:webHidden/>
              </w:rPr>
              <w:tab/>
            </w:r>
            <w:r w:rsidR="00936D88" w:rsidDel="002B1994">
              <w:rPr>
                <w:noProof/>
                <w:webHidden/>
              </w:rPr>
              <w:delText>79</w:delText>
            </w:r>
          </w:del>
        </w:p>
        <w:p w14:paraId="576ECC23" w14:textId="6B5291E1" w:rsidR="00F87F6D" w:rsidDel="002B1994" w:rsidRDefault="00F87F6D" w:rsidP="003A274C">
          <w:pPr>
            <w:pStyle w:val="TOC3"/>
            <w:rPr>
              <w:del w:id="483" w:author="Nguyen Duc Anh" w:date="2025-09-27T16:44:00Z"/>
              <w:rFonts w:eastAsiaTheme="minorEastAsia"/>
              <w:noProof/>
              <w:sz w:val="22"/>
              <w:szCs w:val="22"/>
            </w:rPr>
          </w:pPr>
          <w:del w:id="484" w:author="Nguyen Duc Anh" w:date="2025-09-27T16:44:00Z">
            <w:r w:rsidRPr="002B1994" w:rsidDel="002B1994">
              <w:rPr>
                <w:rStyle w:val="Hyperlink"/>
                <w:rFonts w:cstheme="majorHAnsi"/>
                <w:noProof/>
              </w:rPr>
              <w:delText>2.4.2</w:delText>
            </w:r>
            <w:r w:rsidDel="002B1994">
              <w:rPr>
                <w:rFonts w:eastAsiaTheme="minorEastAsia"/>
                <w:noProof/>
                <w:sz w:val="22"/>
                <w:szCs w:val="22"/>
              </w:rPr>
              <w:tab/>
            </w:r>
            <w:r w:rsidRPr="002B1994" w:rsidDel="002B1994">
              <w:rPr>
                <w:rStyle w:val="Hyperlink"/>
                <w:rFonts w:cstheme="majorHAnsi"/>
                <w:noProof/>
              </w:rPr>
              <w:delText>Quy trình thực hiện</w:delText>
            </w:r>
            <w:r w:rsidDel="002B1994">
              <w:rPr>
                <w:noProof/>
                <w:webHidden/>
              </w:rPr>
              <w:tab/>
            </w:r>
            <w:r w:rsidR="00936D88" w:rsidDel="002B1994">
              <w:rPr>
                <w:noProof/>
                <w:webHidden/>
              </w:rPr>
              <w:delText>80</w:delText>
            </w:r>
          </w:del>
        </w:p>
        <w:p w14:paraId="509A2E42" w14:textId="729D823D" w:rsidR="00F87F6D" w:rsidDel="002B1994" w:rsidRDefault="00F87F6D" w:rsidP="003A274C">
          <w:pPr>
            <w:pStyle w:val="TOC3"/>
            <w:rPr>
              <w:del w:id="485" w:author="Nguyen Duc Anh" w:date="2025-09-27T16:44:00Z"/>
              <w:rFonts w:eastAsiaTheme="minorEastAsia"/>
              <w:noProof/>
              <w:sz w:val="22"/>
              <w:szCs w:val="22"/>
            </w:rPr>
          </w:pPr>
          <w:del w:id="486" w:author="Nguyen Duc Anh" w:date="2025-09-27T16:44:00Z">
            <w:r w:rsidRPr="002B1994" w:rsidDel="002B1994">
              <w:rPr>
                <w:rStyle w:val="Hyperlink"/>
                <w:rFonts w:cstheme="majorHAnsi"/>
                <w:noProof/>
              </w:rPr>
              <w:delText>2.4.3</w:delText>
            </w:r>
            <w:r w:rsidDel="002B1994">
              <w:rPr>
                <w:rFonts w:eastAsiaTheme="minorEastAsia"/>
                <w:noProof/>
                <w:sz w:val="22"/>
                <w:szCs w:val="22"/>
              </w:rPr>
              <w:tab/>
            </w:r>
            <w:r w:rsidRPr="002B1994" w:rsidDel="002B1994">
              <w:rPr>
                <w:rStyle w:val="Hyperlink"/>
                <w:rFonts w:cstheme="majorHAnsi"/>
                <w:noProof/>
              </w:rPr>
              <w:delText>Mô tả trường thông tin và nút tác vụ</w:delText>
            </w:r>
            <w:r w:rsidDel="002B1994">
              <w:rPr>
                <w:noProof/>
                <w:webHidden/>
              </w:rPr>
              <w:tab/>
            </w:r>
            <w:r w:rsidR="00936D88" w:rsidDel="002B1994">
              <w:rPr>
                <w:noProof/>
                <w:webHidden/>
              </w:rPr>
              <w:delText>80</w:delText>
            </w:r>
          </w:del>
        </w:p>
        <w:p w14:paraId="45ED881F" w14:textId="268C64D0" w:rsidR="00F87F6D" w:rsidDel="002B1994" w:rsidRDefault="00F87F6D" w:rsidP="003A274C">
          <w:pPr>
            <w:pStyle w:val="TOC3"/>
            <w:rPr>
              <w:del w:id="487" w:author="Nguyen Duc Anh" w:date="2025-09-27T16:44:00Z"/>
              <w:rFonts w:eastAsiaTheme="minorEastAsia"/>
              <w:noProof/>
              <w:sz w:val="22"/>
              <w:szCs w:val="22"/>
            </w:rPr>
          </w:pPr>
          <w:del w:id="488" w:author="Nguyen Duc Anh" w:date="2025-09-27T16:44:00Z">
            <w:r w:rsidRPr="002B1994" w:rsidDel="002B1994">
              <w:rPr>
                <w:rStyle w:val="Hyperlink"/>
                <w:rFonts w:cstheme="majorHAnsi"/>
                <w:noProof/>
              </w:rPr>
              <w:delText>2.4.4</w:delText>
            </w:r>
            <w:r w:rsidDel="002B1994">
              <w:rPr>
                <w:rFonts w:eastAsiaTheme="minorEastAsia"/>
                <w:noProof/>
                <w:sz w:val="22"/>
                <w:szCs w:val="22"/>
              </w:rPr>
              <w:tab/>
            </w:r>
            <w:r w:rsidRPr="002B1994" w:rsidDel="002B1994">
              <w:rPr>
                <w:rStyle w:val="Hyperlink"/>
                <w:rFonts w:cstheme="majorHAnsi"/>
                <w:noProof/>
              </w:rPr>
              <w:delText>Màn hình tính năng</w:delText>
            </w:r>
            <w:r w:rsidDel="002B1994">
              <w:rPr>
                <w:noProof/>
                <w:webHidden/>
              </w:rPr>
              <w:tab/>
            </w:r>
            <w:r w:rsidR="00936D88" w:rsidDel="002B1994">
              <w:rPr>
                <w:noProof/>
                <w:webHidden/>
              </w:rPr>
              <w:delText>83</w:delText>
            </w:r>
          </w:del>
        </w:p>
        <w:p w14:paraId="448BE78D" w14:textId="541F93AC" w:rsidR="00F87F6D" w:rsidDel="002B1994" w:rsidRDefault="00F87F6D">
          <w:pPr>
            <w:pStyle w:val="TOC2"/>
            <w:tabs>
              <w:tab w:val="left" w:pos="880"/>
              <w:tab w:val="right" w:leader="dot" w:pos="9062"/>
            </w:tabs>
            <w:rPr>
              <w:del w:id="489" w:author="Nguyen Duc Anh" w:date="2025-09-27T16:44:00Z"/>
              <w:rFonts w:eastAsiaTheme="minorEastAsia"/>
              <w:noProof/>
              <w:sz w:val="22"/>
              <w:szCs w:val="22"/>
            </w:rPr>
          </w:pPr>
          <w:del w:id="490" w:author="Nguyen Duc Anh" w:date="2025-09-27T16:44:00Z">
            <w:r w:rsidRPr="002B1994" w:rsidDel="002B1994">
              <w:rPr>
                <w:rStyle w:val="Hyperlink"/>
                <w:rFonts w:cstheme="majorHAnsi"/>
                <w:noProof/>
              </w:rPr>
              <w:delText>2.5</w:delText>
            </w:r>
            <w:r w:rsidDel="002B1994">
              <w:rPr>
                <w:rFonts w:eastAsiaTheme="minorEastAsia"/>
                <w:noProof/>
                <w:sz w:val="22"/>
                <w:szCs w:val="22"/>
              </w:rPr>
              <w:tab/>
            </w:r>
            <w:r w:rsidRPr="002B1994" w:rsidDel="002B1994">
              <w:rPr>
                <w:rStyle w:val="Hyperlink"/>
                <w:rFonts w:ascii="Times New Roman" w:hAnsi="Times New Roman" w:cs="Times New Roman"/>
                <w:noProof/>
              </w:rPr>
              <w:delText>Cập</w:delText>
            </w:r>
            <w:r w:rsidRPr="002B1994" w:rsidDel="002B1994">
              <w:rPr>
                <w:rStyle w:val="Hyperlink"/>
                <w:rFonts w:cstheme="majorHAnsi"/>
                <w:noProof/>
              </w:rPr>
              <w:delText xml:space="preserve"> nhật đề nghị bán ngoại tệ trước khi gửi duyệt</w:delText>
            </w:r>
            <w:r w:rsidDel="002B1994">
              <w:rPr>
                <w:noProof/>
                <w:webHidden/>
              </w:rPr>
              <w:tab/>
            </w:r>
            <w:r w:rsidR="00936D88" w:rsidDel="002B1994">
              <w:rPr>
                <w:noProof/>
                <w:webHidden/>
              </w:rPr>
              <w:delText>84</w:delText>
            </w:r>
          </w:del>
        </w:p>
        <w:p w14:paraId="463EE157" w14:textId="2E4B195B" w:rsidR="00F87F6D" w:rsidDel="002B1994" w:rsidRDefault="00F87F6D" w:rsidP="003A274C">
          <w:pPr>
            <w:pStyle w:val="TOC3"/>
            <w:rPr>
              <w:del w:id="491" w:author="Nguyen Duc Anh" w:date="2025-09-27T16:44:00Z"/>
              <w:rFonts w:eastAsiaTheme="minorEastAsia"/>
              <w:noProof/>
              <w:sz w:val="22"/>
              <w:szCs w:val="22"/>
            </w:rPr>
          </w:pPr>
          <w:del w:id="492" w:author="Nguyen Duc Anh" w:date="2025-09-27T16:44:00Z">
            <w:r w:rsidRPr="002B1994" w:rsidDel="002B1994">
              <w:rPr>
                <w:rStyle w:val="Hyperlink"/>
                <w:rFonts w:cstheme="majorHAnsi"/>
                <w:noProof/>
              </w:rPr>
              <w:delText>2.5.1</w:delText>
            </w:r>
            <w:r w:rsidDel="002B1994">
              <w:rPr>
                <w:rFonts w:eastAsiaTheme="minorEastAsia"/>
                <w:noProof/>
                <w:sz w:val="22"/>
                <w:szCs w:val="22"/>
              </w:rPr>
              <w:tab/>
            </w:r>
            <w:r w:rsidRPr="002B1994" w:rsidDel="002B1994">
              <w:rPr>
                <w:rStyle w:val="Hyperlink"/>
                <w:rFonts w:cstheme="majorHAnsi"/>
                <w:noProof/>
              </w:rPr>
              <w:delText>Mô tả chung</w:delText>
            </w:r>
            <w:r w:rsidDel="002B1994">
              <w:rPr>
                <w:noProof/>
                <w:webHidden/>
              </w:rPr>
              <w:tab/>
            </w:r>
            <w:r w:rsidR="00936D88" w:rsidDel="002B1994">
              <w:rPr>
                <w:noProof/>
                <w:webHidden/>
              </w:rPr>
              <w:delText>84</w:delText>
            </w:r>
          </w:del>
        </w:p>
        <w:p w14:paraId="7557ADA1" w14:textId="755A3783" w:rsidR="00F87F6D" w:rsidDel="002B1994" w:rsidRDefault="00F87F6D" w:rsidP="003A274C">
          <w:pPr>
            <w:pStyle w:val="TOC3"/>
            <w:rPr>
              <w:del w:id="493" w:author="Nguyen Duc Anh" w:date="2025-09-27T16:44:00Z"/>
              <w:rFonts w:eastAsiaTheme="minorEastAsia"/>
              <w:noProof/>
              <w:sz w:val="22"/>
              <w:szCs w:val="22"/>
            </w:rPr>
          </w:pPr>
          <w:del w:id="494" w:author="Nguyen Duc Anh" w:date="2025-09-27T16:44:00Z">
            <w:r w:rsidRPr="002B1994" w:rsidDel="002B1994">
              <w:rPr>
                <w:rStyle w:val="Hyperlink"/>
                <w:rFonts w:cstheme="majorHAnsi"/>
                <w:noProof/>
              </w:rPr>
              <w:delText>2.5.2</w:delText>
            </w:r>
            <w:r w:rsidDel="002B1994">
              <w:rPr>
                <w:rFonts w:eastAsiaTheme="minorEastAsia"/>
                <w:noProof/>
                <w:sz w:val="22"/>
                <w:szCs w:val="22"/>
              </w:rPr>
              <w:tab/>
            </w:r>
            <w:r w:rsidRPr="002B1994" w:rsidDel="002B1994">
              <w:rPr>
                <w:rStyle w:val="Hyperlink"/>
                <w:rFonts w:cstheme="majorHAnsi"/>
                <w:noProof/>
              </w:rPr>
              <w:delText>Quy trình thực hiện</w:delText>
            </w:r>
            <w:r w:rsidDel="002B1994">
              <w:rPr>
                <w:noProof/>
                <w:webHidden/>
              </w:rPr>
              <w:tab/>
            </w:r>
            <w:r w:rsidR="00936D88" w:rsidDel="002B1994">
              <w:rPr>
                <w:noProof/>
                <w:webHidden/>
              </w:rPr>
              <w:delText>85</w:delText>
            </w:r>
          </w:del>
        </w:p>
        <w:p w14:paraId="3FACF053" w14:textId="5C8B5083" w:rsidR="00F87F6D" w:rsidDel="002B1994" w:rsidRDefault="00F87F6D" w:rsidP="003A274C">
          <w:pPr>
            <w:pStyle w:val="TOC3"/>
            <w:rPr>
              <w:del w:id="495" w:author="Nguyen Duc Anh" w:date="2025-09-27T16:44:00Z"/>
              <w:rFonts w:eastAsiaTheme="minorEastAsia"/>
              <w:noProof/>
              <w:sz w:val="22"/>
              <w:szCs w:val="22"/>
            </w:rPr>
          </w:pPr>
          <w:del w:id="496" w:author="Nguyen Duc Anh" w:date="2025-09-27T16:44:00Z">
            <w:r w:rsidRPr="002B1994" w:rsidDel="002B1994">
              <w:rPr>
                <w:rStyle w:val="Hyperlink"/>
                <w:rFonts w:cstheme="majorHAnsi"/>
                <w:noProof/>
              </w:rPr>
              <w:delText>2.5.3</w:delText>
            </w:r>
            <w:r w:rsidDel="002B1994">
              <w:rPr>
                <w:rFonts w:eastAsiaTheme="minorEastAsia"/>
                <w:noProof/>
                <w:sz w:val="22"/>
                <w:szCs w:val="22"/>
              </w:rPr>
              <w:tab/>
            </w:r>
            <w:r w:rsidRPr="002B1994" w:rsidDel="002B1994">
              <w:rPr>
                <w:rStyle w:val="Hyperlink"/>
                <w:rFonts w:cstheme="majorHAnsi"/>
                <w:noProof/>
              </w:rPr>
              <w:delText>Mô tả trường thông tin và nút tác vụ</w:delText>
            </w:r>
            <w:r w:rsidDel="002B1994">
              <w:rPr>
                <w:noProof/>
                <w:webHidden/>
              </w:rPr>
              <w:tab/>
            </w:r>
            <w:r w:rsidR="00936D88" w:rsidDel="002B1994">
              <w:rPr>
                <w:noProof/>
                <w:webHidden/>
              </w:rPr>
              <w:delText>86</w:delText>
            </w:r>
          </w:del>
        </w:p>
        <w:p w14:paraId="688C7D49" w14:textId="21E67A4B" w:rsidR="00F87F6D" w:rsidDel="002B1994" w:rsidRDefault="00F87F6D" w:rsidP="003A274C">
          <w:pPr>
            <w:pStyle w:val="TOC3"/>
            <w:rPr>
              <w:del w:id="497" w:author="Nguyen Duc Anh" w:date="2025-09-27T16:44:00Z"/>
              <w:rFonts w:eastAsiaTheme="minorEastAsia"/>
              <w:noProof/>
              <w:sz w:val="22"/>
              <w:szCs w:val="22"/>
            </w:rPr>
          </w:pPr>
          <w:del w:id="498" w:author="Nguyen Duc Anh" w:date="2025-09-27T16:44:00Z">
            <w:r w:rsidRPr="002B1994" w:rsidDel="002B1994">
              <w:rPr>
                <w:rStyle w:val="Hyperlink"/>
                <w:rFonts w:cstheme="majorHAnsi"/>
                <w:noProof/>
              </w:rPr>
              <w:delText>2.5.4</w:delText>
            </w:r>
            <w:r w:rsidDel="002B1994">
              <w:rPr>
                <w:rFonts w:eastAsiaTheme="minorEastAsia"/>
                <w:noProof/>
                <w:sz w:val="22"/>
                <w:szCs w:val="22"/>
              </w:rPr>
              <w:tab/>
            </w:r>
            <w:r w:rsidRPr="002B1994" w:rsidDel="002B1994">
              <w:rPr>
                <w:rStyle w:val="Hyperlink"/>
                <w:rFonts w:cstheme="majorHAnsi"/>
                <w:noProof/>
              </w:rPr>
              <w:delText>Màn hình tính năng</w:delText>
            </w:r>
            <w:r w:rsidDel="002B1994">
              <w:rPr>
                <w:noProof/>
                <w:webHidden/>
              </w:rPr>
              <w:tab/>
            </w:r>
            <w:r w:rsidR="00936D88" w:rsidDel="002B1994">
              <w:rPr>
                <w:noProof/>
                <w:webHidden/>
              </w:rPr>
              <w:delText>94</w:delText>
            </w:r>
          </w:del>
        </w:p>
        <w:p w14:paraId="70AF5141" w14:textId="4355DD45" w:rsidR="00F87F6D" w:rsidDel="002B1994" w:rsidRDefault="00F87F6D" w:rsidP="003A274C">
          <w:pPr>
            <w:pStyle w:val="TOC3"/>
            <w:rPr>
              <w:del w:id="499" w:author="Nguyen Duc Anh" w:date="2025-09-27T16:44:00Z"/>
              <w:rFonts w:eastAsiaTheme="minorEastAsia"/>
              <w:noProof/>
              <w:sz w:val="22"/>
              <w:szCs w:val="22"/>
            </w:rPr>
          </w:pPr>
          <w:del w:id="500" w:author="Nguyen Duc Anh" w:date="2025-09-27T16:44:00Z">
            <w:r w:rsidRPr="002B1994" w:rsidDel="002B1994">
              <w:rPr>
                <w:rStyle w:val="Hyperlink"/>
                <w:rFonts w:cstheme="majorHAnsi"/>
                <w:noProof/>
              </w:rPr>
              <w:delText>2.5.5</w:delText>
            </w:r>
            <w:r w:rsidDel="002B1994">
              <w:rPr>
                <w:rFonts w:eastAsiaTheme="minorEastAsia"/>
                <w:noProof/>
                <w:sz w:val="22"/>
                <w:szCs w:val="22"/>
              </w:rPr>
              <w:tab/>
            </w:r>
            <w:r w:rsidRPr="002B1994" w:rsidDel="002B1994">
              <w:rPr>
                <w:rStyle w:val="Hyperlink"/>
                <w:rFonts w:cstheme="majorHAnsi"/>
                <w:noProof/>
              </w:rPr>
              <w:delText>Quy tắc validation và trường hợp ngoại lệ:</w:delText>
            </w:r>
            <w:r w:rsidDel="002B1994">
              <w:rPr>
                <w:noProof/>
                <w:webHidden/>
              </w:rPr>
              <w:tab/>
            </w:r>
            <w:r w:rsidR="00936D88" w:rsidDel="002B1994">
              <w:rPr>
                <w:noProof/>
                <w:webHidden/>
              </w:rPr>
              <w:delText>96</w:delText>
            </w:r>
          </w:del>
        </w:p>
        <w:p w14:paraId="10CD0E7F" w14:textId="102799CD" w:rsidR="00F87F6D" w:rsidDel="002B1994" w:rsidRDefault="00F87F6D">
          <w:pPr>
            <w:pStyle w:val="TOC2"/>
            <w:tabs>
              <w:tab w:val="left" w:pos="880"/>
              <w:tab w:val="right" w:leader="dot" w:pos="9062"/>
            </w:tabs>
            <w:rPr>
              <w:del w:id="501" w:author="Nguyen Duc Anh" w:date="2025-09-27T16:44:00Z"/>
              <w:rFonts w:eastAsiaTheme="minorEastAsia"/>
              <w:noProof/>
              <w:sz w:val="22"/>
              <w:szCs w:val="22"/>
            </w:rPr>
          </w:pPr>
          <w:del w:id="502" w:author="Nguyen Duc Anh" w:date="2025-09-27T16:44:00Z">
            <w:r w:rsidRPr="002B1994" w:rsidDel="002B1994">
              <w:rPr>
                <w:rStyle w:val="Hyperlink"/>
                <w:rFonts w:cstheme="majorHAnsi"/>
                <w:noProof/>
              </w:rPr>
              <w:delText>2.6</w:delText>
            </w:r>
            <w:r w:rsidDel="002B1994">
              <w:rPr>
                <w:rFonts w:eastAsiaTheme="minorEastAsia"/>
                <w:noProof/>
                <w:sz w:val="22"/>
                <w:szCs w:val="22"/>
              </w:rPr>
              <w:tab/>
            </w:r>
            <w:r w:rsidRPr="002B1994" w:rsidDel="002B1994">
              <w:rPr>
                <w:rStyle w:val="Hyperlink"/>
                <w:rFonts w:cstheme="majorHAnsi"/>
                <w:noProof/>
              </w:rPr>
              <w:delText xml:space="preserve">Huỷ đề nghị mua bán ngoại tệ </w:delText>
            </w:r>
            <w:r w:rsidDel="002B1994">
              <w:rPr>
                <w:noProof/>
                <w:webHidden/>
              </w:rPr>
              <w:tab/>
            </w:r>
            <w:r w:rsidR="00936D88" w:rsidDel="002B1994">
              <w:rPr>
                <w:noProof/>
                <w:webHidden/>
              </w:rPr>
              <w:delText>96</w:delText>
            </w:r>
          </w:del>
        </w:p>
        <w:p w14:paraId="25B1D68F" w14:textId="44612C82" w:rsidR="00F87F6D" w:rsidDel="002B1994" w:rsidRDefault="00F87F6D" w:rsidP="003A274C">
          <w:pPr>
            <w:pStyle w:val="TOC3"/>
            <w:rPr>
              <w:del w:id="503" w:author="Nguyen Duc Anh" w:date="2025-09-27T16:44:00Z"/>
              <w:rFonts w:eastAsiaTheme="minorEastAsia"/>
              <w:noProof/>
              <w:sz w:val="22"/>
              <w:szCs w:val="22"/>
            </w:rPr>
          </w:pPr>
          <w:del w:id="504" w:author="Nguyen Duc Anh" w:date="2025-09-27T16:44:00Z">
            <w:r w:rsidRPr="002B1994" w:rsidDel="002B1994">
              <w:rPr>
                <w:rStyle w:val="Hyperlink"/>
                <w:rFonts w:cstheme="majorHAnsi"/>
                <w:noProof/>
              </w:rPr>
              <w:delText>2.6.1</w:delText>
            </w:r>
            <w:r w:rsidDel="002B1994">
              <w:rPr>
                <w:rFonts w:eastAsiaTheme="minorEastAsia"/>
                <w:noProof/>
                <w:sz w:val="22"/>
                <w:szCs w:val="22"/>
              </w:rPr>
              <w:tab/>
            </w:r>
            <w:r w:rsidRPr="002B1994" w:rsidDel="002B1994">
              <w:rPr>
                <w:rStyle w:val="Hyperlink"/>
                <w:rFonts w:cstheme="majorHAnsi"/>
                <w:noProof/>
              </w:rPr>
              <w:delText>Mô tả chung</w:delText>
            </w:r>
            <w:r w:rsidDel="002B1994">
              <w:rPr>
                <w:noProof/>
                <w:webHidden/>
              </w:rPr>
              <w:tab/>
            </w:r>
            <w:r w:rsidR="00936D88" w:rsidDel="002B1994">
              <w:rPr>
                <w:noProof/>
                <w:webHidden/>
              </w:rPr>
              <w:delText>96</w:delText>
            </w:r>
          </w:del>
        </w:p>
        <w:p w14:paraId="3280FD2C" w14:textId="6EE9B62C" w:rsidR="00F87F6D" w:rsidDel="002B1994" w:rsidRDefault="00F87F6D" w:rsidP="003A274C">
          <w:pPr>
            <w:pStyle w:val="TOC3"/>
            <w:rPr>
              <w:del w:id="505" w:author="Nguyen Duc Anh" w:date="2025-09-27T16:44:00Z"/>
              <w:rFonts w:eastAsiaTheme="minorEastAsia"/>
              <w:noProof/>
              <w:sz w:val="22"/>
              <w:szCs w:val="22"/>
            </w:rPr>
          </w:pPr>
          <w:del w:id="506" w:author="Nguyen Duc Anh" w:date="2025-09-27T16:44:00Z">
            <w:r w:rsidRPr="002B1994" w:rsidDel="002B1994">
              <w:rPr>
                <w:rStyle w:val="Hyperlink"/>
                <w:rFonts w:cstheme="majorHAnsi"/>
                <w:noProof/>
              </w:rPr>
              <w:delText>2.6.2</w:delText>
            </w:r>
            <w:r w:rsidDel="002B1994">
              <w:rPr>
                <w:rFonts w:eastAsiaTheme="minorEastAsia"/>
                <w:noProof/>
                <w:sz w:val="22"/>
                <w:szCs w:val="22"/>
              </w:rPr>
              <w:tab/>
            </w:r>
            <w:r w:rsidRPr="002B1994" w:rsidDel="002B1994">
              <w:rPr>
                <w:rStyle w:val="Hyperlink"/>
                <w:rFonts w:cstheme="majorHAnsi"/>
                <w:noProof/>
              </w:rPr>
              <w:delText>Quy trình thực hiện</w:delText>
            </w:r>
            <w:r w:rsidDel="002B1994">
              <w:rPr>
                <w:noProof/>
                <w:webHidden/>
              </w:rPr>
              <w:tab/>
            </w:r>
            <w:r w:rsidR="00936D88" w:rsidDel="002B1994">
              <w:rPr>
                <w:noProof/>
                <w:webHidden/>
              </w:rPr>
              <w:delText>97</w:delText>
            </w:r>
          </w:del>
        </w:p>
        <w:p w14:paraId="197D56EE" w14:textId="6D5B40D2" w:rsidR="00F87F6D" w:rsidDel="002B1994" w:rsidRDefault="00F87F6D" w:rsidP="003A274C">
          <w:pPr>
            <w:pStyle w:val="TOC3"/>
            <w:rPr>
              <w:del w:id="507" w:author="Nguyen Duc Anh" w:date="2025-09-27T16:44:00Z"/>
              <w:rFonts w:eastAsiaTheme="minorEastAsia"/>
              <w:noProof/>
              <w:sz w:val="22"/>
              <w:szCs w:val="22"/>
            </w:rPr>
          </w:pPr>
          <w:del w:id="508" w:author="Nguyen Duc Anh" w:date="2025-09-27T16:44:00Z">
            <w:r w:rsidRPr="002B1994" w:rsidDel="002B1994">
              <w:rPr>
                <w:rStyle w:val="Hyperlink"/>
                <w:rFonts w:cstheme="majorHAnsi"/>
                <w:noProof/>
              </w:rPr>
              <w:delText>2.6.3</w:delText>
            </w:r>
            <w:r w:rsidDel="002B1994">
              <w:rPr>
                <w:rFonts w:eastAsiaTheme="minorEastAsia"/>
                <w:noProof/>
                <w:sz w:val="22"/>
                <w:szCs w:val="22"/>
              </w:rPr>
              <w:tab/>
            </w:r>
            <w:r w:rsidRPr="002B1994" w:rsidDel="002B1994">
              <w:rPr>
                <w:rStyle w:val="Hyperlink"/>
                <w:rFonts w:cstheme="majorHAnsi"/>
                <w:noProof/>
              </w:rPr>
              <w:delText>Mô tả nút tác vụ</w:delText>
            </w:r>
            <w:r w:rsidDel="002B1994">
              <w:rPr>
                <w:noProof/>
                <w:webHidden/>
              </w:rPr>
              <w:tab/>
            </w:r>
            <w:r w:rsidR="00936D88" w:rsidDel="002B1994">
              <w:rPr>
                <w:noProof/>
                <w:webHidden/>
              </w:rPr>
              <w:delText>99</w:delText>
            </w:r>
          </w:del>
        </w:p>
        <w:p w14:paraId="787CA90C" w14:textId="337D0A14" w:rsidR="00F87F6D" w:rsidDel="002B1994" w:rsidRDefault="00F87F6D" w:rsidP="003A274C">
          <w:pPr>
            <w:pStyle w:val="TOC3"/>
            <w:rPr>
              <w:del w:id="509" w:author="Nguyen Duc Anh" w:date="2025-09-27T16:44:00Z"/>
              <w:rFonts w:eastAsiaTheme="minorEastAsia"/>
              <w:noProof/>
              <w:sz w:val="22"/>
              <w:szCs w:val="22"/>
            </w:rPr>
          </w:pPr>
          <w:del w:id="510" w:author="Nguyen Duc Anh" w:date="2025-09-27T16:44:00Z">
            <w:r w:rsidRPr="002B1994" w:rsidDel="002B1994">
              <w:rPr>
                <w:rStyle w:val="Hyperlink"/>
                <w:rFonts w:cstheme="majorHAnsi"/>
                <w:noProof/>
              </w:rPr>
              <w:delText>2.6.4</w:delText>
            </w:r>
            <w:r w:rsidDel="002B1994">
              <w:rPr>
                <w:rFonts w:eastAsiaTheme="minorEastAsia"/>
                <w:noProof/>
                <w:sz w:val="22"/>
                <w:szCs w:val="22"/>
              </w:rPr>
              <w:tab/>
            </w:r>
            <w:r w:rsidRPr="002B1994" w:rsidDel="002B1994">
              <w:rPr>
                <w:rStyle w:val="Hyperlink"/>
                <w:rFonts w:cstheme="majorHAnsi"/>
                <w:noProof/>
              </w:rPr>
              <w:delText>Màn hình tính năng</w:delText>
            </w:r>
            <w:r w:rsidDel="002B1994">
              <w:rPr>
                <w:noProof/>
                <w:webHidden/>
              </w:rPr>
              <w:tab/>
            </w:r>
            <w:r w:rsidR="00936D88" w:rsidDel="002B1994">
              <w:rPr>
                <w:noProof/>
                <w:webHidden/>
              </w:rPr>
              <w:delText>99</w:delText>
            </w:r>
          </w:del>
        </w:p>
        <w:p w14:paraId="616E213A" w14:textId="63CC72DE" w:rsidR="00F87F6D" w:rsidDel="002B1994" w:rsidRDefault="00F87F6D">
          <w:pPr>
            <w:pStyle w:val="TOC2"/>
            <w:tabs>
              <w:tab w:val="left" w:pos="880"/>
              <w:tab w:val="right" w:leader="dot" w:pos="9062"/>
            </w:tabs>
            <w:rPr>
              <w:del w:id="511" w:author="Nguyen Duc Anh" w:date="2025-09-27T16:44:00Z"/>
              <w:rFonts w:eastAsiaTheme="minorEastAsia"/>
              <w:noProof/>
              <w:sz w:val="22"/>
              <w:szCs w:val="22"/>
            </w:rPr>
          </w:pPr>
          <w:del w:id="512" w:author="Nguyen Duc Anh" w:date="2025-09-27T16:44:00Z">
            <w:r w:rsidRPr="002B1994" w:rsidDel="002B1994">
              <w:rPr>
                <w:rStyle w:val="Hyperlink"/>
                <w:rFonts w:cstheme="majorHAnsi"/>
                <w:noProof/>
              </w:rPr>
              <w:delText>2.7</w:delText>
            </w:r>
            <w:r w:rsidDel="002B1994">
              <w:rPr>
                <w:rFonts w:eastAsiaTheme="minorEastAsia"/>
                <w:noProof/>
                <w:sz w:val="22"/>
                <w:szCs w:val="22"/>
              </w:rPr>
              <w:tab/>
            </w:r>
            <w:r w:rsidRPr="002B1994" w:rsidDel="002B1994">
              <w:rPr>
                <w:rStyle w:val="Hyperlink"/>
                <w:rFonts w:cstheme="majorHAnsi"/>
                <w:noProof/>
              </w:rPr>
              <w:delText>Gửi duyệt đề nghị mua ngoại tệ</w:delText>
            </w:r>
            <w:r w:rsidDel="002B1994">
              <w:rPr>
                <w:noProof/>
                <w:webHidden/>
              </w:rPr>
              <w:tab/>
            </w:r>
            <w:r w:rsidR="00936D88" w:rsidDel="002B1994">
              <w:rPr>
                <w:noProof/>
                <w:webHidden/>
              </w:rPr>
              <w:delText>100</w:delText>
            </w:r>
          </w:del>
        </w:p>
        <w:p w14:paraId="58FD8F40" w14:textId="5E0D2808" w:rsidR="00F87F6D" w:rsidDel="002B1994" w:rsidRDefault="00F87F6D" w:rsidP="003A274C">
          <w:pPr>
            <w:pStyle w:val="TOC3"/>
            <w:rPr>
              <w:del w:id="513" w:author="Nguyen Duc Anh" w:date="2025-09-27T16:44:00Z"/>
              <w:rFonts w:eastAsiaTheme="minorEastAsia"/>
              <w:noProof/>
              <w:sz w:val="22"/>
              <w:szCs w:val="22"/>
            </w:rPr>
          </w:pPr>
          <w:del w:id="514" w:author="Nguyen Duc Anh" w:date="2025-09-27T16:44:00Z">
            <w:r w:rsidRPr="002B1994" w:rsidDel="002B1994">
              <w:rPr>
                <w:rStyle w:val="Hyperlink"/>
                <w:rFonts w:cstheme="majorHAnsi"/>
                <w:noProof/>
              </w:rPr>
              <w:delText>2.7.1</w:delText>
            </w:r>
            <w:r w:rsidDel="002B1994">
              <w:rPr>
                <w:rFonts w:eastAsiaTheme="minorEastAsia"/>
                <w:noProof/>
                <w:sz w:val="22"/>
                <w:szCs w:val="22"/>
              </w:rPr>
              <w:tab/>
            </w:r>
            <w:r w:rsidRPr="002B1994" w:rsidDel="002B1994">
              <w:rPr>
                <w:rStyle w:val="Hyperlink"/>
                <w:rFonts w:cstheme="majorHAnsi"/>
                <w:noProof/>
              </w:rPr>
              <w:delText>Mô tả chung</w:delText>
            </w:r>
            <w:r w:rsidDel="002B1994">
              <w:rPr>
                <w:noProof/>
                <w:webHidden/>
              </w:rPr>
              <w:tab/>
            </w:r>
            <w:r w:rsidR="00936D88" w:rsidDel="002B1994">
              <w:rPr>
                <w:noProof/>
                <w:webHidden/>
              </w:rPr>
              <w:delText>100</w:delText>
            </w:r>
          </w:del>
        </w:p>
        <w:p w14:paraId="126D7AA5" w14:textId="3CE4F487" w:rsidR="00F87F6D" w:rsidDel="002B1994" w:rsidRDefault="00F87F6D" w:rsidP="003A274C">
          <w:pPr>
            <w:pStyle w:val="TOC3"/>
            <w:rPr>
              <w:del w:id="515" w:author="Nguyen Duc Anh" w:date="2025-09-27T16:44:00Z"/>
              <w:rFonts w:eastAsiaTheme="minorEastAsia"/>
              <w:noProof/>
              <w:sz w:val="22"/>
              <w:szCs w:val="22"/>
            </w:rPr>
          </w:pPr>
          <w:del w:id="516" w:author="Nguyen Duc Anh" w:date="2025-09-27T16:44:00Z">
            <w:r w:rsidRPr="002B1994" w:rsidDel="002B1994">
              <w:rPr>
                <w:rStyle w:val="Hyperlink"/>
                <w:rFonts w:cstheme="majorHAnsi"/>
                <w:noProof/>
              </w:rPr>
              <w:delText>2.7.2</w:delText>
            </w:r>
            <w:r w:rsidDel="002B1994">
              <w:rPr>
                <w:rFonts w:eastAsiaTheme="minorEastAsia"/>
                <w:noProof/>
                <w:sz w:val="22"/>
                <w:szCs w:val="22"/>
              </w:rPr>
              <w:tab/>
            </w:r>
            <w:r w:rsidRPr="002B1994" w:rsidDel="002B1994">
              <w:rPr>
                <w:rStyle w:val="Hyperlink"/>
                <w:rFonts w:cstheme="majorHAnsi"/>
                <w:noProof/>
              </w:rPr>
              <w:delText>Quy trình thực hiện</w:delText>
            </w:r>
            <w:r w:rsidDel="002B1994">
              <w:rPr>
                <w:noProof/>
                <w:webHidden/>
              </w:rPr>
              <w:tab/>
            </w:r>
            <w:r w:rsidR="00936D88" w:rsidDel="002B1994">
              <w:rPr>
                <w:noProof/>
                <w:webHidden/>
              </w:rPr>
              <w:delText>100</w:delText>
            </w:r>
          </w:del>
        </w:p>
        <w:p w14:paraId="0D06D11B" w14:textId="66298771" w:rsidR="00F87F6D" w:rsidDel="002B1994" w:rsidRDefault="00F87F6D" w:rsidP="003A274C">
          <w:pPr>
            <w:pStyle w:val="TOC3"/>
            <w:rPr>
              <w:del w:id="517" w:author="Nguyen Duc Anh" w:date="2025-09-27T16:44:00Z"/>
              <w:rFonts w:eastAsiaTheme="minorEastAsia"/>
              <w:noProof/>
              <w:sz w:val="22"/>
              <w:szCs w:val="22"/>
            </w:rPr>
          </w:pPr>
          <w:del w:id="518" w:author="Nguyen Duc Anh" w:date="2025-09-27T16:44:00Z">
            <w:r w:rsidRPr="002B1994" w:rsidDel="002B1994">
              <w:rPr>
                <w:rStyle w:val="Hyperlink"/>
                <w:rFonts w:cstheme="majorHAnsi"/>
                <w:noProof/>
              </w:rPr>
              <w:delText>2.7.3</w:delText>
            </w:r>
            <w:r w:rsidDel="002B1994">
              <w:rPr>
                <w:rFonts w:eastAsiaTheme="minorEastAsia"/>
                <w:noProof/>
                <w:sz w:val="22"/>
                <w:szCs w:val="22"/>
              </w:rPr>
              <w:tab/>
            </w:r>
            <w:r w:rsidRPr="002B1994" w:rsidDel="002B1994">
              <w:rPr>
                <w:rStyle w:val="Hyperlink"/>
                <w:rFonts w:cstheme="majorHAnsi"/>
                <w:noProof/>
              </w:rPr>
              <w:delText>Mô tả nút tác vụ</w:delText>
            </w:r>
            <w:r w:rsidDel="002B1994">
              <w:rPr>
                <w:noProof/>
                <w:webHidden/>
              </w:rPr>
              <w:tab/>
            </w:r>
            <w:r w:rsidR="00936D88" w:rsidDel="002B1994">
              <w:rPr>
                <w:noProof/>
                <w:webHidden/>
              </w:rPr>
              <w:delText>101</w:delText>
            </w:r>
          </w:del>
        </w:p>
        <w:p w14:paraId="59909F05" w14:textId="176959FD" w:rsidR="00F87F6D" w:rsidDel="002B1994" w:rsidRDefault="00F87F6D" w:rsidP="003A274C">
          <w:pPr>
            <w:pStyle w:val="TOC3"/>
            <w:rPr>
              <w:del w:id="519" w:author="Nguyen Duc Anh" w:date="2025-09-27T16:44:00Z"/>
              <w:rFonts w:eastAsiaTheme="minorEastAsia"/>
              <w:noProof/>
              <w:sz w:val="22"/>
              <w:szCs w:val="22"/>
            </w:rPr>
          </w:pPr>
          <w:del w:id="520" w:author="Nguyen Duc Anh" w:date="2025-09-27T16:44:00Z">
            <w:r w:rsidRPr="002B1994" w:rsidDel="002B1994">
              <w:rPr>
                <w:rStyle w:val="Hyperlink"/>
                <w:rFonts w:cstheme="majorHAnsi"/>
                <w:noProof/>
              </w:rPr>
              <w:delText>2.7.4</w:delText>
            </w:r>
            <w:r w:rsidDel="002B1994">
              <w:rPr>
                <w:rFonts w:eastAsiaTheme="minorEastAsia"/>
                <w:noProof/>
                <w:sz w:val="22"/>
                <w:szCs w:val="22"/>
              </w:rPr>
              <w:tab/>
            </w:r>
            <w:r w:rsidRPr="002B1994" w:rsidDel="002B1994">
              <w:rPr>
                <w:rStyle w:val="Hyperlink"/>
                <w:rFonts w:cstheme="majorHAnsi"/>
                <w:noProof/>
              </w:rPr>
              <w:delText>Màn hình tính năng</w:delText>
            </w:r>
            <w:r w:rsidDel="002B1994">
              <w:rPr>
                <w:noProof/>
                <w:webHidden/>
              </w:rPr>
              <w:tab/>
            </w:r>
            <w:r w:rsidR="00936D88" w:rsidDel="002B1994">
              <w:rPr>
                <w:noProof/>
                <w:webHidden/>
              </w:rPr>
              <w:delText>102</w:delText>
            </w:r>
          </w:del>
        </w:p>
        <w:p w14:paraId="1C317516" w14:textId="4EE5B57E" w:rsidR="00F87F6D" w:rsidDel="002B1994" w:rsidRDefault="00F87F6D">
          <w:pPr>
            <w:pStyle w:val="TOC2"/>
            <w:tabs>
              <w:tab w:val="left" w:pos="880"/>
              <w:tab w:val="right" w:leader="dot" w:pos="9062"/>
            </w:tabs>
            <w:rPr>
              <w:del w:id="521" w:author="Nguyen Duc Anh" w:date="2025-09-27T16:44:00Z"/>
              <w:rFonts w:eastAsiaTheme="minorEastAsia"/>
              <w:noProof/>
              <w:sz w:val="22"/>
              <w:szCs w:val="22"/>
            </w:rPr>
          </w:pPr>
          <w:del w:id="522" w:author="Nguyen Duc Anh" w:date="2025-09-27T16:44:00Z">
            <w:r w:rsidRPr="002B1994" w:rsidDel="002B1994">
              <w:rPr>
                <w:rStyle w:val="Hyperlink"/>
                <w:rFonts w:cstheme="majorHAnsi"/>
                <w:noProof/>
              </w:rPr>
              <w:delText>2.8</w:delText>
            </w:r>
            <w:r w:rsidDel="002B1994">
              <w:rPr>
                <w:rFonts w:eastAsiaTheme="minorEastAsia"/>
                <w:noProof/>
                <w:sz w:val="22"/>
                <w:szCs w:val="22"/>
              </w:rPr>
              <w:tab/>
            </w:r>
            <w:r w:rsidRPr="002B1994" w:rsidDel="002B1994">
              <w:rPr>
                <w:rStyle w:val="Hyperlink"/>
                <w:rFonts w:cstheme="majorHAnsi"/>
                <w:noProof/>
              </w:rPr>
              <w:delText>Duyệt đề nghị và Duyệt huỷ đề nghị mua ngoại tệ</w:delText>
            </w:r>
            <w:r w:rsidDel="002B1994">
              <w:rPr>
                <w:noProof/>
                <w:webHidden/>
              </w:rPr>
              <w:tab/>
            </w:r>
            <w:r w:rsidR="00936D88" w:rsidDel="002B1994">
              <w:rPr>
                <w:noProof/>
                <w:webHidden/>
              </w:rPr>
              <w:delText>102</w:delText>
            </w:r>
          </w:del>
        </w:p>
        <w:p w14:paraId="3065808B" w14:textId="724DA6B9" w:rsidR="00F87F6D" w:rsidDel="002B1994" w:rsidRDefault="00F87F6D" w:rsidP="003A274C">
          <w:pPr>
            <w:pStyle w:val="TOC3"/>
            <w:rPr>
              <w:del w:id="523" w:author="Nguyen Duc Anh" w:date="2025-09-27T16:44:00Z"/>
              <w:rFonts w:eastAsiaTheme="minorEastAsia"/>
              <w:noProof/>
              <w:sz w:val="22"/>
              <w:szCs w:val="22"/>
            </w:rPr>
          </w:pPr>
          <w:del w:id="524" w:author="Nguyen Duc Anh" w:date="2025-09-27T16:44:00Z">
            <w:r w:rsidRPr="002B1994" w:rsidDel="002B1994">
              <w:rPr>
                <w:rStyle w:val="Hyperlink"/>
                <w:rFonts w:cstheme="majorHAnsi"/>
                <w:noProof/>
              </w:rPr>
              <w:delText>2.8.1</w:delText>
            </w:r>
            <w:r w:rsidDel="002B1994">
              <w:rPr>
                <w:rFonts w:eastAsiaTheme="minorEastAsia"/>
                <w:noProof/>
                <w:sz w:val="22"/>
                <w:szCs w:val="22"/>
              </w:rPr>
              <w:tab/>
            </w:r>
            <w:r w:rsidRPr="002B1994" w:rsidDel="002B1994">
              <w:rPr>
                <w:rStyle w:val="Hyperlink"/>
                <w:rFonts w:cstheme="majorHAnsi"/>
                <w:noProof/>
              </w:rPr>
              <w:delText>Mô tả chung</w:delText>
            </w:r>
            <w:r w:rsidDel="002B1994">
              <w:rPr>
                <w:noProof/>
                <w:webHidden/>
              </w:rPr>
              <w:tab/>
            </w:r>
            <w:r w:rsidR="00936D88" w:rsidDel="002B1994">
              <w:rPr>
                <w:noProof/>
                <w:webHidden/>
              </w:rPr>
              <w:delText>102</w:delText>
            </w:r>
          </w:del>
        </w:p>
        <w:p w14:paraId="41012D23" w14:textId="053DD458" w:rsidR="00F87F6D" w:rsidDel="002B1994" w:rsidRDefault="00F87F6D" w:rsidP="003A274C">
          <w:pPr>
            <w:pStyle w:val="TOC3"/>
            <w:rPr>
              <w:del w:id="525" w:author="Nguyen Duc Anh" w:date="2025-09-27T16:44:00Z"/>
              <w:rFonts w:eastAsiaTheme="minorEastAsia"/>
              <w:noProof/>
              <w:sz w:val="22"/>
              <w:szCs w:val="22"/>
            </w:rPr>
          </w:pPr>
          <w:del w:id="526" w:author="Nguyen Duc Anh" w:date="2025-09-27T16:44:00Z">
            <w:r w:rsidRPr="002B1994" w:rsidDel="002B1994">
              <w:rPr>
                <w:rStyle w:val="Hyperlink"/>
                <w:rFonts w:cstheme="majorHAnsi"/>
                <w:noProof/>
              </w:rPr>
              <w:delText>2.8.2</w:delText>
            </w:r>
            <w:r w:rsidDel="002B1994">
              <w:rPr>
                <w:rFonts w:eastAsiaTheme="minorEastAsia"/>
                <w:noProof/>
                <w:sz w:val="22"/>
                <w:szCs w:val="22"/>
              </w:rPr>
              <w:tab/>
            </w:r>
            <w:r w:rsidRPr="002B1994" w:rsidDel="002B1994">
              <w:rPr>
                <w:rStyle w:val="Hyperlink"/>
                <w:rFonts w:cstheme="majorHAnsi"/>
                <w:noProof/>
              </w:rPr>
              <w:delText>Quy trình thực hiện</w:delText>
            </w:r>
            <w:r w:rsidDel="002B1994">
              <w:rPr>
                <w:noProof/>
                <w:webHidden/>
              </w:rPr>
              <w:tab/>
            </w:r>
            <w:r w:rsidR="00936D88" w:rsidDel="002B1994">
              <w:rPr>
                <w:noProof/>
                <w:webHidden/>
              </w:rPr>
              <w:delText>102</w:delText>
            </w:r>
          </w:del>
        </w:p>
        <w:p w14:paraId="652D6CFB" w14:textId="17FBDE5B" w:rsidR="00F87F6D" w:rsidDel="002B1994" w:rsidRDefault="00F87F6D" w:rsidP="003A274C">
          <w:pPr>
            <w:pStyle w:val="TOC3"/>
            <w:rPr>
              <w:del w:id="527" w:author="Nguyen Duc Anh" w:date="2025-09-27T16:44:00Z"/>
              <w:rFonts w:eastAsiaTheme="minorEastAsia"/>
              <w:noProof/>
              <w:sz w:val="22"/>
              <w:szCs w:val="22"/>
            </w:rPr>
          </w:pPr>
          <w:del w:id="528" w:author="Nguyen Duc Anh" w:date="2025-09-27T16:44:00Z">
            <w:r w:rsidRPr="002B1994" w:rsidDel="002B1994">
              <w:rPr>
                <w:rStyle w:val="Hyperlink"/>
                <w:rFonts w:cstheme="majorHAnsi"/>
                <w:noProof/>
              </w:rPr>
              <w:delText>2.8.3</w:delText>
            </w:r>
            <w:r w:rsidDel="002B1994">
              <w:rPr>
                <w:rFonts w:eastAsiaTheme="minorEastAsia"/>
                <w:noProof/>
                <w:sz w:val="22"/>
                <w:szCs w:val="22"/>
              </w:rPr>
              <w:tab/>
            </w:r>
            <w:r w:rsidRPr="002B1994" w:rsidDel="002B1994">
              <w:rPr>
                <w:rStyle w:val="Hyperlink"/>
                <w:rFonts w:cstheme="majorHAnsi"/>
                <w:noProof/>
              </w:rPr>
              <w:delText>Màn hình tính năng</w:delText>
            </w:r>
            <w:r w:rsidDel="002B1994">
              <w:rPr>
                <w:noProof/>
                <w:webHidden/>
              </w:rPr>
              <w:tab/>
            </w:r>
            <w:r w:rsidR="00936D88" w:rsidDel="002B1994">
              <w:rPr>
                <w:noProof/>
                <w:webHidden/>
              </w:rPr>
              <w:delText>104</w:delText>
            </w:r>
          </w:del>
        </w:p>
        <w:p w14:paraId="1ABACE26" w14:textId="5EAE1F71" w:rsidR="00F87F6D" w:rsidDel="002B1994" w:rsidRDefault="00F87F6D">
          <w:pPr>
            <w:pStyle w:val="TOC2"/>
            <w:tabs>
              <w:tab w:val="left" w:pos="880"/>
              <w:tab w:val="right" w:leader="dot" w:pos="9062"/>
            </w:tabs>
            <w:rPr>
              <w:del w:id="529" w:author="Nguyen Duc Anh" w:date="2025-09-27T16:44:00Z"/>
              <w:rFonts w:eastAsiaTheme="minorEastAsia"/>
              <w:noProof/>
              <w:sz w:val="22"/>
              <w:szCs w:val="22"/>
            </w:rPr>
          </w:pPr>
          <w:del w:id="530" w:author="Nguyen Duc Anh" w:date="2025-09-27T16:44:00Z">
            <w:r w:rsidRPr="002B1994" w:rsidDel="002B1994">
              <w:rPr>
                <w:rStyle w:val="Hyperlink"/>
                <w:rFonts w:cstheme="majorHAnsi"/>
                <w:noProof/>
              </w:rPr>
              <w:delText>2.9</w:delText>
            </w:r>
            <w:r w:rsidDel="002B1994">
              <w:rPr>
                <w:rFonts w:eastAsiaTheme="minorEastAsia"/>
                <w:noProof/>
                <w:sz w:val="22"/>
                <w:szCs w:val="22"/>
              </w:rPr>
              <w:tab/>
            </w:r>
            <w:r w:rsidRPr="002B1994" w:rsidDel="002B1994">
              <w:rPr>
                <w:rStyle w:val="Hyperlink"/>
                <w:rFonts w:cstheme="majorHAnsi"/>
                <w:noProof/>
              </w:rPr>
              <w:delText>Từ chối duyệt đề nghị/từ chối duyệt huỷ đề nghị mua ngoại tệ</w:delText>
            </w:r>
            <w:r w:rsidDel="002B1994">
              <w:rPr>
                <w:noProof/>
                <w:webHidden/>
              </w:rPr>
              <w:tab/>
            </w:r>
            <w:r w:rsidR="00936D88" w:rsidDel="002B1994">
              <w:rPr>
                <w:noProof/>
                <w:webHidden/>
              </w:rPr>
              <w:delText>104</w:delText>
            </w:r>
          </w:del>
        </w:p>
        <w:p w14:paraId="0B83500A" w14:textId="356700EA" w:rsidR="00F87F6D" w:rsidDel="002B1994" w:rsidRDefault="00F87F6D" w:rsidP="003A274C">
          <w:pPr>
            <w:pStyle w:val="TOC3"/>
            <w:rPr>
              <w:del w:id="531" w:author="Nguyen Duc Anh" w:date="2025-09-27T16:44:00Z"/>
              <w:rFonts w:eastAsiaTheme="minorEastAsia"/>
              <w:noProof/>
              <w:sz w:val="22"/>
              <w:szCs w:val="22"/>
            </w:rPr>
          </w:pPr>
          <w:del w:id="532" w:author="Nguyen Duc Anh" w:date="2025-09-27T16:44:00Z">
            <w:r w:rsidRPr="002B1994" w:rsidDel="002B1994">
              <w:rPr>
                <w:rStyle w:val="Hyperlink"/>
                <w:rFonts w:cstheme="majorHAnsi"/>
                <w:noProof/>
              </w:rPr>
              <w:delText>2.9.1</w:delText>
            </w:r>
            <w:r w:rsidDel="002B1994">
              <w:rPr>
                <w:rFonts w:eastAsiaTheme="minorEastAsia"/>
                <w:noProof/>
                <w:sz w:val="22"/>
                <w:szCs w:val="22"/>
              </w:rPr>
              <w:tab/>
            </w:r>
            <w:r w:rsidRPr="002B1994" w:rsidDel="002B1994">
              <w:rPr>
                <w:rStyle w:val="Hyperlink"/>
                <w:rFonts w:cstheme="majorHAnsi"/>
                <w:noProof/>
              </w:rPr>
              <w:delText>Mô tả chung</w:delText>
            </w:r>
            <w:r w:rsidDel="002B1994">
              <w:rPr>
                <w:noProof/>
                <w:webHidden/>
              </w:rPr>
              <w:tab/>
            </w:r>
            <w:r w:rsidR="00936D88" w:rsidDel="002B1994">
              <w:rPr>
                <w:noProof/>
                <w:webHidden/>
              </w:rPr>
              <w:delText>104</w:delText>
            </w:r>
          </w:del>
        </w:p>
        <w:p w14:paraId="47A24701" w14:textId="18E858B2" w:rsidR="00F87F6D" w:rsidDel="002B1994" w:rsidRDefault="00F87F6D" w:rsidP="003A274C">
          <w:pPr>
            <w:pStyle w:val="TOC3"/>
            <w:rPr>
              <w:del w:id="533" w:author="Nguyen Duc Anh" w:date="2025-09-27T16:44:00Z"/>
              <w:rFonts w:eastAsiaTheme="minorEastAsia"/>
              <w:noProof/>
              <w:sz w:val="22"/>
              <w:szCs w:val="22"/>
            </w:rPr>
          </w:pPr>
          <w:del w:id="534" w:author="Nguyen Duc Anh" w:date="2025-09-27T16:44:00Z">
            <w:r w:rsidRPr="002B1994" w:rsidDel="002B1994">
              <w:rPr>
                <w:rStyle w:val="Hyperlink"/>
                <w:rFonts w:cstheme="majorHAnsi"/>
                <w:noProof/>
              </w:rPr>
              <w:delText>2.9.2</w:delText>
            </w:r>
            <w:r w:rsidDel="002B1994">
              <w:rPr>
                <w:rFonts w:eastAsiaTheme="minorEastAsia"/>
                <w:noProof/>
                <w:sz w:val="22"/>
                <w:szCs w:val="22"/>
              </w:rPr>
              <w:tab/>
            </w:r>
            <w:r w:rsidRPr="002B1994" w:rsidDel="002B1994">
              <w:rPr>
                <w:rStyle w:val="Hyperlink"/>
                <w:rFonts w:cstheme="majorHAnsi"/>
                <w:noProof/>
              </w:rPr>
              <w:delText>Quy trình thực hiện</w:delText>
            </w:r>
            <w:r w:rsidDel="002B1994">
              <w:rPr>
                <w:noProof/>
                <w:webHidden/>
              </w:rPr>
              <w:tab/>
            </w:r>
            <w:r w:rsidR="00936D88" w:rsidDel="002B1994">
              <w:rPr>
                <w:noProof/>
                <w:webHidden/>
              </w:rPr>
              <w:delText>104</w:delText>
            </w:r>
          </w:del>
        </w:p>
        <w:p w14:paraId="378AD41F" w14:textId="2EC66757" w:rsidR="00F87F6D" w:rsidDel="002B1994" w:rsidRDefault="00F87F6D" w:rsidP="003A274C">
          <w:pPr>
            <w:pStyle w:val="TOC3"/>
            <w:rPr>
              <w:del w:id="535" w:author="Nguyen Duc Anh" w:date="2025-09-27T16:44:00Z"/>
              <w:rFonts w:eastAsiaTheme="minorEastAsia"/>
              <w:noProof/>
              <w:sz w:val="22"/>
              <w:szCs w:val="22"/>
            </w:rPr>
          </w:pPr>
          <w:del w:id="536" w:author="Nguyen Duc Anh" w:date="2025-09-27T16:44:00Z">
            <w:r w:rsidRPr="002B1994" w:rsidDel="002B1994">
              <w:rPr>
                <w:rStyle w:val="Hyperlink"/>
                <w:rFonts w:cstheme="majorHAnsi"/>
                <w:noProof/>
              </w:rPr>
              <w:delText>2.9.3</w:delText>
            </w:r>
            <w:r w:rsidDel="002B1994">
              <w:rPr>
                <w:rFonts w:eastAsiaTheme="minorEastAsia"/>
                <w:noProof/>
                <w:sz w:val="22"/>
                <w:szCs w:val="22"/>
              </w:rPr>
              <w:tab/>
            </w:r>
            <w:r w:rsidRPr="002B1994" w:rsidDel="002B1994">
              <w:rPr>
                <w:rStyle w:val="Hyperlink"/>
                <w:rFonts w:cstheme="majorHAnsi"/>
                <w:noProof/>
              </w:rPr>
              <w:delText>Màn hình tính năng</w:delText>
            </w:r>
            <w:r w:rsidDel="002B1994">
              <w:rPr>
                <w:noProof/>
                <w:webHidden/>
              </w:rPr>
              <w:tab/>
            </w:r>
            <w:r w:rsidR="00936D88" w:rsidDel="002B1994">
              <w:rPr>
                <w:noProof/>
                <w:webHidden/>
              </w:rPr>
              <w:delText>106</w:delText>
            </w:r>
          </w:del>
        </w:p>
        <w:p w14:paraId="63F86C2C" w14:textId="077772B8" w:rsidR="00F87F6D" w:rsidDel="002B1994" w:rsidRDefault="00F87F6D">
          <w:pPr>
            <w:pStyle w:val="TOC2"/>
            <w:tabs>
              <w:tab w:val="left" w:pos="1100"/>
              <w:tab w:val="right" w:leader="dot" w:pos="9062"/>
            </w:tabs>
            <w:rPr>
              <w:del w:id="537" w:author="Nguyen Duc Anh" w:date="2025-09-27T16:44:00Z"/>
              <w:rFonts w:eastAsiaTheme="minorEastAsia"/>
              <w:noProof/>
              <w:sz w:val="22"/>
              <w:szCs w:val="22"/>
            </w:rPr>
          </w:pPr>
          <w:del w:id="538" w:author="Nguyen Duc Anh" w:date="2025-09-27T16:44:00Z">
            <w:r w:rsidRPr="002B1994" w:rsidDel="002B1994">
              <w:rPr>
                <w:rStyle w:val="Hyperlink"/>
                <w:rFonts w:cstheme="majorHAnsi"/>
                <w:noProof/>
              </w:rPr>
              <w:delText>2.10</w:delText>
            </w:r>
            <w:r w:rsidDel="002B1994">
              <w:rPr>
                <w:rFonts w:eastAsiaTheme="minorEastAsia"/>
                <w:noProof/>
                <w:sz w:val="22"/>
                <w:szCs w:val="22"/>
              </w:rPr>
              <w:tab/>
            </w:r>
            <w:r w:rsidRPr="002B1994" w:rsidDel="002B1994">
              <w:rPr>
                <w:rStyle w:val="Hyperlink"/>
                <w:rFonts w:cstheme="majorHAnsi"/>
                <w:noProof/>
              </w:rPr>
              <w:delText>Yêu cầu bổ sung đề nghị mua  ngoại tệ</w:delText>
            </w:r>
            <w:r w:rsidDel="002B1994">
              <w:rPr>
                <w:noProof/>
                <w:webHidden/>
              </w:rPr>
              <w:tab/>
            </w:r>
            <w:r w:rsidR="00936D88" w:rsidDel="002B1994">
              <w:rPr>
                <w:noProof/>
                <w:webHidden/>
              </w:rPr>
              <w:delText>107</w:delText>
            </w:r>
          </w:del>
        </w:p>
        <w:p w14:paraId="4C5AB5B1" w14:textId="79A1ACDE" w:rsidR="00F87F6D" w:rsidDel="002B1994" w:rsidRDefault="00F87F6D">
          <w:pPr>
            <w:pStyle w:val="TOC3"/>
            <w:rPr>
              <w:del w:id="539" w:author="Nguyen Duc Anh" w:date="2025-09-27T16:44:00Z"/>
              <w:rFonts w:eastAsiaTheme="minorEastAsia"/>
              <w:noProof/>
              <w:sz w:val="22"/>
              <w:szCs w:val="22"/>
            </w:rPr>
          </w:pPr>
          <w:del w:id="540" w:author="Nguyen Duc Anh" w:date="2025-09-27T16:44:00Z">
            <w:r w:rsidRPr="002B1994" w:rsidDel="002B1994">
              <w:rPr>
                <w:rStyle w:val="Hyperlink"/>
                <w:rFonts w:cstheme="majorHAnsi"/>
                <w:noProof/>
              </w:rPr>
              <w:delText>2.10.1</w:delText>
            </w:r>
            <w:r w:rsidDel="002B1994">
              <w:rPr>
                <w:rFonts w:eastAsiaTheme="minorEastAsia"/>
                <w:noProof/>
                <w:sz w:val="22"/>
                <w:szCs w:val="22"/>
              </w:rPr>
              <w:tab/>
            </w:r>
            <w:r w:rsidRPr="002B1994" w:rsidDel="002B1994">
              <w:rPr>
                <w:rStyle w:val="Hyperlink"/>
                <w:rFonts w:cstheme="majorHAnsi"/>
                <w:noProof/>
              </w:rPr>
              <w:delText>Mô tả chung</w:delText>
            </w:r>
            <w:r w:rsidDel="002B1994">
              <w:rPr>
                <w:noProof/>
                <w:webHidden/>
              </w:rPr>
              <w:tab/>
            </w:r>
            <w:r w:rsidR="00936D88" w:rsidDel="002B1994">
              <w:rPr>
                <w:noProof/>
                <w:webHidden/>
              </w:rPr>
              <w:delText>107</w:delText>
            </w:r>
          </w:del>
        </w:p>
        <w:p w14:paraId="4EF91BBF" w14:textId="63E14345" w:rsidR="00F87F6D" w:rsidDel="002B1994" w:rsidRDefault="00F87F6D">
          <w:pPr>
            <w:pStyle w:val="TOC3"/>
            <w:rPr>
              <w:del w:id="541" w:author="Nguyen Duc Anh" w:date="2025-09-27T16:44:00Z"/>
              <w:rFonts w:eastAsiaTheme="minorEastAsia"/>
              <w:noProof/>
              <w:sz w:val="22"/>
              <w:szCs w:val="22"/>
            </w:rPr>
          </w:pPr>
          <w:del w:id="542" w:author="Nguyen Duc Anh" w:date="2025-09-27T16:44:00Z">
            <w:r w:rsidRPr="002B1994" w:rsidDel="002B1994">
              <w:rPr>
                <w:rStyle w:val="Hyperlink"/>
                <w:rFonts w:cstheme="majorHAnsi"/>
                <w:noProof/>
              </w:rPr>
              <w:delText>2.10.2</w:delText>
            </w:r>
            <w:r w:rsidDel="002B1994">
              <w:rPr>
                <w:rFonts w:eastAsiaTheme="minorEastAsia"/>
                <w:noProof/>
                <w:sz w:val="22"/>
                <w:szCs w:val="22"/>
              </w:rPr>
              <w:tab/>
            </w:r>
            <w:r w:rsidRPr="002B1994" w:rsidDel="002B1994">
              <w:rPr>
                <w:rStyle w:val="Hyperlink"/>
                <w:rFonts w:cstheme="majorHAnsi"/>
                <w:noProof/>
              </w:rPr>
              <w:delText>Quy trình thực hiện</w:delText>
            </w:r>
            <w:r w:rsidDel="002B1994">
              <w:rPr>
                <w:noProof/>
                <w:webHidden/>
              </w:rPr>
              <w:tab/>
            </w:r>
            <w:r w:rsidR="00936D88" w:rsidDel="002B1994">
              <w:rPr>
                <w:noProof/>
                <w:webHidden/>
              </w:rPr>
              <w:delText>107</w:delText>
            </w:r>
          </w:del>
        </w:p>
        <w:p w14:paraId="45AA3D10" w14:textId="1DD40F86" w:rsidR="00F87F6D" w:rsidDel="002B1994" w:rsidRDefault="00F87F6D">
          <w:pPr>
            <w:pStyle w:val="TOC3"/>
            <w:rPr>
              <w:del w:id="543" w:author="Nguyen Duc Anh" w:date="2025-09-27T16:44:00Z"/>
              <w:rFonts w:eastAsiaTheme="minorEastAsia"/>
              <w:noProof/>
              <w:sz w:val="22"/>
              <w:szCs w:val="22"/>
            </w:rPr>
          </w:pPr>
          <w:del w:id="544" w:author="Nguyen Duc Anh" w:date="2025-09-27T16:44:00Z">
            <w:r w:rsidRPr="002B1994" w:rsidDel="002B1994">
              <w:rPr>
                <w:rStyle w:val="Hyperlink"/>
                <w:rFonts w:cstheme="majorHAnsi"/>
                <w:noProof/>
              </w:rPr>
              <w:delText>2.10.3</w:delText>
            </w:r>
            <w:r w:rsidDel="002B1994">
              <w:rPr>
                <w:rFonts w:eastAsiaTheme="minorEastAsia"/>
                <w:noProof/>
                <w:sz w:val="22"/>
                <w:szCs w:val="22"/>
              </w:rPr>
              <w:tab/>
            </w:r>
            <w:r w:rsidRPr="002B1994" w:rsidDel="002B1994">
              <w:rPr>
                <w:rStyle w:val="Hyperlink"/>
                <w:rFonts w:cstheme="majorHAnsi"/>
                <w:noProof/>
              </w:rPr>
              <w:delText>Màn hình tính năng</w:delText>
            </w:r>
            <w:r w:rsidDel="002B1994">
              <w:rPr>
                <w:noProof/>
                <w:webHidden/>
              </w:rPr>
              <w:tab/>
            </w:r>
            <w:r w:rsidR="00936D88" w:rsidDel="002B1994">
              <w:rPr>
                <w:noProof/>
                <w:webHidden/>
              </w:rPr>
              <w:delText>108</w:delText>
            </w:r>
          </w:del>
        </w:p>
        <w:p w14:paraId="2EF55E03" w14:textId="6A72100E" w:rsidR="00F87F6D" w:rsidDel="002B1994" w:rsidRDefault="00F87F6D">
          <w:pPr>
            <w:pStyle w:val="TOC2"/>
            <w:tabs>
              <w:tab w:val="left" w:pos="1100"/>
              <w:tab w:val="right" w:leader="dot" w:pos="9062"/>
            </w:tabs>
            <w:rPr>
              <w:del w:id="545" w:author="Nguyen Duc Anh" w:date="2025-09-27T16:44:00Z"/>
              <w:rFonts w:eastAsiaTheme="minorEastAsia"/>
              <w:noProof/>
              <w:sz w:val="22"/>
              <w:szCs w:val="22"/>
            </w:rPr>
          </w:pPr>
          <w:del w:id="546" w:author="Nguyen Duc Anh" w:date="2025-09-27T16:44:00Z">
            <w:r w:rsidRPr="002B1994" w:rsidDel="002B1994">
              <w:rPr>
                <w:rStyle w:val="Hyperlink"/>
                <w:rFonts w:cstheme="majorHAnsi"/>
                <w:noProof/>
              </w:rPr>
              <w:delText>2.11</w:delText>
            </w:r>
            <w:r w:rsidDel="002B1994">
              <w:rPr>
                <w:rFonts w:eastAsiaTheme="minorEastAsia"/>
                <w:noProof/>
                <w:sz w:val="22"/>
                <w:szCs w:val="22"/>
              </w:rPr>
              <w:tab/>
            </w:r>
            <w:r w:rsidRPr="002B1994" w:rsidDel="002B1994">
              <w:rPr>
                <w:rStyle w:val="Hyperlink"/>
                <w:rFonts w:cstheme="majorHAnsi"/>
                <w:noProof/>
              </w:rPr>
              <w:delText>In đề nghị mua bán ngoại tệ và In thông báo chi trả ngoại tệ mặt</w:delText>
            </w:r>
            <w:r w:rsidDel="002B1994">
              <w:rPr>
                <w:noProof/>
                <w:webHidden/>
              </w:rPr>
              <w:tab/>
            </w:r>
            <w:r w:rsidR="00936D88" w:rsidDel="002B1994">
              <w:rPr>
                <w:noProof/>
                <w:webHidden/>
              </w:rPr>
              <w:delText>108</w:delText>
            </w:r>
          </w:del>
        </w:p>
        <w:p w14:paraId="162472B5" w14:textId="145F7E3B" w:rsidR="00F87F6D" w:rsidDel="002B1994" w:rsidRDefault="00F87F6D">
          <w:pPr>
            <w:pStyle w:val="TOC3"/>
            <w:rPr>
              <w:del w:id="547" w:author="Nguyen Duc Anh" w:date="2025-09-27T16:44:00Z"/>
              <w:rFonts w:eastAsiaTheme="minorEastAsia"/>
              <w:noProof/>
              <w:sz w:val="22"/>
              <w:szCs w:val="22"/>
            </w:rPr>
          </w:pPr>
          <w:del w:id="548" w:author="Nguyen Duc Anh" w:date="2025-09-27T16:44:00Z">
            <w:r w:rsidRPr="002B1994" w:rsidDel="002B1994">
              <w:rPr>
                <w:rStyle w:val="Hyperlink"/>
                <w:rFonts w:cstheme="majorHAnsi"/>
                <w:noProof/>
              </w:rPr>
              <w:delText>2.11.1</w:delText>
            </w:r>
            <w:r w:rsidDel="002B1994">
              <w:rPr>
                <w:rFonts w:eastAsiaTheme="minorEastAsia"/>
                <w:noProof/>
                <w:sz w:val="22"/>
                <w:szCs w:val="22"/>
              </w:rPr>
              <w:tab/>
            </w:r>
            <w:r w:rsidRPr="002B1994" w:rsidDel="002B1994">
              <w:rPr>
                <w:rStyle w:val="Hyperlink"/>
                <w:rFonts w:cstheme="majorHAnsi"/>
                <w:noProof/>
              </w:rPr>
              <w:delText>Mô tả chung</w:delText>
            </w:r>
            <w:r w:rsidDel="002B1994">
              <w:rPr>
                <w:noProof/>
                <w:webHidden/>
              </w:rPr>
              <w:tab/>
            </w:r>
            <w:r w:rsidR="00936D88" w:rsidDel="002B1994">
              <w:rPr>
                <w:noProof/>
                <w:webHidden/>
              </w:rPr>
              <w:delText>108</w:delText>
            </w:r>
          </w:del>
        </w:p>
        <w:p w14:paraId="0F514686" w14:textId="4846227A" w:rsidR="00F87F6D" w:rsidDel="002B1994" w:rsidRDefault="00F87F6D">
          <w:pPr>
            <w:pStyle w:val="TOC3"/>
            <w:rPr>
              <w:del w:id="549" w:author="Nguyen Duc Anh" w:date="2025-09-27T16:44:00Z"/>
              <w:rFonts w:eastAsiaTheme="minorEastAsia"/>
              <w:noProof/>
              <w:sz w:val="22"/>
              <w:szCs w:val="22"/>
            </w:rPr>
          </w:pPr>
          <w:del w:id="550" w:author="Nguyen Duc Anh" w:date="2025-09-27T16:44:00Z">
            <w:r w:rsidRPr="002B1994" w:rsidDel="002B1994">
              <w:rPr>
                <w:rStyle w:val="Hyperlink"/>
                <w:rFonts w:cstheme="majorHAnsi"/>
                <w:noProof/>
              </w:rPr>
              <w:delText>2.11.2</w:delText>
            </w:r>
            <w:r w:rsidDel="002B1994">
              <w:rPr>
                <w:rFonts w:eastAsiaTheme="minorEastAsia"/>
                <w:noProof/>
                <w:sz w:val="22"/>
                <w:szCs w:val="22"/>
              </w:rPr>
              <w:tab/>
            </w:r>
            <w:r w:rsidRPr="002B1994" w:rsidDel="002B1994">
              <w:rPr>
                <w:rStyle w:val="Hyperlink"/>
                <w:rFonts w:cstheme="majorHAnsi"/>
                <w:noProof/>
              </w:rPr>
              <w:delText>Quy trình thực hiện</w:delText>
            </w:r>
            <w:r w:rsidDel="002B1994">
              <w:rPr>
                <w:noProof/>
                <w:webHidden/>
              </w:rPr>
              <w:tab/>
            </w:r>
            <w:r w:rsidR="00936D88" w:rsidDel="002B1994">
              <w:rPr>
                <w:noProof/>
                <w:webHidden/>
              </w:rPr>
              <w:delText>108</w:delText>
            </w:r>
          </w:del>
        </w:p>
        <w:p w14:paraId="3C0B4212" w14:textId="2F509DA8" w:rsidR="00F87F6D" w:rsidDel="002B1994" w:rsidRDefault="00F87F6D">
          <w:pPr>
            <w:pStyle w:val="TOC3"/>
            <w:rPr>
              <w:del w:id="551" w:author="Nguyen Duc Anh" w:date="2025-09-27T16:44:00Z"/>
              <w:rFonts w:eastAsiaTheme="minorEastAsia"/>
              <w:noProof/>
              <w:sz w:val="22"/>
              <w:szCs w:val="22"/>
            </w:rPr>
          </w:pPr>
          <w:del w:id="552" w:author="Nguyen Duc Anh" w:date="2025-09-27T16:44:00Z">
            <w:r w:rsidRPr="002B1994" w:rsidDel="002B1994">
              <w:rPr>
                <w:rStyle w:val="Hyperlink"/>
                <w:rFonts w:cstheme="majorHAnsi"/>
                <w:noProof/>
              </w:rPr>
              <w:delText>2.11.3</w:delText>
            </w:r>
            <w:r w:rsidDel="002B1994">
              <w:rPr>
                <w:rFonts w:eastAsiaTheme="minorEastAsia"/>
                <w:noProof/>
                <w:sz w:val="22"/>
                <w:szCs w:val="22"/>
              </w:rPr>
              <w:tab/>
            </w:r>
            <w:r w:rsidRPr="002B1994" w:rsidDel="002B1994">
              <w:rPr>
                <w:rStyle w:val="Hyperlink"/>
                <w:rFonts w:cstheme="majorHAnsi"/>
                <w:noProof/>
              </w:rPr>
              <w:delText>Mô tả nút tác vụ</w:delText>
            </w:r>
            <w:r w:rsidDel="002B1994">
              <w:rPr>
                <w:noProof/>
                <w:webHidden/>
              </w:rPr>
              <w:tab/>
            </w:r>
            <w:r w:rsidR="00936D88" w:rsidDel="002B1994">
              <w:rPr>
                <w:noProof/>
                <w:webHidden/>
              </w:rPr>
              <w:delText>109</w:delText>
            </w:r>
          </w:del>
        </w:p>
        <w:p w14:paraId="16F279A5" w14:textId="3662454E" w:rsidR="00F87F6D" w:rsidDel="002B1994" w:rsidRDefault="00F87F6D">
          <w:pPr>
            <w:pStyle w:val="TOC3"/>
            <w:rPr>
              <w:del w:id="553" w:author="Nguyen Duc Anh" w:date="2025-09-27T16:44:00Z"/>
              <w:rFonts w:eastAsiaTheme="minorEastAsia"/>
              <w:noProof/>
              <w:sz w:val="22"/>
              <w:szCs w:val="22"/>
            </w:rPr>
          </w:pPr>
          <w:del w:id="554" w:author="Nguyen Duc Anh" w:date="2025-09-27T16:44:00Z">
            <w:r w:rsidRPr="002B1994" w:rsidDel="002B1994">
              <w:rPr>
                <w:rStyle w:val="Hyperlink"/>
                <w:rFonts w:cstheme="majorHAnsi"/>
                <w:noProof/>
              </w:rPr>
              <w:delText>2.11.4</w:delText>
            </w:r>
            <w:r w:rsidDel="002B1994">
              <w:rPr>
                <w:rFonts w:eastAsiaTheme="minorEastAsia"/>
                <w:noProof/>
                <w:sz w:val="22"/>
                <w:szCs w:val="22"/>
              </w:rPr>
              <w:tab/>
            </w:r>
            <w:r w:rsidRPr="002B1994" w:rsidDel="002B1994">
              <w:rPr>
                <w:rStyle w:val="Hyperlink"/>
                <w:rFonts w:cstheme="majorHAnsi"/>
                <w:noProof/>
              </w:rPr>
              <w:delText>Màn hình tính năng</w:delText>
            </w:r>
            <w:r w:rsidDel="002B1994">
              <w:rPr>
                <w:noProof/>
                <w:webHidden/>
              </w:rPr>
              <w:tab/>
            </w:r>
            <w:r w:rsidR="00936D88" w:rsidDel="002B1994">
              <w:rPr>
                <w:noProof/>
                <w:webHidden/>
              </w:rPr>
              <w:delText>110</w:delText>
            </w:r>
          </w:del>
        </w:p>
        <w:p w14:paraId="6F315EE5" w14:textId="41EF7AAA" w:rsidR="00F87F6D" w:rsidDel="002B1994" w:rsidRDefault="00F87F6D">
          <w:pPr>
            <w:pStyle w:val="TOC2"/>
            <w:tabs>
              <w:tab w:val="left" w:pos="1100"/>
              <w:tab w:val="right" w:leader="dot" w:pos="9062"/>
            </w:tabs>
            <w:rPr>
              <w:del w:id="555" w:author="Nguyen Duc Anh" w:date="2025-09-27T16:44:00Z"/>
              <w:rFonts w:eastAsiaTheme="minorEastAsia"/>
              <w:noProof/>
              <w:sz w:val="22"/>
              <w:szCs w:val="22"/>
            </w:rPr>
          </w:pPr>
          <w:del w:id="556" w:author="Nguyen Duc Anh" w:date="2025-09-27T16:44:00Z">
            <w:r w:rsidRPr="002B1994" w:rsidDel="002B1994">
              <w:rPr>
                <w:rStyle w:val="Hyperlink"/>
                <w:rFonts w:cstheme="majorHAnsi"/>
                <w:noProof/>
              </w:rPr>
              <w:delText>2.12</w:delText>
            </w:r>
            <w:r w:rsidDel="002B1994">
              <w:rPr>
                <w:rFonts w:eastAsiaTheme="minorEastAsia"/>
                <w:noProof/>
                <w:sz w:val="22"/>
                <w:szCs w:val="22"/>
              </w:rPr>
              <w:tab/>
            </w:r>
            <w:r w:rsidRPr="002B1994" w:rsidDel="002B1994">
              <w:rPr>
                <w:rStyle w:val="Hyperlink"/>
                <w:rFonts w:cstheme="majorHAnsi"/>
                <w:noProof/>
              </w:rPr>
              <w:delText>Upload file đề nghị mua bán ngoại tệ đã ký</w:delText>
            </w:r>
            <w:r w:rsidDel="002B1994">
              <w:rPr>
                <w:noProof/>
                <w:webHidden/>
              </w:rPr>
              <w:tab/>
            </w:r>
            <w:r w:rsidR="00936D88" w:rsidDel="002B1994">
              <w:rPr>
                <w:noProof/>
                <w:webHidden/>
              </w:rPr>
              <w:delText>111</w:delText>
            </w:r>
          </w:del>
        </w:p>
        <w:p w14:paraId="54125A9F" w14:textId="0FF65DB0" w:rsidR="00F87F6D" w:rsidDel="002B1994" w:rsidRDefault="00F87F6D">
          <w:pPr>
            <w:pStyle w:val="TOC3"/>
            <w:rPr>
              <w:del w:id="557" w:author="Nguyen Duc Anh" w:date="2025-09-27T16:44:00Z"/>
              <w:rFonts w:eastAsiaTheme="minorEastAsia"/>
              <w:noProof/>
              <w:sz w:val="22"/>
              <w:szCs w:val="22"/>
            </w:rPr>
          </w:pPr>
          <w:del w:id="558" w:author="Nguyen Duc Anh" w:date="2025-09-27T16:44:00Z">
            <w:r w:rsidRPr="002B1994" w:rsidDel="002B1994">
              <w:rPr>
                <w:rStyle w:val="Hyperlink"/>
                <w:rFonts w:cstheme="majorHAnsi"/>
                <w:noProof/>
              </w:rPr>
              <w:delText>2.12.1</w:delText>
            </w:r>
            <w:r w:rsidDel="002B1994">
              <w:rPr>
                <w:rFonts w:eastAsiaTheme="minorEastAsia"/>
                <w:noProof/>
                <w:sz w:val="22"/>
                <w:szCs w:val="22"/>
              </w:rPr>
              <w:tab/>
            </w:r>
            <w:r w:rsidRPr="002B1994" w:rsidDel="002B1994">
              <w:rPr>
                <w:rStyle w:val="Hyperlink"/>
                <w:rFonts w:cstheme="majorHAnsi"/>
                <w:noProof/>
              </w:rPr>
              <w:delText>Mô tả chung</w:delText>
            </w:r>
            <w:r w:rsidDel="002B1994">
              <w:rPr>
                <w:noProof/>
                <w:webHidden/>
              </w:rPr>
              <w:tab/>
            </w:r>
            <w:r w:rsidR="00936D88" w:rsidDel="002B1994">
              <w:rPr>
                <w:noProof/>
                <w:webHidden/>
              </w:rPr>
              <w:delText>111</w:delText>
            </w:r>
          </w:del>
        </w:p>
        <w:p w14:paraId="5F2B6119" w14:textId="38E75D14" w:rsidR="00F87F6D" w:rsidDel="002B1994" w:rsidRDefault="00F87F6D">
          <w:pPr>
            <w:pStyle w:val="TOC3"/>
            <w:rPr>
              <w:del w:id="559" w:author="Nguyen Duc Anh" w:date="2025-09-27T16:44:00Z"/>
              <w:rFonts w:eastAsiaTheme="minorEastAsia"/>
              <w:noProof/>
              <w:sz w:val="22"/>
              <w:szCs w:val="22"/>
            </w:rPr>
          </w:pPr>
          <w:del w:id="560" w:author="Nguyen Duc Anh" w:date="2025-09-27T16:44:00Z">
            <w:r w:rsidRPr="002B1994" w:rsidDel="002B1994">
              <w:rPr>
                <w:rStyle w:val="Hyperlink"/>
                <w:rFonts w:cstheme="majorHAnsi"/>
                <w:noProof/>
              </w:rPr>
              <w:delText>2.12.2</w:delText>
            </w:r>
            <w:r w:rsidDel="002B1994">
              <w:rPr>
                <w:rFonts w:eastAsiaTheme="minorEastAsia"/>
                <w:noProof/>
                <w:sz w:val="22"/>
                <w:szCs w:val="22"/>
              </w:rPr>
              <w:tab/>
            </w:r>
            <w:r w:rsidRPr="002B1994" w:rsidDel="002B1994">
              <w:rPr>
                <w:rStyle w:val="Hyperlink"/>
                <w:rFonts w:cstheme="majorHAnsi"/>
                <w:noProof/>
              </w:rPr>
              <w:delText>Quy trình thực hiện</w:delText>
            </w:r>
            <w:r w:rsidDel="002B1994">
              <w:rPr>
                <w:noProof/>
                <w:webHidden/>
              </w:rPr>
              <w:tab/>
            </w:r>
            <w:r w:rsidR="00936D88" w:rsidDel="002B1994">
              <w:rPr>
                <w:noProof/>
                <w:webHidden/>
              </w:rPr>
              <w:delText>111</w:delText>
            </w:r>
          </w:del>
        </w:p>
        <w:p w14:paraId="1E38E608" w14:textId="5C511C34" w:rsidR="00F87F6D" w:rsidDel="002B1994" w:rsidRDefault="00F87F6D">
          <w:pPr>
            <w:pStyle w:val="TOC3"/>
            <w:rPr>
              <w:del w:id="561" w:author="Nguyen Duc Anh" w:date="2025-09-27T16:44:00Z"/>
              <w:rFonts w:eastAsiaTheme="minorEastAsia"/>
              <w:noProof/>
              <w:sz w:val="22"/>
              <w:szCs w:val="22"/>
            </w:rPr>
          </w:pPr>
          <w:del w:id="562" w:author="Nguyen Duc Anh" w:date="2025-09-27T16:44:00Z">
            <w:r w:rsidRPr="002B1994" w:rsidDel="002B1994">
              <w:rPr>
                <w:rStyle w:val="Hyperlink"/>
                <w:rFonts w:cstheme="majorHAnsi"/>
                <w:noProof/>
              </w:rPr>
              <w:delText>2.12.3</w:delText>
            </w:r>
            <w:r w:rsidDel="002B1994">
              <w:rPr>
                <w:rFonts w:eastAsiaTheme="minorEastAsia"/>
                <w:noProof/>
                <w:sz w:val="22"/>
                <w:szCs w:val="22"/>
              </w:rPr>
              <w:tab/>
            </w:r>
            <w:r w:rsidRPr="002B1994" w:rsidDel="002B1994">
              <w:rPr>
                <w:rStyle w:val="Hyperlink"/>
                <w:rFonts w:cstheme="majorHAnsi"/>
                <w:noProof/>
              </w:rPr>
              <w:delText>Mô tả nút tác vụ</w:delText>
            </w:r>
            <w:r w:rsidDel="002B1994">
              <w:rPr>
                <w:noProof/>
                <w:webHidden/>
              </w:rPr>
              <w:tab/>
            </w:r>
            <w:r w:rsidR="00936D88" w:rsidDel="002B1994">
              <w:rPr>
                <w:noProof/>
                <w:webHidden/>
              </w:rPr>
              <w:delText>112</w:delText>
            </w:r>
          </w:del>
        </w:p>
        <w:p w14:paraId="227DA9C3" w14:textId="497F233D" w:rsidR="00A70CEE" w:rsidRPr="002107C9" w:rsidRDefault="00CD7FA0" w:rsidP="002B1994">
          <w:pPr>
            <w:pStyle w:val="TOC1"/>
          </w:pPr>
          <w:r>
            <w:rPr>
              <w:sz w:val="24"/>
              <w:szCs w:val="24"/>
            </w:rPr>
            <w:fldChar w:fldCharType="end"/>
          </w:r>
        </w:p>
      </w:sdtContent>
    </w:sdt>
    <w:p w14:paraId="4B7BD39F" w14:textId="6F4A6C2D" w:rsidR="00C95706" w:rsidRPr="002107C9" w:rsidRDefault="00C95706" w:rsidP="00F04E3F">
      <w:pPr>
        <w:spacing w:before="120" w:after="0" w:line="324" w:lineRule="auto"/>
        <w:rPr>
          <w:rFonts w:asciiTheme="majorHAnsi" w:hAnsiTheme="majorHAnsi" w:cstheme="majorHAnsi"/>
          <w:sz w:val="24"/>
          <w:szCs w:val="24"/>
          <w:lang w:val="vi-VN"/>
        </w:rPr>
      </w:pPr>
    </w:p>
    <w:p w14:paraId="2E3EEAB3" w14:textId="77777777" w:rsidR="00F7539C" w:rsidRPr="002107C9" w:rsidRDefault="00A536C7" w:rsidP="00F7539C">
      <w:pPr>
        <w:pStyle w:val="BodyText"/>
        <w:keepNext/>
        <w:jc w:val="center"/>
        <w:rPr>
          <w:rFonts w:asciiTheme="majorHAnsi" w:hAnsiTheme="majorHAnsi" w:cstheme="majorHAnsi"/>
        </w:rPr>
      </w:pPr>
      <w:r w:rsidRPr="002107C9">
        <w:rPr>
          <w:rFonts w:asciiTheme="majorHAnsi" w:hAnsiTheme="majorHAnsi" w:cstheme="majorHAnsi"/>
          <w:noProof/>
        </w:rPr>
        <w:object w:dxaOrig="4525" w:dyaOrig="6853" w14:anchorId="731C9C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224pt;height:340.95pt;mso-width-percent:0;mso-height-percent:0;mso-width-percent:0;mso-height-percent:0" o:ole="">
            <v:imagedata r:id="rId22" o:title=""/>
          </v:shape>
          <o:OLEObject Type="Embed" ProgID="Visio.Drawing.11" ShapeID="_x0000_i1035" DrawAspect="Content" ObjectID="_1820501627" r:id="rId23"/>
        </w:object>
      </w:r>
    </w:p>
    <w:p w14:paraId="3EBE9B89" w14:textId="77777777" w:rsidR="00F7539C" w:rsidRPr="002107C9" w:rsidRDefault="00F7539C" w:rsidP="00F7539C">
      <w:pPr>
        <w:pStyle w:val="Caption"/>
        <w:rPr>
          <w:rFonts w:asciiTheme="majorHAnsi" w:hAnsiTheme="majorHAnsi" w:cstheme="majorHAnsi"/>
          <w:szCs w:val="24"/>
        </w:rPr>
      </w:pPr>
      <w:r w:rsidRPr="002107C9">
        <w:rPr>
          <w:rFonts w:asciiTheme="majorHAnsi" w:hAnsiTheme="majorHAnsi" w:cstheme="majorHAnsi"/>
          <w:szCs w:val="24"/>
        </w:rPr>
        <w:t>Các chú thích trong sơ đồ quy trình công việc</w:t>
      </w:r>
    </w:p>
    <w:p w14:paraId="1524F229" w14:textId="77777777" w:rsidR="00F7539C" w:rsidRPr="002107C9" w:rsidRDefault="00F7539C" w:rsidP="00F04E3F">
      <w:pPr>
        <w:spacing w:before="120" w:after="0" w:line="324" w:lineRule="auto"/>
        <w:rPr>
          <w:rFonts w:asciiTheme="majorHAnsi" w:hAnsiTheme="majorHAnsi" w:cstheme="majorHAnsi"/>
          <w:sz w:val="24"/>
          <w:szCs w:val="24"/>
          <w:lang w:val="vi-VN"/>
        </w:rPr>
      </w:pPr>
    </w:p>
    <w:p w14:paraId="34F48B08" w14:textId="77777777" w:rsidR="0094684D" w:rsidRPr="00C3645C" w:rsidRDefault="0094684D" w:rsidP="0094684D">
      <w:pPr>
        <w:pStyle w:val="Heading1"/>
        <w:numPr>
          <w:ilvl w:val="0"/>
          <w:numId w:val="1"/>
        </w:numPr>
        <w:spacing w:before="0"/>
        <w:rPr>
          <w:lang w:val="vi-VN"/>
          <w:rPrChange w:id="563" w:author="Nguyễn Hưng" w:date="2025-09-27T17:03:00Z" w16du:dateUtc="2025-09-27T10:03:00Z">
            <w:rPr/>
          </w:rPrChange>
        </w:rPr>
      </w:pPr>
      <w:bookmarkStart w:id="564" w:name="_Toc209883873"/>
      <w:r w:rsidRPr="00C3645C">
        <w:rPr>
          <w:lang w:val="vi-VN"/>
          <w:rPrChange w:id="565" w:author="Nguyễn Hưng" w:date="2025-09-27T17:03:00Z" w16du:dateUtc="2025-09-27T10:03:00Z">
            <w:rPr/>
          </w:rPrChange>
        </w:rPr>
        <w:lastRenderedPageBreak/>
        <w:t>ĐỀ NGHỊ MUA BÁN NGOẠI TỆ</w:t>
      </w:r>
      <w:bookmarkEnd w:id="564"/>
      <w:r w:rsidRPr="00C3645C">
        <w:rPr>
          <w:lang w:val="vi-VN"/>
          <w:rPrChange w:id="566" w:author="Nguyễn Hưng" w:date="2025-09-27T17:03:00Z" w16du:dateUtc="2025-09-27T10:03:00Z">
            <w:rPr/>
          </w:rPrChange>
        </w:rPr>
        <w:t xml:space="preserve"> </w:t>
      </w:r>
    </w:p>
    <w:p w14:paraId="1DCD27BA" w14:textId="77777777" w:rsidR="0094684D" w:rsidRPr="002107C9" w:rsidRDefault="0094684D" w:rsidP="0094684D">
      <w:pPr>
        <w:pStyle w:val="Heading2"/>
        <w:numPr>
          <w:ilvl w:val="1"/>
          <w:numId w:val="1"/>
        </w:numPr>
        <w:spacing w:before="0"/>
        <w:ind w:left="540" w:hanging="540"/>
        <w:rPr>
          <w:rFonts w:cstheme="majorHAnsi"/>
          <w:sz w:val="24"/>
          <w:szCs w:val="24"/>
          <w:lang w:val="vi-VN"/>
        </w:rPr>
      </w:pPr>
      <w:bookmarkStart w:id="567" w:name="_Toc209883874"/>
      <w:r w:rsidRPr="00C3645C">
        <w:rPr>
          <w:rFonts w:cstheme="majorHAnsi"/>
          <w:sz w:val="24"/>
          <w:szCs w:val="24"/>
          <w:lang w:val="vi-VN"/>
          <w:rPrChange w:id="568" w:author="Nguyễn Hưng" w:date="2025-09-27T17:03:00Z" w16du:dateUtc="2025-09-27T10:03:00Z">
            <w:rPr>
              <w:rFonts w:cstheme="majorHAnsi"/>
              <w:sz w:val="24"/>
              <w:szCs w:val="24"/>
            </w:rPr>
          </w:rPrChange>
        </w:rPr>
        <w:t>Quản lý đề nghị mua bán ngoại tệ</w:t>
      </w:r>
      <w:bookmarkEnd w:id="567"/>
    </w:p>
    <w:p w14:paraId="6279D340" w14:textId="77777777" w:rsidR="0094684D" w:rsidRPr="00CD7FA0" w:rsidRDefault="0094684D" w:rsidP="0094684D">
      <w:pPr>
        <w:pStyle w:val="Heading3"/>
        <w:numPr>
          <w:ilvl w:val="2"/>
          <w:numId w:val="1"/>
        </w:numPr>
        <w:rPr>
          <w:sz w:val="24"/>
          <w:szCs w:val="24"/>
        </w:rPr>
      </w:pPr>
      <w:bookmarkStart w:id="569" w:name="_Toc209883875"/>
      <w:r w:rsidRPr="00CD7FA0">
        <w:rPr>
          <w:sz w:val="24"/>
          <w:szCs w:val="24"/>
        </w:rPr>
        <w:t>Mô tả chung</w:t>
      </w:r>
      <w:bookmarkEnd w:id="569"/>
    </w:p>
    <w:p w14:paraId="7784AF5A" w14:textId="35EB03B9" w:rsidR="0094684D" w:rsidRPr="00E60D61" w:rsidRDefault="0094684D" w:rsidP="00F5419E">
      <w:pPr>
        <w:ind w:left="567" w:firstLine="0"/>
        <w:rPr>
          <w:rFonts w:asciiTheme="majorHAnsi" w:hAnsiTheme="majorHAnsi" w:cstheme="majorHAnsi"/>
          <w:sz w:val="24"/>
          <w:szCs w:val="24"/>
        </w:rPr>
      </w:pPr>
      <w:r w:rsidRPr="00774939">
        <w:rPr>
          <w:rFonts w:asciiTheme="majorHAnsi" w:hAnsiTheme="majorHAnsi" w:cstheme="majorHAnsi"/>
          <w:sz w:val="24"/>
          <w:szCs w:val="24"/>
        </w:rPr>
        <w:t xml:space="preserve">Hệ thống cho phép người dùng </w:t>
      </w:r>
      <w:r>
        <w:rPr>
          <w:rFonts w:asciiTheme="majorHAnsi" w:hAnsiTheme="majorHAnsi" w:cstheme="majorHAnsi"/>
          <w:sz w:val="24"/>
          <w:szCs w:val="24"/>
        </w:rPr>
        <w:t>quản lý hồ sơ đề nghị mua bán ngoại tệ của khách hàng</w:t>
      </w:r>
      <w:r w:rsidR="00F5419E">
        <w:rPr>
          <w:rFonts w:asciiTheme="majorHAnsi" w:hAnsiTheme="majorHAnsi" w:cstheme="majorHAnsi"/>
          <w:sz w:val="24"/>
          <w:szCs w:val="24"/>
        </w:rPr>
        <w:t xml:space="preserve"> </w:t>
      </w:r>
      <w:r>
        <w:rPr>
          <w:rFonts w:asciiTheme="majorHAnsi" w:hAnsiTheme="majorHAnsi" w:cstheme="majorHAnsi"/>
          <w:sz w:val="24"/>
          <w:szCs w:val="24"/>
        </w:rPr>
        <w:t>cá nhân</w:t>
      </w:r>
      <w:commentRangeStart w:id="570"/>
      <w:commentRangeStart w:id="571"/>
      <w:commentRangeEnd w:id="570"/>
      <w:r>
        <w:rPr>
          <w:rStyle w:val="CommentReference"/>
          <w:rFonts w:ascii="Times New Roman" w:eastAsia="Times New Roman" w:hAnsi="Times New Roman" w:cs="Times New Roman"/>
          <w:bCs/>
          <w:kern w:val="32"/>
        </w:rPr>
        <w:commentReference w:id="570"/>
      </w:r>
      <w:commentRangeEnd w:id="571"/>
      <w:r>
        <w:rPr>
          <w:rStyle w:val="CommentReference"/>
          <w:rFonts w:ascii="Times New Roman" w:eastAsia="Times New Roman" w:hAnsi="Times New Roman" w:cs="Times New Roman"/>
          <w:bCs/>
          <w:kern w:val="32"/>
        </w:rPr>
        <w:commentReference w:id="571"/>
      </w:r>
      <w:r>
        <w:rPr>
          <w:rFonts w:asciiTheme="majorHAnsi" w:hAnsiTheme="majorHAnsi" w:cstheme="majorHAnsi"/>
          <w:sz w:val="24"/>
          <w:szCs w:val="24"/>
        </w:rPr>
        <w:t>.</w:t>
      </w:r>
    </w:p>
    <w:p w14:paraId="3847FB38" w14:textId="77777777" w:rsidR="0094684D" w:rsidRPr="00774939" w:rsidRDefault="0094684D" w:rsidP="0094684D">
      <w:pPr>
        <w:rPr>
          <w:rFonts w:asciiTheme="majorHAnsi" w:hAnsiTheme="majorHAnsi" w:cstheme="majorHAnsi"/>
          <w:sz w:val="24"/>
          <w:szCs w:val="24"/>
        </w:rPr>
      </w:pPr>
      <w:r w:rsidRPr="00E77D90">
        <w:rPr>
          <w:rFonts w:asciiTheme="majorHAnsi" w:hAnsiTheme="majorHAnsi" w:cstheme="majorHAnsi"/>
          <w:b/>
          <w:bCs/>
          <w:sz w:val="24"/>
          <w:szCs w:val="24"/>
        </w:rPr>
        <w:t>Phạm vi:</w:t>
      </w:r>
      <w:r w:rsidRPr="00774939">
        <w:rPr>
          <w:rFonts w:asciiTheme="majorHAnsi" w:hAnsiTheme="majorHAnsi" w:cstheme="majorHAnsi"/>
          <w:sz w:val="24"/>
          <w:szCs w:val="24"/>
        </w:rPr>
        <w:t xml:space="preserve"> Tất cả </w:t>
      </w:r>
      <w:r>
        <w:rPr>
          <w:rFonts w:asciiTheme="majorHAnsi" w:hAnsiTheme="majorHAnsi" w:cstheme="majorHAnsi"/>
          <w:sz w:val="24"/>
          <w:szCs w:val="24"/>
        </w:rPr>
        <w:t>Chi nhánh/Phòng giao dịch</w:t>
      </w:r>
    </w:p>
    <w:p w14:paraId="3C7D5FFF" w14:textId="216203D2" w:rsidR="0094684D" w:rsidRPr="00774939" w:rsidRDefault="0094684D" w:rsidP="0094684D">
      <w:pPr>
        <w:rPr>
          <w:rFonts w:asciiTheme="majorHAnsi" w:hAnsiTheme="majorHAnsi" w:cstheme="majorHAnsi"/>
          <w:sz w:val="24"/>
          <w:szCs w:val="24"/>
        </w:rPr>
      </w:pPr>
      <w:r w:rsidRPr="00E77D90">
        <w:rPr>
          <w:rFonts w:asciiTheme="majorHAnsi" w:hAnsiTheme="majorHAnsi" w:cstheme="majorHAnsi"/>
          <w:b/>
          <w:bCs/>
          <w:sz w:val="24"/>
          <w:szCs w:val="24"/>
        </w:rPr>
        <w:t>Đối tượng sử dụng:</w:t>
      </w:r>
      <w:r w:rsidRPr="00774939">
        <w:rPr>
          <w:rFonts w:asciiTheme="majorHAnsi" w:hAnsiTheme="majorHAnsi" w:cstheme="majorHAnsi"/>
          <w:sz w:val="24"/>
          <w:szCs w:val="24"/>
        </w:rPr>
        <w:t xml:space="preserve"> </w:t>
      </w:r>
      <w:r>
        <w:rPr>
          <w:rFonts w:asciiTheme="majorHAnsi" w:hAnsiTheme="majorHAnsi" w:cstheme="majorHAnsi"/>
          <w:sz w:val="24"/>
          <w:szCs w:val="24"/>
        </w:rPr>
        <w:t>Giao dịch viên/</w:t>
      </w:r>
      <w:r w:rsidR="0000685E">
        <w:rPr>
          <w:rFonts w:asciiTheme="majorHAnsi" w:hAnsiTheme="majorHAnsi" w:cstheme="majorHAnsi"/>
          <w:sz w:val="24"/>
          <w:szCs w:val="24"/>
        </w:rPr>
        <w:t>Người dùng khác</w:t>
      </w:r>
    </w:p>
    <w:p w14:paraId="30D88C82" w14:textId="77777777" w:rsidR="0094684D" w:rsidRPr="00774939" w:rsidRDefault="0094684D" w:rsidP="0094684D">
      <w:pPr>
        <w:rPr>
          <w:rFonts w:asciiTheme="majorHAnsi" w:hAnsiTheme="majorHAnsi" w:cstheme="majorHAnsi"/>
          <w:sz w:val="24"/>
          <w:szCs w:val="24"/>
        </w:rPr>
      </w:pPr>
      <w:r w:rsidRPr="00E77D90">
        <w:rPr>
          <w:rFonts w:asciiTheme="majorHAnsi" w:hAnsiTheme="majorHAnsi" w:cstheme="majorHAnsi"/>
          <w:b/>
          <w:bCs/>
          <w:sz w:val="24"/>
          <w:szCs w:val="24"/>
        </w:rPr>
        <w:t>Tần suất sử dụng:</w:t>
      </w:r>
      <w:r w:rsidRPr="00774939">
        <w:rPr>
          <w:rFonts w:asciiTheme="majorHAnsi" w:hAnsiTheme="majorHAnsi" w:cstheme="majorHAnsi"/>
          <w:sz w:val="24"/>
          <w:szCs w:val="24"/>
        </w:rPr>
        <w:t xml:space="preserve"> Thường xuyên</w:t>
      </w:r>
    </w:p>
    <w:p w14:paraId="7E932D04" w14:textId="77777777" w:rsidR="0094684D" w:rsidRPr="002107C9" w:rsidRDefault="0094684D" w:rsidP="0094684D">
      <w:pPr>
        <w:pStyle w:val="Heading3"/>
        <w:numPr>
          <w:ilvl w:val="2"/>
          <w:numId w:val="1"/>
        </w:numPr>
        <w:rPr>
          <w:rFonts w:cstheme="majorHAnsi"/>
          <w:noProof/>
          <w:sz w:val="24"/>
          <w:szCs w:val="24"/>
        </w:rPr>
      </w:pPr>
      <w:bookmarkStart w:id="572" w:name="_Toc209883876"/>
      <w:r w:rsidRPr="002107C9">
        <w:rPr>
          <w:rFonts w:cstheme="majorHAnsi"/>
          <w:noProof/>
          <w:sz w:val="24"/>
          <w:szCs w:val="24"/>
        </w:rPr>
        <w:t>Quy trình thực hiện</w:t>
      </w:r>
      <w:bookmarkEnd w:id="572"/>
    </w:p>
    <w:p w14:paraId="6F32F1D4" w14:textId="77777777" w:rsidR="0094684D" w:rsidRDefault="0094684D" w:rsidP="0094684D">
      <w:pPr>
        <w:rPr>
          <w:rFonts w:asciiTheme="majorHAnsi" w:hAnsiTheme="majorHAnsi" w:cstheme="majorHAnsi"/>
          <w:b/>
          <w:bCs/>
          <w:sz w:val="24"/>
          <w:szCs w:val="24"/>
        </w:rPr>
      </w:pPr>
      <w:r w:rsidRPr="002107C9">
        <w:rPr>
          <w:rFonts w:asciiTheme="majorHAnsi" w:hAnsiTheme="majorHAnsi" w:cstheme="majorHAnsi"/>
          <w:b/>
          <w:bCs/>
          <w:sz w:val="24"/>
          <w:szCs w:val="24"/>
        </w:rPr>
        <w:t>Điều kiện bắt đầu nghiệp vụ:</w:t>
      </w:r>
    </w:p>
    <w:p w14:paraId="584C8E0E" w14:textId="439C463B" w:rsidR="0094684D" w:rsidRDefault="0094684D" w:rsidP="003A274C">
      <w:pPr>
        <w:rPr>
          <w:rFonts w:asciiTheme="majorHAnsi" w:hAnsiTheme="majorHAnsi" w:cstheme="majorHAnsi"/>
          <w:sz w:val="24"/>
          <w:szCs w:val="24"/>
        </w:rPr>
      </w:pPr>
      <w:r>
        <w:rPr>
          <w:rFonts w:asciiTheme="majorHAnsi" w:hAnsiTheme="majorHAnsi" w:cstheme="majorHAnsi"/>
          <w:sz w:val="24"/>
          <w:szCs w:val="24"/>
        </w:rPr>
        <w:t>- Người dùng được phân quyền chức năng hệ thống.</w:t>
      </w:r>
    </w:p>
    <w:p w14:paraId="0BF2A686" w14:textId="01AAC120" w:rsidR="0094684D" w:rsidRDefault="0094684D" w:rsidP="0094684D">
      <w:pPr>
        <w:rPr>
          <w:rFonts w:asciiTheme="majorHAnsi" w:hAnsiTheme="majorHAnsi" w:cstheme="majorHAnsi"/>
          <w:sz w:val="24"/>
          <w:szCs w:val="24"/>
        </w:rPr>
      </w:pPr>
      <w:r>
        <w:rPr>
          <w:rFonts w:asciiTheme="majorHAnsi" w:hAnsiTheme="majorHAnsi" w:cstheme="majorHAnsi"/>
          <w:sz w:val="24"/>
          <w:szCs w:val="24"/>
        </w:rPr>
        <w:t xml:space="preserve">- Đối với Giao dịch viên: chỉ xem và xử lý hồ sơ do chính bản thân </w:t>
      </w:r>
      <w:r w:rsidR="0000685E">
        <w:rPr>
          <w:rFonts w:asciiTheme="majorHAnsi" w:hAnsiTheme="majorHAnsi" w:cstheme="majorHAnsi"/>
          <w:sz w:val="24"/>
          <w:szCs w:val="24"/>
        </w:rPr>
        <w:t>lập</w:t>
      </w:r>
      <w:r>
        <w:rPr>
          <w:rFonts w:asciiTheme="majorHAnsi" w:hAnsiTheme="majorHAnsi" w:cstheme="majorHAnsi"/>
          <w:sz w:val="24"/>
          <w:szCs w:val="24"/>
        </w:rPr>
        <w:t>.</w:t>
      </w:r>
    </w:p>
    <w:p w14:paraId="76EB2AAF" w14:textId="520F9422" w:rsidR="0094684D" w:rsidRDefault="0094684D" w:rsidP="0094684D">
      <w:pPr>
        <w:ind w:left="567" w:firstLine="0"/>
        <w:rPr>
          <w:rFonts w:asciiTheme="majorHAnsi" w:hAnsiTheme="majorHAnsi" w:cstheme="majorHAnsi"/>
          <w:sz w:val="24"/>
          <w:szCs w:val="24"/>
        </w:rPr>
      </w:pPr>
      <w:r>
        <w:rPr>
          <w:rFonts w:asciiTheme="majorHAnsi" w:hAnsiTheme="majorHAnsi" w:cstheme="majorHAnsi"/>
          <w:sz w:val="24"/>
          <w:szCs w:val="24"/>
        </w:rPr>
        <w:t xml:space="preserve">- Đối với </w:t>
      </w:r>
      <w:r w:rsidR="0000685E">
        <w:rPr>
          <w:rFonts w:asciiTheme="majorHAnsi" w:hAnsiTheme="majorHAnsi" w:cstheme="majorHAnsi"/>
          <w:sz w:val="24"/>
          <w:szCs w:val="24"/>
        </w:rPr>
        <w:t>người dùng khác</w:t>
      </w:r>
      <w:r>
        <w:rPr>
          <w:rFonts w:asciiTheme="majorHAnsi" w:hAnsiTheme="majorHAnsi" w:cstheme="majorHAnsi"/>
          <w:sz w:val="24"/>
          <w:szCs w:val="24"/>
        </w:rPr>
        <w:t>: chỉ xem</w:t>
      </w:r>
      <w:r w:rsidR="00104BDC">
        <w:rPr>
          <w:rFonts w:asciiTheme="majorHAnsi" w:hAnsiTheme="majorHAnsi" w:cstheme="majorHAnsi"/>
          <w:sz w:val="24"/>
          <w:szCs w:val="24"/>
        </w:rPr>
        <w:t xml:space="preserve"> </w:t>
      </w:r>
      <w:r>
        <w:rPr>
          <w:rFonts w:asciiTheme="majorHAnsi" w:hAnsiTheme="majorHAnsi" w:cstheme="majorHAnsi"/>
          <w:sz w:val="24"/>
          <w:szCs w:val="24"/>
        </w:rPr>
        <w:t>được</w:t>
      </w:r>
      <w:r w:rsidR="00104BDC">
        <w:rPr>
          <w:rFonts w:asciiTheme="majorHAnsi" w:hAnsiTheme="majorHAnsi" w:cstheme="majorHAnsi"/>
          <w:sz w:val="24"/>
          <w:szCs w:val="24"/>
        </w:rPr>
        <w:t xml:space="preserve"> thông tin</w:t>
      </w:r>
      <w:r>
        <w:rPr>
          <w:rFonts w:asciiTheme="majorHAnsi" w:hAnsiTheme="majorHAnsi" w:cstheme="majorHAnsi"/>
          <w:sz w:val="24"/>
          <w:szCs w:val="24"/>
        </w:rPr>
        <w:t xml:space="preserve"> hồ sơ </w:t>
      </w:r>
      <w:r w:rsidR="00104BDC">
        <w:rPr>
          <w:rFonts w:asciiTheme="majorHAnsi" w:hAnsiTheme="majorHAnsi" w:cstheme="majorHAnsi"/>
          <w:sz w:val="24"/>
          <w:szCs w:val="24"/>
        </w:rPr>
        <w:t>đề nghị mua bán ngoại tệ</w:t>
      </w:r>
      <w:r w:rsidR="00DE31F7">
        <w:rPr>
          <w:rFonts w:asciiTheme="majorHAnsi" w:hAnsiTheme="majorHAnsi" w:cstheme="majorHAnsi"/>
          <w:sz w:val="24"/>
          <w:szCs w:val="24"/>
        </w:rPr>
        <w:t xml:space="preserve"> tại chi nhánh/phòng giao dịch đang </w:t>
      </w:r>
      <w:r w:rsidR="00112545">
        <w:rPr>
          <w:rFonts w:asciiTheme="majorHAnsi" w:hAnsiTheme="majorHAnsi" w:cstheme="majorHAnsi"/>
          <w:sz w:val="24"/>
          <w:szCs w:val="24"/>
        </w:rPr>
        <w:t>làm việc</w:t>
      </w:r>
      <w:r>
        <w:rPr>
          <w:rFonts w:asciiTheme="majorHAnsi" w:hAnsiTheme="majorHAnsi" w:cstheme="majorHAnsi"/>
          <w:sz w:val="24"/>
          <w:szCs w:val="24"/>
        </w:rPr>
        <w:t>.</w:t>
      </w:r>
    </w:p>
    <w:p w14:paraId="36D16AC5" w14:textId="77777777" w:rsidR="0094684D" w:rsidRDefault="0094684D" w:rsidP="0094684D">
      <w:pPr>
        <w:rPr>
          <w:rFonts w:asciiTheme="majorHAnsi" w:hAnsiTheme="majorHAnsi" w:cstheme="majorHAnsi"/>
          <w:b/>
          <w:bCs/>
          <w:sz w:val="24"/>
          <w:szCs w:val="24"/>
        </w:rPr>
      </w:pPr>
      <w:r w:rsidRPr="00774939">
        <w:rPr>
          <w:rFonts w:asciiTheme="majorHAnsi" w:hAnsiTheme="majorHAnsi" w:cstheme="majorHAnsi"/>
          <w:b/>
          <w:bCs/>
          <w:sz w:val="24"/>
          <w:szCs w:val="24"/>
        </w:rPr>
        <w:t xml:space="preserve">Các bước </w:t>
      </w:r>
      <w:r>
        <w:rPr>
          <w:rFonts w:asciiTheme="majorHAnsi" w:hAnsiTheme="majorHAnsi" w:cstheme="majorHAnsi"/>
          <w:b/>
          <w:bCs/>
          <w:sz w:val="24"/>
          <w:szCs w:val="24"/>
        </w:rPr>
        <w:t>xem danh sách và truy vấn thông tin hồ sơ đề nghị mua bán ngoại tệ</w:t>
      </w:r>
      <w:r w:rsidRPr="00774939">
        <w:rPr>
          <w:rFonts w:asciiTheme="majorHAnsi" w:hAnsiTheme="majorHAnsi" w:cstheme="majorHAnsi"/>
          <w:b/>
          <w:bCs/>
          <w:sz w:val="24"/>
          <w:szCs w:val="24"/>
        </w:rPr>
        <w:t>:</w:t>
      </w:r>
    </w:p>
    <w:p w14:paraId="1AF9D053" w14:textId="64A12447" w:rsidR="0094684D" w:rsidRPr="00774939" w:rsidRDefault="0094684D" w:rsidP="0094684D">
      <w:pPr>
        <w:rPr>
          <w:rFonts w:asciiTheme="majorHAnsi" w:hAnsiTheme="majorHAnsi" w:cstheme="majorHAnsi"/>
          <w:sz w:val="24"/>
          <w:szCs w:val="24"/>
        </w:rPr>
      </w:pPr>
      <w:r w:rsidRPr="00774939">
        <w:rPr>
          <w:rFonts w:asciiTheme="majorHAnsi" w:hAnsiTheme="majorHAnsi" w:cstheme="majorHAnsi"/>
          <w:b/>
          <w:bCs/>
          <w:sz w:val="24"/>
          <w:szCs w:val="24"/>
        </w:rPr>
        <w:t>Bước 1</w:t>
      </w:r>
      <w:r w:rsidRPr="00774939">
        <w:rPr>
          <w:rFonts w:asciiTheme="majorHAnsi" w:hAnsiTheme="majorHAnsi" w:cstheme="majorHAnsi"/>
          <w:sz w:val="24"/>
          <w:szCs w:val="24"/>
        </w:rPr>
        <w:t xml:space="preserve">: </w:t>
      </w:r>
      <w:r w:rsidR="00702A8D">
        <w:rPr>
          <w:rFonts w:asciiTheme="majorHAnsi" w:hAnsiTheme="majorHAnsi" w:cstheme="majorHAnsi"/>
          <w:sz w:val="24"/>
          <w:szCs w:val="24"/>
        </w:rPr>
        <w:t>Người dùng</w:t>
      </w:r>
      <w:r w:rsidRPr="00774939">
        <w:rPr>
          <w:rFonts w:asciiTheme="majorHAnsi" w:hAnsiTheme="majorHAnsi" w:cstheme="majorHAnsi"/>
          <w:sz w:val="24"/>
          <w:szCs w:val="24"/>
        </w:rPr>
        <w:t xml:space="preserve"> đăng nhập thành công vào hệ thống SmartForm</w:t>
      </w:r>
    </w:p>
    <w:p w14:paraId="7CB9C1F0" w14:textId="6FF2BA9C" w:rsidR="0094684D" w:rsidRDefault="0094684D" w:rsidP="0094684D">
      <w:pPr>
        <w:pStyle w:val="BodyText"/>
        <w:tabs>
          <w:tab w:val="left" w:pos="851"/>
        </w:tabs>
        <w:ind w:left="567"/>
        <w:rPr>
          <w:rFonts w:asciiTheme="majorHAnsi" w:hAnsiTheme="majorHAnsi" w:cstheme="majorHAnsi"/>
          <w:sz w:val="24"/>
          <w:szCs w:val="24"/>
        </w:rPr>
      </w:pPr>
      <w:r w:rsidRPr="00774939">
        <w:rPr>
          <w:rFonts w:asciiTheme="majorHAnsi" w:hAnsiTheme="majorHAnsi" w:cstheme="majorHAnsi"/>
          <w:b/>
          <w:bCs/>
          <w:sz w:val="24"/>
          <w:szCs w:val="24"/>
        </w:rPr>
        <w:t>Bước 2:</w:t>
      </w:r>
      <w:r w:rsidRPr="00774939">
        <w:rPr>
          <w:rFonts w:asciiTheme="majorHAnsi" w:hAnsiTheme="majorHAnsi" w:cstheme="majorHAnsi"/>
          <w:b/>
          <w:sz w:val="24"/>
          <w:szCs w:val="24"/>
        </w:rPr>
        <w:t xml:space="preserve"> </w:t>
      </w:r>
      <w:r w:rsidRPr="00774939">
        <w:rPr>
          <w:rFonts w:asciiTheme="majorHAnsi" w:hAnsiTheme="majorHAnsi" w:cstheme="majorHAnsi"/>
          <w:sz w:val="24"/>
          <w:szCs w:val="24"/>
        </w:rPr>
        <w:t xml:space="preserve">Truy cập </w:t>
      </w:r>
      <w:r>
        <w:rPr>
          <w:rFonts w:asciiTheme="majorHAnsi" w:hAnsiTheme="majorHAnsi" w:cstheme="majorHAnsi"/>
          <w:sz w:val="24"/>
          <w:szCs w:val="24"/>
        </w:rPr>
        <w:t xml:space="preserve">tab </w:t>
      </w:r>
      <w:r w:rsidRPr="00774939">
        <w:rPr>
          <w:rFonts w:asciiTheme="majorHAnsi" w:hAnsiTheme="majorHAnsi" w:cstheme="majorHAnsi"/>
          <w:sz w:val="24"/>
          <w:szCs w:val="24"/>
        </w:rPr>
        <w:t>menu “Giao dịch tại quầy”</w:t>
      </w:r>
      <w:r>
        <w:rPr>
          <w:rFonts w:asciiTheme="majorHAnsi" w:hAnsiTheme="majorHAnsi" w:cstheme="majorHAnsi"/>
          <w:sz w:val="24"/>
          <w:szCs w:val="24"/>
        </w:rPr>
        <w:t xml:space="preserve"> →</w:t>
      </w:r>
      <w:r w:rsidRPr="00774939">
        <w:rPr>
          <w:rFonts w:asciiTheme="majorHAnsi" w:hAnsiTheme="majorHAnsi" w:cstheme="majorHAnsi"/>
          <w:sz w:val="24"/>
          <w:szCs w:val="24"/>
        </w:rPr>
        <w:t xml:space="preserve"> chọn </w:t>
      </w:r>
      <w:r w:rsidR="00702A8D">
        <w:rPr>
          <w:rFonts w:asciiTheme="majorHAnsi" w:hAnsiTheme="majorHAnsi" w:cstheme="majorHAnsi"/>
          <w:sz w:val="24"/>
          <w:szCs w:val="24"/>
        </w:rPr>
        <w:t>menu cấp 1</w:t>
      </w:r>
      <w:r w:rsidRPr="00774939">
        <w:rPr>
          <w:rFonts w:asciiTheme="majorHAnsi" w:hAnsiTheme="majorHAnsi" w:cstheme="majorHAnsi"/>
          <w:sz w:val="24"/>
          <w:szCs w:val="24"/>
        </w:rPr>
        <w:t xml:space="preserve"> “</w:t>
      </w:r>
      <w:r w:rsidR="00174D25">
        <w:rPr>
          <w:rFonts w:asciiTheme="majorHAnsi" w:hAnsiTheme="majorHAnsi" w:cstheme="majorHAnsi"/>
          <w:sz w:val="24"/>
          <w:szCs w:val="24"/>
        </w:rPr>
        <w:t>Lập đề nghi mua bán ngoại tệ</w:t>
      </w:r>
      <w:r w:rsidRPr="00774939">
        <w:rPr>
          <w:rFonts w:asciiTheme="majorHAnsi" w:hAnsiTheme="majorHAnsi" w:cstheme="majorHAnsi"/>
          <w:sz w:val="24"/>
          <w:szCs w:val="24"/>
        </w:rPr>
        <w:t>”</w:t>
      </w:r>
      <w:r>
        <w:rPr>
          <w:rFonts w:asciiTheme="majorHAnsi" w:hAnsiTheme="majorHAnsi" w:cstheme="majorHAnsi"/>
          <w:sz w:val="24"/>
          <w:szCs w:val="24"/>
        </w:rPr>
        <w:t xml:space="preserve"> → Chọn </w:t>
      </w:r>
      <w:r w:rsidR="00643243">
        <w:rPr>
          <w:rFonts w:asciiTheme="majorHAnsi" w:hAnsiTheme="majorHAnsi" w:cstheme="majorHAnsi"/>
          <w:sz w:val="24"/>
          <w:szCs w:val="24"/>
        </w:rPr>
        <w:t>menu cấp 2</w:t>
      </w:r>
      <w:r>
        <w:rPr>
          <w:rFonts w:asciiTheme="majorHAnsi" w:hAnsiTheme="majorHAnsi" w:cstheme="majorHAnsi"/>
          <w:sz w:val="24"/>
          <w:szCs w:val="24"/>
        </w:rPr>
        <w:t xml:space="preserve"> “</w:t>
      </w:r>
      <w:r w:rsidR="00643243">
        <w:rPr>
          <w:rFonts w:asciiTheme="majorHAnsi" w:hAnsiTheme="majorHAnsi" w:cstheme="majorHAnsi"/>
          <w:sz w:val="24"/>
          <w:szCs w:val="24"/>
        </w:rPr>
        <w:t>Quản lý đề</w:t>
      </w:r>
      <w:r>
        <w:rPr>
          <w:rFonts w:asciiTheme="majorHAnsi" w:hAnsiTheme="majorHAnsi" w:cstheme="majorHAnsi"/>
          <w:sz w:val="24"/>
          <w:szCs w:val="24"/>
        </w:rPr>
        <w:t xml:space="preserve"> nghị mua bán ngoại tệ”</w:t>
      </w:r>
    </w:p>
    <w:p w14:paraId="69C93C6B" w14:textId="1AE8AB5F" w:rsidR="0094684D" w:rsidRPr="00BB2A4F" w:rsidRDefault="0094684D" w:rsidP="00643243">
      <w:pPr>
        <w:pStyle w:val="BodyText"/>
        <w:tabs>
          <w:tab w:val="left" w:pos="851"/>
        </w:tabs>
        <w:ind w:left="567"/>
        <w:rPr>
          <w:rFonts w:asciiTheme="majorHAnsi" w:hAnsiTheme="majorHAnsi" w:cstheme="majorHAnsi"/>
          <w:sz w:val="24"/>
          <w:szCs w:val="24"/>
        </w:rPr>
      </w:pPr>
      <w:r>
        <w:rPr>
          <w:rFonts w:asciiTheme="majorHAnsi" w:hAnsiTheme="majorHAnsi" w:cstheme="majorHAnsi"/>
          <w:b/>
          <w:bCs/>
          <w:sz w:val="24"/>
          <w:szCs w:val="24"/>
        </w:rPr>
        <w:t xml:space="preserve">Bước </w:t>
      </w:r>
      <w:r w:rsidR="00643243">
        <w:rPr>
          <w:rFonts w:asciiTheme="majorHAnsi" w:hAnsiTheme="majorHAnsi" w:cstheme="majorHAnsi"/>
          <w:b/>
          <w:bCs/>
          <w:sz w:val="24"/>
          <w:szCs w:val="24"/>
        </w:rPr>
        <w:t>3</w:t>
      </w:r>
      <w:r>
        <w:rPr>
          <w:rFonts w:asciiTheme="majorHAnsi" w:hAnsiTheme="majorHAnsi" w:cstheme="majorHAnsi"/>
          <w:b/>
          <w:bCs/>
          <w:sz w:val="24"/>
          <w:szCs w:val="24"/>
        </w:rPr>
        <w:t>:</w:t>
      </w:r>
      <w:r>
        <w:rPr>
          <w:rFonts w:asciiTheme="majorHAnsi" w:hAnsiTheme="majorHAnsi" w:cstheme="majorHAnsi"/>
          <w:sz w:val="24"/>
          <w:szCs w:val="24"/>
        </w:rPr>
        <w:t xml:space="preserve"> Trên màn hình quản lý đề nghị mua bán ngoại tệ, tại form tìm kiếm người dùng nhập/chọn dữ liệu để truy vấn đề nghị mua bán ngoại tệ</w:t>
      </w:r>
      <w:r w:rsidR="00643243">
        <w:rPr>
          <w:rFonts w:asciiTheme="majorHAnsi" w:hAnsiTheme="majorHAnsi" w:cstheme="majorHAnsi"/>
          <w:sz w:val="24"/>
          <w:szCs w:val="24"/>
        </w:rPr>
        <w:t xml:space="preserve"> →</w:t>
      </w:r>
      <w:r>
        <w:rPr>
          <w:rFonts w:asciiTheme="majorHAnsi" w:hAnsiTheme="majorHAnsi" w:cstheme="majorHAnsi"/>
          <w:sz w:val="24"/>
          <w:szCs w:val="24"/>
        </w:rPr>
        <w:t xml:space="preserve"> Nhấn nút </w:t>
      </w:r>
      <w:r w:rsidR="00643243">
        <w:rPr>
          <w:rFonts w:asciiTheme="majorHAnsi" w:hAnsiTheme="majorHAnsi" w:cstheme="majorHAnsi"/>
          <w:sz w:val="24"/>
          <w:szCs w:val="24"/>
        </w:rPr>
        <w:t>“</w:t>
      </w:r>
      <w:r>
        <w:rPr>
          <w:rFonts w:asciiTheme="majorHAnsi" w:hAnsiTheme="majorHAnsi" w:cstheme="majorHAnsi"/>
          <w:sz w:val="24"/>
          <w:szCs w:val="24"/>
        </w:rPr>
        <w:t>Tìm kiếm</w:t>
      </w:r>
      <w:r w:rsidR="00643243">
        <w:rPr>
          <w:rFonts w:asciiTheme="majorHAnsi" w:hAnsiTheme="majorHAnsi" w:cstheme="majorHAnsi"/>
          <w:sz w:val="24"/>
          <w:szCs w:val="24"/>
        </w:rPr>
        <w:t>”</w:t>
      </w:r>
    </w:p>
    <w:p w14:paraId="681FB560" w14:textId="77777777" w:rsidR="0094684D" w:rsidRPr="00624254" w:rsidRDefault="0094684D" w:rsidP="0094684D">
      <w:pPr>
        <w:pStyle w:val="BodyText"/>
        <w:tabs>
          <w:tab w:val="left" w:pos="709"/>
          <w:tab w:val="left" w:pos="851"/>
        </w:tabs>
        <w:spacing w:after="240" w:line="240" w:lineRule="atLeast"/>
        <w:ind w:left="633"/>
        <w:rPr>
          <w:rFonts w:asciiTheme="majorHAnsi" w:hAnsiTheme="majorHAnsi" w:cstheme="majorHAnsi"/>
          <w:b/>
          <w:sz w:val="24"/>
          <w:szCs w:val="24"/>
        </w:rPr>
      </w:pPr>
      <w:r w:rsidRPr="00624254">
        <w:rPr>
          <w:rFonts w:asciiTheme="majorHAnsi" w:hAnsiTheme="majorHAnsi" w:cstheme="majorHAnsi"/>
          <w:b/>
          <w:sz w:val="24"/>
          <w:szCs w:val="24"/>
        </w:rPr>
        <w:t>Điều kiện kết thúc nghiệp vụ:</w:t>
      </w:r>
    </w:p>
    <w:p w14:paraId="7B8EDD9D" w14:textId="7F62341D" w:rsidR="008F3A03" w:rsidRPr="002038BF" w:rsidRDefault="0094684D" w:rsidP="002038BF">
      <w:pPr>
        <w:pStyle w:val="BodyText"/>
        <w:numPr>
          <w:ilvl w:val="0"/>
          <w:numId w:val="29"/>
        </w:numPr>
        <w:tabs>
          <w:tab w:val="left" w:pos="709"/>
          <w:tab w:val="left" w:pos="851"/>
        </w:tabs>
        <w:spacing w:after="240" w:line="240" w:lineRule="atLeast"/>
        <w:ind w:left="993"/>
        <w:rPr>
          <w:rFonts w:asciiTheme="majorHAnsi" w:hAnsiTheme="majorHAnsi" w:cstheme="majorHAnsi"/>
          <w:sz w:val="24"/>
          <w:szCs w:val="24"/>
        </w:rPr>
      </w:pPr>
      <w:r>
        <w:rPr>
          <w:rFonts w:asciiTheme="majorHAnsi" w:hAnsiTheme="majorHAnsi" w:cstheme="majorHAnsi"/>
          <w:sz w:val="24"/>
          <w:szCs w:val="24"/>
        </w:rPr>
        <w:t>Hiển thị màn hình quản lý hồ sơ đề nghị mua bán ngoại tệ.</w:t>
      </w:r>
    </w:p>
    <w:p w14:paraId="42EB0EF2" w14:textId="6C68F027" w:rsidR="002038BF" w:rsidRDefault="002038BF" w:rsidP="002038BF">
      <w:pPr>
        <w:pStyle w:val="BodyText"/>
        <w:numPr>
          <w:ilvl w:val="0"/>
          <w:numId w:val="29"/>
        </w:numPr>
        <w:tabs>
          <w:tab w:val="left" w:pos="709"/>
          <w:tab w:val="left" w:pos="851"/>
        </w:tabs>
        <w:spacing w:after="240" w:line="240" w:lineRule="atLeast"/>
        <w:ind w:left="993"/>
        <w:rPr>
          <w:rFonts w:asciiTheme="majorHAnsi" w:hAnsiTheme="majorHAnsi" w:cstheme="majorHAnsi"/>
          <w:sz w:val="24"/>
          <w:szCs w:val="24"/>
        </w:rPr>
      </w:pPr>
      <w:r>
        <w:rPr>
          <w:rFonts w:asciiTheme="majorHAnsi" w:hAnsiTheme="majorHAnsi" w:cstheme="majorHAnsi"/>
          <w:sz w:val="24"/>
          <w:szCs w:val="24"/>
        </w:rPr>
        <w:t>Danh sách hiển thị mặc định dữ liệu theo ngày đăng nhập.</w:t>
      </w:r>
    </w:p>
    <w:p w14:paraId="10D20407" w14:textId="1E5CBFD4" w:rsidR="002038BF" w:rsidRDefault="002038BF" w:rsidP="002038BF">
      <w:pPr>
        <w:pStyle w:val="BodyText"/>
        <w:numPr>
          <w:ilvl w:val="0"/>
          <w:numId w:val="29"/>
        </w:numPr>
        <w:tabs>
          <w:tab w:val="left" w:pos="709"/>
          <w:tab w:val="left" w:pos="851"/>
        </w:tabs>
        <w:spacing w:after="240" w:line="240" w:lineRule="atLeast"/>
        <w:ind w:left="993"/>
        <w:rPr>
          <w:rFonts w:asciiTheme="majorHAnsi" w:hAnsiTheme="majorHAnsi" w:cstheme="majorHAnsi"/>
          <w:sz w:val="24"/>
          <w:szCs w:val="24"/>
        </w:rPr>
      </w:pPr>
      <w:r>
        <w:rPr>
          <w:rFonts w:asciiTheme="majorHAnsi" w:hAnsiTheme="majorHAnsi" w:cstheme="majorHAnsi"/>
          <w:sz w:val="24"/>
          <w:szCs w:val="24"/>
        </w:rPr>
        <w:t>Sau khi thực hiện truy vấn thông tin đề nghị:</w:t>
      </w:r>
    </w:p>
    <w:p w14:paraId="629A61E5" w14:textId="77777777" w:rsidR="002038BF" w:rsidRPr="00774939" w:rsidRDefault="002038BF" w:rsidP="002038BF">
      <w:pPr>
        <w:pStyle w:val="BodyText"/>
        <w:numPr>
          <w:ilvl w:val="0"/>
          <w:numId w:val="57"/>
        </w:numPr>
        <w:tabs>
          <w:tab w:val="left" w:pos="709"/>
          <w:tab w:val="left" w:pos="851"/>
        </w:tabs>
        <w:spacing w:after="240" w:line="240" w:lineRule="atLeast"/>
        <w:rPr>
          <w:rFonts w:asciiTheme="majorHAnsi" w:hAnsiTheme="majorHAnsi" w:cstheme="majorHAnsi"/>
          <w:sz w:val="24"/>
          <w:szCs w:val="24"/>
        </w:rPr>
      </w:pPr>
      <w:r>
        <w:rPr>
          <w:rFonts w:asciiTheme="majorHAnsi" w:hAnsiTheme="majorHAnsi" w:cstheme="majorHAnsi"/>
          <w:sz w:val="24"/>
          <w:szCs w:val="24"/>
        </w:rPr>
        <w:t>Truy vấn thành công:</w:t>
      </w:r>
      <w:r w:rsidRPr="00774939">
        <w:rPr>
          <w:rFonts w:asciiTheme="majorHAnsi" w:hAnsiTheme="majorHAnsi" w:cstheme="majorHAnsi"/>
          <w:sz w:val="24"/>
          <w:szCs w:val="24"/>
        </w:rPr>
        <w:t xml:space="preserve"> </w:t>
      </w:r>
      <w:r>
        <w:rPr>
          <w:rFonts w:asciiTheme="majorHAnsi" w:hAnsiTheme="majorHAnsi" w:cstheme="majorHAnsi"/>
          <w:sz w:val="24"/>
          <w:szCs w:val="24"/>
        </w:rPr>
        <w:t>Hiển thị các bản ghi thông tin đề nghị cần tìm kiếm trên danh sách đề nghị mua bán ngoại tệ.</w:t>
      </w:r>
    </w:p>
    <w:p w14:paraId="6737DF89" w14:textId="57AA694E" w:rsidR="002038BF" w:rsidRPr="002038BF" w:rsidRDefault="002038BF" w:rsidP="002038BF">
      <w:pPr>
        <w:pStyle w:val="BodyText"/>
        <w:numPr>
          <w:ilvl w:val="0"/>
          <w:numId w:val="57"/>
        </w:numPr>
        <w:tabs>
          <w:tab w:val="left" w:pos="709"/>
          <w:tab w:val="left" w:pos="851"/>
        </w:tabs>
        <w:spacing w:after="240" w:line="240" w:lineRule="atLeast"/>
        <w:rPr>
          <w:rFonts w:asciiTheme="majorHAnsi" w:hAnsiTheme="majorHAnsi" w:cstheme="majorHAnsi"/>
          <w:sz w:val="24"/>
          <w:szCs w:val="24"/>
        </w:rPr>
      </w:pPr>
      <w:r>
        <w:rPr>
          <w:rFonts w:asciiTheme="majorHAnsi" w:hAnsiTheme="majorHAnsi" w:cstheme="majorHAnsi"/>
          <w:sz w:val="24"/>
          <w:szCs w:val="24"/>
        </w:rPr>
        <w:t>Truy vấn thất bại</w:t>
      </w:r>
      <w:r w:rsidRPr="00774939">
        <w:rPr>
          <w:rFonts w:asciiTheme="majorHAnsi" w:hAnsiTheme="majorHAnsi" w:cstheme="majorHAnsi"/>
          <w:sz w:val="24"/>
          <w:szCs w:val="24"/>
        </w:rPr>
        <w:t xml:space="preserve">: Hệ thống hiển thị </w:t>
      </w:r>
      <w:r>
        <w:rPr>
          <w:rFonts w:asciiTheme="majorHAnsi" w:hAnsiTheme="majorHAnsi" w:cstheme="majorHAnsi"/>
          <w:sz w:val="24"/>
          <w:szCs w:val="24"/>
        </w:rPr>
        <w:t>thông báo lỗi hoặc tìm thấy kết quả.</w:t>
      </w:r>
    </w:p>
    <w:p w14:paraId="4CD3B733" w14:textId="77777777" w:rsidR="0094684D" w:rsidRPr="00774939" w:rsidRDefault="0094684D" w:rsidP="0094684D">
      <w:pPr>
        <w:pStyle w:val="Heading3"/>
        <w:numPr>
          <w:ilvl w:val="2"/>
          <w:numId w:val="1"/>
        </w:numPr>
        <w:rPr>
          <w:rFonts w:cstheme="majorHAnsi"/>
          <w:noProof/>
          <w:sz w:val="24"/>
          <w:szCs w:val="24"/>
        </w:rPr>
      </w:pPr>
      <w:bookmarkStart w:id="573" w:name="_Toc209883877"/>
      <w:r w:rsidRPr="00774939">
        <w:rPr>
          <w:rFonts w:cstheme="majorHAnsi"/>
          <w:noProof/>
          <w:sz w:val="24"/>
          <w:szCs w:val="24"/>
        </w:rPr>
        <w:lastRenderedPageBreak/>
        <w:t xml:space="preserve">Mô tả </w:t>
      </w:r>
      <w:r>
        <w:rPr>
          <w:rFonts w:cstheme="majorHAnsi"/>
          <w:noProof/>
          <w:sz w:val="24"/>
          <w:szCs w:val="24"/>
        </w:rPr>
        <w:t>trường/cột</w:t>
      </w:r>
      <w:r w:rsidRPr="00774939">
        <w:rPr>
          <w:rFonts w:cstheme="majorHAnsi"/>
          <w:noProof/>
          <w:sz w:val="24"/>
          <w:szCs w:val="24"/>
        </w:rPr>
        <w:t xml:space="preserve"> thông tin</w:t>
      </w:r>
      <w:r>
        <w:rPr>
          <w:rFonts w:cstheme="majorHAnsi"/>
          <w:noProof/>
          <w:sz w:val="24"/>
          <w:szCs w:val="24"/>
        </w:rPr>
        <w:t>/nút tác vụ quản lý đề nghị mua bán ngoại tệ</w:t>
      </w:r>
      <w:bookmarkEnd w:id="573"/>
    </w:p>
    <w:tbl>
      <w:tblPr>
        <w:tblStyle w:val="HRTTableStyle11"/>
        <w:tblW w:w="0" w:type="auto"/>
        <w:tblLayout w:type="fixed"/>
        <w:tblLook w:val="04A0" w:firstRow="1" w:lastRow="0" w:firstColumn="1" w:lastColumn="0" w:noHBand="0" w:noVBand="1"/>
      </w:tblPr>
      <w:tblGrid>
        <w:gridCol w:w="988"/>
        <w:gridCol w:w="1559"/>
        <w:gridCol w:w="1272"/>
        <w:gridCol w:w="913"/>
        <w:gridCol w:w="929"/>
        <w:gridCol w:w="1042"/>
        <w:gridCol w:w="2359"/>
      </w:tblGrid>
      <w:tr w:rsidR="0094684D" w:rsidRPr="00644FCA" w14:paraId="7B14FDCC"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hideMark/>
          </w:tcPr>
          <w:p w14:paraId="71280B1F" w14:textId="77777777" w:rsidR="0094684D" w:rsidRPr="00644FCA" w:rsidRDefault="0094684D" w:rsidP="00BF1D45">
            <w:pPr>
              <w:tabs>
                <w:tab w:val="left" w:pos="519"/>
              </w:tabs>
              <w:spacing w:after="160" w:line="256" w:lineRule="auto"/>
              <w:ind w:right="-21" w:hanging="21"/>
              <w:jc w:val="center"/>
              <w:rPr>
                <w:rFonts w:asciiTheme="majorHAnsi" w:hAnsiTheme="majorHAnsi" w:cstheme="majorHAnsi"/>
                <w:b/>
                <w:sz w:val="24"/>
                <w:szCs w:val="24"/>
              </w:rPr>
            </w:pPr>
            <w:r w:rsidRPr="00644FCA">
              <w:rPr>
                <w:rFonts w:asciiTheme="majorHAnsi" w:hAnsiTheme="majorHAnsi" w:cstheme="majorHAnsi"/>
                <w:b/>
                <w:sz w:val="24"/>
                <w:szCs w:val="24"/>
              </w:rPr>
              <w:t>STT</w:t>
            </w:r>
          </w:p>
        </w:tc>
        <w:tc>
          <w:tcPr>
            <w:tcW w:w="1559" w:type="dxa"/>
            <w:tcBorders>
              <w:top w:val="single" w:sz="4" w:space="0" w:color="000000"/>
              <w:left w:val="single" w:sz="4" w:space="0" w:color="000000"/>
              <w:bottom w:val="single" w:sz="4" w:space="0" w:color="000000"/>
              <w:right w:val="single" w:sz="4" w:space="0" w:color="000000"/>
            </w:tcBorders>
            <w:hideMark/>
          </w:tcPr>
          <w:p w14:paraId="283F9E2C" w14:textId="77777777" w:rsidR="0094684D" w:rsidRPr="00644FCA" w:rsidRDefault="0094684D" w:rsidP="00BF1D45">
            <w:pPr>
              <w:spacing w:after="160" w:line="256" w:lineRule="auto"/>
              <w:ind w:firstLine="0"/>
              <w:jc w:val="center"/>
              <w:rPr>
                <w:rFonts w:asciiTheme="majorHAnsi" w:hAnsiTheme="majorHAnsi" w:cstheme="majorHAnsi"/>
                <w:b/>
                <w:sz w:val="24"/>
                <w:szCs w:val="24"/>
              </w:rPr>
            </w:pPr>
            <w:r>
              <w:rPr>
                <w:rFonts w:asciiTheme="majorHAnsi" w:hAnsiTheme="majorHAnsi" w:cstheme="majorHAnsi"/>
                <w:b/>
                <w:sz w:val="24"/>
                <w:szCs w:val="24"/>
              </w:rPr>
              <w:t>Trường/Cột</w:t>
            </w:r>
            <w:r w:rsidRPr="00644FCA">
              <w:rPr>
                <w:rFonts w:asciiTheme="majorHAnsi" w:hAnsiTheme="majorHAnsi" w:cstheme="majorHAnsi"/>
                <w:b/>
                <w:sz w:val="24"/>
                <w:szCs w:val="24"/>
              </w:rPr>
              <w:t xml:space="preserve"> thông tin</w:t>
            </w:r>
          </w:p>
        </w:tc>
        <w:tc>
          <w:tcPr>
            <w:tcW w:w="1272" w:type="dxa"/>
            <w:tcBorders>
              <w:top w:val="single" w:sz="4" w:space="0" w:color="000000"/>
              <w:left w:val="single" w:sz="4" w:space="0" w:color="000000"/>
              <w:bottom w:val="single" w:sz="4" w:space="0" w:color="000000"/>
              <w:right w:val="single" w:sz="4" w:space="0" w:color="000000"/>
            </w:tcBorders>
            <w:hideMark/>
          </w:tcPr>
          <w:p w14:paraId="2BA3C5D8" w14:textId="77777777" w:rsidR="0094684D" w:rsidRPr="00644FCA" w:rsidRDefault="0094684D" w:rsidP="00BF1D45">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b/>
                <w:sz w:val="24"/>
                <w:szCs w:val="24"/>
              </w:rPr>
              <w:t>Kiểu dữ liệu</w:t>
            </w:r>
          </w:p>
        </w:tc>
        <w:tc>
          <w:tcPr>
            <w:tcW w:w="913" w:type="dxa"/>
            <w:tcBorders>
              <w:top w:val="single" w:sz="4" w:space="0" w:color="000000"/>
              <w:left w:val="single" w:sz="4" w:space="0" w:color="000000"/>
              <w:bottom w:val="single" w:sz="4" w:space="0" w:color="000000"/>
              <w:right w:val="single" w:sz="4" w:space="0" w:color="000000"/>
            </w:tcBorders>
            <w:hideMark/>
          </w:tcPr>
          <w:p w14:paraId="44E9AA5D" w14:textId="77777777" w:rsidR="0094684D" w:rsidRPr="00644FCA" w:rsidRDefault="0094684D" w:rsidP="00BF1D45">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b/>
                <w:sz w:val="24"/>
                <w:szCs w:val="24"/>
              </w:rPr>
              <w:t>Bắt buộc</w:t>
            </w:r>
          </w:p>
        </w:tc>
        <w:tc>
          <w:tcPr>
            <w:tcW w:w="929" w:type="dxa"/>
            <w:tcBorders>
              <w:top w:val="single" w:sz="4" w:space="0" w:color="000000"/>
              <w:left w:val="single" w:sz="4" w:space="0" w:color="000000"/>
              <w:bottom w:val="single" w:sz="4" w:space="0" w:color="000000"/>
              <w:right w:val="single" w:sz="4" w:space="0" w:color="000000"/>
            </w:tcBorders>
          </w:tcPr>
          <w:p w14:paraId="533982C8" w14:textId="77777777" w:rsidR="0094684D" w:rsidRPr="00644FCA" w:rsidRDefault="0094684D" w:rsidP="00BF1D45">
            <w:pPr>
              <w:spacing w:line="256" w:lineRule="auto"/>
              <w:ind w:firstLine="0"/>
              <w:jc w:val="center"/>
              <w:rPr>
                <w:rFonts w:asciiTheme="majorHAnsi" w:hAnsiTheme="majorHAnsi" w:cstheme="majorHAnsi"/>
                <w:b/>
                <w:sz w:val="24"/>
                <w:szCs w:val="24"/>
              </w:rPr>
            </w:pPr>
            <w:r w:rsidRPr="00644FCA">
              <w:rPr>
                <w:rFonts w:asciiTheme="majorHAnsi" w:hAnsiTheme="majorHAnsi" w:cstheme="majorHAnsi"/>
                <w:b/>
                <w:sz w:val="24"/>
                <w:szCs w:val="24"/>
              </w:rPr>
              <w:t>Được cập nhật</w:t>
            </w:r>
          </w:p>
        </w:tc>
        <w:tc>
          <w:tcPr>
            <w:tcW w:w="1042" w:type="dxa"/>
            <w:tcBorders>
              <w:top w:val="single" w:sz="4" w:space="0" w:color="000000"/>
              <w:left w:val="single" w:sz="4" w:space="0" w:color="000000"/>
              <w:bottom w:val="single" w:sz="4" w:space="0" w:color="000000"/>
              <w:right w:val="single" w:sz="4" w:space="0" w:color="000000"/>
            </w:tcBorders>
            <w:hideMark/>
          </w:tcPr>
          <w:p w14:paraId="605B1A0E" w14:textId="77777777" w:rsidR="0094684D" w:rsidRPr="00644FCA" w:rsidRDefault="0094684D" w:rsidP="00BF1D45">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b/>
                <w:sz w:val="24"/>
                <w:szCs w:val="24"/>
              </w:rPr>
              <w:t>Giá trị mặc định</w:t>
            </w:r>
          </w:p>
        </w:tc>
        <w:tc>
          <w:tcPr>
            <w:tcW w:w="2359" w:type="dxa"/>
            <w:tcBorders>
              <w:top w:val="single" w:sz="4" w:space="0" w:color="000000"/>
              <w:left w:val="single" w:sz="4" w:space="0" w:color="000000"/>
              <w:bottom w:val="single" w:sz="4" w:space="0" w:color="000000"/>
              <w:right w:val="single" w:sz="4" w:space="0" w:color="000000"/>
            </w:tcBorders>
            <w:hideMark/>
          </w:tcPr>
          <w:p w14:paraId="22037E67" w14:textId="77777777" w:rsidR="0094684D" w:rsidRPr="00644FCA" w:rsidRDefault="0094684D" w:rsidP="00BF1D45">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b/>
                <w:sz w:val="24"/>
                <w:szCs w:val="24"/>
              </w:rPr>
              <w:t>Mô tả</w:t>
            </w:r>
          </w:p>
        </w:tc>
      </w:tr>
      <w:tr w:rsidR="0094684D" w:rsidRPr="00644FCA" w14:paraId="53C8E13E" w14:textId="77777777" w:rsidTr="00BF1D45">
        <w:trPr>
          <w:trHeight w:val="533"/>
        </w:trPr>
        <w:tc>
          <w:tcPr>
            <w:tcW w:w="9062" w:type="dxa"/>
            <w:gridSpan w:val="7"/>
            <w:tcBorders>
              <w:top w:val="single" w:sz="4" w:space="0" w:color="000000"/>
              <w:left w:val="single" w:sz="4" w:space="0" w:color="000000"/>
              <w:bottom w:val="single" w:sz="4" w:space="0" w:color="000000"/>
              <w:right w:val="single" w:sz="4" w:space="0" w:color="000000"/>
            </w:tcBorders>
          </w:tcPr>
          <w:p w14:paraId="6F5966C7" w14:textId="77777777" w:rsidR="0094684D" w:rsidRPr="001339A8" w:rsidRDefault="0094684D" w:rsidP="00BF1D45">
            <w:pPr>
              <w:spacing w:after="160" w:line="256" w:lineRule="auto"/>
              <w:ind w:firstLine="0"/>
              <w:rPr>
                <w:rFonts w:asciiTheme="majorHAnsi" w:hAnsiTheme="majorHAnsi" w:cstheme="majorHAnsi"/>
                <w:b/>
                <w:bCs/>
                <w:sz w:val="24"/>
                <w:szCs w:val="24"/>
              </w:rPr>
            </w:pPr>
            <w:r w:rsidRPr="001339A8">
              <w:rPr>
                <w:rFonts w:asciiTheme="majorHAnsi" w:hAnsiTheme="majorHAnsi" w:cstheme="majorHAnsi"/>
                <w:b/>
                <w:bCs/>
                <w:sz w:val="24"/>
                <w:szCs w:val="24"/>
              </w:rPr>
              <w:t>Tìm kiếm</w:t>
            </w:r>
          </w:p>
        </w:tc>
      </w:tr>
      <w:tr w:rsidR="0094684D" w:rsidRPr="00644FCA" w14:paraId="385AFC20"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5C75F897" w14:textId="77777777" w:rsidR="0094684D" w:rsidRPr="00B417F9" w:rsidRDefault="0094684D" w:rsidP="00BF1D45">
            <w:pPr>
              <w:pStyle w:val="ListParagraph"/>
              <w:numPr>
                <w:ilvl w:val="0"/>
                <w:numId w:val="37"/>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4CE965E"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Mã hồ sơ</w:t>
            </w:r>
          </w:p>
        </w:tc>
        <w:tc>
          <w:tcPr>
            <w:tcW w:w="1272" w:type="dxa"/>
            <w:tcBorders>
              <w:top w:val="single" w:sz="4" w:space="0" w:color="000000"/>
              <w:left w:val="single" w:sz="4" w:space="0" w:color="000000"/>
              <w:bottom w:val="single" w:sz="4" w:space="0" w:color="000000"/>
              <w:right w:val="single" w:sz="4" w:space="0" w:color="000000"/>
            </w:tcBorders>
          </w:tcPr>
          <w:p w14:paraId="746B61FF" w14:textId="77777777" w:rsidR="0094684D" w:rsidRPr="00230695"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569B6946" w14:textId="77777777" w:rsidR="0094684D" w:rsidRPr="00230695"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929" w:type="dxa"/>
            <w:tcBorders>
              <w:top w:val="single" w:sz="4" w:space="0" w:color="000000"/>
              <w:left w:val="single" w:sz="4" w:space="0" w:color="000000"/>
              <w:bottom w:val="single" w:sz="4" w:space="0" w:color="000000"/>
              <w:right w:val="single" w:sz="4" w:space="0" w:color="000000"/>
            </w:tcBorders>
          </w:tcPr>
          <w:p w14:paraId="2322832A" w14:textId="77777777" w:rsidR="0094684D" w:rsidRPr="00230695"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7E0EA8D6" w14:textId="77777777" w:rsidR="0094684D" w:rsidRPr="00230695"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13701DFE"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mã hồ sơ đề nghị mua bán ngoại tệ.</w:t>
            </w:r>
          </w:p>
          <w:p w14:paraId="4F3B63AD"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Mã do hệ thống SmartForm tự sinh theo thứ tự tăng dần.</w:t>
            </w:r>
          </w:p>
          <w:p w14:paraId="346BCBD9" w14:textId="57E41C3B"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xml:space="preserve">- Định dạng: </w:t>
            </w:r>
            <w:ins w:id="574" w:author="Nguyen Duc Anh" w:date="2025-09-26T10:50:00Z">
              <w:r w:rsidR="00D71475">
                <w:rPr>
                  <w:rFonts w:asciiTheme="majorHAnsi" w:hAnsiTheme="majorHAnsi" w:cstheme="majorHAnsi"/>
                  <w:sz w:val="24"/>
                  <w:szCs w:val="24"/>
                </w:rPr>
                <w:t xml:space="preserve">yy/mm/dd </w:t>
              </w:r>
            </w:ins>
            <w:del w:id="575" w:author="Nguyen Duc Anh" w:date="2025-09-26T10:50:00Z">
              <w:r w:rsidDel="00D71475">
                <w:rPr>
                  <w:rFonts w:asciiTheme="majorHAnsi" w:hAnsiTheme="majorHAnsi" w:cstheme="majorHAnsi"/>
                  <w:sz w:val="24"/>
                  <w:szCs w:val="24"/>
                </w:rPr>
                <w:delText>dd/mm/yyyy</w:delText>
              </w:r>
            </w:del>
            <w:r>
              <w:rPr>
                <w:rFonts w:asciiTheme="majorHAnsi" w:hAnsiTheme="majorHAnsi" w:cstheme="majorHAnsi"/>
                <w:sz w:val="24"/>
                <w:szCs w:val="24"/>
              </w:rPr>
              <w:t xml:space="preserve"> + mã chi nhánh/pgd + 5 số tự</w:t>
            </w:r>
            <w:ins w:id="576" w:author="Nguyen Duc Anh" w:date="2025-09-26T10:50:00Z">
              <w:r w:rsidR="00AE49E9">
                <w:rPr>
                  <w:rFonts w:asciiTheme="majorHAnsi" w:hAnsiTheme="majorHAnsi" w:cstheme="majorHAnsi"/>
                  <w:sz w:val="24"/>
                  <w:szCs w:val="24"/>
                </w:rPr>
                <w:t xml:space="preserve"> nhiên</w:t>
              </w:r>
            </w:ins>
            <w:r>
              <w:rPr>
                <w:rFonts w:asciiTheme="majorHAnsi" w:hAnsiTheme="majorHAnsi" w:cstheme="majorHAnsi"/>
                <w:sz w:val="24"/>
                <w:szCs w:val="24"/>
              </w:rPr>
              <w:t>:</w:t>
            </w:r>
          </w:p>
          <w:p w14:paraId="2678222B" w14:textId="2EF86B2B"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xml:space="preserve">+ </w:t>
            </w:r>
            <w:ins w:id="577" w:author="Nguyen Duc Anh" w:date="2025-09-26T10:55:00Z">
              <w:r w:rsidR="005819F6">
                <w:rPr>
                  <w:rFonts w:asciiTheme="majorHAnsi" w:hAnsiTheme="majorHAnsi" w:cstheme="majorHAnsi"/>
                  <w:sz w:val="24"/>
                  <w:szCs w:val="24"/>
                </w:rPr>
                <w:t>yy/mm/dd</w:t>
              </w:r>
            </w:ins>
            <w:del w:id="578" w:author="Nguyen Duc Anh" w:date="2025-09-26T10:55:00Z">
              <w:r w:rsidDel="005819F6">
                <w:rPr>
                  <w:rFonts w:asciiTheme="majorHAnsi" w:hAnsiTheme="majorHAnsi" w:cstheme="majorHAnsi"/>
                  <w:sz w:val="24"/>
                  <w:szCs w:val="24"/>
                </w:rPr>
                <w:delText>dd/mm/yyyy</w:delText>
              </w:r>
            </w:del>
            <w:r>
              <w:rPr>
                <w:rFonts w:asciiTheme="majorHAnsi" w:hAnsiTheme="majorHAnsi" w:cstheme="majorHAnsi"/>
                <w:sz w:val="24"/>
                <w:szCs w:val="24"/>
              </w:rPr>
              <w:t xml:space="preserve">: </w:t>
            </w:r>
            <w:del w:id="579" w:author="Nguyen Duc Anh" w:date="2025-09-26T10:56:00Z">
              <w:r w:rsidDel="00FE04AD">
                <w:rPr>
                  <w:rFonts w:asciiTheme="majorHAnsi" w:hAnsiTheme="majorHAnsi" w:cstheme="majorHAnsi"/>
                  <w:sz w:val="24"/>
                  <w:szCs w:val="24"/>
                </w:rPr>
                <w:delText>ngày tháng năm</w:delText>
              </w:r>
            </w:del>
            <w:ins w:id="580" w:author="Nguyen Duc Anh" w:date="2025-09-26T10:56:00Z">
              <w:r w:rsidR="00FE04AD">
                <w:rPr>
                  <w:rFonts w:asciiTheme="majorHAnsi" w:hAnsiTheme="majorHAnsi" w:cstheme="majorHAnsi"/>
                  <w:sz w:val="24"/>
                  <w:szCs w:val="24"/>
                </w:rPr>
                <w:t>năm tháng ngày</w:t>
              </w:r>
            </w:ins>
            <w:r>
              <w:rPr>
                <w:rFonts w:asciiTheme="majorHAnsi" w:hAnsiTheme="majorHAnsi" w:cstheme="majorHAnsi"/>
                <w:sz w:val="24"/>
                <w:szCs w:val="24"/>
              </w:rPr>
              <w:t xml:space="preserve"> </w:t>
            </w:r>
            <w:ins w:id="581" w:author="Nguyen Duc Anh" w:date="2025-09-26T10:56:00Z">
              <w:r w:rsidR="003F3DEE">
                <w:rPr>
                  <w:rFonts w:asciiTheme="majorHAnsi" w:hAnsiTheme="majorHAnsi" w:cstheme="majorHAnsi"/>
                  <w:sz w:val="24"/>
                  <w:szCs w:val="24"/>
                </w:rPr>
                <w:t>lập</w:t>
              </w:r>
            </w:ins>
            <w:del w:id="582" w:author="Nguyen Duc Anh" w:date="2025-09-26T10:56:00Z">
              <w:r w:rsidDel="003F3DEE">
                <w:rPr>
                  <w:rFonts w:asciiTheme="majorHAnsi" w:hAnsiTheme="majorHAnsi" w:cstheme="majorHAnsi"/>
                  <w:sz w:val="24"/>
                  <w:szCs w:val="24"/>
                </w:rPr>
                <w:delText>thêm mới</w:delText>
              </w:r>
            </w:del>
            <w:r>
              <w:rPr>
                <w:rFonts w:asciiTheme="majorHAnsi" w:hAnsiTheme="majorHAnsi" w:cstheme="majorHAnsi"/>
                <w:sz w:val="24"/>
                <w:szCs w:val="24"/>
              </w:rPr>
              <w:t xml:space="preserve"> đề nghị</w:t>
            </w:r>
          </w:p>
          <w:p w14:paraId="69C39965"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mã chi nhánh/pgd: mã chi nhánh hoặc mã phòng giao dịch theo thông tin giao dịch viên.</w:t>
            </w:r>
          </w:p>
          <w:p w14:paraId="0FE0A65D" w14:textId="77777777" w:rsidR="0094684D" w:rsidRPr="00230695"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+ 5 số tự nhiên: 5 số tự nhiên tăng dần theo mỗi hồ sơ, bắt đầu từ “00001”</w:t>
            </w:r>
          </w:p>
        </w:tc>
      </w:tr>
      <w:tr w:rsidR="0094684D" w:rsidRPr="00644FCA" w14:paraId="04D1BE0D"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15873643" w14:textId="77777777" w:rsidR="0094684D" w:rsidRPr="00B417F9" w:rsidRDefault="0094684D" w:rsidP="00BF1D45">
            <w:pPr>
              <w:pStyle w:val="ListParagraph"/>
              <w:numPr>
                <w:ilvl w:val="0"/>
                <w:numId w:val="37"/>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F396B9F"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Khoảng ngày:</w:t>
            </w:r>
          </w:p>
          <w:p w14:paraId="58E2B74F" w14:textId="77777777" w:rsidR="0094684D" w:rsidRPr="00230695"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Ngày bắt đầu</w:t>
            </w:r>
          </w:p>
        </w:tc>
        <w:tc>
          <w:tcPr>
            <w:tcW w:w="1272" w:type="dxa"/>
            <w:tcBorders>
              <w:top w:val="single" w:sz="4" w:space="0" w:color="000000"/>
              <w:left w:val="single" w:sz="4" w:space="0" w:color="000000"/>
              <w:bottom w:val="single" w:sz="4" w:space="0" w:color="000000"/>
              <w:right w:val="single" w:sz="4" w:space="0" w:color="000000"/>
            </w:tcBorders>
          </w:tcPr>
          <w:p w14:paraId="0C9F37FB" w14:textId="77777777" w:rsidR="0094684D" w:rsidRPr="00230695"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Date</w:t>
            </w:r>
          </w:p>
        </w:tc>
        <w:tc>
          <w:tcPr>
            <w:tcW w:w="913" w:type="dxa"/>
            <w:tcBorders>
              <w:top w:val="single" w:sz="4" w:space="0" w:color="000000"/>
              <w:left w:val="single" w:sz="4" w:space="0" w:color="000000"/>
              <w:bottom w:val="single" w:sz="4" w:space="0" w:color="000000"/>
              <w:right w:val="single" w:sz="4" w:space="0" w:color="000000"/>
            </w:tcBorders>
          </w:tcPr>
          <w:p w14:paraId="53334956" w14:textId="77777777" w:rsidR="0094684D" w:rsidRPr="00230695"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929" w:type="dxa"/>
            <w:tcBorders>
              <w:top w:val="single" w:sz="4" w:space="0" w:color="000000"/>
              <w:left w:val="single" w:sz="4" w:space="0" w:color="000000"/>
              <w:bottom w:val="single" w:sz="4" w:space="0" w:color="000000"/>
              <w:right w:val="single" w:sz="4" w:space="0" w:color="000000"/>
            </w:tcBorders>
          </w:tcPr>
          <w:p w14:paraId="71914813" w14:textId="77777777" w:rsidR="0094684D" w:rsidRPr="00230695"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6D86E6F4" w14:textId="77777777" w:rsidR="0094684D" w:rsidRPr="00230695"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6B5707C3" w14:textId="77777777" w:rsidR="0094684D" w:rsidRPr="00230695"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Nhập/chọn ngày tháng năm bắt đầu trong khoảng ngày đề nghị</w:t>
            </w:r>
          </w:p>
        </w:tc>
      </w:tr>
      <w:tr w:rsidR="0094684D" w:rsidRPr="00644FCA" w14:paraId="533A6DFB"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7D74B616" w14:textId="77777777" w:rsidR="0094684D" w:rsidRPr="00B417F9" w:rsidRDefault="0094684D" w:rsidP="00BF1D45">
            <w:pPr>
              <w:pStyle w:val="ListParagraph"/>
              <w:numPr>
                <w:ilvl w:val="0"/>
                <w:numId w:val="37"/>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017A6122"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Khoảng ngày:</w:t>
            </w:r>
          </w:p>
          <w:p w14:paraId="4EED01A2" w14:textId="77777777" w:rsidR="0094684D" w:rsidRPr="00230695"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Ngày kết thúc</w:t>
            </w:r>
          </w:p>
        </w:tc>
        <w:tc>
          <w:tcPr>
            <w:tcW w:w="1272" w:type="dxa"/>
            <w:tcBorders>
              <w:top w:val="single" w:sz="4" w:space="0" w:color="000000"/>
              <w:left w:val="single" w:sz="4" w:space="0" w:color="000000"/>
              <w:bottom w:val="single" w:sz="4" w:space="0" w:color="000000"/>
              <w:right w:val="single" w:sz="4" w:space="0" w:color="000000"/>
            </w:tcBorders>
          </w:tcPr>
          <w:p w14:paraId="75648B1A" w14:textId="77777777" w:rsidR="0094684D" w:rsidRPr="00230695"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Date</w:t>
            </w:r>
          </w:p>
        </w:tc>
        <w:tc>
          <w:tcPr>
            <w:tcW w:w="913" w:type="dxa"/>
            <w:tcBorders>
              <w:top w:val="single" w:sz="4" w:space="0" w:color="000000"/>
              <w:left w:val="single" w:sz="4" w:space="0" w:color="000000"/>
              <w:bottom w:val="single" w:sz="4" w:space="0" w:color="000000"/>
              <w:right w:val="single" w:sz="4" w:space="0" w:color="000000"/>
            </w:tcBorders>
          </w:tcPr>
          <w:p w14:paraId="2D39554A" w14:textId="77777777" w:rsidR="0094684D" w:rsidRPr="00230695" w:rsidRDefault="0094684D" w:rsidP="00BF1D45">
            <w:pPr>
              <w:spacing w:after="160" w:line="256" w:lineRule="auto"/>
              <w:ind w:firstLine="0"/>
              <w:jc w:val="both"/>
              <w:rPr>
                <w:rFonts w:asciiTheme="majorHAnsi" w:hAnsiTheme="majorHAnsi" w:cstheme="majorHAnsi"/>
                <w:sz w:val="24"/>
                <w:szCs w:val="24"/>
              </w:rPr>
            </w:pPr>
            <w:r>
              <w:rPr>
                <w:rFonts w:asciiTheme="majorHAnsi" w:hAnsiTheme="majorHAnsi" w:cstheme="majorHAnsi"/>
                <w:sz w:val="24"/>
                <w:szCs w:val="24"/>
              </w:rPr>
              <w:t>Không</w:t>
            </w:r>
          </w:p>
        </w:tc>
        <w:tc>
          <w:tcPr>
            <w:tcW w:w="929" w:type="dxa"/>
            <w:tcBorders>
              <w:top w:val="single" w:sz="4" w:space="0" w:color="000000"/>
              <w:left w:val="single" w:sz="4" w:space="0" w:color="000000"/>
              <w:bottom w:val="single" w:sz="4" w:space="0" w:color="000000"/>
              <w:right w:val="single" w:sz="4" w:space="0" w:color="000000"/>
            </w:tcBorders>
          </w:tcPr>
          <w:p w14:paraId="0B89C0A4" w14:textId="77777777" w:rsidR="0094684D" w:rsidRPr="00230695"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3EB0155E" w14:textId="77777777" w:rsidR="0094684D" w:rsidRPr="00230695"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04307D0F" w14:textId="77777777" w:rsidR="0094684D" w:rsidRPr="00230695"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Nhập/chọn ngày tháng năm bắt kết thúc trong khoảng ngày đề nghị</w:t>
            </w:r>
          </w:p>
        </w:tc>
      </w:tr>
      <w:tr w:rsidR="0094684D" w:rsidRPr="00644FCA" w14:paraId="096E4BA5"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039A259B" w14:textId="77777777" w:rsidR="0094684D" w:rsidRPr="00B417F9" w:rsidRDefault="0094684D" w:rsidP="00BF1D45">
            <w:pPr>
              <w:pStyle w:val="ListParagraph"/>
              <w:numPr>
                <w:ilvl w:val="0"/>
                <w:numId w:val="37"/>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4BA1629B"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Loại giấy tờ</w:t>
            </w:r>
          </w:p>
        </w:tc>
        <w:tc>
          <w:tcPr>
            <w:tcW w:w="1272" w:type="dxa"/>
            <w:tcBorders>
              <w:top w:val="single" w:sz="4" w:space="0" w:color="000000"/>
              <w:left w:val="single" w:sz="4" w:space="0" w:color="000000"/>
              <w:bottom w:val="single" w:sz="4" w:space="0" w:color="000000"/>
              <w:right w:val="single" w:sz="4" w:space="0" w:color="000000"/>
            </w:tcBorders>
          </w:tcPr>
          <w:p w14:paraId="0950B019"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Dropdownlist</w:t>
            </w:r>
          </w:p>
        </w:tc>
        <w:tc>
          <w:tcPr>
            <w:tcW w:w="913" w:type="dxa"/>
            <w:tcBorders>
              <w:top w:val="single" w:sz="4" w:space="0" w:color="000000"/>
              <w:left w:val="single" w:sz="4" w:space="0" w:color="000000"/>
              <w:bottom w:val="single" w:sz="4" w:space="0" w:color="000000"/>
              <w:right w:val="single" w:sz="4" w:space="0" w:color="000000"/>
            </w:tcBorders>
          </w:tcPr>
          <w:p w14:paraId="7780761C"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929" w:type="dxa"/>
            <w:tcBorders>
              <w:top w:val="single" w:sz="4" w:space="0" w:color="000000"/>
              <w:left w:val="single" w:sz="4" w:space="0" w:color="000000"/>
              <w:bottom w:val="single" w:sz="4" w:space="0" w:color="000000"/>
              <w:right w:val="single" w:sz="4" w:space="0" w:color="000000"/>
            </w:tcBorders>
          </w:tcPr>
          <w:p w14:paraId="164017DF"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33E077B1"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455C8530"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Chọn loại giấy tờ tuỳ  thân của khách hàng</w:t>
            </w:r>
          </w:p>
        </w:tc>
      </w:tr>
      <w:tr w:rsidR="0094684D" w:rsidRPr="00644FCA" w14:paraId="076E6DF6"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6758BE2C" w14:textId="77777777" w:rsidR="0094684D" w:rsidRPr="00B417F9" w:rsidRDefault="0094684D" w:rsidP="00BF1D45">
            <w:pPr>
              <w:pStyle w:val="ListParagraph"/>
              <w:numPr>
                <w:ilvl w:val="0"/>
                <w:numId w:val="37"/>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528497E4"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Số giấy tờ</w:t>
            </w:r>
          </w:p>
        </w:tc>
        <w:tc>
          <w:tcPr>
            <w:tcW w:w="1272" w:type="dxa"/>
            <w:tcBorders>
              <w:top w:val="single" w:sz="4" w:space="0" w:color="000000"/>
              <w:left w:val="single" w:sz="4" w:space="0" w:color="000000"/>
              <w:bottom w:val="single" w:sz="4" w:space="0" w:color="000000"/>
              <w:right w:val="single" w:sz="4" w:space="0" w:color="000000"/>
            </w:tcBorders>
          </w:tcPr>
          <w:p w14:paraId="43C3F3F9"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4F7371BF"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929" w:type="dxa"/>
            <w:tcBorders>
              <w:top w:val="single" w:sz="4" w:space="0" w:color="000000"/>
              <w:left w:val="single" w:sz="4" w:space="0" w:color="000000"/>
              <w:bottom w:val="single" w:sz="4" w:space="0" w:color="000000"/>
              <w:right w:val="single" w:sz="4" w:space="0" w:color="000000"/>
            </w:tcBorders>
          </w:tcPr>
          <w:p w14:paraId="1ADF8182"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0B7818E5"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195FB34E"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số giấy tờ tuỳ thân của khách hàng (theo loại giấy tờ đã chọn)</w:t>
            </w:r>
          </w:p>
        </w:tc>
      </w:tr>
      <w:tr w:rsidR="0094684D" w:rsidRPr="00644FCA" w14:paraId="43738835"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327D39CE" w14:textId="77777777" w:rsidR="0094684D" w:rsidRPr="00B417F9" w:rsidRDefault="0094684D" w:rsidP="00BF1D45">
            <w:pPr>
              <w:pStyle w:val="ListParagraph"/>
              <w:numPr>
                <w:ilvl w:val="0"/>
                <w:numId w:val="37"/>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091F5999"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Loại khách hàng</w:t>
            </w:r>
          </w:p>
        </w:tc>
        <w:tc>
          <w:tcPr>
            <w:tcW w:w="1272" w:type="dxa"/>
            <w:tcBorders>
              <w:top w:val="single" w:sz="4" w:space="0" w:color="000000"/>
              <w:left w:val="single" w:sz="4" w:space="0" w:color="000000"/>
              <w:bottom w:val="single" w:sz="4" w:space="0" w:color="000000"/>
              <w:right w:val="single" w:sz="4" w:space="0" w:color="000000"/>
            </w:tcBorders>
          </w:tcPr>
          <w:p w14:paraId="12BCFA2F"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Dropdownlist</w:t>
            </w:r>
          </w:p>
        </w:tc>
        <w:tc>
          <w:tcPr>
            <w:tcW w:w="913" w:type="dxa"/>
            <w:tcBorders>
              <w:top w:val="single" w:sz="4" w:space="0" w:color="000000"/>
              <w:left w:val="single" w:sz="4" w:space="0" w:color="000000"/>
              <w:bottom w:val="single" w:sz="4" w:space="0" w:color="000000"/>
              <w:right w:val="single" w:sz="4" w:space="0" w:color="000000"/>
            </w:tcBorders>
          </w:tcPr>
          <w:p w14:paraId="76D68801"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929" w:type="dxa"/>
            <w:tcBorders>
              <w:top w:val="single" w:sz="4" w:space="0" w:color="000000"/>
              <w:left w:val="single" w:sz="4" w:space="0" w:color="000000"/>
              <w:bottom w:val="single" w:sz="4" w:space="0" w:color="000000"/>
              <w:right w:val="single" w:sz="4" w:space="0" w:color="000000"/>
            </w:tcBorders>
          </w:tcPr>
          <w:p w14:paraId="1F2C91A4"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0BDBFD0C" w14:textId="403B97A1" w:rsidR="0094684D" w:rsidRDefault="00694418"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2359" w:type="dxa"/>
            <w:tcBorders>
              <w:top w:val="single" w:sz="4" w:space="0" w:color="000000"/>
              <w:left w:val="single" w:sz="4" w:space="0" w:color="000000"/>
              <w:bottom w:val="single" w:sz="4" w:space="0" w:color="000000"/>
              <w:right w:val="single" w:sz="4" w:space="0" w:color="000000"/>
            </w:tcBorders>
          </w:tcPr>
          <w:p w14:paraId="11877F3E"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Chọn loại khách hàng</w:t>
            </w:r>
          </w:p>
          <w:p w14:paraId="162924C0" w14:textId="77777777" w:rsidR="0094684D" w:rsidRPr="007B6770"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Mặc định: KHCN</w:t>
            </w:r>
          </w:p>
        </w:tc>
      </w:tr>
      <w:tr w:rsidR="0094684D" w:rsidRPr="00644FCA" w14:paraId="4AAE9A9F"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423D2468" w14:textId="77777777" w:rsidR="0094684D" w:rsidRPr="00B417F9" w:rsidRDefault="0094684D" w:rsidP="00BF1D45">
            <w:pPr>
              <w:pStyle w:val="ListParagraph"/>
              <w:numPr>
                <w:ilvl w:val="0"/>
                <w:numId w:val="37"/>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EAA8ABD"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Loại đề nghị</w:t>
            </w:r>
          </w:p>
        </w:tc>
        <w:tc>
          <w:tcPr>
            <w:tcW w:w="1272" w:type="dxa"/>
            <w:tcBorders>
              <w:top w:val="single" w:sz="4" w:space="0" w:color="000000"/>
              <w:left w:val="single" w:sz="4" w:space="0" w:color="000000"/>
              <w:bottom w:val="single" w:sz="4" w:space="0" w:color="000000"/>
              <w:right w:val="single" w:sz="4" w:space="0" w:color="000000"/>
            </w:tcBorders>
          </w:tcPr>
          <w:p w14:paraId="2F995026"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Dropdownlist</w:t>
            </w:r>
          </w:p>
        </w:tc>
        <w:tc>
          <w:tcPr>
            <w:tcW w:w="913" w:type="dxa"/>
            <w:tcBorders>
              <w:top w:val="single" w:sz="4" w:space="0" w:color="000000"/>
              <w:left w:val="single" w:sz="4" w:space="0" w:color="000000"/>
              <w:bottom w:val="single" w:sz="4" w:space="0" w:color="000000"/>
              <w:right w:val="single" w:sz="4" w:space="0" w:color="000000"/>
            </w:tcBorders>
          </w:tcPr>
          <w:p w14:paraId="27A49354"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929" w:type="dxa"/>
            <w:tcBorders>
              <w:top w:val="single" w:sz="4" w:space="0" w:color="000000"/>
              <w:left w:val="single" w:sz="4" w:space="0" w:color="000000"/>
              <w:bottom w:val="single" w:sz="4" w:space="0" w:color="000000"/>
              <w:right w:val="single" w:sz="4" w:space="0" w:color="000000"/>
            </w:tcBorders>
          </w:tcPr>
          <w:p w14:paraId="6FB4C8F7"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058EA891"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4CE56777"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Chọn loại đề nghị:</w:t>
            </w:r>
          </w:p>
          <w:p w14:paraId="17BF2131"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xml:space="preserve">- </w:t>
            </w:r>
            <w:commentRangeStart w:id="583"/>
            <w:commentRangeStart w:id="584"/>
            <w:r>
              <w:rPr>
                <w:rFonts w:asciiTheme="majorHAnsi" w:hAnsiTheme="majorHAnsi" w:cstheme="majorHAnsi"/>
                <w:sz w:val="24"/>
                <w:szCs w:val="24"/>
              </w:rPr>
              <w:t>Mua ngoại tệ</w:t>
            </w:r>
            <w:commentRangeEnd w:id="583"/>
            <w:r>
              <w:rPr>
                <w:rStyle w:val="CommentReference"/>
                <w:rFonts w:eastAsia="Times New Roman"/>
                <w:bCs/>
                <w:kern w:val="32"/>
              </w:rPr>
              <w:commentReference w:id="583"/>
            </w:r>
            <w:commentRangeEnd w:id="584"/>
            <w:r>
              <w:rPr>
                <w:rStyle w:val="CommentReference"/>
                <w:rFonts w:eastAsia="Times New Roman"/>
                <w:bCs/>
                <w:kern w:val="32"/>
              </w:rPr>
              <w:commentReference w:id="584"/>
            </w:r>
          </w:p>
          <w:p w14:paraId="1A6909ED" w14:textId="04121619"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Bán ngoại tệ</w:t>
            </w:r>
          </w:p>
        </w:tc>
      </w:tr>
      <w:tr w:rsidR="0094684D" w:rsidRPr="00644FCA" w14:paraId="648219CD"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276E9137" w14:textId="77777777" w:rsidR="0094684D" w:rsidRPr="00B417F9" w:rsidRDefault="0094684D" w:rsidP="00BF1D45">
            <w:pPr>
              <w:pStyle w:val="ListParagraph"/>
              <w:numPr>
                <w:ilvl w:val="0"/>
                <w:numId w:val="37"/>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57C5C172"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Trạng thái</w:t>
            </w:r>
          </w:p>
        </w:tc>
        <w:tc>
          <w:tcPr>
            <w:tcW w:w="1272" w:type="dxa"/>
            <w:tcBorders>
              <w:top w:val="single" w:sz="4" w:space="0" w:color="000000"/>
              <w:left w:val="single" w:sz="4" w:space="0" w:color="000000"/>
              <w:bottom w:val="single" w:sz="4" w:space="0" w:color="000000"/>
              <w:right w:val="single" w:sz="4" w:space="0" w:color="000000"/>
            </w:tcBorders>
          </w:tcPr>
          <w:p w14:paraId="589B23C8"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Dropdownlist</w:t>
            </w:r>
          </w:p>
        </w:tc>
        <w:tc>
          <w:tcPr>
            <w:tcW w:w="913" w:type="dxa"/>
            <w:tcBorders>
              <w:top w:val="single" w:sz="4" w:space="0" w:color="000000"/>
              <w:left w:val="single" w:sz="4" w:space="0" w:color="000000"/>
              <w:bottom w:val="single" w:sz="4" w:space="0" w:color="000000"/>
              <w:right w:val="single" w:sz="4" w:space="0" w:color="000000"/>
            </w:tcBorders>
          </w:tcPr>
          <w:p w14:paraId="52B882AD"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929" w:type="dxa"/>
            <w:tcBorders>
              <w:top w:val="single" w:sz="4" w:space="0" w:color="000000"/>
              <w:left w:val="single" w:sz="4" w:space="0" w:color="000000"/>
              <w:bottom w:val="single" w:sz="4" w:space="0" w:color="000000"/>
              <w:right w:val="single" w:sz="4" w:space="0" w:color="000000"/>
            </w:tcBorders>
          </w:tcPr>
          <w:p w14:paraId="0B7A0A95"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63F4A089"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3ABFA0A1" w14:textId="33207710"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xml:space="preserve">Chọn trạng thái </w:t>
            </w:r>
            <w:r w:rsidR="002F51AA">
              <w:rPr>
                <w:rFonts w:asciiTheme="majorHAnsi" w:hAnsiTheme="majorHAnsi" w:cstheme="majorHAnsi"/>
                <w:sz w:val="24"/>
                <w:szCs w:val="24"/>
              </w:rPr>
              <w:t>đề nghị</w:t>
            </w:r>
          </w:p>
        </w:tc>
      </w:tr>
      <w:tr w:rsidR="0094684D" w:rsidRPr="00644FCA" w14:paraId="122A5798" w14:textId="77777777" w:rsidTr="00BF1D45">
        <w:trPr>
          <w:trHeight w:val="652"/>
        </w:trPr>
        <w:tc>
          <w:tcPr>
            <w:tcW w:w="9062" w:type="dxa"/>
            <w:gridSpan w:val="7"/>
            <w:tcBorders>
              <w:top w:val="single" w:sz="4" w:space="0" w:color="000000"/>
              <w:left w:val="single" w:sz="4" w:space="0" w:color="000000"/>
              <w:bottom w:val="single" w:sz="4" w:space="0" w:color="000000"/>
              <w:right w:val="single" w:sz="4" w:space="0" w:color="000000"/>
            </w:tcBorders>
          </w:tcPr>
          <w:p w14:paraId="6E24BB17" w14:textId="77777777" w:rsidR="0094684D" w:rsidRPr="001339A8" w:rsidRDefault="0094684D" w:rsidP="00BF1D45">
            <w:pPr>
              <w:spacing w:after="160" w:line="256" w:lineRule="auto"/>
              <w:ind w:firstLine="0"/>
              <w:rPr>
                <w:rFonts w:asciiTheme="majorHAnsi" w:hAnsiTheme="majorHAnsi" w:cstheme="majorHAnsi"/>
                <w:b/>
                <w:bCs/>
                <w:sz w:val="24"/>
                <w:szCs w:val="24"/>
              </w:rPr>
            </w:pPr>
            <w:r w:rsidRPr="001339A8">
              <w:rPr>
                <w:rFonts w:asciiTheme="majorHAnsi" w:hAnsiTheme="majorHAnsi" w:cstheme="majorHAnsi"/>
                <w:b/>
                <w:bCs/>
                <w:sz w:val="24"/>
                <w:szCs w:val="24"/>
              </w:rPr>
              <w:t xml:space="preserve">Danh sách </w:t>
            </w:r>
          </w:p>
        </w:tc>
      </w:tr>
      <w:tr w:rsidR="0094684D" w:rsidRPr="00644FCA" w14:paraId="45A8ADCC"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7D6F2DF8" w14:textId="77777777" w:rsidR="0094684D" w:rsidRPr="00B417F9" w:rsidRDefault="0094684D" w:rsidP="00BF1D45">
            <w:pPr>
              <w:pStyle w:val="ListParagraph"/>
              <w:numPr>
                <w:ilvl w:val="0"/>
                <w:numId w:val="37"/>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2D437570"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STT</w:t>
            </w:r>
          </w:p>
        </w:tc>
        <w:tc>
          <w:tcPr>
            <w:tcW w:w="1272" w:type="dxa"/>
            <w:tcBorders>
              <w:top w:val="single" w:sz="4" w:space="0" w:color="000000"/>
              <w:left w:val="single" w:sz="4" w:space="0" w:color="000000"/>
              <w:bottom w:val="single" w:sz="4" w:space="0" w:color="000000"/>
              <w:right w:val="single" w:sz="4" w:space="0" w:color="000000"/>
            </w:tcBorders>
          </w:tcPr>
          <w:p w14:paraId="0FFD045C"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13" w:type="dxa"/>
            <w:tcBorders>
              <w:top w:val="single" w:sz="4" w:space="0" w:color="000000"/>
              <w:left w:val="single" w:sz="4" w:space="0" w:color="000000"/>
              <w:bottom w:val="single" w:sz="4" w:space="0" w:color="000000"/>
              <w:right w:val="single" w:sz="4" w:space="0" w:color="000000"/>
            </w:tcBorders>
          </w:tcPr>
          <w:p w14:paraId="789CF983"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391D0A5B" w14:textId="77777777" w:rsidR="0094684D" w:rsidRDefault="0094684D" w:rsidP="00BF1D45">
            <w:pPr>
              <w:spacing w:line="256" w:lineRule="auto"/>
              <w:ind w:firstLine="0"/>
              <w:jc w:val="center"/>
              <w:rPr>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2A2310F6"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1E4E8749"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Hiển thị số thứ tự tăng dần của từng bảng ghi thông tin đề nghị</w:t>
            </w:r>
          </w:p>
        </w:tc>
      </w:tr>
      <w:tr w:rsidR="0094684D" w:rsidRPr="00644FCA" w14:paraId="21F3079C"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73204060" w14:textId="77777777" w:rsidR="0094684D" w:rsidRPr="00B417F9" w:rsidRDefault="0094684D" w:rsidP="00BF1D45">
            <w:pPr>
              <w:pStyle w:val="ListParagraph"/>
              <w:numPr>
                <w:ilvl w:val="0"/>
                <w:numId w:val="37"/>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75297D7"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Mã hồ sơ</w:t>
            </w:r>
          </w:p>
        </w:tc>
        <w:tc>
          <w:tcPr>
            <w:tcW w:w="1272" w:type="dxa"/>
            <w:tcBorders>
              <w:top w:val="single" w:sz="4" w:space="0" w:color="000000"/>
              <w:left w:val="single" w:sz="4" w:space="0" w:color="000000"/>
              <w:bottom w:val="single" w:sz="4" w:space="0" w:color="000000"/>
              <w:right w:val="single" w:sz="4" w:space="0" w:color="000000"/>
            </w:tcBorders>
          </w:tcPr>
          <w:p w14:paraId="7697DB69"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13" w:type="dxa"/>
            <w:tcBorders>
              <w:top w:val="single" w:sz="4" w:space="0" w:color="000000"/>
              <w:left w:val="single" w:sz="4" w:space="0" w:color="000000"/>
              <w:bottom w:val="single" w:sz="4" w:space="0" w:color="000000"/>
              <w:right w:val="single" w:sz="4" w:space="0" w:color="000000"/>
            </w:tcBorders>
          </w:tcPr>
          <w:p w14:paraId="3AC92FD9"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533D7677" w14:textId="77777777" w:rsidR="0094684D" w:rsidRDefault="0094684D" w:rsidP="00BF1D45">
            <w:pPr>
              <w:spacing w:line="256" w:lineRule="auto"/>
              <w:ind w:firstLine="0"/>
              <w:jc w:val="center"/>
              <w:rPr>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77F69CE0"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4AED41EC"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Hiển thị mã hồ sơ đề nghị.</w:t>
            </w:r>
          </w:p>
          <w:p w14:paraId="0B06E104"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Hiển thị dưới dạng Hyperlink. Khi nhấn chọn sẽ hiển thị màn hình thông tin chi tiết đề nghị</w:t>
            </w:r>
          </w:p>
        </w:tc>
      </w:tr>
      <w:tr w:rsidR="0094684D" w:rsidRPr="00644FCA" w14:paraId="2AC2FF5F"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0377A525" w14:textId="77777777" w:rsidR="0094684D" w:rsidRPr="00B417F9" w:rsidRDefault="0094684D" w:rsidP="00BF1D45">
            <w:pPr>
              <w:pStyle w:val="ListParagraph"/>
              <w:numPr>
                <w:ilvl w:val="0"/>
                <w:numId w:val="37"/>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20073C22"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Loại khách hàng</w:t>
            </w:r>
          </w:p>
        </w:tc>
        <w:tc>
          <w:tcPr>
            <w:tcW w:w="1272" w:type="dxa"/>
            <w:tcBorders>
              <w:top w:val="single" w:sz="4" w:space="0" w:color="000000"/>
              <w:left w:val="single" w:sz="4" w:space="0" w:color="000000"/>
              <w:bottom w:val="single" w:sz="4" w:space="0" w:color="000000"/>
              <w:right w:val="single" w:sz="4" w:space="0" w:color="000000"/>
            </w:tcBorders>
          </w:tcPr>
          <w:p w14:paraId="509AA6F6"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13" w:type="dxa"/>
            <w:tcBorders>
              <w:top w:val="single" w:sz="4" w:space="0" w:color="000000"/>
              <w:left w:val="single" w:sz="4" w:space="0" w:color="000000"/>
              <w:bottom w:val="single" w:sz="4" w:space="0" w:color="000000"/>
              <w:right w:val="single" w:sz="4" w:space="0" w:color="000000"/>
            </w:tcBorders>
          </w:tcPr>
          <w:p w14:paraId="58041790"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3008D43E" w14:textId="77777777" w:rsidR="0094684D" w:rsidRDefault="0094684D" w:rsidP="00BF1D45">
            <w:pPr>
              <w:spacing w:line="256" w:lineRule="auto"/>
              <w:ind w:firstLine="0"/>
              <w:jc w:val="center"/>
              <w:rPr>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5DC31BB3"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210A7F51"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Hiển thị loại khách hàng đề nghị</w:t>
            </w:r>
          </w:p>
        </w:tc>
      </w:tr>
      <w:tr w:rsidR="0094684D" w:rsidRPr="00644FCA" w14:paraId="22515DF2"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15CBBB27" w14:textId="77777777" w:rsidR="0094684D" w:rsidRPr="00B417F9" w:rsidRDefault="0094684D" w:rsidP="00BF1D45">
            <w:pPr>
              <w:pStyle w:val="ListParagraph"/>
              <w:numPr>
                <w:ilvl w:val="0"/>
                <w:numId w:val="37"/>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43D78043"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Loại đề nghị</w:t>
            </w:r>
          </w:p>
        </w:tc>
        <w:tc>
          <w:tcPr>
            <w:tcW w:w="1272" w:type="dxa"/>
            <w:tcBorders>
              <w:top w:val="single" w:sz="4" w:space="0" w:color="000000"/>
              <w:left w:val="single" w:sz="4" w:space="0" w:color="000000"/>
              <w:bottom w:val="single" w:sz="4" w:space="0" w:color="000000"/>
              <w:right w:val="single" w:sz="4" w:space="0" w:color="000000"/>
            </w:tcBorders>
          </w:tcPr>
          <w:p w14:paraId="3D6073EA"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13" w:type="dxa"/>
            <w:tcBorders>
              <w:top w:val="single" w:sz="4" w:space="0" w:color="000000"/>
              <w:left w:val="single" w:sz="4" w:space="0" w:color="000000"/>
              <w:bottom w:val="single" w:sz="4" w:space="0" w:color="000000"/>
              <w:right w:val="single" w:sz="4" w:space="0" w:color="000000"/>
            </w:tcBorders>
          </w:tcPr>
          <w:p w14:paraId="384BAF3A"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4A8E0808" w14:textId="77777777" w:rsidR="0094684D" w:rsidRDefault="0094684D" w:rsidP="00BF1D45">
            <w:pPr>
              <w:spacing w:line="256" w:lineRule="auto"/>
              <w:ind w:firstLine="0"/>
              <w:jc w:val="center"/>
              <w:rPr>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45D6EB14"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610545BD"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Hiển thị loại đề nghị</w:t>
            </w:r>
          </w:p>
        </w:tc>
      </w:tr>
      <w:tr w:rsidR="0094684D" w:rsidRPr="00644FCA" w14:paraId="13ED8A47"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268DD12D" w14:textId="77777777" w:rsidR="0094684D" w:rsidRPr="00B417F9" w:rsidRDefault="0094684D" w:rsidP="00BF1D45">
            <w:pPr>
              <w:pStyle w:val="ListParagraph"/>
              <w:numPr>
                <w:ilvl w:val="0"/>
                <w:numId w:val="37"/>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299E7108"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Loại giấy tờ</w:t>
            </w:r>
          </w:p>
        </w:tc>
        <w:tc>
          <w:tcPr>
            <w:tcW w:w="1272" w:type="dxa"/>
            <w:tcBorders>
              <w:top w:val="single" w:sz="4" w:space="0" w:color="000000"/>
              <w:left w:val="single" w:sz="4" w:space="0" w:color="000000"/>
              <w:bottom w:val="single" w:sz="4" w:space="0" w:color="000000"/>
              <w:right w:val="single" w:sz="4" w:space="0" w:color="000000"/>
            </w:tcBorders>
          </w:tcPr>
          <w:p w14:paraId="3E6316E6"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13" w:type="dxa"/>
            <w:tcBorders>
              <w:top w:val="single" w:sz="4" w:space="0" w:color="000000"/>
              <w:left w:val="single" w:sz="4" w:space="0" w:color="000000"/>
              <w:bottom w:val="single" w:sz="4" w:space="0" w:color="000000"/>
              <w:right w:val="single" w:sz="4" w:space="0" w:color="000000"/>
            </w:tcBorders>
          </w:tcPr>
          <w:p w14:paraId="7A724AF8"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0DB30EFF" w14:textId="77777777" w:rsidR="0094684D" w:rsidRDefault="0094684D" w:rsidP="00BF1D45">
            <w:pPr>
              <w:spacing w:line="256" w:lineRule="auto"/>
              <w:ind w:firstLine="0"/>
              <w:jc w:val="center"/>
              <w:rPr>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29530CB4"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721B147A"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Hiển thị loại giấy tờ tuỳ thân của khách hàng</w:t>
            </w:r>
          </w:p>
        </w:tc>
      </w:tr>
      <w:tr w:rsidR="0094684D" w:rsidRPr="00644FCA" w14:paraId="705C9417"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1ADE864F" w14:textId="77777777" w:rsidR="0094684D" w:rsidRPr="00B417F9" w:rsidRDefault="0094684D" w:rsidP="00BF1D45">
            <w:pPr>
              <w:pStyle w:val="ListParagraph"/>
              <w:numPr>
                <w:ilvl w:val="0"/>
                <w:numId w:val="37"/>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65D3473C"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Số giấy tờ</w:t>
            </w:r>
          </w:p>
        </w:tc>
        <w:tc>
          <w:tcPr>
            <w:tcW w:w="1272" w:type="dxa"/>
            <w:tcBorders>
              <w:top w:val="single" w:sz="4" w:space="0" w:color="000000"/>
              <w:left w:val="single" w:sz="4" w:space="0" w:color="000000"/>
              <w:bottom w:val="single" w:sz="4" w:space="0" w:color="000000"/>
              <w:right w:val="single" w:sz="4" w:space="0" w:color="000000"/>
            </w:tcBorders>
          </w:tcPr>
          <w:p w14:paraId="7560AE06"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13" w:type="dxa"/>
            <w:tcBorders>
              <w:top w:val="single" w:sz="4" w:space="0" w:color="000000"/>
              <w:left w:val="single" w:sz="4" w:space="0" w:color="000000"/>
              <w:bottom w:val="single" w:sz="4" w:space="0" w:color="000000"/>
              <w:right w:val="single" w:sz="4" w:space="0" w:color="000000"/>
            </w:tcBorders>
          </w:tcPr>
          <w:p w14:paraId="1901053B"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57327562" w14:textId="77777777" w:rsidR="0094684D" w:rsidRDefault="0094684D" w:rsidP="00BF1D45">
            <w:pPr>
              <w:spacing w:line="256" w:lineRule="auto"/>
              <w:ind w:firstLine="0"/>
              <w:jc w:val="center"/>
              <w:rPr>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45CE1F58"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0F955EA5"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Hiển thị số giấy tờ tuỳ thân của khách hàng</w:t>
            </w:r>
          </w:p>
        </w:tc>
      </w:tr>
      <w:tr w:rsidR="0094684D" w:rsidRPr="00644FCA" w14:paraId="31C45126"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2AAA2061" w14:textId="77777777" w:rsidR="0094684D" w:rsidRPr="00B417F9" w:rsidRDefault="0094684D" w:rsidP="00BF1D45">
            <w:pPr>
              <w:pStyle w:val="ListParagraph"/>
              <w:numPr>
                <w:ilvl w:val="0"/>
                <w:numId w:val="37"/>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5BA903FA"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Trạng thái</w:t>
            </w:r>
          </w:p>
        </w:tc>
        <w:tc>
          <w:tcPr>
            <w:tcW w:w="1272" w:type="dxa"/>
            <w:tcBorders>
              <w:top w:val="single" w:sz="4" w:space="0" w:color="000000"/>
              <w:left w:val="single" w:sz="4" w:space="0" w:color="000000"/>
              <w:bottom w:val="single" w:sz="4" w:space="0" w:color="000000"/>
              <w:right w:val="single" w:sz="4" w:space="0" w:color="000000"/>
            </w:tcBorders>
          </w:tcPr>
          <w:p w14:paraId="7E0A6662"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13" w:type="dxa"/>
            <w:tcBorders>
              <w:top w:val="single" w:sz="4" w:space="0" w:color="000000"/>
              <w:left w:val="single" w:sz="4" w:space="0" w:color="000000"/>
              <w:bottom w:val="single" w:sz="4" w:space="0" w:color="000000"/>
              <w:right w:val="single" w:sz="4" w:space="0" w:color="000000"/>
            </w:tcBorders>
          </w:tcPr>
          <w:p w14:paraId="7006B243"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4BF1AD80" w14:textId="77777777" w:rsidR="0094684D" w:rsidRDefault="0094684D" w:rsidP="00BF1D45">
            <w:pPr>
              <w:spacing w:line="256" w:lineRule="auto"/>
              <w:ind w:firstLine="0"/>
              <w:jc w:val="center"/>
              <w:rPr>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1199D667"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55C2EB28"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Hiển thị trạng thái hồ sơ đề nghị</w:t>
            </w:r>
          </w:p>
        </w:tc>
      </w:tr>
      <w:tr w:rsidR="0094684D" w:rsidRPr="00644FCA" w14:paraId="5764796E"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3A7D899B" w14:textId="77777777" w:rsidR="0094684D" w:rsidRPr="00B417F9" w:rsidRDefault="0094684D" w:rsidP="00BF1D45">
            <w:pPr>
              <w:pStyle w:val="ListParagraph"/>
              <w:numPr>
                <w:ilvl w:val="0"/>
                <w:numId w:val="37"/>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D14C7E9" w14:textId="408E2809"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xml:space="preserve">Người </w:t>
            </w:r>
            <w:r w:rsidR="00173FB4">
              <w:rPr>
                <w:rFonts w:asciiTheme="majorHAnsi" w:hAnsiTheme="majorHAnsi" w:cstheme="majorHAnsi"/>
                <w:sz w:val="24"/>
                <w:szCs w:val="24"/>
              </w:rPr>
              <w:t>lập</w:t>
            </w:r>
          </w:p>
        </w:tc>
        <w:tc>
          <w:tcPr>
            <w:tcW w:w="1272" w:type="dxa"/>
            <w:tcBorders>
              <w:top w:val="single" w:sz="4" w:space="0" w:color="000000"/>
              <w:left w:val="single" w:sz="4" w:space="0" w:color="000000"/>
              <w:bottom w:val="single" w:sz="4" w:space="0" w:color="000000"/>
              <w:right w:val="single" w:sz="4" w:space="0" w:color="000000"/>
            </w:tcBorders>
          </w:tcPr>
          <w:p w14:paraId="21463639"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13" w:type="dxa"/>
            <w:tcBorders>
              <w:top w:val="single" w:sz="4" w:space="0" w:color="000000"/>
              <w:left w:val="single" w:sz="4" w:space="0" w:color="000000"/>
              <w:bottom w:val="single" w:sz="4" w:space="0" w:color="000000"/>
              <w:right w:val="single" w:sz="4" w:space="0" w:color="000000"/>
            </w:tcBorders>
          </w:tcPr>
          <w:p w14:paraId="1D9AF6DC"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5CFD1AB4" w14:textId="77777777" w:rsidR="0094684D" w:rsidRDefault="0094684D" w:rsidP="00BF1D45">
            <w:pPr>
              <w:spacing w:line="256" w:lineRule="auto"/>
              <w:ind w:firstLine="0"/>
              <w:jc w:val="center"/>
              <w:rPr>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74F661D9"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2B14C8B4" w14:textId="3E7076AE"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Hiển thị username</w:t>
            </w:r>
            <w:r w:rsidR="002C6480">
              <w:rPr>
                <w:rFonts w:asciiTheme="majorHAnsi" w:hAnsiTheme="majorHAnsi" w:cstheme="majorHAnsi"/>
                <w:sz w:val="24"/>
                <w:szCs w:val="24"/>
              </w:rPr>
              <w:t xml:space="preserve"> </w:t>
            </w:r>
            <w:r>
              <w:rPr>
                <w:rFonts w:asciiTheme="majorHAnsi" w:hAnsiTheme="majorHAnsi" w:cstheme="majorHAnsi"/>
                <w:sz w:val="24"/>
                <w:szCs w:val="24"/>
              </w:rPr>
              <w:t xml:space="preserve">của giao dịch viên </w:t>
            </w:r>
            <w:r w:rsidR="00ED438A">
              <w:rPr>
                <w:rFonts w:asciiTheme="majorHAnsi" w:hAnsiTheme="majorHAnsi" w:cstheme="majorHAnsi"/>
                <w:sz w:val="24"/>
                <w:szCs w:val="24"/>
              </w:rPr>
              <w:t>lập</w:t>
            </w:r>
            <w:r w:rsidR="002C6480">
              <w:rPr>
                <w:rFonts w:asciiTheme="majorHAnsi" w:hAnsiTheme="majorHAnsi" w:cstheme="majorHAnsi"/>
                <w:sz w:val="24"/>
                <w:szCs w:val="24"/>
              </w:rPr>
              <w:t>/cập nhật/huỷ</w:t>
            </w:r>
            <w:r>
              <w:rPr>
                <w:rFonts w:asciiTheme="majorHAnsi" w:hAnsiTheme="majorHAnsi" w:cstheme="majorHAnsi"/>
                <w:sz w:val="24"/>
                <w:szCs w:val="24"/>
              </w:rPr>
              <w:t xml:space="preserve"> đề nghị</w:t>
            </w:r>
          </w:p>
        </w:tc>
      </w:tr>
      <w:tr w:rsidR="002C6480" w:rsidRPr="00644FCA" w14:paraId="5A47EDB8"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78BF1B6C" w14:textId="77777777" w:rsidR="002C6480" w:rsidRPr="00B417F9" w:rsidRDefault="002C6480" w:rsidP="00BF1D45">
            <w:pPr>
              <w:pStyle w:val="ListParagraph"/>
              <w:numPr>
                <w:ilvl w:val="0"/>
                <w:numId w:val="37"/>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568BE410" w14:textId="063C74B8" w:rsidR="002C6480" w:rsidRDefault="002C6480"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Ngày lập</w:t>
            </w:r>
          </w:p>
        </w:tc>
        <w:tc>
          <w:tcPr>
            <w:tcW w:w="1272" w:type="dxa"/>
            <w:tcBorders>
              <w:top w:val="single" w:sz="4" w:space="0" w:color="000000"/>
              <w:left w:val="single" w:sz="4" w:space="0" w:color="000000"/>
              <w:bottom w:val="single" w:sz="4" w:space="0" w:color="000000"/>
              <w:right w:val="single" w:sz="4" w:space="0" w:color="000000"/>
            </w:tcBorders>
          </w:tcPr>
          <w:p w14:paraId="4FB90DF5" w14:textId="77777777" w:rsidR="002C6480" w:rsidRDefault="002C6480" w:rsidP="00BF1D45">
            <w:pPr>
              <w:spacing w:after="160" w:line="256" w:lineRule="auto"/>
              <w:ind w:firstLine="0"/>
              <w:jc w:val="center"/>
              <w:rPr>
                <w:rFonts w:asciiTheme="majorHAnsi" w:hAnsiTheme="majorHAnsi" w:cstheme="majorHAnsi"/>
                <w:sz w:val="24"/>
                <w:szCs w:val="24"/>
              </w:rPr>
            </w:pPr>
          </w:p>
        </w:tc>
        <w:tc>
          <w:tcPr>
            <w:tcW w:w="913" w:type="dxa"/>
            <w:tcBorders>
              <w:top w:val="single" w:sz="4" w:space="0" w:color="000000"/>
              <w:left w:val="single" w:sz="4" w:space="0" w:color="000000"/>
              <w:bottom w:val="single" w:sz="4" w:space="0" w:color="000000"/>
              <w:right w:val="single" w:sz="4" w:space="0" w:color="000000"/>
            </w:tcBorders>
          </w:tcPr>
          <w:p w14:paraId="0959492C" w14:textId="77777777" w:rsidR="002C6480" w:rsidRDefault="002C6480" w:rsidP="00BF1D45">
            <w:pPr>
              <w:spacing w:after="160" w:line="256" w:lineRule="auto"/>
              <w:ind w:firstLine="0"/>
              <w:jc w:val="center"/>
              <w:rPr>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4158D64E" w14:textId="77777777" w:rsidR="002C6480" w:rsidRDefault="002C6480" w:rsidP="00BF1D45">
            <w:pPr>
              <w:spacing w:line="256" w:lineRule="auto"/>
              <w:ind w:firstLine="0"/>
              <w:jc w:val="center"/>
              <w:rPr>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08224675" w14:textId="77777777" w:rsidR="002C6480" w:rsidRDefault="002C6480" w:rsidP="00BF1D45">
            <w:pPr>
              <w:spacing w:after="160" w:line="256" w:lineRule="auto"/>
              <w:ind w:firstLine="0"/>
              <w:jc w:val="center"/>
              <w:rPr>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25F59AFF" w14:textId="07DF7B93" w:rsidR="002C6480" w:rsidRDefault="002C6480"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Hiển thị ngày tháng năm giờ phút giây của giao dịch viên lập/cập nhật/huỷ đề nghị</w:t>
            </w:r>
            <w:r w:rsidR="00AA4E9C">
              <w:rPr>
                <w:rFonts w:asciiTheme="majorHAnsi" w:hAnsiTheme="majorHAnsi" w:cstheme="majorHAnsi"/>
                <w:sz w:val="24"/>
                <w:szCs w:val="24"/>
              </w:rPr>
              <w:t xml:space="preserve"> (Thời gian thực hiện sau sẽ ghi đè thời gian trước)</w:t>
            </w:r>
          </w:p>
        </w:tc>
      </w:tr>
      <w:tr w:rsidR="0094684D" w:rsidRPr="00644FCA" w14:paraId="43BD720F" w14:textId="77777777" w:rsidTr="00BF1D45">
        <w:trPr>
          <w:trHeight w:val="534"/>
        </w:trPr>
        <w:tc>
          <w:tcPr>
            <w:tcW w:w="9062" w:type="dxa"/>
            <w:gridSpan w:val="7"/>
            <w:tcBorders>
              <w:top w:val="single" w:sz="4" w:space="0" w:color="000000"/>
              <w:left w:val="single" w:sz="4" w:space="0" w:color="000000"/>
              <w:bottom w:val="single" w:sz="4" w:space="0" w:color="000000"/>
              <w:right w:val="single" w:sz="4" w:space="0" w:color="000000"/>
            </w:tcBorders>
          </w:tcPr>
          <w:p w14:paraId="4EAC5172" w14:textId="77777777" w:rsidR="0094684D" w:rsidRPr="00C761B7" w:rsidRDefault="0094684D" w:rsidP="00BF1D45">
            <w:pPr>
              <w:spacing w:after="160" w:line="256" w:lineRule="auto"/>
              <w:ind w:firstLine="0"/>
              <w:rPr>
                <w:rFonts w:asciiTheme="majorHAnsi" w:hAnsiTheme="majorHAnsi" w:cstheme="majorHAnsi"/>
                <w:b/>
                <w:bCs/>
                <w:sz w:val="24"/>
                <w:szCs w:val="24"/>
              </w:rPr>
            </w:pPr>
            <w:r w:rsidRPr="00C761B7">
              <w:rPr>
                <w:rFonts w:asciiTheme="majorHAnsi" w:hAnsiTheme="majorHAnsi" w:cstheme="majorHAnsi"/>
                <w:b/>
                <w:bCs/>
                <w:sz w:val="24"/>
                <w:szCs w:val="24"/>
              </w:rPr>
              <w:t>Nút tác vụ</w:t>
            </w:r>
          </w:p>
        </w:tc>
      </w:tr>
      <w:tr w:rsidR="0094684D" w:rsidRPr="00644FCA" w14:paraId="77C378E0"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55CD75A6" w14:textId="77777777" w:rsidR="0094684D" w:rsidRPr="00B417F9" w:rsidRDefault="0094684D" w:rsidP="00BF1D45">
            <w:pPr>
              <w:pStyle w:val="ListParagraph"/>
              <w:numPr>
                <w:ilvl w:val="0"/>
                <w:numId w:val="37"/>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46275718"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Tìm kiếm</w:t>
            </w:r>
          </w:p>
        </w:tc>
        <w:tc>
          <w:tcPr>
            <w:tcW w:w="1272" w:type="dxa"/>
            <w:tcBorders>
              <w:top w:val="single" w:sz="4" w:space="0" w:color="000000"/>
              <w:left w:val="single" w:sz="4" w:space="0" w:color="000000"/>
              <w:bottom w:val="single" w:sz="4" w:space="0" w:color="000000"/>
              <w:right w:val="single" w:sz="4" w:space="0" w:color="000000"/>
            </w:tcBorders>
          </w:tcPr>
          <w:p w14:paraId="6E44FBDF" w14:textId="76A29656" w:rsidR="0094684D" w:rsidRDefault="00F26DC4"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Button</w:t>
            </w:r>
          </w:p>
        </w:tc>
        <w:tc>
          <w:tcPr>
            <w:tcW w:w="913" w:type="dxa"/>
            <w:tcBorders>
              <w:top w:val="single" w:sz="4" w:space="0" w:color="000000"/>
              <w:left w:val="single" w:sz="4" w:space="0" w:color="000000"/>
              <w:bottom w:val="single" w:sz="4" w:space="0" w:color="000000"/>
              <w:right w:val="single" w:sz="4" w:space="0" w:color="000000"/>
            </w:tcBorders>
          </w:tcPr>
          <w:p w14:paraId="677F9724"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24D6271B" w14:textId="77777777" w:rsidR="0094684D" w:rsidRDefault="0094684D" w:rsidP="00BF1D45">
            <w:pPr>
              <w:spacing w:line="256" w:lineRule="auto"/>
              <w:ind w:firstLine="0"/>
              <w:jc w:val="center"/>
              <w:rPr>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46A70748"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10CF3225"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Nút hiển thị trên form tìm kiếm của màn hình quản lý đề nghị. Nút thực hiện chức năng truy vấn đề nghị theo thông tin tiêu chí tìm kiếm đã nhập</w:t>
            </w:r>
          </w:p>
        </w:tc>
      </w:tr>
      <w:tr w:rsidR="00F26DC4" w:rsidRPr="00644FCA" w14:paraId="78A372B5"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74C8C6C6" w14:textId="77777777" w:rsidR="00F26DC4" w:rsidRPr="00B417F9" w:rsidRDefault="00F26DC4" w:rsidP="00F26DC4">
            <w:pPr>
              <w:pStyle w:val="ListParagraph"/>
              <w:numPr>
                <w:ilvl w:val="0"/>
                <w:numId w:val="37"/>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557E896D" w14:textId="110F2948" w:rsidR="00F26DC4" w:rsidRDefault="00F26DC4" w:rsidP="00F26DC4">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Lập đề nghị mua ngoại tệ</w:t>
            </w:r>
          </w:p>
        </w:tc>
        <w:tc>
          <w:tcPr>
            <w:tcW w:w="1272" w:type="dxa"/>
            <w:tcBorders>
              <w:top w:val="single" w:sz="4" w:space="0" w:color="000000"/>
              <w:left w:val="single" w:sz="4" w:space="0" w:color="000000"/>
              <w:bottom w:val="single" w:sz="4" w:space="0" w:color="000000"/>
              <w:right w:val="single" w:sz="4" w:space="0" w:color="000000"/>
            </w:tcBorders>
          </w:tcPr>
          <w:p w14:paraId="726AEFF0" w14:textId="7D5E0194" w:rsidR="00F26DC4" w:rsidRDefault="00F26DC4" w:rsidP="00F26DC4">
            <w:pPr>
              <w:spacing w:after="160" w:line="256" w:lineRule="auto"/>
              <w:ind w:firstLine="0"/>
              <w:jc w:val="center"/>
              <w:rPr>
                <w:rFonts w:asciiTheme="majorHAnsi" w:hAnsiTheme="majorHAnsi" w:cstheme="majorHAnsi"/>
                <w:sz w:val="24"/>
                <w:szCs w:val="24"/>
              </w:rPr>
            </w:pPr>
            <w:r w:rsidRPr="002843B8">
              <w:rPr>
                <w:rFonts w:asciiTheme="majorHAnsi" w:hAnsiTheme="majorHAnsi" w:cstheme="majorHAnsi"/>
                <w:sz w:val="24"/>
                <w:szCs w:val="24"/>
              </w:rPr>
              <w:t>Button</w:t>
            </w:r>
          </w:p>
        </w:tc>
        <w:tc>
          <w:tcPr>
            <w:tcW w:w="913" w:type="dxa"/>
            <w:tcBorders>
              <w:top w:val="single" w:sz="4" w:space="0" w:color="000000"/>
              <w:left w:val="single" w:sz="4" w:space="0" w:color="000000"/>
              <w:bottom w:val="single" w:sz="4" w:space="0" w:color="000000"/>
              <w:right w:val="single" w:sz="4" w:space="0" w:color="000000"/>
            </w:tcBorders>
          </w:tcPr>
          <w:p w14:paraId="0B83C61F" w14:textId="77777777" w:rsidR="00F26DC4" w:rsidRDefault="00F26DC4" w:rsidP="00F26DC4">
            <w:pPr>
              <w:spacing w:after="160" w:line="256" w:lineRule="auto"/>
              <w:ind w:firstLine="0"/>
              <w:jc w:val="center"/>
              <w:rPr>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59545785" w14:textId="77777777" w:rsidR="00F26DC4" w:rsidRDefault="00F26DC4" w:rsidP="00F26DC4">
            <w:pPr>
              <w:spacing w:line="256" w:lineRule="auto"/>
              <w:ind w:firstLine="0"/>
              <w:jc w:val="center"/>
              <w:rPr>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13AE755E" w14:textId="77777777" w:rsidR="00F26DC4" w:rsidRDefault="00F26DC4" w:rsidP="00F26DC4">
            <w:pPr>
              <w:spacing w:after="160" w:line="256" w:lineRule="auto"/>
              <w:ind w:firstLine="0"/>
              <w:jc w:val="center"/>
              <w:rPr>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26D947C7" w14:textId="2E9A32CE" w:rsidR="00F26DC4" w:rsidRDefault="00F26DC4" w:rsidP="00F26DC4">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Nút</w:t>
            </w:r>
            <w:r w:rsidR="00DA3D53">
              <w:rPr>
                <w:rFonts w:asciiTheme="majorHAnsi" w:hAnsiTheme="majorHAnsi" w:cstheme="majorHAnsi"/>
                <w:sz w:val="24"/>
                <w:szCs w:val="24"/>
              </w:rPr>
              <w:t xml:space="preserve"> hiển thị trên màn hình quản lý đề nghị. Nút</w:t>
            </w:r>
            <w:r>
              <w:rPr>
                <w:rFonts w:asciiTheme="majorHAnsi" w:hAnsiTheme="majorHAnsi" w:cstheme="majorHAnsi"/>
                <w:sz w:val="24"/>
                <w:szCs w:val="24"/>
              </w:rPr>
              <w:t xml:space="preserve"> thực hiện chức năng </w:t>
            </w:r>
            <w:r w:rsidR="00DA3D53">
              <w:rPr>
                <w:rFonts w:asciiTheme="majorHAnsi" w:hAnsiTheme="majorHAnsi" w:cstheme="majorHAnsi"/>
                <w:sz w:val="24"/>
                <w:szCs w:val="24"/>
              </w:rPr>
              <w:t xml:space="preserve">mở </w:t>
            </w:r>
            <w:r w:rsidR="008965EA">
              <w:rPr>
                <w:rFonts w:asciiTheme="majorHAnsi" w:hAnsiTheme="majorHAnsi" w:cstheme="majorHAnsi"/>
                <w:sz w:val="24"/>
                <w:szCs w:val="24"/>
              </w:rPr>
              <w:t>màn hình nhập thông tin đề nghị mua ngoại tệ</w:t>
            </w:r>
          </w:p>
        </w:tc>
      </w:tr>
      <w:tr w:rsidR="00F26DC4" w:rsidRPr="00644FCA" w14:paraId="32C0B0D0"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116DE4FC" w14:textId="77777777" w:rsidR="00F26DC4" w:rsidRPr="00B417F9" w:rsidRDefault="00F26DC4" w:rsidP="00F26DC4">
            <w:pPr>
              <w:pStyle w:val="ListParagraph"/>
              <w:numPr>
                <w:ilvl w:val="0"/>
                <w:numId w:val="37"/>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FF664B9" w14:textId="75BE9CB9" w:rsidR="00F26DC4" w:rsidRDefault="00F26DC4" w:rsidP="00F26DC4">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Lập đề nghị bán ngoại tệ</w:t>
            </w:r>
          </w:p>
        </w:tc>
        <w:tc>
          <w:tcPr>
            <w:tcW w:w="1272" w:type="dxa"/>
            <w:tcBorders>
              <w:top w:val="single" w:sz="4" w:space="0" w:color="000000"/>
              <w:left w:val="single" w:sz="4" w:space="0" w:color="000000"/>
              <w:bottom w:val="single" w:sz="4" w:space="0" w:color="000000"/>
              <w:right w:val="single" w:sz="4" w:space="0" w:color="000000"/>
            </w:tcBorders>
          </w:tcPr>
          <w:p w14:paraId="6A82EA7E" w14:textId="1A6F96FF" w:rsidR="00F26DC4" w:rsidRDefault="00F26DC4" w:rsidP="00F26DC4">
            <w:pPr>
              <w:spacing w:after="160" w:line="256" w:lineRule="auto"/>
              <w:ind w:firstLine="0"/>
              <w:jc w:val="center"/>
              <w:rPr>
                <w:rFonts w:asciiTheme="majorHAnsi" w:hAnsiTheme="majorHAnsi" w:cstheme="majorHAnsi"/>
                <w:sz w:val="24"/>
                <w:szCs w:val="24"/>
              </w:rPr>
            </w:pPr>
            <w:r w:rsidRPr="002843B8">
              <w:rPr>
                <w:rFonts w:asciiTheme="majorHAnsi" w:hAnsiTheme="majorHAnsi" w:cstheme="majorHAnsi"/>
                <w:sz w:val="24"/>
                <w:szCs w:val="24"/>
              </w:rPr>
              <w:t>Button</w:t>
            </w:r>
          </w:p>
        </w:tc>
        <w:tc>
          <w:tcPr>
            <w:tcW w:w="913" w:type="dxa"/>
            <w:tcBorders>
              <w:top w:val="single" w:sz="4" w:space="0" w:color="000000"/>
              <w:left w:val="single" w:sz="4" w:space="0" w:color="000000"/>
              <w:bottom w:val="single" w:sz="4" w:space="0" w:color="000000"/>
              <w:right w:val="single" w:sz="4" w:space="0" w:color="000000"/>
            </w:tcBorders>
          </w:tcPr>
          <w:p w14:paraId="3B6AC315" w14:textId="77777777" w:rsidR="00F26DC4" w:rsidRDefault="00F26DC4" w:rsidP="00F26DC4">
            <w:pPr>
              <w:spacing w:after="160" w:line="256" w:lineRule="auto"/>
              <w:ind w:firstLine="0"/>
              <w:jc w:val="center"/>
              <w:rPr>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09CAD845" w14:textId="77777777" w:rsidR="00F26DC4" w:rsidRDefault="00F26DC4" w:rsidP="00F26DC4">
            <w:pPr>
              <w:spacing w:line="256" w:lineRule="auto"/>
              <w:ind w:firstLine="0"/>
              <w:jc w:val="center"/>
              <w:rPr>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45D78829" w14:textId="77777777" w:rsidR="00F26DC4" w:rsidRDefault="00F26DC4" w:rsidP="00F26DC4">
            <w:pPr>
              <w:spacing w:after="160" w:line="256" w:lineRule="auto"/>
              <w:ind w:firstLine="0"/>
              <w:jc w:val="center"/>
              <w:rPr>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788F7677" w14:textId="2923E31B" w:rsidR="00F26DC4" w:rsidRDefault="008965EA" w:rsidP="00F26DC4">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Nút hiển thị trên màn hình quản lý đề nghị. Nút thực hiện chức năng mở màn hình nhập thông tin đề nghị bán ngoại tệ</w:t>
            </w:r>
          </w:p>
        </w:tc>
      </w:tr>
    </w:tbl>
    <w:p w14:paraId="21011580" w14:textId="77777777" w:rsidR="0094684D" w:rsidRDefault="0094684D" w:rsidP="0094684D">
      <w:pPr>
        <w:rPr>
          <w:rFonts w:cstheme="minorHAnsi"/>
          <w:b/>
          <w:sz w:val="24"/>
          <w:szCs w:val="24"/>
        </w:rPr>
      </w:pPr>
    </w:p>
    <w:p w14:paraId="41A2872C" w14:textId="77777777" w:rsidR="0094684D" w:rsidRPr="00774939" w:rsidRDefault="0094684D" w:rsidP="0094684D">
      <w:pPr>
        <w:pStyle w:val="Heading3"/>
        <w:numPr>
          <w:ilvl w:val="2"/>
          <w:numId w:val="1"/>
        </w:numPr>
        <w:rPr>
          <w:rFonts w:cstheme="majorHAnsi"/>
          <w:noProof/>
          <w:sz w:val="24"/>
          <w:szCs w:val="24"/>
        </w:rPr>
      </w:pPr>
      <w:bookmarkStart w:id="585" w:name="_Toc209883878"/>
      <w:r w:rsidRPr="00774939">
        <w:rPr>
          <w:rFonts w:cstheme="majorHAnsi"/>
          <w:noProof/>
          <w:sz w:val="24"/>
          <w:szCs w:val="24"/>
        </w:rPr>
        <w:lastRenderedPageBreak/>
        <w:t>Màn hình tính năng</w:t>
      </w:r>
      <w:bookmarkEnd w:id="585"/>
    </w:p>
    <w:p w14:paraId="13287B41" w14:textId="0A42AE54" w:rsidR="0094684D" w:rsidRPr="00774939" w:rsidRDefault="003E68E8" w:rsidP="0094684D">
      <w:pPr>
        <w:jc w:val="center"/>
        <w:rPr>
          <w:rFonts w:asciiTheme="majorHAnsi" w:hAnsiTheme="majorHAnsi" w:cstheme="majorHAnsi"/>
          <w:noProof/>
          <w:sz w:val="24"/>
          <w:szCs w:val="24"/>
        </w:rPr>
      </w:pPr>
      <w:r>
        <w:rPr>
          <w:noProof/>
        </w:rPr>
        <w:drawing>
          <wp:inline distT="0" distB="0" distL="0" distR="0" wp14:anchorId="2F5B1184" wp14:editId="0BD03822">
            <wp:extent cx="4679004" cy="2256464"/>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79004" cy="2256464"/>
                    </a:xfrm>
                    <a:prstGeom prst="rect">
                      <a:avLst/>
                    </a:prstGeom>
                    <a:noFill/>
                    <a:ln>
                      <a:noFill/>
                    </a:ln>
                  </pic:spPr>
                </pic:pic>
              </a:graphicData>
            </a:graphic>
          </wp:inline>
        </w:drawing>
      </w:r>
    </w:p>
    <w:p w14:paraId="130D1F0B" w14:textId="77777777" w:rsidR="0094684D" w:rsidRDefault="0094684D" w:rsidP="0094684D">
      <w:pPr>
        <w:jc w:val="center"/>
        <w:rPr>
          <w:rFonts w:asciiTheme="majorHAnsi" w:hAnsiTheme="majorHAnsi" w:cstheme="majorHAnsi"/>
          <w:i/>
          <w:sz w:val="24"/>
          <w:szCs w:val="24"/>
        </w:rPr>
      </w:pPr>
      <w:r w:rsidRPr="00774939">
        <w:rPr>
          <w:rFonts w:asciiTheme="majorHAnsi" w:hAnsiTheme="majorHAnsi" w:cstheme="majorHAnsi"/>
          <w:i/>
          <w:sz w:val="24"/>
          <w:szCs w:val="24"/>
        </w:rPr>
        <w:t xml:space="preserve">Hình  - Màn hình </w:t>
      </w:r>
      <w:r>
        <w:rPr>
          <w:rFonts w:asciiTheme="majorHAnsi" w:hAnsiTheme="majorHAnsi" w:cstheme="majorHAnsi"/>
          <w:i/>
          <w:sz w:val="24"/>
          <w:szCs w:val="24"/>
        </w:rPr>
        <w:t>quản lý đề nghị mua bán ngoại tệ</w:t>
      </w:r>
    </w:p>
    <w:p w14:paraId="796CA5D6" w14:textId="77777777" w:rsidR="0094684D" w:rsidRPr="00774939" w:rsidRDefault="0094684D" w:rsidP="0094684D">
      <w:pPr>
        <w:pStyle w:val="Heading3"/>
        <w:numPr>
          <w:ilvl w:val="2"/>
          <w:numId w:val="1"/>
        </w:numPr>
        <w:rPr>
          <w:rFonts w:cstheme="majorHAnsi"/>
          <w:noProof/>
          <w:sz w:val="24"/>
          <w:szCs w:val="24"/>
        </w:rPr>
      </w:pPr>
      <w:bookmarkStart w:id="586" w:name="_Toc209883879"/>
      <w:r>
        <w:rPr>
          <w:rFonts w:cstheme="majorHAnsi"/>
          <w:noProof/>
          <w:sz w:val="24"/>
          <w:szCs w:val="24"/>
        </w:rPr>
        <w:t>Quy tắc validate và trường hợp ngoại lệ</w:t>
      </w:r>
      <w:bookmarkEnd w:id="586"/>
    </w:p>
    <w:tbl>
      <w:tblPr>
        <w:tblStyle w:val="HRTTableStyle2"/>
        <w:tblW w:w="5000" w:type="pct"/>
        <w:jc w:val="center"/>
        <w:tblLook w:val="04A0" w:firstRow="1" w:lastRow="0" w:firstColumn="1" w:lastColumn="0" w:noHBand="0" w:noVBand="1"/>
      </w:tblPr>
      <w:tblGrid>
        <w:gridCol w:w="759"/>
        <w:gridCol w:w="4255"/>
        <w:gridCol w:w="4048"/>
      </w:tblGrid>
      <w:tr w:rsidR="0094684D" w:rsidRPr="00644FCA" w14:paraId="43644F80" w14:textId="77777777" w:rsidTr="00BF1D45">
        <w:trPr>
          <w:jc w:val="center"/>
        </w:trPr>
        <w:tc>
          <w:tcPr>
            <w:tcW w:w="759" w:type="dxa"/>
          </w:tcPr>
          <w:p w14:paraId="5822EF76" w14:textId="77777777" w:rsidR="0094684D" w:rsidRPr="00644FCA" w:rsidRDefault="0094684D" w:rsidP="00BF1D45">
            <w:pPr>
              <w:tabs>
                <w:tab w:val="left" w:pos="709"/>
              </w:tabs>
              <w:spacing w:line="276" w:lineRule="auto"/>
              <w:ind w:hanging="78"/>
              <w:contextualSpacing/>
              <w:jc w:val="center"/>
              <w:rPr>
                <w:rFonts w:asciiTheme="majorHAnsi" w:hAnsiTheme="majorHAnsi" w:cstheme="majorHAnsi"/>
                <w:b/>
                <w:sz w:val="24"/>
                <w:szCs w:val="24"/>
              </w:rPr>
            </w:pPr>
            <w:r w:rsidRPr="00644FCA">
              <w:rPr>
                <w:rFonts w:asciiTheme="majorHAnsi" w:hAnsiTheme="majorHAnsi" w:cstheme="majorHAnsi"/>
                <w:b/>
                <w:sz w:val="24"/>
                <w:szCs w:val="24"/>
              </w:rPr>
              <w:t>STT</w:t>
            </w:r>
          </w:p>
        </w:tc>
        <w:tc>
          <w:tcPr>
            <w:tcW w:w="4255" w:type="dxa"/>
          </w:tcPr>
          <w:p w14:paraId="4F497149" w14:textId="77777777" w:rsidR="0094684D" w:rsidRPr="00644FCA" w:rsidRDefault="0094684D" w:rsidP="00BF1D45">
            <w:pPr>
              <w:tabs>
                <w:tab w:val="left" w:pos="709"/>
              </w:tabs>
              <w:spacing w:line="276" w:lineRule="auto"/>
              <w:ind w:hanging="78"/>
              <w:contextualSpacing/>
              <w:jc w:val="center"/>
              <w:rPr>
                <w:rFonts w:asciiTheme="majorHAnsi" w:hAnsiTheme="majorHAnsi" w:cstheme="majorHAnsi"/>
                <w:b/>
                <w:sz w:val="24"/>
                <w:szCs w:val="24"/>
              </w:rPr>
            </w:pPr>
            <w:r w:rsidRPr="00644FCA">
              <w:rPr>
                <w:rFonts w:asciiTheme="majorHAnsi" w:hAnsiTheme="majorHAnsi" w:cstheme="majorHAnsi"/>
                <w:b/>
                <w:sz w:val="24"/>
                <w:szCs w:val="24"/>
              </w:rPr>
              <w:t>Validate/Ngoại lệ</w:t>
            </w:r>
          </w:p>
        </w:tc>
        <w:tc>
          <w:tcPr>
            <w:tcW w:w="4048" w:type="dxa"/>
          </w:tcPr>
          <w:p w14:paraId="4F8BDB2E" w14:textId="77777777" w:rsidR="0094684D" w:rsidRPr="00644FCA" w:rsidRDefault="0094684D" w:rsidP="00BF1D45">
            <w:pPr>
              <w:tabs>
                <w:tab w:val="left" w:pos="709"/>
              </w:tabs>
              <w:spacing w:line="276" w:lineRule="auto"/>
              <w:ind w:hanging="78"/>
              <w:contextualSpacing/>
              <w:jc w:val="center"/>
              <w:rPr>
                <w:rFonts w:asciiTheme="majorHAnsi" w:hAnsiTheme="majorHAnsi" w:cstheme="majorHAnsi"/>
                <w:b/>
                <w:sz w:val="24"/>
                <w:szCs w:val="24"/>
              </w:rPr>
            </w:pPr>
            <w:r w:rsidRPr="00644FCA">
              <w:rPr>
                <w:rFonts w:asciiTheme="majorHAnsi" w:hAnsiTheme="majorHAnsi" w:cstheme="majorHAnsi"/>
                <w:b/>
                <w:sz w:val="24"/>
                <w:szCs w:val="24"/>
              </w:rPr>
              <w:t>Mô tả</w:t>
            </w:r>
          </w:p>
        </w:tc>
      </w:tr>
      <w:tr w:rsidR="0094684D" w:rsidRPr="00644FCA" w14:paraId="5CE41946" w14:textId="77777777" w:rsidTr="00BF1D45">
        <w:trPr>
          <w:jc w:val="center"/>
        </w:trPr>
        <w:tc>
          <w:tcPr>
            <w:tcW w:w="759" w:type="dxa"/>
          </w:tcPr>
          <w:p w14:paraId="7A4AA887" w14:textId="77777777" w:rsidR="0094684D" w:rsidRPr="00644FCA" w:rsidRDefault="0094684D" w:rsidP="00BF1D45">
            <w:pPr>
              <w:tabs>
                <w:tab w:val="left" w:pos="709"/>
              </w:tabs>
              <w:spacing w:line="276" w:lineRule="auto"/>
              <w:ind w:hanging="78"/>
              <w:contextualSpacing/>
              <w:jc w:val="center"/>
              <w:rPr>
                <w:rFonts w:asciiTheme="majorHAnsi" w:hAnsiTheme="majorHAnsi" w:cstheme="majorHAnsi"/>
                <w:sz w:val="24"/>
                <w:szCs w:val="24"/>
              </w:rPr>
            </w:pPr>
            <w:r w:rsidRPr="00644FCA">
              <w:rPr>
                <w:rFonts w:asciiTheme="majorHAnsi" w:hAnsiTheme="majorHAnsi" w:cstheme="majorHAnsi"/>
                <w:sz w:val="24"/>
                <w:szCs w:val="24"/>
              </w:rPr>
              <w:t>1</w:t>
            </w:r>
          </w:p>
        </w:tc>
        <w:tc>
          <w:tcPr>
            <w:tcW w:w="4255" w:type="dxa"/>
          </w:tcPr>
          <w:p w14:paraId="1D304ABE" w14:textId="77777777" w:rsidR="0094684D" w:rsidRPr="00644FCA" w:rsidRDefault="0094684D" w:rsidP="00BF1D45">
            <w:pPr>
              <w:tabs>
                <w:tab w:val="left" w:pos="709"/>
              </w:tabs>
              <w:spacing w:line="276" w:lineRule="auto"/>
              <w:ind w:hanging="78"/>
              <w:contextualSpacing/>
              <w:rPr>
                <w:rFonts w:asciiTheme="majorHAnsi" w:hAnsiTheme="majorHAnsi" w:cstheme="majorHAnsi"/>
                <w:sz w:val="24"/>
                <w:szCs w:val="24"/>
              </w:rPr>
            </w:pPr>
            <w:r>
              <w:rPr>
                <w:rFonts w:asciiTheme="majorHAnsi" w:hAnsiTheme="majorHAnsi" w:cstheme="majorHAnsi"/>
                <w:sz w:val="24"/>
                <w:szCs w:val="24"/>
              </w:rPr>
              <w:t>Giá trị tìm kiếm</w:t>
            </w:r>
          </w:p>
        </w:tc>
        <w:tc>
          <w:tcPr>
            <w:tcW w:w="4048" w:type="dxa"/>
          </w:tcPr>
          <w:p w14:paraId="60B00CB3" w14:textId="77777777" w:rsidR="0094684D" w:rsidRPr="00644FCA" w:rsidRDefault="0094684D" w:rsidP="00BF1D45">
            <w:pPr>
              <w:spacing w:after="200" w:line="240" w:lineRule="auto"/>
              <w:ind w:firstLine="0"/>
              <w:rPr>
                <w:rFonts w:asciiTheme="majorHAnsi" w:hAnsiTheme="majorHAnsi" w:cstheme="majorHAnsi"/>
                <w:sz w:val="24"/>
                <w:szCs w:val="24"/>
              </w:rPr>
            </w:pPr>
            <w:r>
              <w:rPr>
                <w:rFonts w:asciiTheme="majorHAnsi" w:hAnsiTheme="majorHAnsi" w:cstheme="majorHAnsi"/>
                <w:sz w:val="24"/>
                <w:szCs w:val="24"/>
              </w:rPr>
              <w:t>Cho phép tìm kiếm gần đúng giá trị được nhập</w:t>
            </w:r>
          </w:p>
        </w:tc>
      </w:tr>
      <w:tr w:rsidR="0094684D" w:rsidRPr="00644FCA" w14:paraId="3C691BC0" w14:textId="77777777" w:rsidTr="00BF1D45">
        <w:trPr>
          <w:jc w:val="center"/>
        </w:trPr>
        <w:tc>
          <w:tcPr>
            <w:tcW w:w="759" w:type="dxa"/>
          </w:tcPr>
          <w:p w14:paraId="35AA8200" w14:textId="77777777" w:rsidR="0094684D" w:rsidRPr="00644FCA" w:rsidRDefault="0094684D" w:rsidP="00BF1D45">
            <w:pPr>
              <w:tabs>
                <w:tab w:val="left" w:pos="709"/>
              </w:tabs>
              <w:spacing w:line="276" w:lineRule="auto"/>
              <w:ind w:hanging="78"/>
              <w:contextualSpacing/>
              <w:jc w:val="center"/>
              <w:rPr>
                <w:rFonts w:asciiTheme="majorHAnsi" w:hAnsiTheme="majorHAnsi" w:cstheme="majorHAnsi"/>
                <w:sz w:val="24"/>
                <w:szCs w:val="24"/>
              </w:rPr>
            </w:pPr>
            <w:r>
              <w:rPr>
                <w:rFonts w:asciiTheme="majorHAnsi" w:hAnsiTheme="majorHAnsi" w:cstheme="majorHAnsi"/>
                <w:sz w:val="24"/>
                <w:szCs w:val="24"/>
              </w:rPr>
              <w:t>2</w:t>
            </w:r>
          </w:p>
        </w:tc>
        <w:tc>
          <w:tcPr>
            <w:tcW w:w="4255" w:type="dxa"/>
          </w:tcPr>
          <w:p w14:paraId="6949FF3B" w14:textId="77777777" w:rsidR="0094684D" w:rsidRPr="00644FCA" w:rsidRDefault="0094684D" w:rsidP="00BF1D45">
            <w:pPr>
              <w:tabs>
                <w:tab w:val="left" w:pos="709"/>
              </w:tabs>
              <w:spacing w:line="276" w:lineRule="auto"/>
              <w:ind w:hanging="78"/>
              <w:contextualSpacing/>
              <w:rPr>
                <w:rFonts w:asciiTheme="majorHAnsi" w:hAnsiTheme="majorHAnsi" w:cstheme="majorHAnsi"/>
                <w:sz w:val="24"/>
                <w:szCs w:val="24"/>
              </w:rPr>
            </w:pPr>
            <w:r>
              <w:rPr>
                <w:rFonts w:asciiTheme="majorHAnsi" w:hAnsiTheme="majorHAnsi" w:cstheme="majorHAnsi"/>
                <w:sz w:val="24"/>
                <w:szCs w:val="24"/>
              </w:rPr>
              <w:t>Danh sách</w:t>
            </w:r>
          </w:p>
        </w:tc>
        <w:tc>
          <w:tcPr>
            <w:tcW w:w="4048" w:type="dxa"/>
          </w:tcPr>
          <w:p w14:paraId="56D17457" w14:textId="77777777" w:rsidR="0094684D" w:rsidRPr="00644FCA" w:rsidRDefault="0094684D" w:rsidP="00BF1D45">
            <w:pPr>
              <w:spacing w:line="240" w:lineRule="auto"/>
              <w:ind w:hanging="78"/>
              <w:rPr>
                <w:rFonts w:asciiTheme="majorHAnsi" w:hAnsiTheme="majorHAnsi" w:cstheme="majorHAnsi"/>
                <w:sz w:val="24"/>
                <w:szCs w:val="24"/>
              </w:rPr>
            </w:pPr>
            <w:r>
              <w:rPr>
                <w:rFonts w:asciiTheme="majorHAnsi" w:hAnsiTheme="majorHAnsi" w:cstheme="majorHAnsi"/>
                <w:sz w:val="24"/>
                <w:szCs w:val="24"/>
              </w:rPr>
              <w:t>Mỗi trang hiển thị mặc định tối đa 10 bản ghi. Nếu muốn hiển thị nhiều hơn, người dùng chọn số lượng trên bộ lọc.</w:t>
            </w:r>
          </w:p>
        </w:tc>
      </w:tr>
    </w:tbl>
    <w:p w14:paraId="275A6F0A" w14:textId="77777777" w:rsidR="0094684D" w:rsidRDefault="0094684D" w:rsidP="0094684D">
      <w:pPr>
        <w:rPr>
          <w:rFonts w:asciiTheme="majorHAnsi" w:hAnsiTheme="majorHAnsi" w:cstheme="majorHAnsi"/>
          <w:sz w:val="24"/>
          <w:szCs w:val="24"/>
        </w:rPr>
      </w:pPr>
    </w:p>
    <w:p w14:paraId="5362A7C0" w14:textId="5E4D34EE" w:rsidR="0094684D" w:rsidRPr="002107C9" w:rsidRDefault="00807895" w:rsidP="0094684D">
      <w:pPr>
        <w:pStyle w:val="Heading2"/>
        <w:numPr>
          <w:ilvl w:val="1"/>
          <w:numId w:val="1"/>
        </w:numPr>
        <w:spacing w:before="0"/>
        <w:ind w:left="540" w:hanging="540"/>
        <w:rPr>
          <w:rFonts w:cstheme="majorHAnsi"/>
          <w:sz w:val="24"/>
          <w:szCs w:val="24"/>
          <w:lang w:val="vi-VN"/>
        </w:rPr>
      </w:pPr>
      <w:bookmarkStart w:id="587" w:name="_Toc209883880"/>
      <w:r>
        <w:rPr>
          <w:rFonts w:cstheme="majorHAnsi"/>
          <w:sz w:val="24"/>
          <w:szCs w:val="24"/>
        </w:rPr>
        <w:t>Lập</w:t>
      </w:r>
      <w:r w:rsidR="0094684D">
        <w:rPr>
          <w:rFonts w:cstheme="majorHAnsi"/>
          <w:sz w:val="24"/>
          <w:szCs w:val="24"/>
        </w:rPr>
        <w:t xml:space="preserve"> đề nghị mua bán ngoại tệ</w:t>
      </w:r>
      <w:bookmarkEnd w:id="587"/>
    </w:p>
    <w:p w14:paraId="0ACA57C8" w14:textId="77777777" w:rsidR="0094684D" w:rsidRPr="00CD7FA0" w:rsidRDefault="0094684D" w:rsidP="0094684D">
      <w:pPr>
        <w:pStyle w:val="Heading3"/>
        <w:numPr>
          <w:ilvl w:val="2"/>
          <w:numId w:val="1"/>
        </w:numPr>
        <w:rPr>
          <w:sz w:val="24"/>
          <w:szCs w:val="24"/>
        </w:rPr>
      </w:pPr>
      <w:bookmarkStart w:id="588" w:name="_Toc209883881"/>
      <w:r w:rsidRPr="00CD7FA0">
        <w:rPr>
          <w:sz w:val="24"/>
          <w:szCs w:val="24"/>
        </w:rPr>
        <w:t>Mô tả chung</w:t>
      </w:r>
      <w:bookmarkEnd w:id="588"/>
    </w:p>
    <w:p w14:paraId="0F963DC5" w14:textId="319FE2B1" w:rsidR="0094684D" w:rsidRDefault="0094684D" w:rsidP="0094684D">
      <w:pPr>
        <w:ind w:left="567" w:firstLine="0"/>
        <w:rPr>
          <w:rFonts w:asciiTheme="majorHAnsi" w:hAnsiTheme="majorHAnsi" w:cstheme="majorHAnsi"/>
          <w:sz w:val="24"/>
          <w:szCs w:val="24"/>
        </w:rPr>
      </w:pPr>
      <w:r w:rsidRPr="00774939">
        <w:rPr>
          <w:rFonts w:asciiTheme="majorHAnsi" w:hAnsiTheme="majorHAnsi" w:cstheme="majorHAnsi"/>
          <w:sz w:val="24"/>
          <w:szCs w:val="24"/>
        </w:rPr>
        <w:t xml:space="preserve">Hệ thống cho phép người dùng </w:t>
      </w:r>
      <w:r w:rsidR="000A0C96">
        <w:rPr>
          <w:rFonts w:asciiTheme="majorHAnsi" w:hAnsiTheme="majorHAnsi" w:cstheme="majorHAnsi"/>
          <w:sz w:val="24"/>
          <w:szCs w:val="24"/>
        </w:rPr>
        <w:t>lập</w:t>
      </w:r>
      <w:r>
        <w:rPr>
          <w:rFonts w:asciiTheme="majorHAnsi" w:hAnsiTheme="majorHAnsi" w:cstheme="majorHAnsi"/>
          <w:sz w:val="24"/>
          <w:szCs w:val="24"/>
        </w:rPr>
        <w:t xml:space="preserve"> thông tin đề nghị mua bán ngoại tệ sau khi nhận được đề nghị của khách hàng, bao gồm:</w:t>
      </w:r>
    </w:p>
    <w:p w14:paraId="6952CC3C" w14:textId="48C86C97" w:rsidR="0094684D" w:rsidRDefault="0094684D" w:rsidP="000A0C96">
      <w:pPr>
        <w:ind w:left="567" w:firstLine="0"/>
        <w:rPr>
          <w:rFonts w:asciiTheme="majorHAnsi" w:hAnsiTheme="majorHAnsi" w:cstheme="majorHAnsi"/>
          <w:sz w:val="24"/>
          <w:szCs w:val="24"/>
        </w:rPr>
      </w:pPr>
      <w:commentRangeStart w:id="589"/>
      <w:commentRangeStart w:id="590"/>
      <w:r>
        <w:rPr>
          <w:rFonts w:asciiTheme="majorHAnsi" w:hAnsiTheme="majorHAnsi" w:cstheme="majorHAnsi"/>
          <w:sz w:val="24"/>
          <w:szCs w:val="24"/>
        </w:rPr>
        <w:t>- Đề nghị bán ngoại tệ.</w:t>
      </w:r>
    </w:p>
    <w:p w14:paraId="287205EC" w14:textId="77777777" w:rsidR="0094684D" w:rsidRDefault="0094684D" w:rsidP="0094684D">
      <w:pPr>
        <w:ind w:left="567" w:firstLine="0"/>
        <w:rPr>
          <w:rFonts w:asciiTheme="majorHAnsi" w:hAnsiTheme="majorHAnsi" w:cstheme="majorHAnsi"/>
          <w:sz w:val="24"/>
          <w:szCs w:val="24"/>
        </w:rPr>
      </w:pPr>
      <w:r>
        <w:rPr>
          <w:rFonts w:asciiTheme="majorHAnsi" w:hAnsiTheme="majorHAnsi" w:cstheme="majorHAnsi"/>
          <w:sz w:val="24"/>
          <w:szCs w:val="24"/>
        </w:rPr>
        <w:t xml:space="preserve">- Đề nghị </w:t>
      </w:r>
      <w:r>
        <w:rPr>
          <w:rFonts w:asciiTheme="majorHAnsi" w:hAnsiTheme="majorHAnsi" w:cstheme="majorHAnsi"/>
          <w:color w:val="FF0000"/>
          <w:sz w:val="24"/>
          <w:szCs w:val="24"/>
        </w:rPr>
        <w:t>mua</w:t>
      </w:r>
      <w:r>
        <w:rPr>
          <w:rFonts w:asciiTheme="majorHAnsi" w:hAnsiTheme="majorHAnsi" w:cstheme="majorHAnsi"/>
          <w:sz w:val="24"/>
          <w:szCs w:val="24"/>
        </w:rPr>
        <w:t xml:space="preserve"> ngoại tệ.</w:t>
      </w:r>
      <w:commentRangeEnd w:id="589"/>
      <w:r>
        <w:rPr>
          <w:rStyle w:val="CommentReference"/>
          <w:rFonts w:ascii="Times New Roman" w:eastAsia="Times New Roman" w:hAnsi="Times New Roman" w:cs="Times New Roman"/>
          <w:bCs/>
          <w:kern w:val="32"/>
        </w:rPr>
        <w:commentReference w:id="589"/>
      </w:r>
      <w:commentRangeEnd w:id="590"/>
      <w:r>
        <w:rPr>
          <w:rStyle w:val="CommentReference"/>
          <w:rFonts w:ascii="Times New Roman" w:eastAsia="Times New Roman" w:hAnsi="Times New Roman" w:cs="Times New Roman"/>
          <w:bCs/>
          <w:kern w:val="32"/>
        </w:rPr>
        <w:commentReference w:id="590"/>
      </w:r>
    </w:p>
    <w:p w14:paraId="3959E655" w14:textId="77777777" w:rsidR="0094684D" w:rsidRPr="00774939" w:rsidRDefault="0094684D" w:rsidP="0094684D">
      <w:pPr>
        <w:rPr>
          <w:rFonts w:asciiTheme="majorHAnsi" w:hAnsiTheme="majorHAnsi" w:cstheme="majorHAnsi"/>
          <w:sz w:val="24"/>
          <w:szCs w:val="24"/>
        </w:rPr>
      </w:pPr>
      <w:r w:rsidRPr="00E77D90">
        <w:rPr>
          <w:rFonts w:asciiTheme="majorHAnsi" w:hAnsiTheme="majorHAnsi" w:cstheme="majorHAnsi"/>
          <w:b/>
          <w:bCs/>
          <w:sz w:val="24"/>
          <w:szCs w:val="24"/>
        </w:rPr>
        <w:t>Phạm vi:</w:t>
      </w:r>
      <w:r w:rsidRPr="00774939">
        <w:rPr>
          <w:rFonts w:asciiTheme="majorHAnsi" w:hAnsiTheme="majorHAnsi" w:cstheme="majorHAnsi"/>
          <w:sz w:val="24"/>
          <w:szCs w:val="24"/>
        </w:rPr>
        <w:t xml:space="preserve"> Tất cả </w:t>
      </w:r>
      <w:r>
        <w:rPr>
          <w:rFonts w:asciiTheme="majorHAnsi" w:hAnsiTheme="majorHAnsi" w:cstheme="majorHAnsi"/>
          <w:sz w:val="24"/>
          <w:szCs w:val="24"/>
        </w:rPr>
        <w:t>Chi nhánh/Phòng giao dịch</w:t>
      </w:r>
    </w:p>
    <w:p w14:paraId="48E61C2D" w14:textId="77777777" w:rsidR="0094684D" w:rsidRPr="00774939" w:rsidRDefault="0094684D" w:rsidP="0094684D">
      <w:pPr>
        <w:rPr>
          <w:rFonts w:asciiTheme="majorHAnsi" w:hAnsiTheme="majorHAnsi" w:cstheme="majorHAnsi"/>
          <w:sz w:val="24"/>
          <w:szCs w:val="24"/>
        </w:rPr>
      </w:pPr>
      <w:r w:rsidRPr="00E77D90">
        <w:rPr>
          <w:rFonts w:asciiTheme="majorHAnsi" w:hAnsiTheme="majorHAnsi" w:cstheme="majorHAnsi"/>
          <w:b/>
          <w:bCs/>
          <w:sz w:val="24"/>
          <w:szCs w:val="24"/>
        </w:rPr>
        <w:t>Đối tượng sử dụng:</w:t>
      </w:r>
      <w:r w:rsidRPr="00774939">
        <w:rPr>
          <w:rFonts w:asciiTheme="majorHAnsi" w:hAnsiTheme="majorHAnsi" w:cstheme="majorHAnsi"/>
          <w:sz w:val="24"/>
          <w:szCs w:val="24"/>
        </w:rPr>
        <w:t xml:space="preserve"> </w:t>
      </w:r>
      <w:r>
        <w:rPr>
          <w:rFonts w:asciiTheme="majorHAnsi" w:hAnsiTheme="majorHAnsi" w:cstheme="majorHAnsi"/>
          <w:sz w:val="24"/>
          <w:szCs w:val="24"/>
        </w:rPr>
        <w:t>Giao dịch viên</w:t>
      </w:r>
    </w:p>
    <w:p w14:paraId="3ED3C742" w14:textId="77777777" w:rsidR="0094684D" w:rsidRPr="00774939" w:rsidRDefault="0094684D" w:rsidP="0094684D">
      <w:pPr>
        <w:rPr>
          <w:rFonts w:asciiTheme="majorHAnsi" w:hAnsiTheme="majorHAnsi" w:cstheme="majorHAnsi"/>
          <w:sz w:val="24"/>
          <w:szCs w:val="24"/>
        </w:rPr>
      </w:pPr>
      <w:r w:rsidRPr="00E77D90">
        <w:rPr>
          <w:rFonts w:asciiTheme="majorHAnsi" w:hAnsiTheme="majorHAnsi" w:cstheme="majorHAnsi"/>
          <w:b/>
          <w:bCs/>
          <w:sz w:val="24"/>
          <w:szCs w:val="24"/>
        </w:rPr>
        <w:t>Tần suất sử dụng:</w:t>
      </w:r>
      <w:r w:rsidRPr="00774939">
        <w:rPr>
          <w:rFonts w:asciiTheme="majorHAnsi" w:hAnsiTheme="majorHAnsi" w:cstheme="majorHAnsi"/>
          <w:sz w:val="24"/>
          <w:szCs w:val="24"/>
        </w:rPr>
        <w:t xml:space="preserve"> Thường xuyên</w:t>
      </w:r>
    </w:p>
    <w:p w14:paraId="5D9011CE" w14:textId="77777777" w:rsidR="0094684D" w:rsidRPr="002107C9" w:rsidRDefault="0094684D" w:rsidP="0094684D">
      <w:pPr>
        <w:pStyle w:val="Heading3"/>
        <w:numPr>
          <w:ilvl w:val="2"/>
          <w:numId w:val="1"/>
        </w:numPr>
        <w:rPr>
          <w:rFonts w:cstheme="majorHAnsi"/>
          <w:noProof/>
          <w:sz w:val="24"/>
          <w:szCs w:val="24"/>
        </w:rPr>
      </w:pPr>
      <w:bookmarkStart w:id="591" w:name="_Toc209883882"/>
      <w:r w:rsidRPr="002107C9">
        <w:rPr>
          <w:rFonts w:cstheme="majorHAnsi"/>
          <w:noProof/>
          <w:sz w:val="24"/>
          <w:szCs w:val="24"/>
        </w:rPr>
        <w:t>Quy trình thực hiện</w:t>
      </w:r>
      <w:bookmarkEnd w:id="591"/>
    </w:p>
    <w:p w14:paraId="7B07FC13" w14:textId="77777777" w:rsidR="0094684D" w:rsidRPr="002107C9" w:rsidRDefault="0094684D" w:rsidP="0094684D">
      <w:pPr>
        <w:rPr>
          <w:rFonts w:asciiTheme="majorHAnsi" w:hAnsiTheme="majorHAnsi" w:cstheme="majorHAnsi"/>
          <w:b/>
          <w:bCs/>
          <w:sz w:val="24"/>
          <w:szCs w:val="24"/>
        </w:rPr>
      </w:pPr>
      <w:r w:rsidRPr="002107C9">
        <w:rPr>
          <w:rFonts w:asciiTheme="majorHAnsi" w:hAnsiTheme="majorHAnsi" w:cstheme="majorHAnsi"/>
          <w:b/>
          <w:bCs/>
          <w:sz w:val="24"/>
          <w:szCs w:val="24"/>
        </w:rPr>
        <w:t>Điều kiện bắt đầu nghiệp vụ:</w:t>
      </w:r>
    </w:p>
    <w:p w14:paraId="4CE94817" w14:textId="77777777" w:rsidR="0094684D" w:rsidRPr="009B0BAB" w:rsidRDefault="0094684D" w:rsidP="0094684D">
      <w:pPr>
        <w:pStyle w:val="BodyText"/>
        <w:numPr>
          <w:ilvl w:val="0"/>
          <w:numId w:val="29"/>
        </w:numPr>
        <w:tabs>
          <w:tab w:val="left" w:pos="709"/>
          <w:tab w:val="left" w:pos="851"/>
        </w:tabs>
        <w:spacing w:after="240" w:line="240" w:lineRule="atLeast"/>
        <w:ind w:left="993"/>
        <w:rPr>
          <w:rFonts w:asciiTheme="majorHAnsi" w:hAnsiTheme="majorHAnsi" w:cstheme="majorHAnsi"/>
          <w:sz w:val="24"/>
          <w:szCs w:val="24"/>
        </w:rPr>
      </w:pPr>
      <w:r>
        <w:rPr>
          <w:rFonts w:asciiTheme="majorHAnsi" w:hAnsiTheme="majorHAnsi" w:cstheme="majorHAnsi"/>
          <w:sz w:val="24"/>
          <w:szCs w:val="24"/>
        </w:rPr>
        <w:t>Người dùng được phân quyền chức năng hệ thống.</w:t>
      </w:r>
    </w:p>
    <w:p w14:paraId="2C7F6C8E" w14:textId="2273E445" w:rsidR="0094684D" w:rsidRDefault="0094684D" w:rsidP="0094684D">
      <w:pPr>
        <w:rPr>
          <w:rFonts w:asciiTheme="majorHAnsi" w:hAnsiTheme="majorHAnsi" w:cstheme="majorHAnsi"/>
          <w:b/>
          <w:bCs/>
          <w:sz w:val="24"/>
          <w:szCs w:val="24"/>
        </w:rPr>
      </w:pPr>
      <w:r w:rsidRPr="00774939">
        <w:rPr>
          <w:rFonts w:asciiTheme="majorHAnsi" w:hAnsiTheme="majorHAnsi" w:cstheme="majorHAnsi"/>
          <w:b/>
          <w:bCs/>
          <w:sz w:val="24"/>
          <w:szCs w:val="24"/>
        </w:rPr>
        <w:t xml:space="preserve">Các </w:t>
      </w:r>
      <w:r>
        <w:rPr>
          <w:rFonts w:asciiTheme="majorHAnsi" w:hAnsiTheme="majorHAnsi" w:cstheme="majorHAnsi"/>
          <w:b/>
          <w:bCs/>
          <w:sz w:val="24"/>
          <w:szCs w:val="24"/>
        </w:rPr>
        <w:t xml:space="preserve">bước </w:t>
      </w:r>
      <w:r w:rsidR="00DA71AD">
        <w:rPr>
          <w:rFonts w:asciiTheme="majorHAnsi" w:hAnsiTheme="majorHAnsi" w:cstheme="majorHAnsi"/>
          <w:b/>
          <w:bCs/>
          <w:sz w:val="24"/>
          <w:szCs w:val="24"/>
        </w:rPr>
        <w:t>lập</w:t>
      </w:r>
      <w:r>
        <w:rPr>
          <w:rFonts w:asciiTheme="majorHAnsi" w:hAnsiTheme="majorHAnsi" w:cstheme="majorHAnsi"/>
          <w:b/>
          <w:bCs/>
          <w:sz w:val="24"/>
          <w:szCs w:val="24"/>
        </w:rPr>
        <w:t xml:space="preserve"> đề nghị mua bán ngoại tệ</w:t>
      </w:r>
      <w:r w:rsidRPr="00774939">
        <w:rPr>
          <w:rFonts w:asciiTheme="majorHAnsi" w:hAnsiTheme="majorHAnsi" w:cstheme="majorHAnsi"/>
          <w:b/>
          <w:bCs/>
          <w:sz w:val="24"/>
          <w:szCs w:val="24"/>
        </w:rPr>
        <w:t>:</w:t>
      </w:r>
    </w:p>
    <w:p w14:paraId="2F744107" w14:textId="17E679CE" w:rsidR="0094684D" w:rsidRPr="00774939" w:rsidRDefault="0094684D" w:rsidP="0094684D">
      <w:pPr>
        <w:rPr>
          <w:rFonts w:asciiTheme="majorHAnsi" w:hAnsiTheme="majorHAnsi" w:cstheme="majorHAnsi"/>
          <w:sz w:val="24"/>
          <w:szCs w:val="24"/>
        </w:rPr>
      </w:pPr>
      <w:r w:rsidRPr="00774939">
        <w:rPr>
          <w:rFonts w:asciiTheme="majorHAnsi" w:hAnsiTheme="majorHAnsi" w:cstheme="majorHAnsi"/>
          <w:b/>
          <w:bCs/>
          <w:sz w:val="24"/>
          <w:szCs w:val="24"/>
        </w:rPr>
        <w:lastRenderedPageBreak/>
        <w:t>Bước 1</w:t>
      </w:r>
      <w:r w:rsidRPr="00774939">
        <w:rPr>
          <w:rFonts w:asciiTheme="majorHAnsi" w:hAnsiTheme="majorHAnsi" w:cstheme="majorHAnsi"/>
          <w:sz w:val="24"/>
          <w:szCs w:val="24"/>
        </w:rPr>
        <w:t xml:space="preserve">: </w:t>
      </w:r>
      <w:r w:rsidR="00DA71AD">
        <w:rPr>
          <w:rFonts w:asciiTheme="majorHAnsi" w:hAnsiTheme="majorHAnsi" w:cstheme="majorHAnsi"/>
          <w:sz w:val="24"/>
          <w:szCs w:val="24"/>
        </w:rPr>
        <w:t>G</w:t>
      </w:r>
      <w:r w:rsidRPr="00774939">
        <w:rPr>
          <w:rFonts w:asciiTheme="majorHAnsi" w:hAnsiTheme="majorHAnsi" w:cstheme="majorHAnsi"/>
          <w:sz w:val="24"/>
          <w:szCs w:val="24"/>
        </w:rPr>
        <w:t>iao dịch viên đăng nhập thành công vào hệ thống SmartForm</w:t>
      </w:r>
    </w:p>
    <w:p w14:paraId="62411455" w14:textId="77777777" w:rsidR="000B7AD3" w:rsidRDefault="0094684D" w:rsidP="0094684D">
      <w:pPr>
        <w:pStyle w:val="BodyText"/>
        <w:tabs>
          <w:tab w:val="left" w:pos="851"/>
        </w:tabs>
        <w:ind w:left="567"/>
        <w:rPr>
          <w:rFonts w:asciiTheme="majorHAnsi" w:hAnsiTheme="majorHAnsi" w:cstheme="majorHAnsi"/>
          <w:bCs/>
          <w:sz w:val="24"/>
          <w:szCs w:val="24"/>
        </w:rPr>
      </w:pPr>
      <w:r w:rsidRPr="00774939">
        <w:rPr>
          <w:rFonts w:asciiTheme="majorHAnsi" w:hAnsiTheme="majorHAnsi" w:cstheme="majorHAnsi"/>
          <w:b/>
          <w:bCs/>
          <w:sz w:val="24"/>
          <w:szCs w:val="24"/>
        </w:rPr>
        <w:t>Bước 2:</w:t>
      </w:r>
      <w:r w:rsidRPr="00774939">
        <w:rPr>
          <w:rFonts w:asciiTheme="majorHAnsi" w:hAnsiTheme="majorHAnsi" w:cstheme="majorHAnsi"/>
          <w:b/>
          <w:sz w:val="24"/>
          <w:szCs w:val="24"/>
        </w:rPr>
        <w:t xml:space="preserve"> </w:t>
      </w:r>
      <w:r w:rsidR="000B7AD3">
        <w:rPr>
          <w:rFonts w:asciiTheme="majorHAnsi" w:hAnsiTheme="majorHAnsi" w:cstheme="majorHAnsi"/>
          <w:bCs/>
          <w:sz w:val="24"/>
          <w:szCs w:val="24"/>
        </w:rPr>
        <w:t xml:space="preserve">Vào màn hình nhập thông tin đề nghị: </w:t>
      </w:r>
    </w:p>
    <w:p w14:paraId="19EF8149" w14:textId="138F2ECB" w:rsidR="0094684D" w:rsidRDefault="000B7AD3" w:rsidP="0094684D">
      <w:pPr>
        <w:pStyle w:val="BodyText"/>
        <w:tabs>
          <w:tab w:val="left" w:pos="851"/>
        </w:tabs>
        <w:ind w:left="567"/>
        <w:rPr>
          <w:rFonts w:asciiTheme="majorHAnsi" w:hAnsiTheme="majorHAnsi" w:cstheme="majorHAnsi"/>
          <w:sz w:val="24"/>
          <w:szCs w:val="24"/>
        </w:rPr>
      </w:pPr>
      <w:r>
        <w:rPr>
          <w:rFonts w:asciiTheme="majorHAnsi" w:hAnsiTheme="majorHAnsi" w:cstheme="majorHAnsi"/>
          <w:b/>
          <w:bCs/>
          <w:sz w:val="24"/>
          <w:szCs w:val="24"/>
        </w:rPr>
        <w:t>-</w:t>
      </w:r>
      <w:r>
        <w:rPr>
          <w:rFonts w:asciiTheme="majorHAnsi" w:hAnsiTheme="majorHAnsi" w:cstheme="majorHAnsi"/>
          <w:sz w:val="24"/>
          <w:szCs w:val="24"/>
        </w:rPr>
        <w:t xml:space="preserve"> Cách 1: </w:t>
      </w:r>
      <w:r w:rsidR="0094684D" w:rsidRPr="00774939">
        <w:rPr>
          <w:rFonts w:asciiTheme="majorHAnsi" w:hAnsiTheme="majorHAnsi" w:cstheme="majorHAnsi"/>
          <w:sz w:val="24"/>
          <w:szCs w:val="24"/>
        </w:rPr>
        <w:t xml:space="preserve">Truy cập </w:t>
      </w:r>
      <w:r w:rsidR="0094684D">
        <w:rPr>
          <w:rFonts w:asciiTheme="majorHAnsi" w:hAnsiTheme="majorHAnsi" w:cstheme="majorHAnsi"/>
          <w:sz w:val="24"/>
          <w:szCs w:val="24"/>
        </w:rPr>
        <w:t>tab</w:t>
      </w:r>
      <w:r w:rsidR="0094684D" w:rsidRPr="00774939">
        <w:rPr>
          <w:rFonts w:asciiTheme="majorHAnsi" w:hAnsiTheme="majorHAnsi" w:cstheme="majorHAnsi"/>
          <w:sz w:val="24"/>
          <w:szCs w:val="24"/>
        </w:rPr>
        <w:t xml:space="preserve"> “Giao dịch tại quầy”</w:t>
      </w:r>
      <w:r w:rsidR="0094684D">
        <w:rPr>
          <w:rFonts w:asciiTheme="majorHAnsi" w:hAnsiTheme="majorHAnsi" w:cstheme="majorHAnsi"/>
          <w:sz w:val="24"/>
          <w:szCs w:val="24"/>
        </w:rPr>
        <w:t xml:space="preserve"> →</w:t>
      </w:r>
      <w:r w:rsidR="0094684D" w:rsidRPr="00774939">
        <w:rPr>
          <w:rFonts w:asciiTheme="majorHAnsi" w:hAnsiTheme="majorHAnsi" w:cstheme="majorHAnsi"/>
          <w:sz w:val="24"/>
          <w:szCs w:val="24"/>
        </w:rPr>
        <w:t xml:space="preserve"> chọn </w:t>
      </w:r>
      <w:r w:rsidR="0094684D">
        <w:rPr>
          <w:rFonts w:asciiTheme="majorHAnsi" w:hAnsiTheme="majorHAnsi" w:cstheme="majorHAnsi"/>
          <w:sz w:val="24"/>
          <w:szCs w:val="24"/>
        </w:rPr>
        <w:t>menu</w:t>
      </w:r>
      <w:r>
        <w:rPr>
          <w:rFonts w:asciiTheme="majorHAnsi" w:hAnsiTheme="majorHAnsi" w:cstheme="majorHAnsi"/>
          <w:sz w:val="24"/>
          <w:szCs w:val="24"/>
        </w:rPr>
        <w:t xml:space="preserve"> cấp 1</w:t>
      </w:r>
      <w:r w:rsidR="0094684D" w:rsidRPr="00774939">
        <w:rPr>
          <w:rFonts w:asciiTheme="majorHAnsi" w:hAnsiTheme="majorHAnsi" w:cstheme="majorHAnsi"/>
          <w:sz w:val="24"/>
          <w:szCs w:val="24"/>
        </w:rPr>
        <w:t xml:space="preserve"> “</w:t>
      </w:r>
      <w:r>
        <w:rPr>
          <w:rFonts w:asciiTheme="majorHAnsi" w:hAnsiTheme="majorHAnsi" w:cstheme="majorHAnsi"/>
          <w:sz w:val="24"/>
          <w:szCs w:val="24"/>
        </w:rPr>
        <w:t>Lập đề nghị mua</w:t>
      </w:r>
      <w:r w:rsidR="0094684D">
        <w:rPr>
          <w:rFonts w:asciiTheme="majorHAnsi" w:hAnsiTheme="majorHAnsi" w:cstheme="majorHAnsi"/>
          <w:sz w:val="24"/>
          <w:szCs w:val="24"/>
        </w:rPr>
        <w:t xml:space="preserve"> bán ngoại tệ</w:t>
      </w:r>
      <w:r w:rsidR="0094684D" w:rsidRPr="00774939">
        <w:rPr>
          <w:rFonts w:asciiTheme="majorHAnsi" w:hAnsiTheme="majorHAnsi" w:cstheme="majorHAnsi"/>
          <w:sz w:val="24"/>
          <w:szCs w:val="24"/>
        </w:rPr>
        <w:t>”</w:t>
      </w:r>
      <w:r w:rsidR="0094684D">
        <w:rPr>
          <w:rFonts w:asciiTheme="majorHAnsi" w:hAnsiTheme="majorHAnsi" w:cstheme="majorHAnsi"/>
          <w:sz w:val="24"/>
          <w:szCs w:val="24"/>
        </w:rPr>
        <w:t xml:space="preserve"> trên menu trái → Chọn menu c</w:t>
      </w:r>
      <w:r>
        <w:rPr>
          <w:rFonts w:asciiTheme="majorHAnsi" w:hAnsiTheme="majorHAnsi" w:cstheme="majorHAnsi"/>
          <w:sz w:val="24"/>
          <w:szCs w:val="24"/>
        </w:rPr>
        <w:t>ấp 2</w:t>
      </w:r>
      <w:r w:rsidR="0094684D">
        <w:rPr>
          <w:rFonts w:asciiTheme="majorHAnsi" w:hAnsiTheme="majorHAnsi" w:cstheme="majorHAnsi"/>
          <w:sz w:val="24"/>
          <w:szCs w:val="24"/>
        </w:rPr>
        <w:t xml:space="preserve"> “</w:t>
      </w:r>
      <w:r>
        <w:rPr>
          <w:rFonts w:asciiTheme="majorHAnsi" w:hAnsiTheme="majorHAnsi" w:cstheme="majorHAnsi"/>
          <w:sz w:val="24"/>
          <w:szCs w:val="24"/>
        </w:rPr>
        <w:t>Lập đề</w:t>
      </w:r>
      <w:r w:rsidR="0094684D">
        <w:rPr>
          <w:rFonts w:asciiTheme="majorHAnsi" w:hAnsiTheme="majorHAnsi" w:cstheme="majorHAnsi"/>
          <w:sz w:val="24"/>
          <w:szCs w:val="24"/>
        </w:rPr>
        <w:t xml:space="preserve"> nghị mua ngoại tệ</w:t>
      </w:r>
      <w:r w:rsidR="00C53FF4">
        <w:rPr>
          <w:rFonts w:asciiTheme="majorHAnsi" w:hAnsiTheme="majorHAnsi" w:cstheme="majorHAnsi"/>
          <w:sz w:val="24"/>
          <w:szCs w:val="24"/>
        </w:rPr>
        <w:t xml:space="preserve"> mặt</w:t>
      </w:r>
      <w:r w:rsidR="0094684D">
        <w:rPr>
          <w:rFonts w:asciiTheme="majorHAnsi" w:hAnsiTheme="majorHAnsi" w:cstheme="majorHAnsi"/>
          <w:sz w:val="24"/>
          <w:szCs w:val="24"/>
        </w:rPr>
        <w:t>”</w:t>
      </w:r>
      <w:r>
        <w:rPr>
          <w:rFonts w:asciiTheme="majorHAnsi" w:hAnsiTheme="majorHAnsi" w:cstheme="majorHAnsi"/>
          <w:sz w:val="24"/>
          <w:szCs w:val="24"/>
        </w:rPr>
        <w:t xml:space="preserve"> hoặc “Lập đề nghị bán ngoại tệ</w:t>
      </w:r>
      <w:r w:rsidR="00C53FF4">
        <w:rPr>
          <w:rFonts w:asciiTheme="majorHAnsi" w:hAnsiTheme="majorHAnsi" w:cstheme="majorHAnsi"/>
          <w:sz w:val="24"/>
          <w:szCs w:val="24"/>
        </w:rPr>
        <w:t xml:space="preserve"> mặt</w:t>
      </w:r>
      <w:r>
        <w:rPr>
          <w:rFonts w:asciiTheme="majorHAnsi" w:hAnsiTheme="majorHAnsi" w:cstheme="majorHAnsi"/>
          <w:sz w:val="24"/>
          <w:szCs w:val="24"/>
        </w:rPr>
        <w:t>”.</w:t>
      </w:r>
    </w:p>
    <w:p w14:paraId="437CF679" w14:textId="1A4B509A" w:rsidR="000B7AD3" w:rsidRDefault="000B7AD3" w:rsidP="0094684D">
      <w:pPr>
        <w:pStyle w:val="BodyText"/>
        <w:tabs>
          <w:tab w:val="left" w:pos="851"/>
        </w:tabs>
        <w:ind w:left="567"/>
        <w:rPr>
          <w:rFonts w:asciiTheme="majorHAnsi" w:hAnsiTheme="majorHAnsi" w:cstheme="majorHAnsi"/>
          <w:sz w:val="24"/>
          <w:szCs w:val="24"/>
        </w:rPr>
      </w:pPr>
      <w:r>
        <w:rPr>
          <w:rFonts w:asciiTheme="majorHAnsi" w:hAnsiTheme="majorHAnsi" w:cstheme="majorHAnsi"/>
          <w:b/>
          <w:bCs/>
          <w:sz w:val="24"/>
          <w:szCs w:val="24"/>
        </w:rPr>
        <w:t>-</w:t>
      </w:r>
      <w:r>
        <w:rPr>
          <w:rFonts w:asciiTheme="majorHAnsi" w:hAnsiTheme="majorHAnsi" w:cstheme="majorHAnsi"/>
          <w:sz w:val="24"/>
          <w:szCs w:val="24"/>
        </w:rPr>
        <w:t xml:space="preserve"> Các 2: </w:t>
      </w:r>
      <w:r w:rsidR="00EB48D0" w:rsidRPr="00774939">
        <w:rPr>
          <w:rFonts w:asciiTheme="majorHAnsi" w:hAnsiTheme="majorHAnsi" w:cstheme="majorHAnsi"/>
          <w:sz w:val="24"/>
          <w:szCs w:val="24"/>
        </w:rPr>
        <w:t xml:space="preserve">Truy cập </w:t>
      </w:r>
      <w:r w:rsidR="00EB48D0">
        <w:rPr>
          <w:rFonts w:asciiTheme="majorHAnsi" w:hAnsiTheme="majorHAnsi" w:cstheme="majorHAnsi"/>
          <w:sz w:val="24"/>
          <w:szCs w:val="24"/>
        </w:rPr>
        <w:t>tab</w:t>
      </w:r>
      <w:r w:rsidR="00EB48D0" w:rsidRPr="00774939">
        <w:rPr>
          <w:rFonts w:asciiTheme="majorHAnsi" w:hAnsiTheme="majorHAnsi" w:cstheme="majorHAnsi"/>
          <w:sz w:val="24"/>
          <w:szCs w:val="24"/>
        </w:rPr>
        <w:t xml:space="preserve"> “Giao dịch tại quầy”</w:t>
      </w:r>
      <w:r w:rsidR="00EB48D0">
        <w:rPr>
          <w:rFonts w:asciiTheme="majorHAnsi" w:hAnsiTheme="majorHAnsi" w:cstheme="majorHAnsi"/>
          <w:sz w:val="24"/>
          <w:szCs w:val="24"/>
        </w:rPr>
        <w:t xml:space="preserve"> →</w:t>
      </w:r>
      <w:r w:rsidR="00EB48D0" w:rsidRPr="00774939">
        <w:rPr>
          <w:rFonts w:asciiTheme="majorHAnsi" w:hAnsiTheme="majorHAnsi" w:cstheme="majorHAnsi"/>
          <w:sz w:val="24"/>
          <w:szCs w:val="24"/>
        </w:rPr>
        <w:t xml:space="preserve"> chọn </w:t>
      </w:r>
      <w:r w:rsidR="00EB48D0">
        <w:rPr>
          <w:rFonts w:asciiTheme="majorHAnsi" w:hAnsiTheme="majorHAnsi" w:cstheme="majorHAnsi"/>
          <w:sz w:val="24"/>
          <w:szCs w:val="24"/>
        </w:rPr>
        <w:t>menu cấp 1</w:t>
      </w:r>
      <w:r w:rsidR="00EB48D0" w:rsidRPr="00774939">
        <w:rPr>
          <w:rFonts w:asciiTheme="majorHAnsi" w:hAnsiTheme="majorHAnsi" w:cstheme="majorHAnsi"/>
          <w:sz w:val="24"/>
          <w:szCs w:val="24"/>
        </w:rPr>
        <w:t xml:space="preserve"> “</w:t>
      </w:r>
      <w:r w:rsidR="00EB48D0">
        <w:rPr>
          <w:rFonts w:asciiTheme="majorHAnsi" w:hAnsiTheme="majorHAnsi" w:cstheme="majorHAnsi"/>
          <w:sz w:val="24"/>
          <w:szCs w:val="24"/>
        </w:rPr>
        <w:t>Lập đề nghị mua bán ngoại tệ</w:t>
      </w:r>
      <w:r w:rsidR="00EB48D0" w:rsidRPr="00774939">
        <w:rPr>
          <w:rFonts w:asciiTheme="majorHAnsi" w:hAnsiTheme="majorHAnsi" w:cstheme="majorHAnsi"/>
          <w:sz w:val="24"/>
          <w:szCs w:val="24"/>
        </w:rPr>
        <w:t>”</w:t>
      </w:r>
      <w:r w:rsidR="00EB48D0">
        <w:rPr>
          <w:rFonts w:asciiTheme="majorHAnsi" w:hAnsiTheme="majorHAnsi" w:cstheme="majorHAnsi"/>
          <w:sz w:val="24"/>
          <w:szCs w:val="24"/>
        </w:rPr>
        <w:t xml:space="preserve"> trên menu trái → Chọn me</w:t>
      </w:r>
      <w:r w:rsidR="00C53FF4">
        <w:rPr>
          <w:rFonts w:asciiTheme="majorHAnsi" w:hAnsiTheme="majorHAnsi" w:cstheme="majorHAnsi"/>
          <w:sz w:val="24"/>
          <w:szCs w:val="24"/>
        </w:rPr>
        <w:t>nu cấp 2 “Quản lý đề nghị mua bán ngoại tệ” → Nhấn chọn nút “Lập đề nghị mua ngoại tệ mặt” hoặc “Lập đề nghị bán ngoại tệ mặt”</w:t>
      </w:r>
    </w:p>
    <w:p w14:paraId="143F9BE6" w14:textId="77777777" w:rsidR="0094684D" w:rsidRPr="00BB7B3C" w:rsidRDefault="0094684D" w:rsidP="0094684D">
      <w:pPr>
        <w:pStyle w:val="BodyText"/>
        <w:tabs>
          <w:tab w:val="left" w:pos="851"/>
        </w:tabs>
        <w:ind w:left="567"/>
        <w:rPr>
          <w:rFonts w:asciiTheme="majorHAnsi" w:hAnsiTheme="majorHAnsi" w:cstheme="majorHAnsi"/>
          <w:sz w:val="24"/>
          <w:szCs w:val="24"/>
        </w:rPr>
      </w:pPr>
      <w:r>
        <w:rPr>
          <w:rFonts w:asciiTheme="majorHAnsi" w:hAnsiTheme="majorHAnsi" w:cstheme="majorHAnsi"/>
          <w:b/>
          <w:bCs/>
          <w:sz w:val="24"/>
          <w:szCs w:val="24"/>
        </w:rPr>
        <w:t>Bước 3:</w:t>
      </w:r>
      <w:r>
        <w:rPr>
          <w:rFonts w:asciiTheme="majorHAnsi" w:hAnsiTheme="majorHAnsi" w:cstheme="majorHAnsi"/>
          <w:sz w:val="24"/>
          <w:szCs w:val="24"/>
        </w:rPr>
        <w:t xml:space="preserve"> Trên màn hình nhập thông tin đề nghị mua bán ngoại tệ, nhập/chọn đầy đủ thông tin hợp lệ cho các trường thông tin đề nghị.</w:t>
      </w:r>
    </w:p>
    <w:p w14:paraId="674C79E1" w14:textId="79ACDA01" w:rsidR="0094684D" w:rsidDel="006604EE" w:rsidRDefault="0094684D" w:rsidP="0094684D">
      <w:pPr>
        <w:pStyle w:val="BodyText"/>
        <w:tabs>
          <w:tab w:val="left" w:pos="851"/>
        </w:tabs>
        <w:ind w:left="567"/>
        <w:rPr>
          <w:del w:id="592" w:author="Nguyen Duc Anh" w:date="2025-09-25T18:13:00Z"/>
          <w:rFonts w:asciiTheme="majorHAnsi" w:hAnsiTheme="majorHAnsi" w:cstheme="majorHAnsi"/>
          <w:bCs/>
          <w:sz w:val="24"/>
          <w:szCs w:val="24"/>
        </w:rPr>
      </w:pPr>
      <w:r>
        <w:rPr>
          <w:rFonts w:asciiTheme="majorHAnsi" w:hAnsiTheme="majorHAnsi" w:cstheme="majorHAnsi"/>
          <w:b/>
          <w:bCs/>
          <w:sz w:val="24"/>
          <w:szCs w:val="24"/>
        </w:rPr>
        <w:t>Bước 4:</w:t>
      </w:r>
      <w:r>
        <w:rPr>
          <w:rFonts w:asciiTheme="majorHAnsi" w:hAnsiTheme="majorHAnsi" w:cstheme="majorHAnsi"/>
          <w:bCs/>
          <w:sz w:val="24"/>
          <w:szCs w:val="24"/>
        </w:rPr>
        <w:t xml:space="preserve"> </w:t>
      </w:r>
      <w:del w:id="593" w:author="Nguyen Duc Anh" w:date="2025-09-25T18:13:00Z">
        <w:r w:rsidDel="006604EE">
          <w:rPr>
            <w:rFonts w:asciiTheme="majorHAnsi" w:hAnsiTheme="majorHAnsi" w:cstheme="majorHAnsi"/>
            <w:bCs/>
            <w:sz w:val="24"/>
            <w:szCs w:val="24"/>
          </w:rPr>
          <w:delText>Thực hiện hoàn tất thêm mới đề nghị:</w:delText>
        </w:r>
      </w:del>
    </w:p>
    <w:p w14:paraId="7BEC96D5" w14:textId="6097EC48" w:rsidR="0094684D" w:rsidDel="006604EE" w:rsidRDefault="0094684D" w:rsidP="0094684D">
      <w:pPr>
        <w:pStyle w:val="BodyText"/>
        <w:tabs>
          <w:tab w:val="left" w:pos="851"/>
        </w:tabs>
        <w:ind w:left="567"/>
        <w:rPr>
          <w:del w:id="594" w:author="Nguyen Duc Anh" w:date="2025-09-25T18:13:00Z"/>
          <w:rFonts w:asciiTheme="majorHAnsi" w:hAnsiTheme="majorHAnsi" w:cstheme="majorHAnsi"/>
          <w:bCs/>
          <w:sz w:val="24"/>
          <w:szCs w:val="24"/>
        </w:rPr>
      </w:pPr>
      <w:del w:id="595" w:author="Nguyen Duc Anh" w:date="2025-09-25T18:13:00Z">
        <w:r w:rsidDel="006604EE">
          <w:rPr>
            <w:rFonts w:asciiTheme="majorHAnsi" w:hAnsiTheme="majorHAnsi" w:cstheme="majorHAnsi"/>
            <w:bCs/>
            <w:sz w:val="24"/>
            <w:szCs w:val="24"/>
          </w:rPr>
          <w:delText xml:space="preserve">- </w:delText>
        </w:r>
        <w:commentRangeStart w:id="596"/>
        <w:commentRangeStart w:id="597"/>
        <w:r w:rsidRPr="00D5071D" w:rsidDel="006604EE">
          <w:rPr>
            <w:rFonts w:asciiTheme="majorHAnsi" w:hAnsiTheme="majorHAnsi" w:cstheme="majorHAnsi"/>
            <w:bCs/>
            <w:color w:val="FF0000"/>
            <w:sz w:val="24"/>
            <w:szCs w:val="24"/>
          </w:rPr>
          <w:delText>Đối với</w:delText>
        </w:r>
        <w:r w:rsidDel="006604EE">
          <w:rPr>
            <w:rFonts w:asciiTheme="majorHAnsi" w:hAnsiTheme="majorHAnsi" w:cstheme="majorHAnsi"/>
            <w:bCs/>
            <w:color w:val="FF0000"/>
            <w:sz w:val="24"/>
            <w:szCs w:val="24"/>
          </w:rPr>
          <w:delText xml:space="preserve"> đề nghị mua</w:delText>
        </w:r>
        <w:r w:rsidRPr="00D5071D" w:rsidDel="006604EE">
          <w:rPr>
            <w:rFonts w:asciiTheme="majorHAnsi" w:hAnsiTheme="majorHAnsi" w:cstheme="majorHAnsi"/>
            <w:bCs/>
            <w:color w:val="FF0000"/>
            <w:sz w:val="24"/>
            <w:szCs w:val="24"/>
          </w:rPr>
          <w:delText xml:space="preserve"> ngoại tệ</w:delText>
        </w:r>
        <w:r w:rsidDel="006604EE">
          <w:rPr>
            <w:rFonts w:asciiTheme="majorHAnsi" w:hAnsiTheme="majorHAnsi" w:cstheme="majorHAnsi"/>
            <w:bCs/>
            <w:sz w:val="24"/>
            <w:szCs w:val="24"/>
          </w:rPr>
          <w:delText>: Nhấn chọn nút “Lưu và chuyển duyệt” để tạo bản ghi thông tin đề nghị và đồng thời gửi duyệt sang Kiểm soát viên.</w:delText>
        </w:r>
      </w:del>
    </w:p>
    <w:p w14:paraId="3E637160" w14:textId="08E8360A" w:rsidR="0094684D" w:rsidRDefault="0094684D" w:rsidP="006604EE">
      <w:pPr>
        <w:pStyle w:val="BodyText"/>
        <w:tabs>
          <w:tab w:val="left" w:pos="851"/>
        </w:tabs>
        <w:ind w:left="567"/>
        <w:rPr>
          <w:rFonts w:asciiTheme="majorHAnsi" w:hAnsiTheme="majorHAnsi" w:cstheme="majorHAnsi"/>
          <w:bCs/>
          <w:sz w:val="24"/>
          <w:szCs w:val="24"/>
        </w:rPr>
      </w:pPr>
      <w:del w:id="598" w:author="Nguyen Duc Anh" w:date="2025-09-25T18:13:00Z">
        <w:r w:rsidDel="006604EE">
          <w:rPr>
            <w:rFonts w:asciiTheme="majorHAnsi" w:hAnsiTheme="majorHAnsi" w:cstheme="majorHAnsi"/>
            <w:bCs/>
            <w:sz w:val="24"/>
            <w:szCs w:val="24"/>
          </w:rPr>
          <w:delText xml:space="preserve">-  </w:delText>
        </w:r>
        <w:r w:rsidRPr="00D5071D" w:rsidDel="006604EE">
          <w:rPr>
            <w:rFonts w:asciiTheme="majorHAnsi" w:hAnsiTheme="majorHAnsi" w:cstheme="majorHAnsi"/>
            <w:bCs/>
            <w:color w:val="FF0000"/>
            <w:sz w:val="24"/>
            <w:szCs w:val="24"/>
          </w:rPr>
          <w:delText xml:space="preserve">Đối với </w:delText>
        </w:r>
        <w:r w:rsidDel="006604EE">
          <w:rPr>
            <w:rFonts w:asciiTheme="majorHAnsi" w:hAnsiTheme="majorHAnsi" w:cstheme="majorHAnsi"/>
            <w:bCs/>
            <w:color w:val="FF0000"/>
            <w:sz w:val="24"/>
            <w:szCs w:val="24"/>
          </w:rPr>
          <w:delText>đề nghị bán</w:delText>
        </w:r>
        <w:r w:rsidRPr="00D5071D" w:rsidDel="006604EE">
          <w:rPr>
            <w:rFonts w:asciiTheme="majorHAnsi" w:hAnsiTheme="majorHAnsi" w:cstheme="majorHAnsi"/>
            <w:bCs/>
            <w:color w:val="FF0000"/>
            <w:sz w:val="24"/>
            <w:szCs w:val="24"/>
          </w:rPr>
          <w:delText xml:space="preserve"> ngoại </w:delText>
        </w:r>
        <w:commentRangeStart w:id="599"/>
        <w:commentRangeStart w:id="600"/>
        <w:r w:rsidRPr="00D5071D" w:rsidDel="006604EE">
          <w:rPr>
            <w:rFonts w:asciiTheme="majorHAnsi" w:hAnsiTheme="majorHAnsi" w:cstheme="majorHAnsi"/>
            <w:bCs/>
            <w:color w:val="FF0000"/>
            <w:sz w:val="24"/>
            <w:szCs w:val="24"/>
          </w:rPr>
          <w:delText>tệ</w:delText>
        </w:r>
        <w:commentRangeEnd w:id="599"/>
        <w:r w:rsidDel="006604EE">
          <w:rPr>
            <w:rStyle w:val="CommentReference"/>
            <w:rFonts w:ascii="Times New Roman" w:eastAsia="Times New Roman" w:hAnsi="Times New Roman" w:cs="Times New Roman"/>
            <w:bCs/>
            <w:kern w:val="32"/>
          </w:rPr>
          <w:commentReference w:id="599"/>
        </w:r>
        <w:commentRangeEnd w:id="600"/>
        <w:r w:rsidDel="006604EE">
          <w:rPr>
            <w:rStyle w:val="CommentReference"/>
            <w:rFonts w:ascii="Times New Roman" w:eastAsia="Times New Roman" w:hAnsi="Times New Roman" w:cs="Times New Roman"/>
            <w:bCs/>
            <w:kern w:val="32"/>
          </w:rPr>
          <w:commentReference w:id="600"/>
        </w:r>
        <w:r w:rsidDel="006604EE">
          <w:rPr>
            <w:rFonts w:asciiTheme="majorHAnsi" w:hAnsiTheme="majorHAnsi" w:cstheme="majorHAnsi"/>
            <w:bCs/>
            <w:sz w:val="24"/>
            <w:szCs w:val="24"/>
          </w:rPr>
          <w:delText>: Nhấn chọn nút “Lưu thông tin” để tạo bản ghi thông tin đề nghị.</w:delText>
        </w:r>
        <w:commentRangeEnd w:id="596"/>
        <w:r w:rsidDel="006604EE">
          <w:rPr>
            <w:rStyle w:val="CommentReference"/>
            <w:rFonts w:ascii="Times New Roman" w:eastAsia="Times New Roman" w:hAnsi="Times New Roman" w:cs="Times New Roman"/>
            <w:bCs/>
            <w:kern w:val="32"/>
          </w:rPr>
          <w:commentReference w:id="596"/>
        </w:r>
        <w:commentRangeEnd w:id="597"/>
        <w:r w:rsidDel="006604EE">
          <w:rPr>
            <w:rStyle w:val="CommentReference"/>
            <w:rFonts w:ascii="Times New Roman" w:eastAsia="Times New Roman" w:hAnsi="Times New Roman" w:cs="Times New Roman"/>
            <w:bCs/>
            <w:kern w:val="32"/>
          </w:rPr>
          <w:commentReference w:id="597"/>
        </w:r>
      </w:del>
      <w:ins w:id="601" w:author="Nguyen Duc Anh" w:date="2025-09-25T18:13:00Z">
        <w:r w:rsidR="006604EE">
          <w:rPr>
            <w:rFonts w:asciiTheme="majorHAnsi" w:hAnsiTheme="majorHAnsi" w:cstheme="majorHAnsi"/>
            <w:bCs/>
            <w:sz w:val="24"/>
            <w:szCs w:val="24"/>
          </w:rPr>
          <w:t>Nhấn chọn nút “Lưu thông tin”</w:t>
        </w:r>
      </w:ins>
    </w:p>
    <w:p w14:paraId="08013D6E" w14:textId="27851381" w:rsidR="0094684D" w:rsidRPr="00C45FBC" w:rsidRDefault="0094684D" w:rsidP="0094684D">
      <w:pPr>
        <w:pStyle w:val="BodyText"/>
        <w:tabs>
          <w:tab w:val="left" w:pos="851"/>
        </w:tabs>
        <w:ind w:left="567"/>
        <w:rPr>
          <w:rFonts w:asciiTheme="majorHAnsi" w:hAnsiTheme="majorHAnsi" w:cstheme="majorHAnsi"/>
          <w:sz w:val="24"/>
          <w:szCs w:val="24"/>
        </w:rPr>
      </w:pPr>
      <w:del w:id="602" w:author="Nguyen Duc Anh" w:date="2025-09-25T18:18:00Z">
        <w:r w:rsidDel="00197118">
          <w:rPr>
            <w:rFonts w:asciiTheme="majorHAnsi" w:hAnsiTheme="majorHAnsi" w:cstheme="majorHAnsi"/>
            <w:b/>
            <w:bCs/>
            <w:sz w:val="24"/>
            <w:szCs w:val="24"/>
          </w:rPr>
          <w:delText>Bước 5:</w:delText>
        </w:r>
        <w:r w:rsidDel="00197118">
          <w:rPr>
            <w:rFonts w:asciiTheme="majorHAnsi" w:hAnsiTheme="majorHAnsi" w:cstheme="majorHAnsi"/>
            <w:sz w:val="24"/>
            <w:szCs w:val="24"/>
          </w:rPr>
          <w:delText xml:space="preserve"> </w:delText>
        </w:r>
        <w:r w:rsidDel="00197118">
          <w:rPr>
            <w:rFonts w:asciiTheme="majorHAnsi" w:hAnsiTheme="majorHAnsi" w:cstheme="majorHAnsi"/>
            <w:bCs/>
            <w:sz w:val="24"/>
            <w:szCs w:val="24"/>
          </w:rPr>
          <w:delText xml:space="preserve">Đối với bán ngoại tệ: </w:delText>
        </w:r>
        <w:r w:rsidDel="00197118">
          <w:rPr>
            <w:rFonts w:asciiTheme="majorHAnsi" w:hAnsiTheme="majorHAnsi" w:cstheme="majorHAnsi"/>
            <w:sz w:val="24"/>
            <w:szCs w:val="24"/>
          </w:rPr>
          <w:delText>Lưu thông tin thành công, hệ thống hiển thị popup xác nhận gửi duyệt đề nghị → Nhấn chọn nút “Xác nhận”</w:delText>
        </w:r>
      </w:del>
    </w:p>
    <w:p w14:paraId="329E585D" w14:textId="77777777" w:rsidR="0094684D" w:rsidRPr="007322E1" w:rsidRDefault="0094684D" w:rsidP="0094684D">
      <w:pPr>
        <w:pStyle w:val="BodyText"/>
        <w:tabs>
          <w:tab w:val="left" w:pos="709"/>
          <w:tab w:val="left" w:pos="851"/>
        </w:tabs>
        <w:spacing w:after="240" w:line="240" w:lineRule="atLeast"/>
        <w:ind w:left="633"/>
        <w:rPr>
          <w:rFonts w:asciiTheme="majorHAnsi" w:hAnsiTheme="majorHAnsi" w:cstheme="majorHAnsi"/>
          <w:b/>
          <w:sz w:val="24"/>
          <w:szCs w:val="24"/>
        </w:rPr>
      </w:pPr>
      <w:r w:rsidRPr="00624254">
        <w:rPr>
          <w:rFonts w:asciiTheme="majorHAnsi" w:hAnsiTheme="majorHAnsi" w:cstheme="majorHAnsi"/>
          <w:b/>
          <w:sz w:val="24"/>
          <w:szCs w:val="24"/>
        </w:rPr>
        <w:t>Điều kiện kết thúc nghiệp vụ:</w:t>
      </w:r>
    </w:p>
    <w:p w14:paraId="7FB0B27C" w14:textId="504DF94C" w:rsidR="0094684D" w:rsidRDefault="0094684D" w:rsidP="0094684D">
      <w:pPr>
        <w:ind w:left="567" w:firstLine="0"/>
        <w:rPr>
          <w:rFonts w:asciiTheme="majorHAnsi" w:hAnsiTheme="majorHAnsi" w:cstheme="majorHAnsi"/>
          <w:sz w:val="24"/>
          <w:szCs w:val="24"/>
        </w:rPr>
      </w:pPr>
      <w:r>
        <w:rPr>
          <w:rFonts w:asciiTheme="majorHAnsi" w:hAnsiTheme="majorHAnsi" w:cstheme="majorHAnsi"/>
          <w:sz w:val="24"/>
          <w:szCs w:val="24"/>
        </w:rPr>
        <w:t>-  Lưu thông tin đề nghị thành công, hệ thống hiển thị thông báo và tạo bản ghi đề nghị hiển thị trên danh sách quản lý đề nghị</w:t>
      </w:r>
      <w:ins w:id="603" w:author="Nguyen Duc Anh" w:date="2025-09-25T18:20:00Z">
        <w:r w:rsidR="00ED7410">
          <w:rPr>
            <w:rFonts w:asciiTheme="majorHAnsi" w:hAnsiTheme="majorHAnsi" w:cstheme="majorHAnsi"/>
            <w:sz w:val="24"/>
            <w:szCs w:val="24"/>
          </w:rPr>
          <w:t>.</w:t>
        </w:r>
      </w:ins>
      <w:del w:id="604" w:author="Nguyen Duc Anh" w:date="2025-09-25T18:20:00Z">
        <w:r w:rsidDel="00ED7410">
          <w:rPr>
            <w:rFonts w:asciiTheme="majorHAnsi" w:hAnsiTheme="majorHAnsi" w:cstheme="majorHAnsi"/>
            <w:sz w:val="24"/>
            <w:szCs w:val="24"/>
          </w:rPr>
          <w:delText xml:space="preserve"> và hệ thống tự động tiếp tục chuyển duyệt.</w:delText>
        </w:r>
      </w:del>
    </w:p>
    <w:p w14:paraId="38BC42EC" w14:textId="132DCA8C" w:rsidR="0094684D" w:rsidDel="00ED7410" w:rsidRDefault="0094684D" w:rsidP="0094684D">
      <w:pPr>
        <w:pStyle w:val="ListParagraph"/>
        <w:numPr>
          <w:ilvl w:val="0"/>
          <w:numId w:val="47"/>
        </w:numPr>
        <w:rPr>
          <w:del w:id="605" w:author="Nguyen Duc Anh" w:date="2025-09-25T18:21:00Z"/>
          <w:rFonts w:asciiTheme="majorHAnsi" w:hAnsiTheme="majorHAnsi" w:cstheme="majorHAnsi"/>
          <w:sz w:val="24"/>
          <w:szCs w:val="24"/>
        </w:rPr>
      </w:pPr>
      <w:commentRangeStart w:id="606"/>
      <w:commentRangeStart w:id="607"/>
      <w:del w:id="608" w:author="Nguyen Duc Anh" w:date="2025-09-25T18:21:00Z">
        <w:r w:rsidRPr="00C1047C" w:rsidDel="00ED7410">
          <w:rPr>
            <w:rFonts w:asciiTheme="majorHAnsi" w:hAnsiTheme="majorHAnsi" w:cstheme="majorHAnsi"/>
            <w:color w:val="FF0000"/>
            <w:sz w:val="24"/>
            <w:szCs w:val="24"/>
          </w:rPr>
          <w:delText xml:space="preserve">Đối với </w:delText>
        </w:r>
        <w:r w:rsidDel="00ED7410">
          <w:rPr>
            <w:rFonts w:asciiTheme="majorHAnsi" w:hAnsiTheme="majorHAnsi" w:cstheme="majorHAnsi"/>
            <w:color w:val="FF0000"/>
            <w:sz w:val="24"/>
            <w:szCs w:val="24"/>
          </w:rPr>
          <w:delText>đề nghị mua</w:delText>
        </w:r>
        <w:r w:rsidRPr="00C1047C" w:rsidDel="00ED7410">
          <w:rPr>
            <w:rFonts w:asciiTheme="majorHAnsi" w:hAnsiTheme="majorHAnsi" w:cstheme="majorHAnsi"/>
            <w:color w:val="FF0000"/>
            <w:sz w:val="24"/>
            <w:szCs w:val="24"/>
          </w:rPr>
          <w:delText xml:space="preserve"> ngoại tệ</w:delText>
        </w:r>
        <w:r w:rsidDel="00ED7410">
          <w:rPr>
            <w:rFonts w:asciiTheme="majorHAnsi" w:hAnsiTheme="majorHAnsi" w:cstheme="majorHAnsi"/>
            <w:sz w:val="24"/>
            <w:szCs w:val="24"/>
          </w:rPr>
          <w:delText>: sau sẽ khi lưu thông tin thành công sẽ đồng thời gửi duyệt sang kiểm soát viên.</w:delText>
        </w:r>
      </w:del>
    </w:p>
    <w:p w14:paraId="29602596" w14:textId="4E2319F9" w:rsidR="0094684D" w:rsidRPr="00B7412A" w:rsidDel="00ED7410" w:rsidRDefault="0094684D" w:rsidP="0094684D">
      <w:pPr>
        <w:pStyle w:val="ListParagraph"/>
        <w:numPr>
          <w:ilvl w:val="0"/>
          <w:numId w:val="47"/>
        </w:numPr>
        <w:rPr>
          <w:del w:id="609" w:author="Nguyen Duc Anh" w:date="2025-09-25T18:21:00Z"/>
          <w:rFonts w:asciiTheme="majorHAnsi" w:hAnsiTheme="majorHAnsi" w:cstheme="majorHAnsi"/>
          <w:sz w:val="24"/>
          <w:szCs w:val="24"/>
        </w:rPr>
      </w:pPr>
      <w:del w:id="610" w:author="Nguyen Duc Anh" w:date="2025-09-25T18:21:00Z">
        <w:r w:rsidRPr="00C1047C" w:rsidDel="00ED7410">
          <w:rPr>
            <w:rFonts w:asciiTheme="majorHAnsi" w:hAnsiTheme="majorHAnsi" w:cstheme="majorHAnsi"/>
            <w:color w:val="FF0000"/>
            <w:sz w:val="24"/>
            <w:szCs w:val="24"/>
          </w:rPr>
          <w:delText>Đối với</w:delText>
        </w:r>
        <w:r w:rsidDel="00ED7410">
          <w:rPr>
            <w:rFonts w:asciiTheme="majorHAnsi" w:hAnsiTheme="majorHAnsi" w:cstheme="majorHAnsi"/>
            <w:color w:val="FF0000"/>
            <w:sz w:val="24"/>
            <w:szCs w:val="24"/>
          </w:rPr>
          <w:delText xml:space="preserve"> đề nghị </w:delText>
        </w:r>
        <w:r w:rsidRPr="00C1047C" w:rsidDel="00ED7410">
          <w:rPr>
            <w:rFonts w:asciiTheme="majorHAnsi" w:hAnsiTheme="majorHAnsi" w:cstheme="majorHAnsi"/>
            <w:color w:val="FF0000"/>
            <w:sz w:val="24"/>
            <w:szCs w:val="24"/>
          </w:rPr>
          <w:delText xml:space="preserve">bán ngoại </w:delText>
        </w:r>
        <w:commentRangeStart w:id="611"/>
        <w:commentRangeStart w:id="612"/>
        <w:r w:rsidRPr="00C1047C" w:rsidDel="00ED7410">
          <w:rPr>
            <w:rFonts w:asciiTheme="majorHAnsi" w:hAnsiTheme="majorHAnsi" w:cstheme="majorHAnsi"/>
            <w:color w:val="FF0000"/>
            <w:sz w:val="24"/>
            <w:szCs w:val="24"/>
          </w:rPr>
          <w:delText>tệ</w:delText>
        </w:r>
        <w:commentRangeEnd w:id="611"/>
        <w:r w:rsidDel="00ED7410">
          <w:rPr>
            <w:rStyle w:val="CommentReference"/>
            <w:rFonts w:ascii="Times New Roman" w:eastAsia="Times New Roman" w:hAnsi="Times New Roman" w:cs="Times New Roman"/>
            <w:bCs/>
            <w:kern w:val="32"/>
          </w:rPr>
          <w:commentReference w:id="611"/>
        </w:r>
        <w:commentRangeEnd w:id="612"/>
        <w:r w:rsidDel="00ED7410">
          <w:rPr>
            <w:rStyle w:val="CommentReference"/>
            <w:rFonts w:ascii="Times New Roman" w:eastAsia="Times New Roman" w:hAnsi="Times New Roman" w:cs="Times New Roman"/>
            <w:bCs/>
            <w:kern w:val="32"/>
          </w:rPr>
          <w:commentReference w:id="612"/>
        </w:r>
        <w:r w:rsidDel="00ED7410">
          <w:rPr>
            <w:rFonts w:asciiTheme="majorHAnsi" w:hAnsiTheme="majorHAnsi" w:cstheme="majorHAnsi"/>
            <w:sz w:val="24"/>
            <w:szCs w:val="24"/>
          </w:rPr>
          <w:delText>: Chỉ lưu thông tin đề nghị và không gửi duyệt.</w:delText>
        </w:r>
        <w:commentRangeEnd w:id="606"/>
        <w:r w:rsidDel="00ED7410">
          <w:rPr>
            <w:rStyle w:val="CommentReference"/>
            <w:rFonts w:ascii="Times New Roman" w:eastAsia="Times New Roman" w:hAnsi="Times New Roman" w:cs="Times New Roman"/>
            <w:bCs/>
            <w:kern w:val="32"/>
          </w:rPr>
          <w:commentReference w:id="606"/>
        </w:r>
        <w:commentRangeEnd w:id="607"/>
        <w:r w:rsidDel="00ED7410">
          <w:rPr>
            <w:rStyle w:val="CommentReference"/>
            <w:rFonts w:ascii="Times New Roman" w:eastAsia="Times New Roman" w:hAnsi="Times New Roman" w:cs="Times New Roman"/>
            <w:bCs/>
            <w:kern w:val="32"/>
          </w:rPr>
          <w:commentReference w:id="607"/>
        </w:r>
      </w:del>
    </w:p>
    <w:p w14:paraId="688EBAC4" w14:textId="74780589" w:rsidR="0094684D" w:rsidRDefault="0094684D" w:rsidP="0094684D">
      <w:pPr>
        <w:ind w:left="567" w:firstLine="0"/>
        <w:rPr>
          <w:rFonts w:asciiTheme="majorHAnsi" w:hAnsiTheme="majorHAnsi" w:cstheme="majorHAnsi"/>
          <w:sz w:val="24"/>
          <w:szCs w:val="24"/>
        </w:rPr>
      </w:pPr>
      <w:r>
        <w:rPr>
          <w:rFonts w:asciiTheme="majorHAnsi" w:hAnsiTheme="majorHAnsi" w:cstheme="majorHAnsi"/>
          <w:sz w:val="24"/>
          <w:szCs w:val="24"/>
        </w:rPr>
        <w:t xml:space="preserve">- Lưu thông tin đề nghị thất bại, hệ thống hiển thị cảnh báo, nguyên nhân lỗi và giữ nguyên tại màn hình nhập thông tin </w:t>
      </w:r>
      <w:del w:id="613" w:author="Nguyen Duc Anh" w:date="2025-09-25T18:21:00Z">
        <w:r w:rsidDel="00ED7410">
          <w:rPr>
            <w:rFonts w:asciiTheme="majorHAnsi" w:hAnsiTheme="majorHAnsi" w:cstheme="majorHAnsi"/>
            <w:sz w:val="24"/>
            <w:szCs w:val="24"/>
          </w:rPr>
          <w:delText xml:space="preserve">thêm mới </w:delText>
        </w:r>
      </w:del>
      <w:r>
        <w:rPr>
          <w:rFonts w:asciiTheme="majorHAnsi" w:hAnsiTheme="majorHAnsi" w:cstheme="majorHAnsi"/>
          <w:sz w:val="24"/>
          <w:szCs w:val="24"/>
        </w:rPr>
        <w:t xml:space="preserve">đề nghị để người dùng </w:t>
      </w:r>
      <w:del w:id="614" w:author="Nguyen Duc Anh" w:date="2025-09-25T18:21:00Z">
        <w:r w:rsidDel="00ED7410">
          <w:rPr>
            <w:rFonts w:asciiTheme="majorHAnsi" w:hAnsiTheme="majorHAnsi" w:cstheme="majorHAnsi"/>
            <w:sz w:val="24"/>
            <w:szCs w:val="24"/>
          </w:rPr>
          <w:delText>xử lý lỗi và chưa được chuyển duyệt sang Kiểm soát viên</w:delText>
        </w:r>
      </w:del>
      <w:ins w:id="615" w:author="Nguyen Duc Anh" w:date="2025-09-25T18:21:00Z">
        <w:r w:rsidR="00ED7410">
          <w:rPr>
            <w:rFonts w:asciiTheme="majorHAnsi" w:hAnsiTheme="majorHAnsi" w:cstheme="majorHAnsi"/>
            <w:sz w:val="24"/>
            <w:szCs w:val="24"/>
          </w:rPr>
          <w:t>chỉnh sửa thông tin</w:t>
        </w:r>
      </w:ins>
      <w:r>
        <w:rPr>
          <w:rFonts w:asciiTheme="majorHAnsi" w:hAnsiTheme="majorHAnsi" w:cstheme="majorHAnsi"/>
          <w:sz w:val="24"/>
          <w:szCs w:val="24"/>
        </w:rPr>
        <w:t>.</w:t>
      </w:r>
      <w:ins w:id="616" w:author="Nguyen Duc Anh" w:date="2025-09-25T18:23:00Z">
        <w:r w:rsidR="002B58B0">
          <w:rPr>
            <w:rFonts w:asciiTheme="majorHAnsi" w:hAnsiTheme="majorHAnsi" w:cstheme="majorHAnsi"/>
            <w:sz w:val="24"/>
            <w:szCs w:val="24"/>
          </w:rPr>
          <w:t xml:space="preserve"> Đề nghị chưa được lưu.</w:t>
        </w:r>
      </w:ins>
    </w:p>
    <w:p w14:paraId="469FD1C9" w14:textId="4FB1693C" w:rsidR="0094684D" w:rsidDel="00197118" w:rsidRDefault="0094684D" w:rsidP="0094684D">
      <w:pPr>
        <w:ind w:left="567" w:firstLine="0"/>
        <w:rPr>
          <w:del w:id="617" w:author="Nguyen Duc Anh" w:date="2025-09-25T18:18:00Z"/>
          <w:rFonts w:asciiTheme="majorHAnsi" w:hAnsiTheme="majorHAnsi" w:cstheme="majorHAnsi"/>
          <w:sz w:val="24"/>
          <w:szCs w:val="24"/>
        </w:rPr>
      </w:pPr>
      <w:del w:id="618" w:author="Nguyen Duc Anh" w:date="2025-09-25T18:18:00Z">
        <w:r w:rsidDel="00197118">
          <w:rPr>
            <w:rFonts w:asciiTheme="majorHAnsi" w:hAnsiTheme="majorHAnsi" w:cstheme="majorHAnsi"/>
            <w:sz w:val="24"/>
            <w:szCs w:val="24"/>
          </w:rPr>
          <w:delText>- Chuyển duyệt đề nghị thành công, hệ thống hiển thị thông báo và đề nghị chuyển sang trạng thái Chờ duyệt. Kiểm soát viên nhận được đề nghị chờ phê duyệt.</w:delText>
        </w:r>
      </w:del>
    </w:p>
    <w:p w14:paraId="7C3FEB06" w14:textId="72A6675E" w:rsidR="0094684D" w:rsidRPr="00591472" w:rsidRDefault="0094684D" w:rsidP="0094684D">
      <w:pPr>
        <w:ind w:left="567" w:firstLine="0"/>
        <w:rPr>
          <w:rFonts w:asciiTheme="majorHAnsi" w:hAnsiTheme="majorHAnsi" w:cstheme="majorHAnsi"/>
          <w:sz w:val="24"/>
          <w:szCs w:val="24"/>
        </w:rPr>
      </w:pPr>
      <w:del w:id="619" w:author="Nguyen Duc Anh" w:date="2025-09-25T18:18:00Z">
        <w:r w:rsidDel="00197118">
          <w:rPr>
            <w:rFonts w:asciiTheme="majorHAnsi" w:hAnsiTheme="majorHAnsi" w:cstheme="majorHAnsi"/>
            <w:sz w:val="24"/>
            <w:szCs w:val="24"/>
          </w:rPr>
          <w:delText>- Chuyển duyệt đề nghị thất bại, hệ thống hiển thị cảnh báo, nguyên nhân lỗi và giữ nguyên tại màn hình thông tin chi tiết đề nghị để người dùng thực hiện các tác vụ hoặc xử lý lỗi và chưa được chuyển duyệt sang Kiểm soát viên.</w:delText>
        </w:r>
      </w:del>
      <w:r>
        <w:rPr>
          <w:rFonts w:asciiTheme="majorHAnsi" w:hAnsiTheme="majorHAnsi" w:cstheme="majorHAnsi"/>
          <w:sz w:val="24"/>
          <w:szCs w:val="24"/>
        </w:rPr>
        <w:t xml:space="preserve"> </w:t>
      </w:r>
    </w:p>
    <w:p w14:paraId="3B2851AC" w14:textId="77777777" w:rsidR="0094684D" w:rsidRPr="00774939" w:rsidRDefault="0094684D" w:rsidP="0094684D">
      <w:pPr>
        <w:pStyle w:val="Heading3"/>
        <w:numPr>
          <w:ilvl w:val="2"/>
          <w:numId w:val="1"/>
        </w:numPr>
        <w:rPr>
          <w:rFonts w:cstheme="majorHAnsi"/>
          <w:noProof/>
          <w:sz w:val="24"/>
          <w:szCs w:val="24"/>
        </w:rPr>
      </w:pPr>
      <w:bookmarkStart w:id="620" w:name="_Toc209883883"/>
      <w:r w:rsidRPr="00774939">
        <w:rPr>
          <w:rFonts w:cstheme="majorHAnsi"/>
          <w:noProof/>
          <w:sz w:val="24"/>
          <w:szCs w:val="24"/>
        </w:rPr>
        <w:t xml:space="preserve">Mô tả </w:t>
      </w:r>
      <w:r>
        <w:rPr>
          <w:rFonts w:cstheme="majorHAnsi"/>
          <w:noProof/>
          <w:sz w:val="24"/>
          <w:szCs w:val="24"/>
        </w:rPr>
        <w:t xml:space="preserve">trường </w:t>
      </w:r>
      <w:r w:rsidRPr="00774939">
        <w:rPr>
          <w:rFonts w:cstheme="majorHAnsi"/>
          <w:noProof/>
          <w:sz w:val="24"/>
          <w:szCs w:val="24"/>
        </w:rPr>
        <w:t>thông tin</w:t>
      </w:r>
      <w:r>
        <w:rPr>
          <w:rFonts w:cstheme="majorHAnsi"/>
          <w:noProof/>
          <w:sz w:val="24"/>
          <w:szCs w:val="24"/>
        </w:rPr>
        <w:t xml:space="preserve"> thêm mới đề nghị </w:t>
      </w:r>
      <w:commentRangeStart w:id="621"/>
      <w:commentRangeStart w:id="622"/>
      <w:r>
        <w:rPr>
          <w:rFonts w:cstheme="majorHAnsi"/>
          <w:noProof/>
          <w:sz w:val="24"/>
          <w:szCs w:val="24"/>
        </w:rPr>
        <w:t>mua bán ngoại tệ</w:t>
      </w:r>
      <w:commentRangeEnd w:id="621"/>
      <w:r>
        <w:rPr>
          <w:rStyle w:val="CommentReference"/>
          <w:rFonts w:ascii="Times New Roman" w:eastAsia="Times New Roman" w:hAnsi="Times New Roman" w:cs="Times New Roman"/>
          <w:b w:val="0"/>
          <w:i w:val="0"/>
          <w:kern w:val="32"/>
        </w:rPr>
        <w:commentReference w:id="621"/>
      </w:r>
      <w:commentRangeEnd w:id="622"/>
      <w:r>
        <w:rPr>
          <w:rStyle w:val="CommentReference"/>
          <w:rFonts w:ascii="Times New Roman" w:eastAsia="Times New Roman" w:hAnsi="Times New Roman" w:cs="Times New Roman"/>
          <w:b w:val="0"/>
          <w:i w:val="0"/>
          <w:kern w:val="32"/>
        </w:rPr>
        <w:commentReference w:id="622"/>
      </w:r>
      <w:bookmarkEnd w:id="620"/>
    </w:p>
    <w:tbl>
      <w:tblPr>
        <w:tblStyle w:val="HRTTableStyle11"/>
        <w:tblW w:w="0" w:type="auto"/>
        <w:tblLayout w:type="fixed"/>
        <w:tblLook w:val="04A0" w:firstRow="1" w:lastRow="0" w:firstColumn="1" w:lastColumn="0" w:noHBand="0" w:noVBand="1"/>
      </w:tblPr>
      <w:tblGrid>
        <w:gridCol w:w="988"/>
        <w:gridCol w:w="1559"/>
        <w:gridCol w:w="1272"/>
        <w:gridCol w:w="913"/>
        <w:gridCol w:w="929"/>
        <w:gridCol w:w="1042"/>
        <w:gridCol w:w="2359"/>
        <w:tblGridChange w:id="623">
          <w:tblGrid>
            <w:gridCol w:w="988"/>
            <w:gridCol w:w="1559"/>
            <w:gridCol w:w="1272"/>
            <w:gridCol w:w="913"/>
            <w:gridCol w:w="929"/>
            <w:gridCol w:w="1042"/>
            <w:gridCol w:w="2359"/>
          </w:tblGrid>
        </w:tblGridChange>
      </w:tblGrid>
      <w:tr w:rsidR="0094684D" w:rsidRPr="00644FCA" w14:paraId="6ED464DD"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hideMark/>
          </w:tcPr>
          <w:p w14:paraId="14D1FD24" w14:textId="77777777" w:rsidR="0094684D" w:rsidRPr="00644FCA" w:rsidRDefault="0094684D" w:rsidP="00BF1D45">
            <w:pPr>
              <w:tabs>
                <w:tab w:val="left" w:pos="519"/>
              </w:tabs>
              <w:spacing w:after="160" w:line="256" w:lineRule="auto"/>
              <w:ind w:right="-21" w:hanging="21"/>
              <w:jc w:val="center"/>
              <w:rPr>
                <w:rFonts w:asciiTheme="majorHAnsi" w:hAnsiTheme="majorHAnsi" w:cstheme="majorHAnsi"/>
                <w:b/>
                <w:sz w:val="24"/>
                <w:szCs w:val="24"/>
              </w:rPr>
            </w:pPr>
            <w:r w:rsidRPr="00644FCA">
              <w:rPr>
                <w:rFonts w:asciiTheme="majorHAnsi" w:hAnsiTheme="majorHAnsi" w:cstheme="majorHAnsi"/>
                <w:b/>
                <w:sz w:val="24"/>
                <w:szCs w:val="24"/>
              </w:rPr>
              <w:t>STT</w:t>
            </w:r>
          </w:p>
        </w:tc>
        <w:tc>
          <w:tcPr>
            <w:tcW w:w="1559" w:type="dxa"/>
            <w:tcBorders>
              <w:top w:val="single" w:sz="4" w:space="0" w:color="000000"/>
              <w:left w:val="single" w:sz="4" w:space="0" w:color="000000"/>
              <w:bottom w:val="single" w:sz="4" w:space="0" w:color="000000"/>
              <w:right w:val="single" w:sz="4" w:space="0" w:color="000000"/>
            </w:tcBorders>
            <w:hideMark/>
          </w:tcPr>
          <w:p w14:paraId="56E916C2" w14:textId="77777777" w:rsidR="0094684D" w:rsidRPr="00644FCA" w:rsidRDefault="0094684D" w:rsidP="00BF1D45">
            <w:pPr>
              <w:spacing w:after="160" w:line="256" w:lineRule="auto"/>
              <w:ind w:firstLine="0"/>
              <w:jc w:val="center"/>
              <w:rPr>
                <w:rFonts w:asciiTheme="majorHAnsi" w:hAnsiTheme="majorHAnsi" w:cstheme="majorHAnsi"/>
                <w:b/>
                <w:sz w:val="24"/>
                <w:szCs w:val="24"/>
              </w:rPr>
            </w:pPr>
            <w:r>
              <w:rPr>
                <w:rFonts w:asciiTheme="majorHAnsi" w:hAnsiTheme="majorHAnsi" w:cstheme="majorHAnsi"/>
                <w:b/>
                <w:sz w:val="24"/>
                <w:szCs w:val="24"/>
              </w:rPr>
              <w:t>Trường/Cột</w:t>
            </w:r>
            <w:r w:rsidRPr="00644FCA">
              <w:rPr>
                <w:rFonts w:asciiTheme="majorHAnsi" w:hAnsiTheme="majorHAnsi" w:cstheme="majorHAnsi"/>
                <w:b/>
                <w:sz w:val="24"/>
                <w:szCs w:val="24"/>
              </w:rPr>
              <w:t xml:space="preserve"> thông tin</w:t>
            </w:r>
          </w:p>
        </w:tc>
        <w:tc>
          <w:tcPr>
            <w:tcW w:w="1272" w:type="dxa"/>
            <w:tcBorders>
              <w:top w:val="single" w:sz="4" w:space="0" w:color="000000"/>
              <w:left w:val="single" w:sz="4" w:space="0" w:color="000000"/>
              <w:bottom w:val="single" w:sz="4" w:space="0" w:color="000000"/>
              <w:right w:val="single" w:sz="4" w:space="0" w:color="000000"/>
            </w:tcBorders>
            <w:hideMark/>
          </w:tcPr>
          <w:p w14:paraId="471AF1A9" w14:textId="77777777" w:rsidR="0094684D" w:rsidRPr="00644FCA" w:rsidRDefault="0094684D" w:rsidP="00BF1D45">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b/>
                <w:sz w:val="24"/>
                <w:szCs w:val="24"/>
              </w:rPr>
              <w:t>Kiểu dữ liệu</w:t>
            </w:r>
          </w:p>
        </w:tc>
        <w:tc>
          <w:tcPr>
            <w:tcW w:w="913" w:type="dxa"/>
            <w:tcBorders>
              <w:top w:val="single" w:sz="4" w:space="0" w:color="000000"/>
              <w:left w:val="single" w:sz="4" w:space="0" w:color="000000"/>
              <w:bottom w:val="single" w:sz="4" w:space="0" w:color="000000"/>
              <w:right w:val="single" w:sz="4" w:space="0" w:color="000000"/>
            </w:tcBorders>
            <w:hideMark/>
          </w:tcPr>
          <w:p w14:paraId="6FB5AA6C" w14:textId="77777777" w:rsidR="0094684D" w:rsidRPr="00644FCA" w:rsidRDefault="0094684D" w:rsidP="00BF1D45">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b/>
                <w:sz w:val="24"/>
                <w:szCs w:val="24"/>
              </w:rPr>
              <w:t>Bắt buộc</w:t>
            </w:r>
          </w:p>
        </w:tc>
        <w:tc>
          <w:tcPr>
            <w:tcW w:w="929" w:type="dxa"/>
            <w:tcBorders>
              <w:top w:val="single" w:sz="4" w:space="0" w:color="000000"/>
              <w:left w:val="single" w:sz="4" w:space="0" w:color="000000"/>
              <w:bottom w:val="single" w:sz="4" w:space="0" w:color="000000"/>
              <w:right w:val="single" w:sz="4" w:space="0" w:color="000000"/>
            </w:tcBorders>
          </w:tcPr>
          <w:p w14:paraId="2757DCC2" w14:textId="77777777" w:rsidR="0094684D" w:rsidRPr="00644FCA" w:rsidRDefault="0094684D" w:rsidP="00BF1D45">
            <w:pPr>
              <w:spacing w:line="256" w:lineRule="auto"/>
              <w:ind w:firstLine="0"/>
              <w:jc w:val="center"/>
              <w:rPr>
                <w:rFonts w:asciiTheme="majorHAnsi" w:hAnsiTheme="majorHAnsi" w:cstheme="majorHAnsi"/>
                <w:b/>
                <w:sz w:val="24"/>
                <w:szCs w:val="24"/>
              </w:rPr>
            </w:pPr>
            <w:r w:rsidRPr="00644FCA">
              <w:rPr>
                <w:rFonts w:asciiTheme="majorHAnsi" w:hAnsiTheme="majorHAnsi" w:cstheme="majorHAnsi"/>
                <w:b/>
                <w:sz w:val="24"/>
                <w:szCs w:val="24"/>
              </w:rPr>
              <w:t>Được cập nhật</w:t>
            </w:r>
          </w:p>
        </w:tc>
        <w:tc>
          <w:tcPr>
            <w:tcW w:w="1042" w:type="dxa"/>
            <w:tcBorders>
              <w:top w:val="single" w:sz="4" w:space="0" w:color="000000"/>
              <w:left w:val="single" w:sz="4" w:space="0" w:color="000000"/>
              <w:bottom w:val="single" w:sz="4" w:space="0" w:color="000000"/>
              <w:right w:val="single" w:sz="4" w:space="0" w:color="000000"/>
            </w:tcBorders>
            <w:hideMark/>
          </w:tcPr>
          <w:p w14:paraId="70BCCB20" w14:textId="77777777" w:rsidR="0094684D" w:rsidRPr="00644FCA" w:rsidRDefault="0094684D" w:rsidP="00BF1D45">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b/>
                <w:sz w:val="24"/>
                <w:szCs w:val="24"/>
              </w:rPr>
              <w:t>Giá trị mặc định</w:t>
            </w:r>
          </w:p>
        </w:tc>
        <w:tc>
          <w:tcPr>
            <w:tcW w:w="2359" w:type="dxa"/>
            <w:tcBorders>
              <w:top w:val="single" w:sz="4" w:space="0" w:color="000000"/>
              <w:left w:val="single" w:sz="4" w:space="0" w:color="000000"/>
              <w:bottom w:val="single" w:sz="4" w:space="0" w:color="000000"/>
              <w:right w:val="single" w:sz="4" w:space="0" w:color="000000"/>
            </w:tcBorders>
            <w:hideMark/>
          </w:tcPr>
          <w:p w14:paraId="15C983DD" w14:textId="77777777" w:rsidR="0094684D" w:rsidRPr="00644FCA" w:rsidRDefault="0094684D" w:rsidP="00BF1D45">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b/>
                <w:sz w:val="24"/>
                <w:szCs w:val="24"/>
              </w:rPr>
              <w:t>Mô tả</w:t>
            </w:r>
          </w:p>
        </w:tc>
      </w:tr>
      <w:tr w:rsidR="0094684D" w:rsidRPr="00644FCA" w14:paraId="35DCAD0F"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652E593C"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E2242D1"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bCs/>
                <w:sz w:val="24"/>
                <w:szCs w:val="24"/>
              </w:rPr>
              <w:t>Loại đề nghị</w:t>
            </w:r>
          </w:p>
        </w:tc>
        <w:tc>
          <w:tcPr>
            <w:tcW w:w="1272" w:type="dxa"/>
            <w:tcBorders>
              <w:top w:val="single" w:sz="4" w:space="0" w:color="000000"/>
              <w:left w:val="single" w:sz="4" w:space="0" w:color="000000"/>
              <w:bottom w:val="single" w:sz="4" w:space="0" w:color="000000"/>
              <w:right w:val="single" w:sz="4" w:space="0" w:color="000000"/>
            </w:tcBorders>
          </w:tcPr>
          <w:p w14:paraId="436A149B" w14:textId="1C040933" w:rsidR="0094684D" w:rsidRDefault="0094684D" w:rsidP="00BF1D45">
            <w:pPr>
              <w:spacing w:after="160" w:line="256" w:lineRule="auto"/>
              <w:ind w:firstLine="0"/>
              <w:jc w:val="center"/>
              <w:rPr>
                <w:rFonts w:asciiTheme="majorHAnsi" w:hAnsiTheme="majorHAnsi" w:cstheme="majorHAnsi"/>
                <w:sz w:val="24"/>
                <w:szCs w:val="24"/>
              </w:rPr>
            </w:pPr>
            <w:del w:id="624" w:author="Nguyen Duc Anh" w:date="2025-09-26T15:01:00Z">
              <w:r w:rsidDel="00EA07D1">
                <w:rPr>
                  <w:rFonts w:asciiTheme="majorHAnsi" w:hAnsiTheme="majorHAnsi" w:cstheme="majorHAnsi"/>
                  <w:sz w:val="24"/>
                  <w:szCs w:val="24"/>
                </w:rPr>
                <w:delText>Dropdownlist</w:delText>
              </w:r>
            </w:del>
          </w:p>
        </w:tc>
        <w:tc>
          <w:tcPr>
            <w:tcW w:w="913" w:type="dxa"/>
            <w:tcBorders>
              <w:top w:val="single" w:sz="4" w:space="0" w:color="000000"/>
              <w:left w:val="single" w:sz="4" w:space="0" w:color="000000"/>
              <w:bottom w:val="single" w:sz="4" w:space="0" w:color="000000"/>
              <w:right w:val="single" w:sz="4" w:space="0" w:color="000000"/>
            </w:tcBorders>
          </w:tcPr>
          <w:p w14:paraId="57A55F7D" w14:textId="2466EFA3" w:rsidR="0094684D" w:rsidRDefault="0094684D" w:rsidP="00BF1D45">
            <w:pPr>
              <w:spacing w:after="160" w:line="256" w:lineRule="auto"/>
              <w:ind w:firstLine="0"/>
              <w:rPr>
                <w:rFonts w:asciiTheme="majorHAnsi" w:hAnsiTheme="majorHAnsi" w:cstheme="majorHAnsi"/>
                <w:sz w:val="24"/>
                <w:szCs w:val="24"/>
              </w:rPr>
            </w:pPr>
            <w:del w:id="625" w:author="Nguyen Duc Anh" w:date="2025-09-26T15:01:00Z">
              <w:r w:rsidDel="00EA07D1">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7E4D2ECD" w14:textId="1552CBF3" w:rsidR="0094684D" w:rsidRDefault="0094684D" w:rsidP="00BF1D45">
            <w:pPr>
              <w:spacing w:line="256" w:lineRule="auto"/>
              <w:ind w:firstLine="0"/>
              <w:jc w:val="center"/>
              <w:rPr>
                <w:rFonts w:asciiTheme="majorHAnsi" w:hAnsiTheme="majorHAnsi" w:cstheme="majorHAnsi"/>
                <w:sz w:val="24"/>
                <w:szCs w:val="24"/>
              </w:rPr>
            </w:pPr>
            <w:del w:id="626" w:author="Nguyen Duc Anh" w:date="2025-09-26T15:01:00Z">
              <w:r w:rsidDel="00EA07D1">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720959FE"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6BCE5849" w14:textId="5AAF9FAD" w:rsidR="0094684D" w:rsidRDefault="0094684D" w:rsidP="00BF1D45">
            <w:pPr>
              <w:spacing w:after="160" w:line="256" w:lineRule="auto"/>
              <w:ind w:firstLine="0"/>
              <w:rPr>
                <w:rFonts w:asciiTheme="majorHAnsi" w:hAnsiTheme="majorHAnsi" w:cstheme="majorHAnsi"/>
                <w:sz w:val="24"/>
                <w:szCs w:val="24"/>
              </w:rPr>
            </w:pPr>
            <w:del w:id="627" w:author="Nguyen Duc Anh" w:date="2025-09-26T15:00:00Z">
              <w:r w:rsidDel="00FD6F98">
                <w:rPr>
                  <w:rFonts w:asciiTheme="majorHAnsi" w:hAnsiTheme="majorHAnsi" w:cstheme="majorHAnsi"/>
                  <w:sz w:val="24"/>
                  <w:szCs w:val="24"/>
                </w:rPr>
                <w:delText xml:space="preserve">Chọn loại </w:delText>
              </w:r>
            </w:del>
            <w:del w:id="628" w:author="Nguyen Duc Anh" w:date="2025-09-25T18:26:00Z">
              <w:r w:rsidDel="0006596E">
                <w:rPr>
                  <w:rFonts w:asciiTheme="majorHAnsi" w:hAnsiTheme="majorHAnsi" w:cstheme="majorHAnsi"/>
                  <w:sz w:val="24"/>
                  <w:szCs w:val="24"/>
                </w:rPr>
                <w:delText>dịch vụ</w:delText>
              </w:r>
            </w:del>
            <w:del w:id="629" w:author="Nguyen Duc Anh" w:date="2025-09-26T15:00:00Z">
              <w:r w:rsidDel="00FD6F98">
                <w:rPr>
                  <w:rFonts w:asciiTheme="majorHAnsi" w:hAnsiTheme="majorHAnsi" w:cstheme="majorHAnsi"/>
                  <w:sz w:val="24"/>
                  <w:szCs w:val="24"/>
                </w:rPr>
                <w:delText xml:space="preserve"> khách hàng cần đề nghị</w:delText>
              </w:r>
            </w:del>
            <w:ins w:id="630" w:author="Nguyen Duc Anh" w:date="2025-09-26T15:00:00Z">
              <w:r w:rsidR="00FD6F98">
                <w:rPr>
                  <w:rFonts w:asciiTheme="majorHAnsi" w:hAnsiTheme="majorHAnsi" w:cstheme="majorHAnsi"/>
                  <w:sz w:val="24"/>
                  <w:szCs w:val="24"/>
                </w:rPr>
                <w:t>Hiển thị mặc định lo</w:t>
              </w:r>
            </w:ins>
            <w:ins w:id="631" w:author="Nguyen Duc Anh" w:date="2025-09-26T15:01:00Z">
              <w:r w:rsidR="00FD6F98">
                <w:rPr>
                  <w:rFonts w:asciiTheme="majorHAnsi" w:hAnsiTheme="majorHAnsi" w:cstheme="majorHAnsi"/>
                  <w:sz w:val="24"/>
                  <w:szCs w:val="24"/>
                </w:rPr>
                <w:t>ại đề nghị theo menu/nút người dùng nhấn chọn</w:t>
              </w:r>
            </w:ins>
            <w:r>
              <w:rPr>
                <w:rFonts w:asciiTheme="majorHAnsi" w:hAnsiTheme="majorHAnsi" w:cstheme="majorHAnsi"/>
                <w:sz w:val="24"/>
                <w:szCs w:val="24"/>
              </w:rPr>
              <w:t>:</w:t>
            </w:r>
          </w:p>
          <w:p w14:paraId="661DE1D4"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Mua ngoại tệ</w:t>
            </w:r>
          </w:p>
          <w:p w14:paraId="236D5EDB"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Bán</w:t>
            </w:r>
            <w:del w:id="632" w:author="Nguyen Duc Anh" w:date="2025-09-25T18:26:00Z">
              <w:r w:rsidDel="005013D9">
                <w:rPr>
                  <w:rFonts w:asciiTheme="majorHAnsi" w:hAnsiTheme="majorHAnsi" w:cstheme="majorHAnsi"/>
                  <w:sz w:val="24"/>
                  <w:szCs w:val="24"/>
                </w:rPr>
                <w:delText>/Đổi</w:delText>
              </w:r>
            </w:del>
            <w:r>
              <w:rPr>
                <w:rFonts w:asciiTheme="majorHAnsi" w:hAnsiTheme="majorHAnsi" w:cstheme="majorHAnsi"/>
                <w:sz w:val="24"/>
                <w:szCs w:val="24"/>
              </w:rPr>
              <w:t xml:space="preserve"> ngoại tệ</w:t>
            </w:r>
          </w:p>
        </w:tc>
      </w:tr>
      <w:tr w:rsidR="0094684D" w:rsidRPr="00644FCA" w14:paraId="20696DB5"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6DE7E672"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480A6FC" w14:textId="77777777" w:rsidR="0094684D" w:rsidRDefault="0094684D" w:rsidP="00BF1D45">
            <w:pPr>
              <w:spacing w:after="160" w:line="256" w:lineRule="auto"/>
              <w:ind w:firstLine="0"/>
              <w:rPr>
                <w:rFonts w:asciiTheme="majorHAnsi" w:hAnsiTheme="majorHAnsi" w:cstheme="majorHAnsi"/>
                <w:bCs/>
                <w:sz w:val="24"/>
                <w:szCs w:val="24"/>
              </w:rPr>
            </w:pPr>
            <w:r>
              <w:rPr>
                <w:rFonts w:asciiTheme="majorHAnsi" w:hAnsiTheme="majorHAnsi" w:cstheme="majorHAnsi"/>
                <w:bCs/>
                <w:sz w:val="24"/>
                <w:szCs w:val="24"/>
              </w:rPr>
              <w:t>Loại khách hàng</w:t>
            </w:r>
          </w:p>
        </w:tc>
        <w:tc>
          <w:tcPr>
            <w:tcW w:w="1272" w:type="dxa"/>
            <w:tcBorders>
              <w:top w:val="single" w:sz="4" w:space="0" w:color="000000"/>
              <w:left w:val="single" w:sz="4" w:space="0" w:color="000000"/>
              <w:bottom w:val="single" w:sz="4" w:space="0" w:color="000000"/>
              <w:right w:val="single" w:sz="4" w:space="0" w:color="000000"/>
            </w:tcBorders>
          </w:tcPr>
          <w:p w14:paraId="06931041" w14:textId="516A5532" w:rsidR="0094684D" w:rsidRDefault="0094684D" w:rsidP="00BF1D45">
            <w:pPr>
              <w:spacing w:after="160" w:line="256" w:lineRule="auto"/>
              <w:ind w:firstLine="0"/>
              <w:jc w:val="center"/>
              <w:rPr>
                <w:rFonts w:asciiTheme="majorHAnsi" w:hAnsiTheme="majorHAnsi" w:cstheme="majorHAnsi"/>
                <w:sz w:val="24"/>
                <w:szCs w:val="24"/>
              </w:rPr>
            </w:pPr>
            <w:del w:id="633" w:author="Nguyen Duc Anh" w:date="2025-09-26T15:01:00Z">
              <w:r w:rsidDel="00EA07D1">
                <w:rPr>
                  <w:rFonts w:asciiTheme="majorHAnsi" w:hAnsiTheme="majorHAnsi" w:cstheme="majorHAnsi"/>
                  <w:sz w:val="24"/>
                  <w:szCs w:val="24"/>
                </w:rPr>
                <w:delText>Dropdownlist</w:delText>
              </w:r>
            </w:del>
          </w:p>
        </w:tc>
        <w:tc>
          <w:tcPr>
            <w:tcW w:w="913" w:type="dxa"/>
            <w:tcBorders>
              <w:top w:val="single" w:sz="4" w:space="0" w:color="000000"/>
              <w:left w:val="single" w:sz="4" w:space="0" w:color="000000"/>
              <w:bottom w:val="single" w:sz="4" w:space="0" w:color="000000"/>
              <w:right w:val="single" w:sz="4" w:space="0" w:color="000000"/>
            </w:tcBorders>
          </w:tcPr>
          <w:p w14:paraId="52E34715" w14:textId="757CD7A9" w:rsidR="0094684D" w:rsidRDefault="0094684D" w:rsidP="00BF1D45">
            <w:pPr>
              <w:spacing w:after="160" w:line="256" w:lineRule="auto"/>
              <w:ind w:firstLine="0"/>
              <w:rPr>
                <w:rFonts w:asciiTheme="majorHAnsi" w:hAnsiTheme="majorHAnsi" w:cstheme="majorHAnsi"/>
                <w:sz w:val="24"/>
                <w:szCs w:val="24"/>
              </w:rPr>
            </w:pPr>
            <w:del w:id="634" w:author="Nguyen Duc Anh" w:date="2025-09-26T15:01:00Z">
              <w:r w:rsidDel="00EA07D1">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742AD6AE" w14:textId="23119B3A" w:rsidR="0094684D" w:rsidRDefault="0094684D" w:rsidP="00BF1D45">
            <w:pPr>
              <w:spacing w:line="256" w:lineRule="auto"/>
              <w:ind w:firstLine="0"/>
              <w:jc w:val="center"/>
              <w:rPr>
                <w:rFonts w:asciiTheme="majorHAnsi" w:hAnsiTheme="majorHAnsi" w:cstheme="majorHAnsi"/>
                <w:sz w:val="24"/>
                <w:szCs w:val="24"/>
              </w:rPr>
            </w:pPr>
            <w:del w:id="635" w:author="Nguyen Duc Anh" w:date="2025-09-26T15:01:00Z">
              <w:r w:rsidDel="00EA07D1">
                <w:rPr>
                  <w:rFonts w:asciiTheme="majorHAnsi" w:hAnsiTheme="majorHAnsi" w:cstheme="majorHAnsi"/>
                  <w:sz w:val="24"/>
                  <w:szCs w:val="24"/>
                </w:rPr>
                <w:delText>Không</w:delText>
              </w:r>
            </w:del>
          </w:p>
        </w:tc>
        <w:tc>
          <w:tcPr>
            <w:tcW w:w="1042" w:type="dxa"/>
            <w:tcBorders>
              <w:top w:val="single" w:sz="4" w:space="0" w:color="000000"/>
              <w:left w:val="single" w:sz="4" w:space="0" w:color="000000"/>
              <w:bottom w:val="single" w:sz="4" w:space="0" w:color="000000"/>
              <w:right w:val="single" w:sz="4" w:space="0" w:color="000000"/>
            </w:tcBorders>
          </w:tcPr>
          <w:p w14:paraId="2A7ABA30"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2359" w:type="dxa"/>
            <w:tcBorders>
              <w:top w:val="single" w:sz="4" w:space="0" w:color="000000"/>
              <w:left w:val="single" w:sz="4" w:space="0" w:color="000000"/>
              <w:bottom w:val="single" w:sz="4" w:space="0" w:color="000000"/>
              <w:right w:val="single" w:sz="4" w:space="0" w:color="000000"/>
            </w:tcBorders>
          </w:tcPr>
          <w:p w14:paraId="41458959" w14:textId="142065B0" w:rsidR="0094684D" w:rsidRDefault="0094684D" w:rsidP="00BF1D45">
            <w:pPr>
              <w:spacing w:after="160" w:line="256" w:lineRule="auto"/>
              <w:ind w:firstLine="0"/>
              <w:rPr>
                <w:rFonts w:asciiTheme="majorHAnsi" w:hAnsiTheme="majorHAnsi" w:cstheme="majorHAnsi"/>
                <w:sz w:val="24"/>
                <w:szCs w:val="24"/>
              </w:rPr>
            </w:pPr>
            <w:del w:id="636" w:author="Nguyen Duc Anh" w:date="2025-09-26T15:01:00Z">
              <w:r w:rsidDel="00EA07D1">
                <w:rPr>
                  <w:rFonts w:asciiTheme="majorHAnsi" w:hAnsiTheme="majorHAnsi" w:cstheme="majorHAnsi"/>
                  <w:sz w:val="24"/>
                  <w:szCs w:val="24"/>
                </w:rPr>
                <w:delText xml:space="preserve">Chọn </w:delText>
              </w:r>
            </w:del>
            <w:ins w:id="637" w:author="Nguyen Duc Anh" w:date="2025-09-26T15:01:00Z">
              <w:r w:rsidR="00EA07D1">
                <w:rPr>
                  <w:rFonts w:asciiTheme="majorHAnsi" w:hAnsiTheme="majorHAnsi" w:cstheme="majorHAnsi"/>
                  <w:sz w:val="24"/>
                  <w:szCs w:val="24"/>
                </w:rPr>
                <w:t xml:space="preserve">Hiển thị mặc định </w:t>
              </w:r>
            </w:ins>
            <w:r>
              <w:rPr>
                <w:rFonts w:asciiTheme="majorHAnsi" w:hAnsiTheme="majorHAnsi" w:cstheme="majorHAnsi"/>
                <w:sz w:val="24"/>
                <w:szCs w:val="24"/>
              </w:rPr>
              <w:t>loại khách hàng cần đề nghị chứng nhận:</w:t>
            </w:r>
          </w:p>
          <w:p w14:paraId="23B2E0DE"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lastRenderedPageBreak/>
              <w:t>- Mặc định chọn “KHCN”</w:t>
            </w:r>
          </w:p>
        </w:tc>
      </w:tr>
      <w:tr w:rsidR="0094684D" w:rsidRPr="00644FCA" w14:paraId="7DB17E82" w14:textId="77777777" w:rsidTr="00BF1D45">
        <w:trPr>
          <w:trHeight w:val="557"/>
        </w:trPr>
        <w:tc>
          <w:tcPr>
            <w:tcW w:w="9062" w:type="dxa"/>
            <w:gridSpan w:val="7"/>
            <w:tcBorders>
              <w:top w:val="single" w:sz="4" w:space="0" w:color="000000"/>
              <w:left w:val="single" w:sz="4" w:space="0" w:color="000000"/>
              <w:bottom w:val="single" w:sz="4" w:space="0" w:color="000000"/>
              <w:right w:val="single" w:sz="4" w:space="0" w:color="000000"/>
            </w:tcBorders>
          </w:tcPr>
          <w:p w14:paraId="07A2700E" w14:textId="77777777" w:rsidR="0094684D" w:rsidRPr="002A4D1E" w:rsidRDefault="0094684D" w:rsidP="00BF1D45">
            <w:pPr>
              <w:spacing w:after="160" w:line="256" w:lineRule="auto"/>
              <w:ind w:firstLine="0"/>
              <w:rPr>
                <w:rFonts w:asciiTheme="majorHAnsi" w:hAnsiTheme="majorHAnsi" w:cstheme="majorHAnsi"/>
                <w:b/>
                <w:bCs/>
                <w:sz w:val="24"/>
                <w:szCs w:val="24"/>
              </w:rPr>
            </w:pPr>
            <w:r>
              <w:rPr>
                <w:rFonts w:asciiTheme="majorHAnsi" w:hAnsiTheme="majorHAnsi" w:cstheme="majorHAnsi"/>
                <w:b/>
                <w:bCs/>
                <w:sz w:val="24"/>
                <w:szCs w:val="24"/>
              </w:rPr>
              <w:lastRenderedPageBreak/>
              <w:t>Loại đề nghị: Bán</w:t>
            </w:r>
            <w:del w:id="638" w:author="Nguyen Duc Anh" w:date="2025-09-25T18:27:00Z">
              <w:r w:rsidDel="00E23BA8">
                <w:rPr>
                  <w:rFonts w:asciiTheme="majorHAnsi" w:hAnsiTheme="majorHAnsi" w:cstheme="majorHAnsi"/>
                  <w:b/>
                  <w:bCs/>
                  <w:sz w:val="24"/>
                  <w:szCs w:val="24"/>
                </w:rPr>
                <w:delText>/Đổi</w:delText>
              </w:r>
            </w:del>
            <w:r>
              <w:rPr>
                <w:rFonts w:asciiTheme="majorHAnsi" w:hAnsiTheme="majorHAnsi" w:cstheme="majorHAnsi"/>
                <w:b/>
                <w:bCs/>
                <w:sz w:val="24"/>
                <w:szCs w:val="24"/>
              </w:rPr>
              <w:t xml:space="preserve"> ngoại tệ</w:t>
            </w:r>
          </w:p>
        </w:tc>
      </w:tr>
      <w:tr w:rsidR="0094684D" w:rsidRPr="00644FCA" w14:paraId="34654FB0" w14:textId="77777777" w:rsidTr="00BF1D45">
        <w:trPr>
          <w:trHeight w:val="535"/>
        </w:trPr>
        <w:tc>
          <w:tcPr>
            <w:tcW w:w="988" w:type="dxa"/>
            <w:tcBorders>
              <w:top w:val="single" w:sz="4" w:space="0" w:color="000000"/>
              <w:left w:val="single" w:sz="4" w:space="0" w:color="000000"/>
              <w:bottom w:val="single" w:sz="4" w:space="0" w:color="000000"/>
              <w:right w:val="single" w:sz="4" w:space="0" w:color="000000"/>
            </w:tcBorders>
          </w:tcPr>
          <w:p w14:paraId="1D4F2EA0" w14:textId="77777777" w:rsidR="0094684D" w:rsidRPr="0051356F" w:rsidRDefault="0094684D" w:rsidP="00BF1D45">
            <w:pPr>
              <w:pStyle w:val="ListParagraph"/>
              <w:tabs>
                <w:tab w:val="left" w:pos="519"/>
              </w:tabs>
              <w:spacing w:after="160" w:line="256" w:lineRule="auto"/>
              <w:ind w:right="-21"/>
              <w:rPr>
                <w:rFonts w:asciiTheme="majorHAnsi" w:hAnsiTheme="majorHAnsi" w:cstheme="majorHAnsi"/>
                <w:bCs/>
                <w:sz w:val="24"/>
                <w:szCs w:val="24"/>
              </w:rPr>
            </w:pPr>
          </w:p>
        </w:tc>
        <w:tc>
          <w:tcPr>
            <w:tcW w:w="8074" w:type="dxa"/>
            <w:gridSpan w:val="6"/>
            <w:tcBorders>
              <w:top w:val="single" w:sz="4" w:space="0" w:color="000000"/>
              <w:left w:val="single" w:sz="4" w:space="0" w:color="000000"/>
              <w:bottom w:val="single" w:sz="4" w:space="0" w:color="000000"/>
              <w:right w:val="single" w:sz="4" w:space="0" w:color="000000"/>
            </w:tcBorders>
          </w:tcPr>
          <w:p w14:paraId="01BC6B19" w14:textId="77777777" w:rsidR="0094684D" w:rsidRPr="00195FFD" w:rsidRDefault="0094684D" w:rsidP="00BF1D45">
            <w:pPr>
              <w:spacing w:after="160" w:line="256" w:lineRule="auto"/>
              <w:ind w:firstLine="0"/>
              <w:rPr>
                <w:rFonts w:asciiTheme="majorHAnsi" w:hAnsiTheme="majorHAnsi" w:cstheme="majorHAnsi"/>
                <w:b/>
                <w:bCs/>
                <w:sz w:val="24"/>
                <w:szCs w:val="24"/>
              </w:rPr>
            </w:pPr>
            <w:r w:rsidRPr="00195FFD">
              <w:rPr>
                <w:rFonts w:asciiTheme="majorHAnsi" w:hAnsiTheme="majorHAnsi" w:cstheme="majorHAnsi"/>
                <w:b/>
                <w:bCs/>
                <w:sz w:val="24"/>
                <w:szCs w:val="24"/>
              </w:rPr>
              <w:t>Thông tin khách hàng:</w:t>
            </w:r>
          </w:p>
        </w:tc>
      </w:tr>
      <w:tr w:rsidR="0094684D" w:rsidRPr="00644FCA" w14:paraId="431AB5D5"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2DAECFDC"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2668E8E4"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Họ và tên</w:t>
            </w:r>
          </w:p>
        </w:tc>
        <w:tc>
          <w:tcPr>
            <w:tcW w:w="1272" w:type="dxa"/>
            <w:tcBorders>
              <w:top w:val="single" w:sz="4" w:space="0" w:color="000000"/>
              <w:left w:val="single" w:sz="4" w:space="0" w:color="000000"/>
              <w:bottom w:val="single" w:sz="4" w:space="0" w:color="000000"/>
              <w:right w:val="single" w:sz="4" w:space="0" w:color="000000"/>
            </w:tcBorders>
          </w:tcPr>
          <w:p w14:paraId="21BB2EA0"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24F861A8"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67C71FFA"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5D22B1A1"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17055857"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họ và tên khách hàng</w:t>
            </w:r>
          </w:p>
        </w:tc>
      </w:tr>
      <w:tr w:rsidR="005E1EB7" w:rsidRPr="00644FCA" w14:paraId="6EEF1DDC"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476C85C1" w14:textId="77777777" w:rsidR="005E1EB7" w:rsidRPr="0051356F" w:rsidRDefault="005E1EB7"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2954227E" w14:textId="5975E6EB" w:rsidR="005E1EB7" w:rsidRDefault="005E1EB7"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Quốc tịch</w:t>
            </w:r>
          </w:p>
        </w:tc>
        <w:tc>
          <w:tcPr>
            <w:tcW w:w="1272" w:type="dxa"/>
            <w:tcBorders>
              <w:top w:val="single" w:sz="4" w:space="0" w:color="000000"/>
              <w:left w:val="single" w:sz="4" w:space="0" w:color="000000"/>
              <w:bottom w:val="single" w:sz="4" w:space="0" w:color="000000"/>
              <w:right w:val="single" w:sz="4" w:space="0" w:color="000000"/>
            </w:tcBorders>
          </w:tcPr>
          <w:p w14:paraId="1BBC0C66" w14:textId="7CD0F71A" w:rsidR="005E1EB7" w:rsidRDefault="005E1EB7"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Dropdownlist</w:t>
            </w:r>
          </w:p>
        </w:tc>
        <w:tc>
          <w:tcPr>
            <w:tcW w:w="913" w:type="dxa"/>
            <w:tcBorders>
              <w:top w:val="single" w:sz="4" w:space="0" w:color="000000"/>
              <w:left w:val="single" w:sz="4" w:space="0" w:color="000000"/>
              <w:bottom w:val="single" w:sz="4" w:space="0" w:color="000000"/>
              <w:right w:val="single" w:sz="4" w:space="0" w:color="000000"/>
            </w:tcBorders>
          </w:tcPr>
          <w:p w14:paraId="1834699E" w14:textId="7574AE8E" w:rsidR="005E1EB7" w:rsidRDefault="005E1EB7"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2DC48D98" w14:textId="0942FE00" w:rsidR="005E1EB7" w:rsidRDefault="005E1EB7"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6878C6B9" w14:textId="241E0260" w:rsidR="005E1EB7" w:rsidRDefault="005E1EB7"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30FB26CB" w14:textId="77777777" w:rsidR="005E1EB7" w:rsidRDefault="005E1EB7"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xml:space="preserve">Chọn quốc tịch của khách hàng. </w:t>
            </w:r>
          </w:p>
          <w:p w14:paraId="7C6CA47C" w14:textId="17F62781" w:rsidR="005E1EB7" w:rsidRDefault="005E1EB7"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Hiển thị theo kết quả truy vấn thông tin khách hàng.</w:t>
            </w:r>
          </w:p>
        </w:tc>
      </w:tr>
      <w:tr w:rsidR="0094684D" w:rsidRPr="00644FCA" w14:paraId="5EA1A549"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72BE7701"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0FE85E46"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Loại giấy tờ</w:t>
            </w:r>
          </w:p>
        </w:tc>
        <w:tc>
          <w:tcPr>
            <w:tcW w:w="1272" w:type="dxa"/>
            <w:tcBorders>
              <w:top w:val="single" w:sz="4" w:space="0" w:color="000000"/>
              <w:left w:val="single" w:sz="4" w:space="0" w:color="000000"/>
              <w:bottom w:val="single" w:sz="4" w:space="0" w:color="000000"/>
              <w:right w:val="single" w:sz="4" w:space="0" w:color="000000"/>
            </w:tcBorders>
          </w:tcPr>
          <w:p w14:paraId="60754F1C"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Dropdownlist</w:t>
            </w:r>
          </w:p>
        </w:tc>
        <w:tc>
          <w:tcPr>
            <w:tcW w:w="913" w:type="dxa"/>
            <w:tcBorders>
              <w:top w:val="single" w:sz="4" w:space="0" w:color="000000"/>
              <w:left w:val="single" w:sz="4" w:space="0" w:color="000000"/>
              <w:bottom w:val="single" w:sz="4" w:space="0" w:color="000000"/>
              <w:right w:val="single" w:sz="4" w:space="0" w:color="000000"/>
            </w:tcBorders>
          </w:tcPr>
          <w:p w14:paraId="0F68E168"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459C0C67"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0E94990C"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75C01BBA"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Chọn loại giấy tờ tuỳ thân của khách hàng:</w:t>
            </w:r>
          </w:p>
          <w:p w14:paraId="65F49B84" w14:textId="77777777" w:rsidR="0094684D" w:rsidRPr="002F4017" w:rsidRDefault="0094684D" w:rsidP="00BF1D45">
            <w:pPr>
              <w:spacing w:after="160" w:line="256" w:lineRule="auto"/>
              <w:ind w:firstLine="0"/>
              <w:rPr>
                <w:rFonts w:asciiTheme="majorHAnsi" w:hAnsiTheme="majorHAnsi" w:cstheme="majorHAnsi"/>
                <w:b/>
                <w:bCs/>
                <w:sz w:val="24"/>
                <w:szCs w:val="24"/>
              </w:rPr>
            </w:pPr>
            <w:r w:rsidRPr="002F4017">
              <w:rPr>
                <w:rFonts w:asciiTheme="majorHAnsi" w:hAnsiTheme="majorHAnsi" w:cstheme="majorHAnsi"/>
                <w:b/>
                <w:bCs/>
                <w:sz w:val="24"/>
                <w:szCs w:val="24"/>
              </w:rPr>
              <w:t>Khách hàng cá nhân:</w:t>
            </w:r>
          </w:p>
          <w:p w14:paraId="73FEF4FC" w14:textId="750DDBE6"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xml:space="preserve">- </w:t>
            </w:r>
            <w:del w:id="639" w:author="Nguyen Duc Anh" w:date="2025-09-25T18:32:00Z">
              <w:r w:rsidDel="00D05485">
                <w:rPr>
                  <w:rFonts w:asciiTheme="majorHAnsi" w:hAnsiTheme="majorHAnsi" w:cstheme="majorHAnsi"/>
                  <w:sz w:val="24"/>
                  <w:szCs w:val="24"/>
                </w:rPr>
                <w:delText>CMT</w:delText>
              </w:r>
            </w:del>
            <w:ins w:id="640" w:author="Nguyen Duc Anh" w:date="2025-09-25T18:32:00Z">
              <w:r w:rsidR="00D05485">
                <w:rPr>
                  <w:rFonts w:asciiTheme="majorHAnsi" w:hAnsiTheme="majorHAnsi" w:cstheme="majorHAnsi"/>
                  <w:sz w:val="24"/>
                  <w:szCs w:val="24"/>
                </w:rPr>
                <w:t>CCCD</w:t>
              </w:r>
            </w:ins>
          </w:p>
          <w:p w14:paraId="1709662E"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Hộ chiếu</w:t>
            </w:r>
          </w:p>
        </w:tc>
      </w:tr>
      <w:tr w:rsidR="0094684D" w:rsidRPr="00644FCA" w14:paraId="15785CBF"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7A4ED2A8"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CF481E0" w14:textId="2370C624"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xml:space="preserve">Số </w:t>
            </w:r>
            <w:del w:id="641" w:author="Nguyen Duc Anh" w:date="2025-09-25T18:32:00Z">
              <w:r w:rsidDel="004F01FC">
                <w:rPr>
                  <w:rFonts w:asciiTheme="majorHAnsi" w:hAnsiTheme="majorHAnsi" w:cstheme="majorHAnsi"/>
                  <w:sz w:val="24"/>
                  <w:szCs w:val="24"/>
                </w:rPr>
                <w:delText>CMT</w:delText>
              </w:r>
            </w:del>
            <w:ins w:id="642" w:author="Nguyen Duc Anh" w:date="2025-09-25T18:32:00Z">
              <w:r w:rsidR="004F01FC">
                <w:rPr>
                  <w:rFonts w:asciiTheme="majorHAnsi" w:hAnsiTheme="majorHAnsi" w:cstheme="majorHAnsi"/>
                  <w:sz w:val="24"/>
                  <w:szCs w:val="24"/>
                </w:rPr>
                <w:t>CCCD</w:t>
              </w:r>
            </w:ins>
            <w:r>
              <w:rPr>
                <w:rFonts w:asciiTheme="majorHAnsi" w:hAnsiTheme="majorHAnsi" w:cstheme="majorHAnsi"/>
                <w:sz w:val="24"/>
                <w:szCs w:val="24"/>
              </w:rPr>
              <w:t>/Hộ chiếu</w:t>
            </w:r>
          </w:p>
        </w:tc>
        <w:tc>
          <w:tcPr>
            <w:tcW w:w="1272" w:type="dxa"/>
            <w:tcBorders>
              <w:top w:val="single" w:sz="4" w:space="0" w:color="000000"/>
              <w:left w:val="single" w:sz="4" w:space="0" w:color="000000"/>
              <w:bottom w:val="single" w:sz="4" w:space="0" w:color="000000"/>
              <w:right w:val="single" w:sz="4" w:space="0" w:color="000000"/>
            </w:tcBorders>
          </w:tcPr>
          <w:p w14:paraId="0B27382F"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7AA31353"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5D295674"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15E6915C"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49633B81"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số giấy tờ tuỳ thân theo loại giấy tờ đã chọn hoặc hiển thị theo kết quả truy vấn thành công.</w:t>
            </w:r>
          </w:p>
          <w:p w14:paraId="7EEEAFD5"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Sau khi nhập dữ liệu và nhấn chọn icon “Tìm kiếm” hệ thống truy vấn và lấy ra thông tin khách hàng hợp lệ và tự động điền vào các trường thông tin tương ứng</w:t>
            </w:r>
          </w:p>
          <w:p w14:paraId="25DC74C4" w14:textId="77777777" w:rsidR="0094684D" w:rsidRPr="000D7BCF" w:rsidRDefault="0094684D" w:rsidP="00BF1D45">
            <w:pPr>
              <w:pStyle w:val="ListParagraph"/>
              <w:numPr>
                <w:ilvl w:val="0"/>
                <w:numId w:val="29"/>
              </w:numPr>
              <w:spacing w:after="160" w:line="256" w:lineRule="auto"/>
              <w:ind w:left="6740"/>
              <w:rPr>
                <w:rFonts w:asciiTheme="majorHAnsi" w:hAnsiTheme="majorHAnsi" w:cstheme="majorHAnsi"/>
                <w:sz w:val="24"/>
                <w:szCs w:val="24"/>
              </w:rPr>
            </w:pPr>
            <w:r>
              <w:rPr>
                <w:rFonts w:asciiTheme="majorHAnsi" w:hAnsiTheme="majorHAnsi" w:cstheme="majorHAnsi"/>
                <w:sz w:val="24"/>
                <w:szCs w:val="24"/>
              </w:rPr>
              <w:t>Sau</w:t>
            </w:r>
          </w:p>
        </w:tc>
      </w:tr>
      <w:tr w:rsidR="0094684D" w:rsidRPr="00644FCA" w14:paraId="4CEA495A"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458AC12F"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72211F2"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Ngày cấp</w:t>
            </w:r>
          </w:p>
        </w:tc>
        <w:tc>
          <w:tcPr>
            <w:tcW w:w="1272" w:type="dxa"/>
            <w:tcBorders>
              <w:top w:val="single" w:sz="4" w:space="0" w:color="000000"/>
              <w:left w:val="single" w:sz="4" w:space="0" w:color="000000"/>
              <w:bottom w:val="single" w:sz="4" w:space="0" w:color="000000"/>
              <w:right w:val="single" w:sz="4" w:space="0" w:color="000000"/>
            </w:tcBorders>
          </w:tcPr>
          <w:p w14:paraId="71176400"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Date</w:t>
            </w:r>
          </w:p>
        </w:tc>
        <w:tc>
          <w:tcPr>
            <w:tcW w:w="913" w:type="dxa"/>
            <w:tcBorders>
              <w:top w:val="single" w:sz="4" w:space="0" w:color="000000"/>
              <w:left w:val="single" w:sz="4" w:space="0" w:color="000000"/>
              <w:bottom w:val="single" w:sz="4" w:space="0" w:color="000000"/>
              <w:right w:val="single" w:sz="4" w:space="0" w:color="000000"/>
            </w:tcBorders>
          </w:tcPr>
          <w:p w14:paraId="29645434"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08FF20A4"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3E93ED93"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4C0DEA82"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xml:space="preserve">Nhập/chọn ngày tháng năm cấp giấy tờ tuỳ thân hoặc hiển thị </w:t>
            </w:r>
            <w:r>
              <w:rPr>
                <w:rFonts w:asciiTheme="majorHAnsi" w:hAnsiTheme="majorHAnsi" w:cstheme="majorHAnsi"/>
                <w:sz w:val="24"/>
                <w:szCs w:val="24"/>
              </w:rPr>
              <w:lastRenderedPageBreak/>
              <w:t>theo kết quả truy vấn thành công</w:t>
            </w:r>
          </w:p>
        </w:tc>
      </w:tr>
      <w:tr w:rsidR="0094684D" w:rsidRPr="00644FCA" w14:paraId="5EA90301"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530CF083"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273C43B"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Nơi cấp</w:t>
            </w:r>
          </w:p>
        </w:tc>
        <w:tc>
          <w:tcPr>
            <w:tcW w:w="1272" w:type="dxa"/>
            <w:tcBorders>
              <w:top w:val="single" w:sz="4" w:space="0" w:color="000000"/>
              <w:left w:val="single" w:sz="4" w:space="0" w:color="000000"/>
              <w:bottom w:val="single" w:sz="4" w:space="0" w:color="000000"/>
              <w:right w:val="single" w:sz="4" w:space="0" w:color="000000"/>
            </w:tcBorders>
          </w:tcPr>
          <w:p w14:paraId="1E3BE1D4"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7A53460C"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67B337DD"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6172FCB7"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1355D3BF"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nơi cấp giấy tờ tuỳ thân hoặc hiển thị theo kết quả truy vấn thành công</w:t>
            </w:r>
          </w:p>
        </w:tc>
      </w:tr>
      <w:tr w:rsidR="0094684D" w:rsidRPr="00644FCA" w14:paraId="463CE3BF"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14E5152F"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36A5B0E"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Địa chỉ</w:t>
            </w:r>
          </w:p>
        </w:tc>
        <w:tc>
          <w:tcPr>
            <w:tcW w:w="1272" w:type="dxa"/>
            <w:tcBorders>
              <w:top w:val="single" w:sz="4" w:space="0" w:color="000000"/>
              <w:left w:val="single" w:sz="4" w:space="0" w:color="000000"/>
              <w:bottom w:val="single" w:sz="4" w:space="0" w:color="000000"/>
              <w:right w:val="single" w:sz="4" w:space="0" w:color="000000"/>
            </w:tcBorders>
          </w:tcPr>
          <w:p w14:paraId="1233FDA8"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6F96DA23"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093B7531"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490B91AC"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5BE04827"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địa chỉ đăng ký thường trú hoặc hiển thị theo kết quả truy vấn thành công</w:t>
            </w:r>
          </w:p>
        </w:tc>
      </w:tr>
      <w:tr w:rsidR="0094684D" w:rsidRPr="00644FCA" w14:paraId="3415C800" w14:textId="77777777" w:rsidTr="00BF1D45">
        <w:trPr>
          <w:trHeight w:val="505"/>
        </w:trPr>
        <w:tc>
          <w:tcPr>
            <w:tcW w:w="988" w:type="dxa"/>
            <w:tcBorders>
              <w:top w:val="single" w:sz="4" w:space="0" w:color="000000"/>
              <w:left w:val="single" w:sz="4" w:space="0" w:color="000000"/>
              <w:bottom w:val="single" w:sz="4" w:space="0" w:color="000000"/>
              <w:right w:val="single" w:sz="4" w:space="0" w:color="000000"/>
            </w:tcBorders>
          </w:tcPr>
          <w:p w14:paraId="28F9FF96" w14:textId="77777777" w:rsidR="0094684D" w:rsidRPr="0051356F" w:rsidRDefault="0094684D" w:rsidP="00BF1D45">
            <w:pPr>
              <w:pStyle w:val="ListParagraph"/>
              <w:tabs>
                <w:tab w:val="left" w:pos="519"/>
              </w:tabs>
              <w:spacing w:after="160" w:line="256" w:lineRule="auto"/>
              <w:ind w:right="-21"/>
              <w:rPr>
                <w:rFonts w:asciiTheme="majorHAnsi" w:hAnsiTheme="majorHAnsi" w:cstheme="majorHAnsi"/>
                <w:bCs/>
                <w:sz w:val="24"/>
                <w:szCs w:val="24"/>
              </w:rPr>
            </w:pPr>
          </w:p>
        </w:tc>
        <w:tc>
          <w:tcPr>
            <w:tcW w:w="8074" w:type="dxa"/>
            <w:gridSpan w:val="6"/>
            <w:tcBorders>
              <w:top w:val="single" w:sz="4" w:space="0" w:color="000000"/>
              <w:left w:val="single" w:sz="4" w:space="0" w:color="000000"/>
              <w:bottom w:val="single" w:sz="4" w:space="0" w:color="000000"/>
              <w:right w:val="single" w:sz="4" w:space="0" w:color="000000"/>
            </w:tcBorders>
          </w:tcPr>
          <w:p w14:paraId="19CEF83C" w14:textId="77777777" w:rsidR="0094684D" w:rsidRPr="00195FFD" w:rsidRDefault="0094684D" w:rsidP="00BF1D45">
            <w:pPr>
              <w:spacing w:after="160" w:line="256" w:lineRule="auto"/>
              <w:ind w:firstLine="0"/>
              <w:rPr>
                <w:rFonts w:asciiTheme="majorHAnsi" w:hAnsiTheme="majorHAnsi" w:cstheme="majorHAnsi"/>
                <w:b/>
                <w:bCs/>
                <w:sz w:val="24"/>
                <w:szCs w:val="24"/>
              </w:rPr>
            </w:pPr>
            <w:r w:rsidRPr="00195FFD">
              <w:rPr>
                <w:rFonts w:asciiTheme="majorHAnsi" w:hAnsiTheme="majorHAnsi" w:cstheme="majorHAnsi"/>
                <w:b/>
                <w:bCs/>
                <w:sz w:val="24"/>
                <w:szCs w:val="24"/>
              </w:rPr>
              <w:t>Thông tin yêu cầu đổi tiền:</w:t>
            </w:r>
          </w:p>
        </w:tc>
      </w:tr>
      <w:tr w:rsidR="0094684D" w:rsidRPr="00644FCA" w14:paraId="5B2C97C6"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42A6764D"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07153AB3" w14:textId="77777777" w:rsidR="0094684D" w:rsidRPr="00951267" w:rsidRDefault="0094684D" w:rsidP="00BF1D45">
            <w:pPr>
              <w:spacing w:after="160" w:line="256" w:lineRule="auto"/>
              <w:ind w:firstLine="0"/>
              <w:rPr>
                <w:rFonts w:asciiTheme="majorHAnsi" w:hAnsiTheme="majorHAnsi" w:cstheme="majorHAnsi"/>
                <w:b/>
                <w:bCs/>
                <w:sz w:val="24"/>
                <w:szCs w:val="24"/>
              </w:rPr>
            </w:pPr>
            <w:r w:rsidRPr="00951267">
              <w:rPr>
                <w:rFonts w:asciiTheme="majorHAnsi" w:hAnsiTheme="majorHAnsi" w:cstheme="majorHAnsi"/>
                <w:b/>
                <w:bCs/>
                <w:sz w:val="24"/>
                <w:szCs w:val="24"/>
              </w:rPr>
              <w:t>Loại tiền:</w:t>
            </w:r>
          </w:p>
          <w:p w14:paraId="54798685"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Từ loại tiền</w:t>
            </w:r>
          </w:p>
        </w:tc>
        <w:tc>
          <w:tcPr>
            <w:tcW w:w="1272" w:type="dxa"/>
            <w:tcBorders>
              <w:top w:val="single" w:sz="4" w:space="0" w:color="000000"/>
              <w:left w:val="single" w:sz="4" w:space="0" w:color="000000"/>
              <w:bottom w:val="single" w:sz="4" w:space="0" w:color="000000"/>
              <w:right w:val="single" w:sz="4" w:space="0" w:color="000000"/>
            </w:tcBorders>
          </w:tcPr>
          <w:p w14:paraId="552A7D93"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Dropdownlist</w:t>
            </w:r>
          </w:p>
        </w:tc>
        <w:tc>
          <w:tcPr>
            <w:tcW w:w="913" w:type="dxa"/>
            <w:tcBorders>
              <w:top w:val="single" w:sz="4" w:space="0" w:color="000000"/>
              <w:left w:val="single" w:sz="4" w:space="0" w:color="000000"/>
              <w:bottom w:val="single" w:sz="4" w:space="0" w:color="000000"/>
              <w:right w:val="single" w:sz="4" w:space="0" w:color="000000"/>
            </w:tcBorders>
          </w:tcPr>
          <w:p w14:paraId="5A204166"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2279CD75"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35CBCE75"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748DF145" w14:textId="77777777" w:rsidR="0094684D" w:rsidRDefault="0094684D" w:rsidP="00BF1D45">
            <w:pPr>
              <w:spacing w:after="160" w:line="256" w:lineRule="auto"/>
              <w:ind w:firstLine="0"/>
              <w:rPr>
                <w:ins w:id="643" w:author="Nguyen Duc Anh" w:date="2025-09-25T18:34:00Z"/>
                <w:rFonts w:asciiTheme="majorHAnsi" w:hAnsiTheme="majorHAnsi" w:cstheme="majorHAnsi"/>
                <w:sz w:val="24"/>
                <w:szCs w:val="24"/>
              </w:rPr>
            </w:pPr>
            <w:r>
              <w:rPr>
                <w:rFonts w:asciiTheme="majorHAnsi" w:hAnsiTheme="majorHAnsi" w:cstheme="majorHAnsi"/>
                <w:sz w:val="24"/>
                <w:szCs w:val="24"/>
              </w:rPr>
              <w:t>Chọn loại tiền</w:t>
            </w:r>
            <w:ins w:id="644" w:author="Nguyen Duc Anh" w:date="2025-09-25T18:33:00Z">
              <w:r w:rsidR="00277E7C">
                <w:rPr>
                  <w:rFonts w:asciiTheme="majorHAnsi" w:hAnsiTheme="majorHAnsi" w:cstheme="majorHAnsi"/>
                  <w:sz w:val="24"/>
                  <w:szCs w:val="24"/>
                </w:rPr>
                <w:t xml:space="preserve"> ngoại t</w:t>
              </w:r>
            </w:ins>
            <w:ins w:id="645" w:author="Nguyen Duc Anh" w:date="2025-09-25T18:34:00Z">
              <w:r w:rsidR="00277E7C">
                <w:rPr>
                  <w:rFonts w:asciiTheme="majorHAnsi" w:hAnsiTheme="majorHAnsi" w:cstheme="majorHAnsi"/>
                  <w:sz w:val="24"/>
                  <w:szCs w:val="24"/>
                </w:rPr>
                <w:t>ệ</w:t>
              </w:r>
            </w:ins>
            <w:r>
              <w:rPr>
                <w:rFonts w:asciiTheme="majorHAnsi" w:hAnsiTheme="majorHAnsi" w:cstheme="majorHAnsi"/>
                <w:sz w:val="24"/>
                <w:szCs w:val="24"/>
              </w:rPr>
              <w:t xml:space="preserve"> muốn bán </w:t>
            </w:r>
            <w:del w:id="646" w:author="Nguyen Duc Anh" w:date="2025-09-25T18:33:00Z">
              <w:r w:rsidDel="004D41DA">
                <w:rPr>
                  <w:rFonts w:asciiTheme="majorHAnsi" w:hAnsiTheme="majorHAnsi" w:cstheme="majorHAnsi"/>
                  <w:sz w:val="24"/>
                  <w:szCs w:val="24"/>
                </w:rPr>
                <w:delText xml:space="preserve">hoặc đổi </w:delText>
              </w:r>
            </w:del>
            <w:r>
              <w:rPr>
                <w:rFonts w:asciiTheme="majorHAnsi" w:hAnsiTheme="majorHAnsi" w:cstheme="majorHAnsi"/>
                <w:sz w:val="24"/>
                <w:szCs w:val="24"/>
              </w:rPr>
              <w:t>cho ngân hàng</w:t>
            </w:r>
            <w:ins w:id="647" w:author="Nguyen Duc Anh" w:date="2025-09-25T18:34:00Z">
              <w:r w:rsidR="00277E7C">
                <w:rPr>
                  <w:rFonts w:asciiTheme="majorHAnsi" w:hAnsiTheme="majorHAnsi" w:cstheme="majorHAnsi"/>
                  <w:sz w:val="24"/>
                  <w:szCs w:val="24"/>
                </w:rPr>
                <w:t>.</w:t>
              </w:r>
            </w:ins>
          </w:p>
          <w:p w14:paraId="66BC26E2" w14:textId="4BA1B4F7" w:rsidR="00277E7C" w:rsidRDefault="00277E7C" w:rsidP="00BF1D45">
            <w:pPr>
              <w:spacing w:after="160" w:line="256" w:lineRule="auto"/>
              <w:ind w:firstLine="0"/>
              <w:rPr>
                <w:rFonts w:asciiTheme="majorHAnsi" w:hAnsiTheme="majorHAnsi" w:cstheme="majorHAnsi"/>
                <w:sz w:val="24"/>
                <w:szCs w:val="24"/>
              </w:rPr>
            </w:pPr>
            <w:ins w:id="648" w:author="Nguyen Duc Anh" w:date="2025-09-25T18:34:00Z">
              <w:r>
                <w:rPr>
                  <w:rFonts w:asciiTheme="majorHAnsi" w:hAnsiTheme="majorHAnsi" w:cstheme="majorHAnsi"/>
                  <w:sz w:val="24"/>
                  <w:szCs w:val="24"/>
                </w:rPr>
                <w:t>Dữ liệu chọn theo danh mục đồng bộ</w:t>
              </w:r>
            </w:ins>
          </w:p>
        </w:tc>
      </w:tr>
      <w:tr w:rsidR="0094684D" w:rsidRPr="00644FCA" w14:paraId="72AD8B03"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58C76171"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3F21612" w14:textId="77777777" w:rsidR="0094684D" w:rsidRPr="00951267" w:rsidRDefault="0094684D" w:rsidP="00BF1D45">
            <w:pPr>
              <w:spacing w:after="160" w:line="256" w:lineRule="auto"/>
              <w:ind w:firstLine="0"/>
              <w:rPr>
                <w:rFonts w:asciiTheme="majorHAnsi" w:hAnsiTheme="majorHAnsi" w:cstheme="majorHAnsi"/>
                <w:b/>
                <w:bCs/>
                <w:sz w:val="24"/>
                <w:szCs w:val="24"/>
              </w:rPr>
            </w:pPr>
            <w:r w:rsidRPr="00951267">
              <w:rPr>
                <w:rFonts w:asciiTheme="majorHAnsi" w:hAnsiTheme="majorHAnsi" w:cstheme="majorHAnsi"/>
                <w:b/>
                <w:bCs/>
                <w:sz w:val="24"/>
                <w:szCs w:val="24"/>
              </w:rPr>
              <w:t>Loại tiền:</w:t>
            </w:r>
          </w:p>
          <w:p w14:paraId="2945B191"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Sang loại tiền:</w:t>
            </w:r>
          </w:p>
        </w:tc>
        <w:tc>
          <w:tcPr>
            <w:tcW w:w="1272" w:type="dxa"/>
            <w:tcBorders>
              <w:top w:val="single" w:sz="4" w:space="0" w:color="000000"/>
              <w:left w:val="single" w:sz="4" w:space="0" w:color="000000"/>
              <w:bottom w:val="single" w:sz="4" w:space="0" w:color="000000"/>
              <w:right w:val="single" w:sz="4" w:space="0" w:color="000000"/>
            </w:tcBorders>
          </w:tcPr>
          <w:p w14:paraId="71B9D96B" w14:textId="70E51F55" w:rsidR="0094684D" w:rsidRDefault="0094684D" w:rsidP="00BF1D45">
            <w:pPr>
              <w:spacing w:after="160" w:line="256" w:lineRule="auto"/>
              <w:ind w:firstLine="0"/>
              <w:jc w:val="center"/>
              <w:rPr>
                <w:rFonts w:asciiTheme="majorHAnsi" w:hAnsiTheme="majorHAnsi" w:cstheme="majorHAnsi"/>
                <w:sz w:val="24"/>
                <w:szCs w:val="24"/>
              </w:rPr>
            </w:pPr>
          </w:p>
        </w:tc>
        <w:tc>
          <w:tcPr>
            <w:tcW w:w="913" w:type="dxa"/>
            <w:tcBorders>
              <w:top w:val="single" w:sz="4" w:space="0" w:color="000000"/>
              <w:left w:val="single" w:sz="4" w:space="0" w:color="000000"/>
              <w:bottom w:val="single" w:sz="4" w:space="0" w:color="000000"/>
              <w:right w:val="single" w:sz="4" w:space="0" w:color="000000"/>
            </w:tcBorders>
          </w:tcPr>
          <w:p w14:paraId="01D6E499" w14:textId="60527B19" w:rsidR="0094684D" w:rsidRDefault="00EF4234" w:rsidP="00BF1D45">
            <w:pPr>
              <w:spacing w:after="160" w:line="256" w:lineRule="auto"/>
              <w:ind w:firstLine="0"/>
              <w:jc w:val="center"/>
              <w:rPr>
                <w:rFonts w:asciiTheme="majorHAnsi" w:hAnsiTheme="majorHAnsi" w:cstheme="majorHAnsi"/>
                <w:sz w:val="24"/>
                <w:szCs w:val="24"/>
              </w:rPr>
            </w:pPr>
            <w:ins w:id="649" w:author="Nguyen Duc Anh" w:date="2025-09-25T18:33:00Z">
              <w:r>
                <w:rPr>
                  <w:rFonts w:asciiTheme="majorHAnsi" w:hAnsiTheme="majorHAnsi" w:cstheme="majorHAnsi"/>
                  <w:sz w:val="24"/>
                  <w:szCs w:val="24"/>
                </w:rPr>
                <w:t>Có</w:t>
              </w:r>
            </w:ins>
          </w:p>
        </w:tc>
        <w:tc>
          <w:tcPr>
            <w:tcW w:w="929" w:type="dxa"/>
            <w:tcBorders>
              <w:top w:val="single" w:sz="4" w:space="0" w:color="000000"/>
              <w:left w:val="single" w:sz="4" w:space="0" w:color="000000"/>
              <w:bottom w:val="single" w:sz="4" w:space="0" w:color="000000"/>
              <w:right w:val="single" w:sz="4" w:space="0" w:color="000000"/>
            </w:tcBorders>
          </w:tcPr>
          <w:p w14:paraId="2C0C6579" w14:textId="2B34C224" w:rsidR="0094684D" w:rsidRDefault="00EF4234" w:rsidP="00BF1D45">
            <w:pPr>
              <w:spacing w:line="256" w:lineRule="auto"/>
              <w:ind w:firstLine="0"/>
              <w:jc w:val="center"/>
              <w:rPr>
                <w:rFonts w:asciiTheme="majorHAnsi" w:hAnsiTheme="majorHAnsi" w:cstheme="majorHAnsi"/>
                <w:sz w:val="24"/>
                <w:szCs w:val="24"/>
              </w:rPr>
            </w:pPr>
            <w:ins w:id="650" w:author="Nguyen Duc Anh" w:date="2025-09-25T18:33:00Z">
              <w:r>
                <w:rPr>
                  <w:rFonts w:asciiTheme="majorHAnsi" w:hAnsiTheme="majorHAnsi" w:cstheme="majorHAnsi"/>
                  <w:sz w:val="24"/>
                  <w:szCs w:val="24"/>
                </w:rPr>
                <w:t>Không</w:t>
              </w:r>
            </w:ins>
          </w:p>
        </w:tc>
        <w:tc>
          <w:tcPr>
            <w:tcW w:w="1042" w:type="dxa"/>
            <w:tcBorders>
              <w:top w:val="single" w:sz="4" w:space="0" w:color="000000"/>
              <w:left w:val="single" w:sz="4" w:space="0" w:color="000000"/>
              <w:bottom w:val="single" w:sz="4" w:space="0" w:color="000000"/>
              <w:right w:val="single" w:sz="4" w:space="0" w:color="000000"/>
            </w:tcBorders>
          </w:tcPr>
          <w:p w14:paraId="729DAD05" w14:textId="50036038" w:rsidR="0094684D" w:rsidRDefault="00A92433"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2359" w:type="dxa"/>
            <w:tcBorders>
              <w:top w:val="single" w:sz="4" w:space="0" w:color="000000"/>
              <w:left w:val="single" w:sz="4" w:space="0" w:color="000000"/>
              <w:bottom w:val="single" w:sz="4" w:space="0" w:color="000000"/>
              <w:right w:val="single" w:sz="4" w:space="0" w:color="000000"/>
            </w:tcBorders>
          </w:tcPr>
          <w:p w14:paraId="0F02E397" w14:textId="00B7412E" w:rsidR="0094684D" w:rsidRDefault="00A92433"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Mặc định hiển thị chọn VND</w:t>
            </w:r>
          </w:p>
          <w:p w14:paraId="26039666" w14:textId="402AD647" w:rsidR="000306F9" w:rsidRPr="003A274C" w:rsidRDefault="000306F9" w:rsidP="003A274C">
            <w:pPr>
              <w:pStyle w:val="ListParagraph"/>
              <w:numPr>
                <w:ilvl w:val="0"/>
                <w:numId w:val="29"/>
              </w:numPr>
              <w:spacing w:after="160" w:line="256" w:lineRule="auto"/>
              <w:rPr>
                <w:rFonts w:asciiTheme="majorHAnsi" w:hAnsiTheme="majorHAnsi" w:cstheme="majorHAnsi"/>
                <w:sz w:val="24"/>
                <w:szCs w:val="24"/>
              </w:rPr>
            </w:pPr>
          </w:p>
        </w:tc>
      </w:tr>
      <w:tr w:rsidR="00621F16" w:rsidRPr="00644FCA" w14:paraId="61B24493" w14:textId="77777777" w:rsidTr="00BF1D45">
        <w:trPr>
          <w:trHeight w:val="1096"/>
          <w:ins w:id="651" w:author="Nguyen Duc Anh" w:date="2025-09-25T19:17:00Z"/>
        </w:trPr>
        <w:tc>
          <w:tcPr>
            <w:tcW w:w="988" w:type="dxa"/>
            <w:tcBorders>
              <w:top w:val="single" w:sz="4" w:space="0" w:color="000000"/>
              <w:left w:val="single" w:sz="4" w:space="0" w:color="000000"/>
              <w:bottom w:val="single" w:sz="4" w:space="0" w:color="000000"/>
              <w:right w:val="single" w:sz="4" w:space="0" w:color="000000"/>
            </w:tcBorders>
          </w:tcPr>
          <w:p w14:paraId="36C2F323" w14:textId="77777777" w:rsidR="00621F16" w:rsidRPr="0051356F" w:rsidRDefault="00621F16" w:rsidP="00BF1D45">
            <w:pPr>
              <w:pStyle w:val="ListParagraph"/>
              <w:numPr>
                <w:ilvl w:val="0"/>
                <w:numId w:val="38"/>
              </w:numPr>
              <w:tabs>
                <w:tab w:val="left" w:pos="519"/>
              </w:tabs>
              <w:spacing w:after="160" w:line="256" w:lineRule="auto"/>
              <w:ind w:right="-21"/>
              <w:rPr>
                <w:ins w:id="652" w:author="Nguyen Duc Anh" w:date="2025-09-25T19:17: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6FF661F3" w14:textId="62E0AAE7" w:rsidR="00621F16" w:rsidRPr="00621F16" w:rsidRDefault="00621F16" w:rsidP="00BF1D45">
            <w:pPr>
              <w:spacing w:after="160" w:line="256" w:lineRule="auto"/>
              <w:ind w:firstLine="0"/>
              <w:rPr>
                <w:ins w:id="653" w:author="Nguyen Duc Anh" w:date="2025-09-25T19:17:00Z"/>
                <w:rFonts w:asciiTheme="majorHAnsi" w:hAnsiTheme="majorHAnsi" w:cstheme="majorHAnsi"/>
                <w:sz w:val="24"/>
                <w:szCs w:val="24"/>
                <w:rPrChange w:id="654" w:author="Nguyen Duc Anh" w:date="2025-09-25T19:17:00Z">
                  <w:rPr>
                    <w:ins w:id="655" w:author="Nguyen Duc Anh" w:date="2025-09-25T19:17:00Z"/>
                    <w:rFonts w:asciiTheme="majorHAnsi" w:hAnsiTheme="majorHAnsi" w:cstheme="majorHAnsi"/>
                    <w:b/>
                    <w:bCs/>
                    <w:sz w:val="24"/>
                    <w:szCs w:val="24"/>
                  </w:rPr>
                </w:rPrChange>
              </w:rPr>
            </w:pPr>
            <w:ins w:id="656" w:author="Nguyen Duc Anh" w:date="2025-09-25T19:17:00Z">
              <w:r w:rsidRPr="00621F16">
                <w:rPr>
                  <w:rFonts w:asciiTheme="majorHAnsi" w:hAnsiTheme="majorHAnsi" w:cstheme="majorHAnsi"/>
                  <w:sz w:val="24"/>
                  <w:szCs w:val="24"/>
                  <w:rPrChange w:id="657" w:author="Nguyen Duc Anh" w:date="2025-09-25T19:17:00Z">
                    <w:rPr>
                      <w:rFonts w:asciiTheme="majorHAnsi" w:hAnsiTheme="majorHAnsi" w:cstheme="majorHAnsi"/>
                      <w:b/>
                      <w:bCs/>
                      <w:sz w:val="24"/>
                      <w:szCs w:val="24"/>
                    </w:rPr>
                  </w:rPrChange>
                </w:rPr>
                <w:t>Ghi chú</w:t>
              </w:r>
            </w:ins>
          </w:p>
        </w:tc>
        <w:tc>
          <w:tcPr>
            <w:tcW w:w="1272" w:type="dxa"/>
            <w:tcBorders>
              <w:top w:val="single" w:sz="4" w:space="0" w:color="000000"/>
              <w:left w:val="single" w:sz="4" w:space="0" w:color="000000"/>
              <w:bottom w:val="single" w:sz="4" w:space="0" w:color="000000"/>
              <w:right w:val="single" w:sz="4" w:space="0" w:color="000000"/>
            </w:tcBorders>
          </w:tcPr>
          <w:p w14:paraId="5A18981E" w14:textId="5C49E839" w:rsidR="00621F16" w:rsidRDefault="00621F16" w:rsidP="00BF1D45">
            <w:pPr>
              <w:spacing w:after="160" w:line="256" w:lineRule="auto"/>
              <w:ind w:firstLine="0"/>
              <w:jc w:val="center"/>
              <w:rPr>
                <w:ins w:id="658" w:author="Nguyen Duc Anh" w:date="2025-09-25T19:17:00Z"/>
                <w:rFonts w:asciiTheme="majorHAnsi" w:hAnsiTheme="majorHAnsi" w:cstheme="majorHAnsi"/>
                <w:sz w:val="24"/>
                <w:szCs w:val="24"/>
              </w:rPr>
            </w:pPr>
            <w:ins w:id="659" w:author="Nguyen Duc Anh" w:date="2025-09-25T19:18:00Z">
              <w:r>
                <w:rPr>
                  <w:rFonts w:asciiTheme="majorHAnsi" w:hAnsiTheme="majorHAnsi" w:cstheme="majorHAnsi"/>
                  <w:sz w:val="24"/>
                  <w:szCs w:val="24"/>
                </w:rPr>
                <w:t>Text</w:t>
              </w:r>
            </w:ins>
          </w:p>
        </w:tc>
        <w:tc>
          <w:tcPr>
            <w:tcW w:w="913" w:type="dxa"/>
            <w:tcBorders>
              <w:top w:val="single" w:sz="4" w:space="0" w:color="000000"/>
              <w:left w:val="single" w:sz="4" w:space="0" w:color="000000"/>
              <w:bottom w:val="single" w:sz="4" w:space="0" w:color="000000"/>
              <w:right w:val="single" w:sz="4" w:space="0" w:color="000000"/>
            </w:tcBorders>
          </w:tcPr>
          <w:p w14:paraId="7C90A604" w14:textId="13D1F636" w:rsidR="00621F16" w:rsidRDefault="00621F16" w:rsidP="00BF1D45">
            <w:pPr>
              <w:spacing w:after="160" w:line="256" w:lineRule="auto"/>
              <w:ind w:firstLine="0"/>
              <w:jc w:val="center"/>
              <w:rPr>
                <w:ins w:id="660" w:author="Nguyen Duc Anh" w:date="2025-09-25T19:17:00Z"/>
                <w:rFonts w:asciiTheme="majorHAnsi" w:hAnsiTheme="majorHAnsi" w:cstheme="majorHAnsi"/>
                <w:sz w:val="24"/>
                <w:szCs w:val="24"/>
              </w:rPr>
            </w:pPr>
            <w:ins w:id="661" w:author="Nguyen Duc Anh" w:date="2025-09-25T19:18:00Z">
              <w:r>
                <w:rPr>
                  <w:rFonts w:asciiTheme="majorHAnsi" w:hAnsiTheme="majorHAnsi" w:cstheme="majorHAnsi"/>
                  <w:sz w:val="24"/>
                  <w:szCs w:val="24"/>
                </w:rPr>
                <w:t>Có</w:t>
              </w:r>
            </w:ins>
          </w:p>
        </w:tc>
        <w:tc>
          <w:tcPr>
            <w:tcW w:w="929" w:type="dxa"/>
            <w:tcBorders>
              <w:top w:val="single" w:sz="4" w:space="0" w:color="000000"/>
              <w:left w:val="single" w:sz="4" w:space="0" w:color="000000"/>
              <w:bottom w:val="single" w:sz="4" w:space="0" w:color="000000"/>
              <w:right w:val="single" w:sz="4" w:space="0" w:color="000000"/>
            </w:tcBorders>
          </w:tcPr>
          <w:p w14:paraId="543DCF9A" w14:textId="397BDA4A" w:rsidR="00621F16" w:rsidRDefault="00621F16" w:rsidP="00BF1D45">
            <w:pPr>
              <w:spacing w:line="256" w:lineRule="auto"/>
              <w:ind w:firstLine="0"/>
              <w:jc w:val="center"/>
              <w:rPr>
                <w:ins w:id="662" w:author="Nguyen Duc Anh" w:date="2025-09-25T19:17:00Z"/>
                <w:rFonts w:asciiTheme="majorHAnsi" w:hAnsiTheme="majorHAnsi" w:cstheme="majorHAnsi"/>
                <w:sz w:val="24"/>
                <w:szCs w:val="24"/>
              </w:rPr>
            </w:pPr>
            <w:ins w:id="663" w:author="Nguyen Duc Anh" w:date="2025-09-25T19:18:00Z">
              <w:r>
                <w:rPr>
                  <w:rFonts w:asciiTheme="majorHAnsi" w:hAnsiTheme="majorHAnsi" w:cstheme="majorHAnsi"/>
                  <w:sz w:val="24"/>
                  <w:szCs w:val="24"/>
                </w:rPr>
                <w:t>Có</w:t>
              </w:r>
            </w:ins>
          </w:p>
        </w:tc>
        <w:tc>
          <w:tcPr>
            <w:tcW w:w="1042" w:type="dxa"/>
            <w:tcBorders>
              <w:top w:val="single" w:sz="4" w:space="0" w:color="000000"/>
              <w:left w:val="single" w:sz="4" w:space="0" w:color="000000"/>
              <w:bottom w:val="single" w:sz="4" w:space="0" w:color="000000"/>
              <w:right w:val="single" w:sz="4" w:space="0" w:color="000000"/>
            </w:tcBorders>
          </w:tcPr>
          <w:p w14:paraId="6252335D" w14:textId="67F102ED" w:rsidR="00621F16" w:rsidRDefault="00621F16" w:rsidP="00BF1D45">
            <w:pPr>
              <w:spacing w:after="160" w:line="256" w:lineRule="auto"/>
              <w:ind w:firstLine="0"/>
              <w:jc w:val="center"/>
              <w:rPr>
                <w:ins w:id="664" w:author="Nguyen Duc Anh" w:date="2025-09-25T19:17:00Z"/>
                <w:rFonts w:asciiTheme="majorHAnsi" w:hAnsiTheme="majorHAnsi" w:cstheme="majorHAnsi"/>
                <w:sz w:val="24"/>
                <w:szCs w:val="24"/>
              </w:rPr>
            </w:pPr>
            <w:ins w:id="665" w:author="Nguyen Duc Anh" w:date="2025-09-25T19:19:00Z">
              <w:r>
                <w:rPr>
                  <w:rFonts w:asciiTheme="majorHAnsi" w:hAnsiTheme="majorHAnsi" w:cstheme="majorHAnsi"/>
                  <w:sz w:val="24"/>
                  <w:szCs w:val="24"/>
                </w:rPr>
                <w:t>Không</w:t>
              </w:r>
            </w:ins>
          </w:p>
        </w:tc>
        <w:tc>
          <w:tcPr>
            <w:tcW w:w="2359" w:type="dxa"/>
            <w:tcBorders>
              <w:top w:val="single" w:sz="4" w:space="0" w:color="000000"/>
              <w:left w:val="single" w:sz="4" w:space="0" w:color="000000"/>
              <w:bottom w:val="single" w:sz="4" w:space="0" w:color="000000"/>
              <w:right w:val="single" w:sz="4" w:space="0" w:color="000000"/>
            </w:tcBorders>
          </w:tcPr>
          <w:p w14:paraId="770D1FEC" w14:textId="77777777" w:rsidR="003A55CA" w:rsidRDefault="003A55CA" w:rsidP="00BF1D45">
            <w:pPr>
              <w:spacing w:after="160" w:line="256" w:lineRule="auto"/>
              <w:ind w:firstLine="0"/>
              <w:rPr>
                <w:ins w:id="666" w:author="Nguyen Duc Anh" w:date="2025-09-25T19:24:00Z"/>
                <w:rFonts w:asciiTheme="majorHAnsi" w:hAnsiTheme="majorHAnsi" w:cstheme="majorHAnsi"/>
                <w:sz w:val="24"/>
                <w:szCs w:val="24"/>
              </w:rPr>
            </w:pPr>
            <w:ins w:id="667" w:author="Nguyen Duc Anh" w:date="2025-09-25T19:24:00Z">
              <w:r>
                <w:rPr>
                  <w:rFonts w:asciiTheme="majorHAnsi" w:hAnsiTheme="majorHAnsi" w:cstheme="majorHAnsi"/>
                  <w:sz w:val="24"/>
                  <w:szCs w:val="24"/>
                </w:rPr>
                <w:t xml:space="preserve">Nhập ghi chú. </w:t>
              </w:r>
            </w:ins>
          </w:p>
          <w:p w14:paraId="0689709F" w14:textId="785D6DB0" w:rsidR="00621F16" w:rsidRDefault="003A55CA" w:rsidP="00BF1D45">
            <w:pPr>
              <w:spacing w:after="160" w:line="256" w:lineRule="auto"/>
              <w:ind w:firstLine="0"/>
              <w:rPr>
                <w:ins w:id="668" w:author="Nguyen Duc Anh" w:date="2025-09-25T19:17:00Z"/>
                <w:rFonts w:asciiTheme="majorHAnsi" w:hAnsiTheme="majorHAnsi" w:cstheme="majorHAnsi"/>
                <w:sz w:val="24"/>
                <w:szCs w:val="24"/>
              </w:rPr>
            </w:pPr>
            <w:ins w:id="669" w:author="Nguyen Duc Anh" w:date="2025-09-25T19:24:00Z">
              <w:r>
                <w:rPr>
                  <w:rFonts w:asciiTheme="majorHAnsi" w:hAnsiTheme="majorHAnsi" w:cstheme="majorHAnsi"/>
                  <w:sz w:val="24"/>
                  <w:szCs w:val="24"/>
                </w:rPr>
                <w:t>Tại màn hình chi tiết</w:t>
              </w:r>
            </w:ins>
            <w:ins w:id="670" w:author="Nguyen Duc Anh" w:date="2025-09-25T19:25:00Z">
              <w:r>
                <w:rPr>
                  <w:rFonts w:asciiTheme="majorHAnsi" w:hAnsiTheme="majorHAnsi" w:cstheme="majorHAnsi"/>
                  <w:sz w:val="24"/>
                  <w:szCs w:val="24"/>
                </w:rPr>
                <w:t xml:space="preserve">, khi nhấn chọn nội dung ghi chú ở dạng Hyperlink sẽ chuyển sang </w:t>
              </w:r>
            </w:ins>
            <w:ins w:id="671" w:author="Nguyen Duc Anh" w:date="2025-09-25T19:26:00Z">
              <w:r>
                <w:rPr>
                  <w:rFonts w:asciiTheme="majorHAnsi" w:hAnsiTheme="majorHAnsi" w:cstheme="majorHAnsi"/>
                  <w:sz w:val="24"/>
                  <w:szCs w:val="24"/>
                </w:rPr>
                <w:t xml:space="preserve">màn hình nhập hạch toán tương ứng ở tab trình duyệt mới và nội dung </w:t>
              </w:r>
              <w:r w:rsidR="009603FD">
                <w:rPr>
                  <w:rFonts w:asciiTheme="majorHAnsi" w:hAnsiTheme="majorHAnsi" w:cstheme="majorHAnsi"/>
                  <w:sz w:val="24"/>
                  <w:szCs w:val="24"/>
                </w:rPr>
                <w:t>tự động điền vào trường “Diễn giải”, không cho chỉnh sửa</w:t>
              </w:r>
            </w:ins>
          </w:p>
        </w:tc>
      </w:tr>
      <w:tr w:rsidR="0094684D" w:rsidRPr="00644FCA" w14:paraId="4EFD8C9B" w14:textId="77777777" w:rsidTr="00BF1D45">
        <w:trPr>
          <w:trHeight w:val="575"/>
        </w:trPr>
        <w:tc>
          <w:tcPr>
            <w:tcW w:w="988" w:type="dxa"/>
            <w:tcBorders>
              <w:top w:val="single" w:sz="4" w:space="0" w:color="000000"/>
              <w:left w:val="single" w:sz="4" w:space="0" w:color="000000"/>
              <w:bottom w:val="single" w:sz="4" w:space="0" w:color="000000"/>
              <w:right w:val="single" w:sz="4" w:space="0" w:color="000000"/>
            </w:tcBorders>
          </w:tcPr>
          <w:p w14:paraId="06BAE8A1" w14:textId="77777777" w:rsidR="0094684D" w:rsidRPr="0051356F" w:rsidRDefault="0094684D" w:rsidP="00BF1D45">
            <w:pPr>
              <w:pStyle w:val="ListParagraph"/>
              <w:tabs>
                <w:tab w:val="left" w:pos="519"/>
              </w:tabs>
              <w:spacing w:after="160" w:line="256" w:lineRule="auto"/>
              <w:ind w:right="-21"/>
              <w:rPr>
                <w:rFonts w:asciiTheme="majorHAnsi" w:hAnsiTheme="majorHAnsi" w:cstheme="majorHAnsi"/>
                <w:bCs/>
                <w:sz w:val="24"/>
                <w:szCs w:val="24"/>
              </w:rPr>
            </w:pPr>
          </w:p>
        </w:tc>
        <w:tc>
          <w:tcPr>
            <w:tcW w:w="8074" w:type="dxa"/>
            <w:gridSpan w:val="6"/>
            <w:tcBorders>
              <w:top w:val="single" w:sz="4" w:space="0" w:color="000000"/>
              <w:left w:val="single" w:sz="4" w:space="0" w:color="000000"/>
              <w:bottom w:val="single" w:sz="4" w:space="0" w:color="000000"/>
              <w:right w:val="single" w:sz="4" w:space="0" w:color="000000"/>
            </w:tcBorders>
          </w:tcPr>
          <w:p w14:paraId="4B7B29C0" w14:textId="77777777" w:rsidR="0094684D" w:rsidRPr="00951267" w:rsidRDefault="0094684D" w:rsidP="00BF1D45">
            <w:pPr>
              <w:spacing w:after="160" w:line="256" w:lineRule="auto"/>
              <w:ind w:firstLine="0"/>
              <w:rPr>
                <w:rFonts w:asciiTheme="majorHAnsi" w:hAnsiTheme="majorHAnsi" w:cstheme="majorHAnsi"/>
                <w:b/>
                <w:bCs/>
                <w:sz w:val="24"/>
                <w:szCs w:val="24"/>
              </w:rPr>
            </w:pPr>
            <w:r w:rsidRPr="00951267">
              <w:rPr>
                <w:rFonts w:asciiTheme="majorHAnsi" w:hAnsiTheme="majorHAnsi" w:cstheme="majorHAnsi"/>
                <w:b/>
                <w:bCs/>
                <w:sz w:val="24"/>
                <w:szCs w:val="24"/>
              </w:rPr>
              <w:t>Bảng kê tiền:</w:t>
            </w:r>
          </w:p>
        </w:tc>
      </w:tr>
      <w:tr w:rsidR="0094684D" w:rsidRPr="00644FCA" w14:paraId="1A4E7321"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7007F8B0"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CDC64BB"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Mệnh giá</w:t>
            </w:r>
          </w:p>
        </w:tc>
        <w:tc>
          <w:tcPr>
            <w:tcW w:w="1272" w:type="dxa"/>
            <w:tcBorders>
              <w:top w:val="single" w:sz="4" w:space="0" w:color="000000"/>
              <w:left w:val="single" w:sz="4" w:space="0" w:color="000000"/>
              <w:bottom w:val="single" w:sz="4" w:space="0" w:color="000000"/>
              <w:right w:val="single" w:sz="4" w:space="0" w:color="000000"/>
            </w:tcBorders>
          </w:tcPr>
          <w:p w14:paraId="2E11503F"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13" w:type="dxa"/>
            <w:tcBorders>
              <w:top w:val="single" w:sz="4" w:space="0" w:color="000000"/>
              <w:left w:val="single" w:sz="4" w:space="0" w:color="000000"/>
              <w:bottom w:val="single" w:sz="4" w:space="0" w:color="000000"/>
              <w:right w:val="single" w:sz="4" w:space="0" w:color="000000"/>
            </w:tcBorders>
          </w:tcPr>
          <w:p w14:paraId="69405388"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63D16FA8" w14:textId="77777777" w:rsidR="0094684D" w:rsidRDefault="0094684D" w:rsidP="00BF1D45">
            <w:pPr>
              <w:spacing w:line="256" w:lineRule="auto"/>
              <w:ind w:firstLine="0"/>
              <w:jc w:val="center"/>
              <w:rPr>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74B56568"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6E003DC4"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Hiển thị mệnh giá theo loại tiền “Từ loại tiền”</w:t>
            </w:r>
          </w:p>
        </w:tc>
      </w:tr>
      <w:tr w:rsidR="0094684D" w:rsidRPr="00644FCA" w14:paraId="0B4FE3B1"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4EA37442"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6FAFD573"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Số tờ</w:t>
            </w:r>
          </w:p>
        </w:tc>
        <w:tc>
          <w:tcPr>
            <w:tcW w:w="1272" w:type="dxa"/>
            <w:tcBorders>
              <w:top w:val="single" w:sz="4" w:space="0" w:color="000000"/>
              <w:left w:val="single" w:sz="4" w:space="0" w:color="000000"/>
              <w:bottom w:val="single" w:sz="4" w:space="0" w:color="000000"/>
              <w:right w:val="single" w:sz="4" w:space="0" w:color="000000"/>
            </w:tcBorders>
          </w:tcPr>
          <w:p w14:paraId="479C95F0"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5D30E716"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381E1B19"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76025B55"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5376B022"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số tờ tiền khách hàng mang đến</w:t>
            </w:r>
          </w:p>
        </w:tc>
      </w:tr>
      <w:tr w:rsidR="0094684D" w:rsidRPr="00644FCA" w14:paraId="5CFF0B4A"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12DEC0E4"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069A982A"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Tỷ giá</w:t>
            </w:r>
          </w:p>
        </w:tc>
        <w:tc>
          <w:tcPr>
            <w:tcW w:w="1272" w:type="dxa"/>
            <w:tcBorders>
              <w:top w:val="single" w:sz="4" w:space="0" w:color="000000"/>
              <w:left w:val="single" w:sz="4" w:space="0" w:color="000000"/>
              <w:bottom w:val="single" w:sz="4" w:space="0" w:color="000000"/>
              <w:right w:val="single" w:sz="4" w:space="0" w:color="000000"/>
            </w:tcBorders>
          </w:tcPr>
          <w:p w14:paraId="73CC329C"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number</w:t>
            </w:r>
          </w:p>
        </w:tc>
        <w:tc>
          <w:tcPr>
            <w:tcW w:w="913" w:type="dxa"/>
            <w:tcBorders>
              <w:top w:val="single" w:sz="4" w:space="0" w:color="000000"/>
              <w:left w:val="single" w:sz="4" w:space="0" w:color="000000"/>
              <w:bottom w:val="single" w:sz="4" w:space="0" w:color="000000"/>
              <w:right w:val="single" w:sz="4" w:space="0" w:color="000000"/>
            </w:tcBorders>
          </w:tcPr>
          <w:p w14:paraId="7BBE8314"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56B79292"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5B7ED210"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2B4DA6A6"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Hiển thị tỷ giá quy đổi tại thời điểm nhập và cho phép sửa</w:t>
            </w:r>
          </w:p>
        </w:tc>
      </w:tr>
      <w:tr w:rsidR="0094684D" w:rsidRPr="00644FCA" w14:paraId="6868CF33"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3F60FFAF"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073DA256"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Thành tiền</w:t>
            </w:r>
          </w:p>
        </w:tc>
        <w:tc>
          <w:tcPr>
            <w:tcW w:w="1272" w:type="dxa"/>
            <w:tcBorders>
              <w:top w:val="single" w:sz="4" w:space="0" w:color="000000"/>
              <w:left w:val="single" w:sz="4" w:space="0" w:color="000000"/>
              <w:bottom w:val="single" w:sz="4" w:space="0" w:color="000000"/>
              <w:right w:val="single" w:sz="4" w:space="0" w:color="000000"/>
            </w:tcBorders>
          </w:tcPr>
          <w:p w14:paraId="628974D6"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13" w:type="dxa"/>
            <w:tcBorders>
              <w:top w:val="single" w:sz="4" w:space="0" w:color="000000"/>
              <w:left w:val="single" w:sz="4" w:space="0" w:color="000000"/>
              <w:bottom w:val="single" w:sz="4" w:space="0" w:color="000000"/>
              <w:right w:val="single" w:sz="4" w:space="0" w:color="000000"/>
            </w:tcBorders>
          </w:tcPr>
          <w:p w14:paraId="4E542D67"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0E5EA555" w14:textId="77777777" w:rsidR="0094684D" w:rsidRDefault="0094684D" w:rsidP="00BF1D45">
            <w:pPr>
              <w:spacing w:line="256" w:lineRule="auto"/>
              <w:ind w:firstLine="0"/>
              <w:jc w:val="center"/>
              <w:rPr>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5FF96A58"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7E71A235"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Hiển thị số tiền sau khi quy đổi</w:t>
            </w:r>
          </w:p>
        </w:tc>
      </w:tr>
      <w:tr w:rsidR="0094684D" w:rsidRPr="00644FCA" w14:paraId="6C5E0A1D"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17E1D2CA"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4D603B24"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Tổng cộng</w:t>
            </w:r>
          </w:p>
        </w:tc>
        <w:tc>
          <w:tcPr>
            <w:tcW w:w="1272" w:type="dxa"/>
            <w:tcBorders>
              <w:top w:val="single" w:sz="4" w:space="0" w:color="000000"/>
              <w:left w:val="single" w:sz="4" w:space="0" w:color="000000"/>
              <w:bottom w:val="single" w:sz="4" w:space="0" w:color="000000"/>
              <w:right w:val="single" w:sz="4" w:space="0" w:color="000000"/>
            </w:tcBorders>
          </w:tcPr>
          <w:p w14:paraId="7FC9B0E9"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13" w:type="dxa"/>
            <w:tcBorders>
              <w:top w:val="single" w:sz="4" w:space="0" w:color="000000"/>
              <w:left w:val="single" w:sz="4" w:space="0" w:color="000000"/>
              <w:bottom w:val="single" w:sz="4" w:space="0" w:color="000000"/>
              <w:right w:val="single" w:sz="4" w:space="0" w:color="000000"/>
            </w:tcBorders>
          </w:tcPr>
          <w:p w14:paraId="7794DCDE"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24EA252A" w14:textId="77777777" w:rsidR="0094684D" w:rsidRDefault="0094684D" w:rsidP="00BF1D45">
            <w:pPr>
              <w:spacing w:line="256" w:lineRule="auto"/>
              <w:ind w:firstLine="0"/>
              <w:jc w:val="center"/>
              <w:rPr>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45A0811E"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398632F7"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Hiển thị tổng số tiền sau khi quy đổi</w:t>
            </w:r>
          </w:p>
        </w:tc>
      </w:tr>
      <w:tr w:rsidR="0094684D" w:rsidRPr="00644FCA" w14:paraId="49FCB250"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6EB6F950"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C8758C9"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Bằng chữ</w:t>
            </w:r>
          </w:p>
        </w:tc>
        <w:tc>
          <w:tcPr>
            <w:tcW w:w="1272" w:type="dxa"/>
            <w:tcBorders>
              <w:top w:val="single" w:sz="4" w:space="0" w:color="000000"/>
              <w:left w:val="single" w:sz="4" w:space="0" w:color="000000"/>
              <w:bottom w:val="single" w:sz="4" w:space="0" w:color="000000"/>
              <w:right w:val="single" w:sz="4" w:space="0" w:color="000000"/>
            </w:tcBorders>
          </w:tcPr>
          <w:p w14:paraId="6F66186B" w14:textId="01952D5C" w:rsidR="0094684D" w:rsidRDefault="0094684D" w:rsidP="00BF1D45">
            <w:pPr>
              <w:spacing w:after="160" w:line="256" w:lineRule="auto"/>
              <w:ind w:firstLine="0"/>
              <w:jc w:val="center"/>
              <w:rPr>
                <w:rFonts w:asciiTheme="majorHAnsi" w:hAnsiTheme="majorHAnsi" w:cstheme="majorHAnsi"/>
                <w:sz w:val="24"/>
                <w:szCs w:val="24"/>
              </w:rPr>
            </w:pPr>
            <w:del w:id="672" w:author="Nguyen Duc Anh" w:date="2025-09-25T18:35:00Z">
              <w:r w:rsidDel="003B5ACD">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3AC3B563" w14:textId="20F567A0" w:rsidR="0094684D" w:rsidRDefault="0094684D" w:rsidP="00BF1D45">
            <w:pPr>
              <w:spacing w:after="160" w:line="256" w:lineRule="auto"/>
              <w:ind w:firstLine="0"/>
              <w:jc w:val="center"/>
              <w:rPr>
                <w:rFonts w:asciiTheme="majorHAnsi" w:hAnsiTheme="majorHAnsi" w:cstheme="majorHAnsi"/>
                <w:sz w:val="24"/>
                <w:szCs w:val="24"/>
              </w:rPr>
            </w:pPr>
            <w:del w:id="673" w:author="Nguyen Duc Anh" w:date="2025-09-25T18:35:00Z">
              <w:r w:rsidDel="003B5ACD">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01125BD4" w14:textId="63FAA0BD" w:rsidR="0094684D" w:rsidRDefault="0094684D" w:rsidP="00BF1D45">
            <w:pPr>
              <w:spacing w:line="256" w:lineRule="auto"/>
              <w:ind w:firstLine="0"/>
              <w:jc w:val="center"/>
              <w:rPr>
                <w:rFonts w:asciiTheme="majorHAnsi" w:hAnsiTheme="majorHAnsi" w:cstheme="majorHAnsi"/>
                <w:sz w:val="24"/>
                <w:szCs w:val="24"/>
              </w:rPr>
            </w:pPr>
            <w:del w:id="674" w:author="Nguyen Duc Anh" w:date="2025-09-25T18:35:00Z">
              <w:r w:rsidDel="003B5ACD">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385984B8" w14:textId="24942FCD" w:rsidR="0094684D" w:rsidRDefault="0094684D" w:rsidP="00BF1D45">
            <w:pPr>
              <w:spacing w:after="160" w:line="256" w:lineRule="auto"/>
              <w:ind w:firstLine="0"/>
              <w:jc w:val="center"/>
              <w:rPr>
                <w:rFonts w:asciiTheme="majorHAnsi" w:hAnsiTheme="majorHAnsi" w:cstheme="majorHAnsi"/>
                <w:sz w:val="24"/>
                <w:szCs w:val="24"/>
              </w:rPr>
            </w:pPr>
            <w:del w:id="675" w:author="Nguyen Duc Anh" w:date="2025-09-25T18:35:00Z">
              <w:r w:rsidDel="003B5ACD">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5D45633B"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Hiển thị tổng số tiền được đọc bằng chữ và cho phép sửa</w:t>
            </w:r>
          </w:p>
        </w:tc>
      </w:tr>
      <w:tr w:rsidR="0094684D" w:rsidRPr="00644FCA" w14:paraId="5F373036" w14:textId="77777777" w:rsidTr="00BF1D45">
        <w:trPr>
          <w:trHeight w:val="473"/>
        </w:trPr>
        <w:tc>
          <w:tcPr>
            <w:tcW w:w="988" w:type="dxa"/>
            <w:tcBorders>
              <w:top w:val="single" w:sz="4" w:space="0" w:color="000000"/>
              <w:left w:val="single" w:sz="4" w:space="0" w:color="000000"/>
              <w:bottom w:val="single" w:sz="4" w:space="0" w:color="000000"/>
              <w:right w:val="single" w:sz="4" w:space="0" w:color="000000"/>
            </w:tcBorders>
          </w:tcPr>
          <w:p w14:paraId="7E5185C5" w14:textId="77777777" w:rsidR="0094684D" w:rsidRPr="00813A17" w:rsidRDefault="0094684D" w:rsidP="00BF1D45">
            <w:pPr>
              <w:tabs>
                <w:tab w:val="left" w:pos="519"/>
              </w:tabs>
              <w:spacing w:after="160" w:line="256" w:lineRule="auto"/>
              <w:ind w:right="-21" w:firstLine="0"/>
              <w:rPr>
                <w:rFonts w:asciiTheme="majorHAnsi" w:hAnsiTheme="majorHAnsi" w:cstheme="majorHAnsi"/>
                <w:bCs/>
                <w:sz w:val="24"/>
                <w:szCs w:val="24"/>
              </w:rPr>
            </w:pPr>
          </w:p>
        </w:tc>
        <w:tc>
          <w:tcPr>
            <w:tcW w:w="8074" w:type="dxa"/>
            <w:gridSpan w:val="6"/>
            <w:tcBorders>
              <w:top w:val="single" w:sz="4" w:space="0" w:color="000000"/>
              <w:left w:val="single" w:sz="4" w:space="0" w:color="000000"/>
              <w:bottom w:val="single" w:sz="4" w:space="0" w:color="000000"/>
              <w:right w:val="single" w:sz="4" w:space="0" w:color="000000"/>
            </w:tcBorders>
          </w:tcPr>
          <w:p w14:paraId="1885C730" w14:textId="77777777" w:rsidR="0094684D" w:rsidRPr="00813A17" w:rsidRDefault="0094684D" w:rsidP="00BF1D45">
            <w:pPr>
              <w:spacing w:after="160" w:line="256" w:lineRule="auto"/>
              <w:ind w:firstLine="0"/>
              <w:rPr>
                <w:rFonts w:asciiTheme="majorHAnsi" w:hAnsiTheme="majorHAnsi" w:cstheme="majorHAnsi"/>
                <w:b/>
                <w:bCs/>
                <w:sz w:val="24"/>
                <w:szCs w:val="24"/>
              </w:rPr>
            </w:pPr>
            <w:r>
              <w:rPr>
                <w:rFonts w:asciiTheme="majorHAnsi" w:hAnsiTheme="majorHAnsi" w:cstheme="majorHAnsi"/>
                <w:b/>
                <w:bCs/>
                <w:sz w:val="24"/>
                <w:szCs w:val="24"/>
              </w:rPr>
              <w:t>Hình thức nhận tiền</w:t>
            </w:r>
          </w:p>
        </w:tc>
      </w:tr>
      <w:tr w:rsidR="0094684D" w:rsidRPr="00644FCA" w14:paraId="3FFAEDC8"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63417529"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61389529"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Nhận tiền mặt</w:t>
            </w:r>
          </w:p>
        </w:tc>
        <w:tc>
          <w:tcPr>
            <w:tcW w:w="1272" w:type="dxa"/>
            <w:tcBorders>
              <w:top w:val="single" w:sz="4" w:space="0" w:color="000000"/>
              <w:left w:val="single" w:sz="4" w:space="0" w:color="000000"/>
              <w:bottom w:val="single" w:sz="4" w:space="0" w:color="000000"/>
              <w:right w:val="single" w:sz="4" w:space="0" w:color="000000"/>
            </w:tcBorders>
          </w:tcPr>
          <w:p w14:paraId="52BF3BFB" w14:textId="77777777" w:rsidR="0094684D" w:rsidRDefault="0094684D" w:rsidP="00BF1D45">
            <w:pPr>
              <w:spacing w:after="160" w:line="256" w:lineRule="auto"/>
              <w:ind w:firstLine="0"/>
              <w:jc w:val="both"/>
              <w:rPr>
                <w:rFonts w:asciiTheme="majorHAnsi" w:hAnsiTheme="majorHAnsi" w:cstheme="majorHAnsi"/>
                <w:sz w:val="24"/>
                <w:szCs w:val="24"/>
              </w:rPr>
            </w:pPr>
            <w:r>
              <w:rPr>
                <w:rFonts w:asciiTheme="majorHAnsi" w:hAnsiTheme="majorHAnsi" w:cstheme="majorHAnsi"/>
                <w:sz w:val="24"/>
                <w:szCs w:val="24"/>
              </w:rPr>
              <w:t>Checkbox</w:t>
            </w:r>
          </w:p>
        </w:tc>
        <w:tc>
          <w:tcPr>
            <w:tcW w:w="913" w:type="dxa"/>
            <w:tcBorders>
              <w:top w:val="single" w:sz="4" w:space="0" w:color="000000"/>
              <w:left w:val="single" w:sz="4" w:space="0" w:color="000000"/>
              <w:bottom w:val="single" w:sz="4" w:space="0" w:color="000000"/>
              <w:right w:val="single" w:sz="4" w:space="0" w:color="000000"/>
            </w:tcBorders>
          </w:tcPr>
          <w:p w14:paraId="0D6CF037" w14:textId="77777777" w:rsidR="0094684D" w:rsidRDefault="0094684D" w:rsidP="00BF1D45">
            <w:pPr>
              <w:spacing w:after="160" w:line="256" w:lineRule="auto"/>
              <w:ind w:firstLine="0"/>
              <w:jc w:val="center"/>
              <w:rPr>
                <w:rFonts w:asciiTheme="majorHAnsi" w:hAnsiTheme="majorHAnsi" w:cstheme="majorHAnsi"/>
                <w:sz w:val="24"/>
                <w:szCs w:val="24"/>
              </w:rPr>
            </w:pPr>
            <w:r w:rsidRPr="00752ADB">
              <w:rPr>
                <w:rFonts w:asciiTheme="majorHAnsi" w:hAnsiTheme="majorHAnsi" w:cstheme="majorHAnsi"/>
                <w:sz w:val="24"/>
                <w:szCs w:val="24"/>
              </w:rPr>
              <w:t>Không/Có</w:t>
            </w:r>
          </w:p>
        </w:tc>
        <w:tc>
          <w:tcPr>
            <w:tcW w:w="929" w:type="dxa"/>
            <w:tcBorders>
              <w:top w:val="single" w:sz="4" w:space="0" w:color="000000"/>
              <w:left w:val="single" w:sz="4" w:space="0" w:color="000000"/>
              <w:bottom w:val="single" w:sz="4" w:space="0" w:color="000000"/>
              <w:right w:val="single" w:sz="4" w:space="0" w:color="000000"/>
            </w:tcBorders>
          </w:tcPr>
          <w:p w14:paraId="27483444"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1809D6B8" w14:textId="77777777" w:rsidR="0094684D" w:rsidRDefault="0094684D" w:rsidP="00BF1D45">
            <w:pPr>
              <w:spacing w:after="160" w:line="256" w:lineRule="auto"/>
              <w:ind w:firstLine="0"/>
              <w:jc w:val="center"/>
              <w:rPr>
                <w:rFonts w:asciiTheme="majorHAnsi" w:hAnsiTheme="majorHAnsi" w:cstheme="majorHAnsi"/>
                <w:sz w:val="24"/>
                <w:szCs w:val="24"/>
              </w:rPr>
            </w:pPr>
            <w:r w:rsidRPr="00752ADB">
              <w:rPr>
                <w:rFonts w:asciiTheme="majorHAnsi" w:hAnsiTheme="majorHAnsi" w:cstheme="majorHAnsi"/>
                <w:sz w:val="24"/>
                <w:szCs w:val="24"/>
              </w:rPr>
              <w:t>Không/Có</w:t>
            </w:r>
          </w:p>
        </w:tc>
        <w:tc>
          <w:tcPr>
            <w:tcW w:w="2359" w:type="dxa"/>
            <w:tcBorders>
              <w:top w:val="single" w:sz="4" w:space="0" w:color="000000"/>
              <w:left w:val="single" w:sz="4" w:space="0" w:color="000000"/>
              <w:bottom w:val="single" w:sz="4" w:space="0" w:color="000000"/>
              <w:right w:val="single" w:sz="4" w:space="0" w:color="000000"/>
            </w:tcBorders>
          </w:tcPr>
          <w:p w14:paraId="4C7F054B"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Tích chọn nhận tiền bằng tiền mặt</w:t>
            </w:r>
          </w:p>
        </w:tc>
      </w:tr>
      <w:tr w:rsidR="0094684D" w:rsidRPr="00644FCA" w14:paraId="7A216B8C"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1880DBD7"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227E73D7"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Nộp vào tài khoản</w:t>
            </w:r>
          </w:p>
        </w:tc>
        <w:tc>
          <w:tcPr>
            <w:tcW w:w="1272" w:type="dxa"/>
            <w:tcBorders>
              <w:top w:val="single" w:sz="4" w:space="0" w:color="000000"/>
              <w:left w:val="single" w:sz="4" w:space="0" w:color="000000"/>
              <w:bottom w:val="single" w:sz="4" w:space="0" w:color="000000"/>
              <w:right w:val="single" w:sz="4" w:space="0" w:color="000000"/>
            </w:tcBorders>
          </w:tcPr>
          <w:p w14:paraId="682EC370"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Checkbox</w:t>
            </w:r>
          </w:p>
        </w:tc>
        <w:tc>
          <w:tcPr>
            <w:tcW w:w="913" w:type="dxa"/>
            <w:tcBorders>
              <w:top w:val="single" w:sz="4" w:space="0" w:color="000000"/>
              <w:left w:val="single" w:sz="4" w:space="0" w:color="000000"/>
              <w:bottom w:val="single" w:sz="4" w:space="0" w:color="000000"/>
              <w:right w:val="single" w:sz="4" w:space="0" w:color="000000"/>
            </w:tcBorders>
          </w:tcPr>
          <w:p w14:paraId="650C92B3" w14:textId="77777777" w:rsidR="0094684D" w:rsidRDefault="0094684D" w:rsidP="00BF1D45">
            <w:pPr>
              <w:spacing w:after="160" w:line="256" w:lineRule="auto"/>
              <w:ind w:firstLine="0"/>
              <w:jc w:val="center"/>
              <w:rPr>
                <w:rFonts w:asciiTheme="majorHAnsi" w:hAnsiTheme="majorHAnsi" w:cstheme="majorHAnsi"/>
                <w:sz w:val="24"/>
                <w:szCs w:val="24"/>
              </w:rPr>
            </w:pPr>
            <w:r w:rsidRPr="00752ADB">
              <w:rPr>
                <w:rFonts w:asciiTheme="majorHAnsi" w:hAnsiTheme="majorHAnsi" w:cstheme="majorHAnsi"/>
                <w:sz w:val="24"/>
                <w:szCs w:val="24"/>
              </w:rPr>
              <w:t>Không/Có</w:t>
            </w:r>
          </w:p>
        </w:tc>
        <w:tc>
          <w:tcPr>
            <w:tcW w:w="929" w:type="dxa"/>
            <w:tcBorders>
              <w:top w:val="single" w:sz="4" w:space="0" w:color="000000"/>
              <w:left w:val="single" w:sz="4" w:space="0" w:color="000000"/>
              <w:bottom w:val="single" w:sz="4" w:space="0" w:color="000000"/>
              <w:right w:val="single" w:sz="4" w:space="0" w:color="000000"/>
            </w:tcBorders>
          </w:tcPr>
          <w:p w14:paraId="2E64D643"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6D7C9E21" w14:textId="77777777" w:rsidR="0094684D" w:rsidRDefault="0094684D" w:rsidP="00BF1D45">
            <w:pPr>
              <w:spacing w:after="160" w:line="256" w:lineRule="auto"/>
              <w:ind w:firstLine="0"/>
              <w:jc w:val="center"/>
              <w:rPr>
                <w:rFonts w:asciiTheme="majorHAnsi" w:hAnsiTheme="majorHAnsi" w:cstheme="majorHAnsi"/>
                <w:sz w:val="24"/>
                <w:szCs w:val="24"/>
              </w:rPr>
            </w:pPr>
            <w:r w:rsidRPr="00752ADB">
              <w:rPr>
                <w:rFonts w:asciiTheme="majorHAnsi" w:hAnsiTheme="majorHAnsi" w:cstheme="majorHAnsi"/>
                <w:sz w:val="24"/>
                <w:szCs w:val="24"/>
              </w:rPr>
              <w:t>Không/Có</w:t>
            </w:r>
          </w:p>
        </w:tc>
        <w:tc>
          <w:tcPr>
            <w:tcW w:w="2359" w:type="dxa"/>
            <w:tcBorders>
              <w:top w:val="single" w:sz="4" w:space="0" w:color="000000"/>
              <w:left w:val="single" w:sz="4" w:space="0" w:color="000000"/>
              <w:bottom w:val="single" w:sz="4" w:space="0" w:color="000000"/>
              <w:right w:val="single" w:sz="4" w:space="0" w:color="000000"/>
            </w:tcBorders>
          </w:tcPr>
          <w:p w14:paraId="60CB575D"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Tích chọn nhận tiền bằng hình thức nộp tiền vào tài khoản tại ngân hàng Agribank</w:t>
            </w:r>
          </w:p>
          <w:p w14:paraId="73E382E4"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Sau khi tích chọn hệ thống hiển thị trường thông tin “Tài khoản số”, “Tại ngân hàng”</w:t>
            </w:r>
          </w:p>
        </w:tc>
      </w:tr>
      <w:tr w:rsidR="0094684D" w:rsidRPr="00644FCA" w14:paraId="29D7242E"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6F27CA79"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648F8475"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Tài khoản số</w:t>
            </w:r>
          </w:p>
        </w:tc>
        <w:tc>
          <w:tcPr>
            <w:tcW w:w="1272" w:type="dxa"/>
            <w:tcBorders>
              <w:top w:val="single" w:sz="4" w:space="0" w:color="000000"/>
              <w:left w:val="single" w:sz="4" w:space="0" w:color="000000"/>
              <w:bottom w:val="single" w:sz="4" w:space="0" w:color="000000"/>
              <w:right w:val="single" w:sz="4" w:space="0" w:color="000000"/>
            </w:tcBorders>
          </w:tcPr>
          <w:p w14:paraId="70D96A1F"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5FC91D7F"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417D8341"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07212098"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1CEC21BD"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số tài khoản tại ngân hàng Agribank cần nộp</w:t>
            </w:r>
          </w:p>
        </w:tc>
      </w:tr>
      <w:tr w:rsidR="0094684D" w:rsidRPr="00644FCA" w14:paraId="63628C2B"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3D93CE5B"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6A604422"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Tại ngân hàng</w:t>
            </w:r>
          </w:p>
        </w:tc>
        <w:tc>
          <w:tcPr>
            <w:tcW w:w="1272" w:type="dxa"/>
            <w:tcBorders>
              <w:top w:val="single" w:sz="4" w:space="0" w:color="000000"/>
              <w:left w:val="single" w:sz="4" w:space="0" w:color="000000"/>
              <w:bottom w:val="single" w:sz="4" w:space="0" w:color="000000"/>
              <w:right w:val="single" w:sz="4" w:space="0" w:color="000000"/>
            </w:tcBorders>
          </w:tcPr>
          <w:p w14:paraId="0A22CCB5"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7413F4FF" w14:textId="77777777" w:rsidR="0094684D" w:rsidRDefault="0094684D" w:rsidP="00BF1D45">
            <w:pPr>
              <w:spacing w:after="160" w:line="256" w:lineRule="auto"/>
              <w:ind w:firstLine="0"/>
              <w:jc w:val="both"/>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3CAAD226"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004CCADC"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2359" w:type="dxa"/>
            <w:tcBorders>
              <w:top w:val="single" w:sz="4" w:space="0" w:color="000000"/>
              <w:left w:val="single" w:sz="4" w:space="0" w:color="000000"/>
              <w:bottom w:val="single" w:sz="4" w:space="0" w:color="000000"/>
              <w:right w:val="single" w:sz="4" w:space="0" w:color="000000"/>
            </w:tcBorders>
          </w:tcPr>
          <w:p w14:paraId="1D0EFF3D"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hoặc hiển thị mặc định tên ngân hàng Agribank</w:t>
            </w:r>
          </w:p>
        </w:tc>
      </w:tr>
      <w:tr w:rsidR="0094684D" w:rsidRPr="00644FCA" w14:paraId="44DB3EB2"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56A84102"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0FD2DF71"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Chuyển tiếp cho người hưởng lợi</w:t>
            </w:r>
          </w:p>
        </w:tc>
        <w:tc>
          <w:tcPr>
            <w:tcW w:w="1272" w:type="dxa"/>
            <w:tcBorders>
              <w:top w:val="single" w:sz="4" w:space="0" w:color="000000"/>
              <w:left w:val="single" w:sz="4" w:space="0" w:color="000000"/>
              <w:bottom w:val="single" w:sz="4" w:space="0" w:color="000000"/>
              <w:right w:val="single" w:sz="4" w:space="0" w:color="000000"/>
            </w:tcBorders>
          </w:tcPr>
          <w:p w14:paraId="27D2B33D"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Checkbox</w:t>
            </w:r>
          </w:p>
        </w:tc>
        <w:tc>
          <w:tcPr>
            <w:tcW w:w="913" w:type="dxa"/>
            <w:tcBorders>
              <w:top w:val="single" w:sz="4" w:space="0" w:color="000000"/>
              <w:left w:val="single" w:sz="4" w:space="0" w:color="000000"/>
              <w:bottom w:val="single" w:sz="4" w:space="0" w:color="000000"/>
              <w:right w:val="single" w:sz="4" w:space="0" w:color="000000"/>
            </w:tcBorders>
          </w:tcPr>
          <w:p w14:paraId="5933060C" w14:textId="77777777" w:rsidR="0094684D" w:rsidRDefault="0094684D" w:rsidP="00BF1D45">
            <w:pPr>
              <w:spacing w:after="160" w:line="256" w:lineRule="auto"/>
              <w:ind w:firstLine="0"/>
              <w:jc w:val="center"/>
              <w:rPr>
                <w:rFonts w:asciiTheme="majorHAnsi" w:hAnsiTheme="majorHAnsi" w:cstheme="majorHAnsi"/>
                <w:sz w:val="24"/>
                <w:szCs w:val="24"/>
              </w:rPr>
            </w:pPr>
            <w:r w:rsidRPr="00752ADB">
              <w:rPr>
                <w:rFonts w:asciiTheme="majorHAnsi" w:hAnsiTheme="majorHAnsi" w:cstheme="majorHAnsi"/>
                <w:sz w:val="24"/>
                <w:szCs w:val="24"/>
              </w:rPr>
              <w:t>Không/Có</w:t>
            </w:r>
          </w:p>
        </w:tc>
        <w:tc>
          <w:tcPr>
            <w:tcW w:w="929" w:type="dxa"/>
            <w:tcBorders>
              <w:top w:val="single" w:sz="4" w:space="0" w:color="000000"/>
              <w:left w:val="single" w:sz="4" w:space="0" w:color="000000"/>
              <w:bottom w:val="single" w:sz="4" w:space="0" w:color="000000"/>
              <w:right w:val="single" w:sz="4" w:space="0" w:color="000000"/>
            </w:tcBorders>
          </w:tcPr>
          <w:p w14:paraId="157BE0DD"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4C6E4458" w14:textId="77777777" w:rsidR="0094684D" w:rsidRDefault="0094684D" w:rsidP="00BF1D45">
            <w:pPr>
              <w:spacing w:after="160" w:line="256" w:lineRule="auto"/>
              <w:ind w:firstLine="0"/>
              <w:jc w:val="center"/>
              <w:rPr>
                <w:rFonts w:asciiTheme="majorHAnsi" w:hAnsiTheme="majorHAnsi" w:cstheme="majorHAnsi"/>
                <w:sz w:val="24"/>
                <w:szCs w:val="24"/>
              </w:rPr>
            </w:pPr>
            <w:r w:rsidRPr="00752ADB">
              <w:rPr>
                <w:rFonts w:asciiTheme="majorHAnsi" w:hAnsiTheme="majorHAnsi" w:cstheme="majorHAnsi"/>
                <w:sz w:val="24"/>
                <w:szCs w:val="24"/>
              </w:rPr>
              <w:t>Không/Có</w:t>
            </w:r>
          </w:p>
        </w:tc>
        <w:tc>
          <w:tcPr>
            <w:tcW w:w="2359" w:type="dxa"/>
            <w:tcBorders>
              <w:top w:val="single" w:sz="4" w:space="0" w:color="000000"/>
              <w:left w:val="single" w:sz="4" w:space="0" w:color="000000"/>
              <w:bottom w:val="single" w:sz="4" w:space="0" w:color="000000"/>
              <w:right w:val="single" w:sz="4" w:space="0" w:color="000000"/>
            </w:tcBorders>
          </w:tcPr>
          <w:p w14:paraId="3D40B770"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Tích chọn nhận tiền bằng hình thức chuyển tiền cho người hưởng lợi tại ngân hàng ngoài hệ thống.</w:t>
            </w:r>
          </w:p>
          <w:p w14:paraId="76CA2ADC"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xml:space="preserve">- Sau khi tích chọn hệ thống hiển thị trường thông tin “Tên người hưởng lợi”, “Tài </w:t>
            </w:r>
            <w:r>
              <w:rPr>
                <w:rFonts w:asciiTheme="majorHAnsi" w:hAnsiTheme="majorHAnsi" w:cstheme="majorHAnsi"/>
                <w:sz w:val="24"/>
                <w:szCs w:val="24"/>
              </w:rPr>
              <w:lastRenderedPageBreak/>
              <w:t>khoản số”, “Tại ngân hàng”, “Nội dung”, “Phí chuyển tiền”</w:t>
            </w:r>
          </w:p>
        </w:tc>
      </w:tr>
      <w:tr w:rsidR="0094684D" w:rsidRPr="00644FCA" w14:paraId="06815DFB"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2A010769"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04860B55"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Tên người hưởng lợi</w:t>
            </w:r>
          </w:p>
        </w:tc>
        <w:tc>
          <w:tcPr>
            <w:tcW w:w="1272" w:type="dxa"/>
            <w:tcBorders>
              <w:top w:val="single" w:sz="4" w:space="0" w:color="000000"/>
              <w:left w:val="single" w:sz="4" w:space="0" w:color="000000"/>
              <w:bottom w:val="single" w:sz="4" w:space="0" w:color="000000"/>
              <w:right w:val="single" w:sz="4" w:space="0" w:color="000000"/>
            </w:tcBorders>
          </w:tcPr>
          <w:p w14:paraId="256D7A99"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7404F454"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7D1E35EB"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0B077EDF"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399AE649"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tên người hưởng</w:t>
            </w:r>
          </w:p>
        </w:tc>
      </w:tr>
      <w:tr w:rsidR="0094684D" w:rsidRPr="00644FCA" w14:paraId="2DC52BFE"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2BFF2965"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6E3DEE8"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Tài khoản số</w:t>
            </w:r>
          </w:p>
        </w:tc>
        <w:tc>
          <w:tcPr>
            <w:tcW w:w="1272" w:type="dxa"/>
            <w:tcBorders>
              <w:top w:val="single" w:sz="4" w:space="0" w:color="000000"/>
              <w:left w:val="single" w:sz="4" w:space="0" w:color="000000"/>
              <w:bottom w:val="single" w:sz="4" w:space="0" w:color="000000"/>
              <w:right w:val="single" w:sz="4" w:space="0" w:color="000000"/>
            </w:tcBorders>
          </w:tcPr>
          <w:p w14:paraId="1EEB549B"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45198E8F"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007ECC09"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1B661EB5"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37B4CA64"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số tài khoản hưởng</w:t>
            </w:r>
          </w:p>
        </w:tc>
      </w:tr>
      <w:tr w:rsidR="0094684D" w:rsidRPr="00644FCA" w14:paraId="44E82ED5"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0035805A"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1F899E57"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Tại ngân hàng</w:t>
            </w:r>
          </w:p>
        </w:tc>
        <w:tc>
          <w:tcPr>
            <w:tcW w:w="1272" w:type="dxa"/>
            <w:tcBorders>
              <w:top w:val="single" w:sz="4" w:space="0" w:color="000000"/>
              <w:left w:val="single" w:sz="4" w:space="0" w:color="000000"/>
              <w:bottom w:val="single" w:sz="4" w:space="0" w:color="000000"/>
              <w:right w:val="single" w:sz="4" w:space="0" w:color="000000"/>
            </w:tcBorders>
          </w:tcPr>
          <w:p w14:paraId="7D8C386F"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Dropdownlist</w:t>
            </w:r>
          </w:p>
        </w:tc>
        <w:tc>
          <w:tcPr>
            <w:tcW w:w="913" w:type="dxa"/>
            <w:tcBorders>
              <w:top w:val="single" w:sz="4" w:space="0" w:color="000000"/>
              <w:left w:val="single" w:sz="4" w:space="0" w:color="000000"/>
              <w:bottom w:val="single" w:sz="4" w:space="0" w:color="000000"/>
              <w:right w:val="single" w:sz="4" w:space="0" w:color="000000"/>
            </w:tcBorders>
          </w:tcPr>
          <w:p w14:paraId="075DF7D5"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3AF96372"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0C68E7AE"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2F8CBAD4"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Chọn ngân hàng hưởng ngoài hệ thống</w:t>
            </w:r>
          </w:p>
        </w:tc>
      </w:tr>
      <w:tr w:rsidR="0094684D" w:rsidRPr="00644FCA" w14:paraId="2341E0FC"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1A5976BA"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52C6CC6"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Nội dung</w:t>
            </w:r>
          </w:p>
        </w:tc>
        <w:tc>
          <w:tcPr>
            <w:tcW w:w="1272" w:type="dxa"/>
            <w:tcBorders>
              <w:top w:val="single" w:sz="4" w:space="0" w:color="000000"/>
              <w:left w:val="single" w:sz="4" w:space="0" w:color="000000"/>
              <w:bottom w:val="single" w:sz="4" w:space="0" w:color="000000"/>
              <w:right w:val="single" w:sz="4" w:space="0" w:color="000000"/>
            </w:tcBorders>
          </w:tcPr>
          <w:p w14:paraId="4455D267"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2B75979B"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5945D525"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670EE35A"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4134D7A6"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nội dung chuyển tiền</w:t>
            </w:r>
          </w:p>
        </w:tc>
      </w:tr>
      <w:tr w:rsidR="0094684D" w:rsidRPr="00644FCA" w14:paraId="51BD8B7D" w14:textId="77777777" w:rsidTr="00BF1D45">
        <w:trPr>
          <w:trHeight w:val="928"/>
        </w:trPr>
        <w:tc>
          <w:tcPr>
            <w:tcW w:w="988" w:type="dxa"/>
            <w:tcBorders>
              <w:top w:val="single" w:sz="4" w:space="0" w:color="000000"/>
              <w:left w:val="single" w:sz="4" w:space="0" w:color="000000"/>
              <w:bottom w:val="single" w:sz="4" w:space="0" w:color="000000"/>
              <w:right w:val="single" w:sz="4" w:space="0" w:color="000000"/>
            </w:tcBorders>
          </w:tcPr>
          <w:p w14:paraId="3160E9AE"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6DF192A6"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Phí chuyển tiền (nếu có)</w:t>
            </w:r>
          </w:p>
        </w:tc>
        <w:tc>
          <w:tcPr>
            <w:tcW w:w="1272" w:type="dxa"/>
            <w:tcBorders>
              <w:top w:val="single" w:sz="4" w:space="0" w:color="000000"/>
              <w:left w:val="single" w:sz="4" w:space="0" w:color="000000"/>
              <w:bottom w:val="single" w:sz="4" w:space="0" w:color="000000"/>
              <w:right w:val="single" w:sz="4" w:space="0" w:color="000000"/>
            </w:tcBorders>
          </w:tcPr>
          <w:p w14:paraId="6793CD5C"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Number</w:t>
            </w:r>
          </w:p>
        </w:tc>
        <w:tc>
          <w:tcPr>
            <w:tcW w:w="913" w:type="dxa"/>
            <w:tcBorders>
              <w:top w:val="single" w:sz="4" w:space="0" w:color="000000"/>
              <w:left w:val="single" w:sz="4" w:space="0" w:color="000000"/>
              <w:bottom w:val="single" w:sz="4" w:space="0" w:color="000000"/>
              <w:right w:val="single" w:sz="4" w:space="0" w:color="000000"/>
            </w:tcBorders>
          </w:tcPr>
          <w:p w14:paraId="2C3A215C"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929" w:type="dxa"/>
            <w:tcBorders>
              <w:top w:val="single" w:sz="4" w:space="0" w:color="000000"/>
              <w:left w:val="single" w:sz="4" w:space="0" w:color="000000"/>
              <w:bottom w:val="single" w:sz="4" w:space="0" w:color="000000"/>
              <w:right w:val="single" w:sz="4" w:space="0" w:color="000000"/>
            </w:tcBorders>
          </w:tcPr>
          <w:p w14:paraId="4D1E7F38"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2603550C"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68E26EB2"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số tiền phí chuyển tiền nếu có</w:t>
            </w:r>
          </w:p>
        </w:tc>
      </w:tr>
      <w:tr w:rsidR="0094684D" w:rsidRPr="00644FCA" w14:paraId="78C8454A" w14:textId="77777777" w:rsidTr="00BF1D45">
        <w:trPr>
          <w:trHeight w:val="481"/>
        </w:trPr>
        <w:tc>
          <w:tcPr>
            <w:tcW w:w="9062" w:type="dxa"/>
            <w:gridSpan w:val="7"/>
            <w:tcBorders>
              <w:top w:val="single" w:sz="4" w:space="0" w:color="000000"/>
              <w:left w:val="single" w:sz="4" w:space="0" w:color="000000"/>
              <w:bottom w:val="single" w:sz="4" w:space="0" w:color="000000"/>
              <w:right w:val="single" w:sz="4" w:space="0" w:color="000000"/>
            </w:tcBorders>
          </w:tcPr>
          <w:p w14:paraId="6F9D18AB" w14:textId="77777777" w:rsidR="0094684D" w:rsidRPr="000D6357" w:rsidRDefault="0094684D" w:rsidP="00BF1D45">
            <w:pPr>
              <w:spacing w:after="160" w:line="256" w:lineRule="auto"/>
              <w:ind w:firstLine="0"/>
              <w:rPr>
                <w:rFonts w:asciiTheme="majorHAnsi" w:hAnsiTheme="majorHAnsi" w:cstheme="majorHAnsi"/>
                <w:b/>
                <w:bCs/>
                <w:sz w:val="24"/>
                <w:szCs w:val="24"/>
              </w:rPr>
            </w:pPr>
            <w:r w:rsidRPr="007B5A03">
              <w:rPr>
                <w:rFonts w:asciiTheme="majorHAnsi" w:hAnsiTheme="majorHAnsi" w:cstheme="majorHAnsi"/>
                <w:b/>
                <w:bCs/>
                <w:sz w:val="24"/>
                <w:szCs w:val="24"/>
                <w:rPrChange w:id="676" w:author="Nguyen Duc Anh" w:date="2025-09-25T18:44:00Z">
                  <w:rPr>
                    <w:rFonts w:asciiTheme="majorHAnsi" w:hAnsiTheme="majorHAnsi" w:cstheme="majorHAnsi"/>
                    <w:b/>
                    <w:bCs/>
                    <w:color w:val="FF0000"/>
                    <w:sz w:val="24"/>
                    <w:szCs w:val="24"/>
                  </w:rPr>
                </w:rPrChange>
              </w:rPr>
              <w:t xml:space="preserve">Loại đề nghị: Mua ngoại </w:t>
            </w:r>
            <w:commentRangeStart w:id="677"/>
            <w:commentRangeStart w:id="678"/>
            <w:r w:rsidRPr="007B5A03">
              <w:rPr>
                <w:rFonts w:asciiTheme="majorHAnsi" w:hAnsiTheme="majorHAnsi" w:cstheme="majorHAnsi"/>
                <w:b/>
                <w:bCs/>
                <w:sz w:val="24"/>
                <w:szCs w:val="24"/>
                <w:rPrChange w:id="679" w:author="Nguyen Duc Anh" w:date="2025-09-25T18:44:00Z">
                  <w:rPr>
                    <w:rFonts w:asciiTheme="majorHAnsi" w:hAnsiTheme="majorHAnsi" w:cstheme="majorHAnsi"/>
                    <w:b/>
                    <w:bCs/>
                    <w:color w:val="FF0000"/>
                    <w:sz w:val="24"/>
                    <w:szCs w:val="24"/>
                  </w:rPr>
                </w:rPrChange>
              </w:rPr>
              <w:t>tệ</w:t>
            </w:r>
            <w:commentRangeEnd w:id="677"/>
            <w:r w:rsidRPr="007B5A03">
              <w:rPr>
                <w:rStyle w:val="CommentReference"/>
                <w:rFonts w:eastAsia="Times New Roman"/>
                <w:bCs/>
                <w:kern w:val="32"/>
              </w:rPr>
              <w:commentReference w:id="677"/>
            </w:r>
            <w:commentRangeEnd w:id="678"/>
            <w:r w:rsidRPr="007B5A03">
              <w:rPr>
                <w:rStyle w:val="CommentReference"/>
                <w:rFonts w:eastAsia="Times New Roman"/>
                <w:bCs/>
                <w:kern w:val="32"/>
              </w:rPr>
              <w:commentReference w:id="678"/>
            </w:r>
            <w:r w:rsidRPr="007B5A03">
              <w:rPr>
                <w:rFonts w:asciiTheme="majorHAnsi" w:hAnsiTheme="majorHAnsi" w:cstheme="majorHAnsi"/>
                <w:b/>
                <w:bCs/>
                <w:sz w:val="24"/>
                <w:szCs w:val="24"/>
                <w:rPrChange w:id="680" w:author="Nguyen Duc Anh" w:date="2025-09-25T18:44:00Z">
                  <w:rPr>
                    <w:rFonts w:asciiTheme="majorHAnsi" w:hAnsiTheme="majorHAnsi" w:cstheme="majorHAnsi"/>
                    <w:b/>
                    <w:bCs/>
                    <w:color w:val="FF0000"/>
                    <w:sz w:val="24"/>
                    <w:szCs w:val="24"/>
                  </w:rPr>
                </w:rPrChange>
              </w:rPr>
              <w:t xml:space="preserve"> </w:t>
            </w:r>
          </w:p>
        </w:tc>
      </w:tr>
      <w:tr w:rsidR="0094684D" w:rsidRPr="00644FCA" w14:paraId="4A63C50D"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36171AC0"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2F69FCC3"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Tên khách hàng</w:t>
            </w:r>
          </w:p>
        </w:tc>
        <w:tc>
          <w:tcPr>
            <w:tcW w:w="1272" w:type="dxa"/>
            <w:tcBorders>
              <w:top w:val="single" w:sz="4" w:space="0" w:color="000000"/>
              <w:left w:val="single" w:sz="4" w:space="0" w:color="000000"/>
              <w:bottom w:val="single" w:sz="4" w:space="0" w:color="000000"/>
              <w:right w:val="single" w:sz="4" w:space="0" w:color="000000"/>
            </w:tcBorders>
          </w:tcPr>
          <w:p w14:paraId="1012837C"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314AD9D4"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1F93732F"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76B68B64"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540E79CE"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họ và tên khách hàng</w:t>
            </w:r>
          </w:p>
        </w:tc>
      </w:tr>
      <w:tr w:rsidR="0094684D" w:rsidRPr="00644FCA" w14:paraId="619BF523"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708B6F2B"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034B098"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Loại giấy tờ</w:t>
            </w:r>
          </w:p>
        </w:tc>
        <w:tc>
          <w:tcPr>
            <w:tcW w:w="1272" w:type="dxa"/>
            <w:tcBorders>
              <w:top w:val="single" w:sz="4" w:space="0" w:color="000000"/>
              <w:left w:val="single" w:sz="4" w:space="0" w:color="000000"/>
              <w:bottom w:val="single" w:sz="4" w:space="0" w:color="000000"/>
              <w:right w:val="single" w:sz="4" w:space="0" w:color="000000"/>
            </w:tcBorders>
          </w:tcPr>
          <w:p w14:paraId="70678751"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Dropdownlist</w:t>
            </w:r>
          </w:p>
        </w:tc>
        <w:tc>
          <w:tcPr>
            <w:tcW w:w="913" w:type="dxa"/>
            <w:tcBorders>
              <w:top w:val="single" w:sz="4" w:space="0" w:color="000000"/>
              <w:left w:val="single" w:sz="4" w:space="0" w:color="000000"/>
              <w:bottom w:val="single" w:sz="4" w:space="0" w:color="000000"/>
              <w:right w:val="single" w:sz="4" w:space="0" w:color="000000"/>
            </w:tcBorders>
          </w:tcPr>
          <w:p w14:paraId="4EBF0EEF"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12ACBEDE"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08230E8A"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43F166F9"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Chọn loại giấy tờ tuỳ thân của khách hàng:</w:t>
            </w:r>
          </w:p>
          <w:p w14:paraId="1F084A0E" w14:textId="77777777" w:rsidR="0094684D" w:rsidRPr="002F4017" w:rsidRDefault="0094684D" w:rsidP="00BF1D45">
            <w:pPr>
              <w:spacing w:after="160" w:line="256" w:lineRule="auto"/>
              <w:ind w:firstLine="0"/>
              <w:rPr>
                <w:rFonts w:asciiTheme="majorHAnsi" w:hAnsiTheme="majorHAnsi" w:cstheme="majorHAnsi"/>
                <w:b/>
                <w:bCs/>
                <w:sz w:val="24"/>
                <w:szCs w:val="24"/>
              </w:rPr>
            </w:pPr>
            <w:r w:rsidRPr="002F4017">
              <w:rPr>
                <w:rFonts w:asciiTheme="majorHAnsi" w:hAnsiTheme="majorHAnsi" w:cstheme="majorHAnsi"/>
                <w:b/>
                <w:bCs/>
                <w:sz w:val="24"/>
                <w:szCs w:val="24"/>
              </w:rPr>
              <w:t>Khách hàng cá nhân:</w:t>
            </w:r>
          </w:p>
          <w:p w14:paraId="1C0DCEA2" w14:textId="250967A1"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xml:space="preserve">- </w:t>
            </w:r>
            <w:del w:id="681" w:author="Nguyen Duc Anh" w:date="2025-09-25T18:45:00Z">
              <w:r w:rsidDel="006D2CDF">
                <w:rPr>
                  <w:rFonts w:asciiTheme="majorHAnsi" w:hAnsiTheme="majorHAnsi" w:cstheme="majorHAnsi"/>
                  <w:sz w:val="24"/>
                  <w:szCs w:val="24"/>
                </w:rPr>
                <w:delText>CMT</w:delText>
              </w:r>
            </w:del>
            <w:ins w:id="682" w:author="Nguyen Duc Anh" w:date="2025-09-25T18:45:00Z">
              <w:r w:rsidR="006D2CDF">
                <w:rPr>
                  <w:rFonts w:asciiTheme="majorHAnsi" w:hAnsiTheme="majorHAnsi" w:cstheme="majorHAnsi"/>
                  <w:sz w:val="24"/>
                  <w:szCs w:val="24"/>
                </w:rPr>
                <w:t>CCCD</w:t>
              </w:r>
            </w:ins>
          </w:p>
          <w:p w14:paraId="58BCE4A2"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Hộ chiếu</w:t>
            </w:r>
          </w:p>
        </w:tc>
      </w:tr>
      <w:tr w:rsidR="0094684D" w:rsidRPr="00644FCA" w14:paraId="06BA7434"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37183B33"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7A3D431" w14:textId="29B5A38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xml:space="preserve">Số </w:t>
            </w:r>
            <w:del w:id="683" w:author="Nguyen Duc Anh" w:date="2025-09-25T18:47:00Z">
              <w:r w:rsidDel="00B4600D">
                <w:rPr>
                  <w:rFonts w:asciiTheme="majorHAnsi" w:hAnsiTheme="majorHAnsi" w:cstheme="majorHAnsi"/>
                  <w:sz w:val="24"/>
                  <w:szCs w:val="24"/>
                </w:rPr>
                <w:delText>CMT</w:delText>
              </w:r>
            </w:del>
            <w:ins w:id="684" w:author="Nguyen Duc Anh" w:date="2025-09-25T18:47:00Z">
              <w:r w:rsidR="00B4600D">
                <w:rPr>
                  <w:rFonts w:asciiTheme="majorHAnsi" w:hAnsiTheme="majorHAnsi" w:cstheme="majorHAnsi"/>
                  <w:sz w:val="24"/>
                  <w:szCs w:val="24"/>
                </w:rPr>
                <w:t>CC</w:t>
              </w:r>
            </w:ins>
            <w:ins w:id="685" w:author="Nguyen Duc Anh" w:date="2025-09-25T18:48:00Z">
              <w:r w:rsidR="00B4600D">
                <w:rPr>
                  <w:rFonts w:asciiTheme="majorHAnsi" w:hAnsiTheme="majorHAnsi" w:cstheme="majorHAnsi"/>
                  <w:sz w:val="24"/>
                  <w:szCs w:val="24"/>
                </w:rPr>
                <w:t>CD</w:t>
              </w:r>
            </w:ins>
            <w:r>
              <w:rPr>
                <w:rFonts w:asciiTheme="majorHAnsi" w:hAnsiTheme="majorHAnsi" w:cstheme="majorHAnsi"/>
                <w:sz w:val="24"/>
                <w:szCs w:val="24"/>
              </w:rPr>
              <w:t>/Hộ chiếu</w:t>
            </w:r>
          </w:p>
        </w:tc>
        <w:tc>
          <w:tcPr>
            <w:tcW w:w="1272" w:type="dxa"/>
            <w:tcBorders>
              <w:top w:val="single" w:sz="4" w:space="0" w:color="000000"/>
              <w:left w:val="single" w:sz="4" w:space="0" w:color="000000"/>
              <w:bottom w:val="single" w:sz="4" w:space="0" w:color="000000"/>
              <w:right w:val="single" w:sz="4" w:space="0" w:color="000000"/>
            </w:tcBorders>
          </w:tcPr>
          <w:p w14:paraId="23102C47"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3E7F566B"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36230A4F"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794F3E74"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701BEC76"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số giấy tờ tuỳ thân theo loại giấy tờ đã chọn hoặc hiển thị theo kết quả truy vấn thành công.</w:t>
            </w:r>
          </w:p>
          <w:p w14:paraId="7A4B62AD"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xml:space="preserve">- Sau khi nhập dữ liệu và nhấn chọn icon “Tìm kiếm” hệ thống truy vấn và lấy ra thông tin khách hàng hợp lệ và tự động </w:t>
            </w:r>
            <w:r>
              <w:rPr>
                <w:rFonts w:asciiTheme="majorHAnsi" w:hAnsiTheme="majorHAnsi" w:cstheme="majorHAnsi"/>
                <w:sz w:val="24"/>
                <w:szCs w:val="24"/>
              </w:rPr>
              <w:lastRenderedPageBreak/>
              <w:t>điền vào các trường thông tin tương ứng</w:t>
            </w:r>
          </w:p>
          <w:p w14:paraId="391571C5" w14:textId="32832FC7" w:rsidR="0094684D" w:rsidRDefault="000D1E38" w:rsidP="00BF1D45">
            <w:pPr>
              <w:spacing w:after="160" w:line="256" w:lineRule="auto"/>
              <w:ind w:firstLine="0"/>
              <w:rPr>
                <w:rFonts w:asciiTheme="majorHAnsi" w:hAnsiTheme="majorHAnsi" w:cstheme="majorHAnsi"/>
                <w:sz w:val="24"/>
                <w:szCs w:val="24"/>
              </w:rPr>
            </w:pPr>
            <w:ins w:id="686" w:author="Nguyen Duc Anh" w:date="2025-09-25T18:48:00Z">
              <w:r>
                <w:rPr>
                  <w:rFonts w:asciiTheme="majorHAnsi" w:hAnsiTheme="majorHAnsi" w:cstheme="majorHAnsi"/>
                  <w:sz w:val="24"/>
                  <w:szCs w:val="24"/>
                </w:rPr>
                <w:t>- Đối với khách hàng vãng lai thì thực hiện nhập</w:t>
              </w:r>
            </w:ins>
            <w:del w:id="687" w:author="Nguyen Duc Anh" w:date="2025-09-25T18:48:00Z">
              <w:r w:rsidR="0094684D" w:rsidDel="000D1E38">
                <w:rPr>
                  <w:rFonts w:asciiTheme="majorHAnsi" w:hAnsiTheme="majorHAnsi" w:cstheme="majorHAnsi"/>
                  <w:sz w:val="24"/>
                  <w:szCs w:val="24"/>
                </w:rPr>
                <w:delText>Sau</w:delText>
              </w:r>
            </w:del>
          </w:p>
        </w:tc>
      </w:tr>
      <w:tr w:rsidR="0094684D" w:rsidRPr="00644FCA" w14:paraId="22A8ECC1"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3A089601"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66F7728"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Ngày cấp</w:t>
            </w:r>
          </w:p>
        </w:tc>
        <w:tc>
          <w:tcPr>
            <w:tcW w:w="1272" w:type="dxa"/>
            <w:tcBorders>
              <w:top w:val="single" w:sz="4" w:space="0" w:color="000000"/>
              <w:left w:val="single" w:sz="4" w:space="0" w:color="000000"/>
              <w:bottom w:val="single" w:sz="4" w:space="0" w:color="000000"/>
              <w:right w:val="single" w:sz="4" w:space="0" w:color="000000"/>
            </w:tcBorders>
          </w:tcPr>
          <w:p w14:paraId="2D3B2EB8"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Date</w:t>
            </w:r>
          </w:p>
        </w:tc>
        <w:tc>
          <w:tcPr>
            <w:tcW w:w="913" w:type="dxa"/>
            <w:tcBorders>
              <w:top w:val="single" w:sz="4" w:space="0" w:color="000000"/>
              <w:left w:val="single" w:sz="4" w:space="0" w:color="000000"/>
              <w:bottom w:val="single" w:sz="4" w:space="0" w:color="000000"/>
              <w:right w:val="single" w:sz="4" w:space="0" w:color="000000"/>
            </w:tcBorders>
          </w:tcPr>
          <w:p w14:paraId="527C25FB"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7FC9DF8D"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7E922E76"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490D6A04"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Nhập/chọn ngày tháng năm cấp giấy tờ tuỳ thân hoặc hiển thị theo kết quả truy vấn thành công</w:t>
            </w:r>
          </w:p>
        </w:tc>
      </w:tr>
      <w:tr w:rsidR="0094684D" w:rsidRPr="00644FCA" w14:paraId="4BF8FBA4"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458F5EA9"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282F5C3A"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Nơi cấp</w:t>
            </w:r>
          </w:p>
        </w:tc>
        <w:tc>
          <w:tcPr>
            <w:tcW w:w="1272" w:type="dxa"/>
            <w:tcBorders>
              <w:top w:val="single" w:sz="4" w:space="0" w:color="000000"/>
              <w:left w:val="single" w:sz="4" w:space="0" w:color="000000"/>
              <w:bottom w:val="single" w:sz="4" w:space="0" w:color="000000"/>
              <w:right w:val="single" w:sz="4" w:space="0" w:color="000000"/>
            </w:tcBorders>
          </w:tcPr>
          <w:p w14:paraId="3BF1E6F3"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4A35D5DD"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0E5A541B"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3A595AF6"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11037054"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nơi cấp giấy tờ tuỳ thân hoặc hiển thị theo kết quả truy vấn thành công</w:t>
            </w:r>
          </w:p>
        </w:tc>
      </w:tr>
      <w:tr w:rsidR="0094684D" w:rsidRPr="00644FCA" w14:paraId="0BD80CB9"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29DA941A"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417074E6"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Địa chỉ</w:t>
            </w:r>
          </w:p>
        </w:tc>
        <w:tc>
          <w:tcPr>
            <w:tcW w:w="1272" w:type="dxa"/>
            <w:tcBorders>
              <w:top w:val="single" w:sz="4" w:space="0" w:color="000000"/>
              <w:left w:val="single" w:sz="4" w:space="0" w:color="000000"/>
              <w:bottom w:val="single" w:sz="4" w:space="0" w:color="000000"/>
              <w:right w:val="single" w:sz="4" w:space="0" w:color="000000"/>
            </w:tcBorders>
          </w:tcPr>
          <w:p w14:paraId="12417206"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73C01B2E"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2BDFAD19"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3F005573"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0ADAED8E"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địa chỉ đăng ký thường trú hoặc hiển thị theo kết quả truy vấn thành công</w:t>
            </w:r>
          </w:p>
        </w:tc>
      </w:tr>
      <w:tr w:rsidR="0094684D" w:rsidRPr="00644FCA" w14:paraId="670B6C1D" w14:textId="77777777" w:rsidTr="00BF1D45">
        <w:trPr>
          <w:trHeight w:val="453"/>
        </w:trPr>
        <w:tc>
          <w:tcPr>
            <w:tcW w:w="988" w:type="dxa"/>
            <w:tcBorders>
              <w:top w:val="single" w:sz="4" w:space="0" w:color="000000"/>
              <w:left w:val="single" w:sz="4" w:space="0" w:color="000000"/>
              <w:bottom w:val="single" w:sz="4" w:space="0" w:color="000000"/>
              <w:right w:val="single" w:sz="4" w:space="0" w:color="000000"/>
            </w:tcBorders>
          </w:tcPr>
          <w:p w14:paraId="7A6CC828" w14:textId="77777777" w:rsidR="0094684D" w:rsidRPr="0051356F" w:rsidRDefault="0094684D" w:rsidP="00BF1D45">
            <w:pPr>
              <w:pStyle w:val="ListParagraph"/>
              <w:tabs>
                <w:tab w:val="left" w:pos="519"/>
              </w:tabs>
              <w:spacing w:after="160" w:line="256" w:lineRule="auto"/>
              <w:ind w:right="-21"/>
              <w:rPr>
                <w:rFonts w:asciiTheme="majorHAnsi" w:hAnsiTheme="majorHAnsi" w:cstheme="majorHAnsi"/>
                <w:bCs/>
                <w:sz w:val="24"/>
                <w:szCs w:val="24"/>
              </w:rPr>
            </w:pPr>
          </w:p>
        </w:tc>
        <w:tc>
          <w:tcPr>
            <w:tcW w:w="8074" w:type="dxa"/>
            <w:gridSpan w:val="6"/>
            <w:tcBorders>
              <w:top w:val="single" w:sz="4" w:space="0" w:color="000000"/>
              <w:left w:val="single" w:sz="4" w:space="0" w:color="000000"/>
              <w:bottom w:val="single" w:sz="4" w:space="0" w:color="000000"/>
              <w:right w:val="single" w:sz="4" w:space="0" w:color="000000"/>
            </w:tcBorders>
          </w:tcPr>
          <w:p w14:paraId="3A479427" w14:textId="2F103157" w:rsidR="0094684D" w:rsidRPr="00A064DC" w:rsidRDefault="0094684D" w:rsidP="00BF1D45">
            <w:pPr>
              <w:spacing w:after="160" w:line="256" w:lineRule="auto"/>
              <w:ind w:firstLine="0"/>
              <w:rPr>
                <w:rFonts w:asciiTheme="majorHAnsi" w:hAnsiTheme="majorHAnsi" w:cstheme="majorHAnsi"/>
                <w:b/>
                <w:bCs/>
                <w:sz w:val="24"/>
                <w:szCs w:val="24"/>
              </w:rPr>
            </w:pPr>
            <w:r w:rsidRPr="00055C8F">
              <w:rPr>
                <w:rFonts w:asciiTheme="majorHAnsi" w:hAnsiTheme="majorHAnsi" w:cstheme="majorHAnsi"/>
                <w:b/>
                <w:bCs/>
                <w:color w:val="FF0000"/>
                <w:sz w:val="24"/>
                <w:szCs w:val="24"/>
              </w:rPr>
              <w:t>Đề nghị</w:t>
            </w:r>
            <w:ins w:id="688" w:author="Nguyen Duc Anh" w:date="2025-09-25T18:53:00Z">
              <w:r w:rsidR="0073393A">
                <w:rPr>
                  <w:rFonts w:asciiTheme="majorHAnsi" w:hAnsiTheme="majorHAnsi" w:cstheme="majorHAnsi"/>
                  <w:b/>
                  <w:bCs/>
                  <w:color w:val="FF0000"/>
                  <w:sz w:val="24"/>
                  <w:szCs w:val="24"/>
                </w:rPr>
                <w:t xml:space="preserve"> ngân hàng cho phé</w:t>
              </w:r>
              <w:r w:rsidR="005E59E8">
                <w:rPr>
                  <w:rFonts w:asciiTheme="majorHAnsi" w:hAnsiTheme="majorHAnsi" w:cstheme="majorHAnsi"/>
                  <w:b/>
                  <w:bCs/>
                  <w:color w:val="FF0000"/>
                  <w:sz w:val="24"/>
                  <w:szCs w:val="24"/>
                </w:rPr>
                <w:t>p</w:t>
              </w:r>
            </w:ins>
            <w:r w:rsidRPr="00055C8F">
              <w:rPr>
                <w:rFonts w:asciiTheme="majorHAnsi" w:hAnsiTheme="majorHAnsi" w:cstheme="majorHAnsi"/>
                <w:b/>
                <w:bCs/>
                <w:color w:val="FF0000"/>
                <w:sz w:val="24"/>
                <w:szCs w:val="24"/>
              </w:rPr>
              <w:t xml:space="preserve"> </w:t>
            </w:r>
            <w:r>
              <w:rPr>
                <w:rFonts w:asciiTheme="majorHAnsi" w:hAnsiTheme="majorHAnsi" w:cstheme="majorHAnsi"/>
                <w:b/>
                <w:bCs/>
                <w:color w:val="FF0000"/>
                <w:sz w:val="24"/>
                <w:szCs w:val="24"/>
              </w:rPr>
              <w:t>mua</w:t>
            </w:r>
            <w:ins w:id="689" w:author="Nguyen Duc Anh" w:date="2025-09-25T18:53:00Z">
              <w:r w:rsidR="0073393A">
                <w:rPr>
                  <w:rFonts w:asciiTheme="majorHAnsi" w:hAnsiTheme="majorHAnsi" w:cstheme="majorHAnsi"/>
                  <w:b/>
                  <w:bCs/>
                  <w:color w:val="FF0000"/>
                  <w:sz w:val="24"/>
                  <w:szCs w:val="24"/>
                </w:rPr>
                <w:t xml:space="preserve"> loại</w:t>
              </w:r>
            </w:ins>
            <w:r w:rsidRPr="00055C8F">
              <w:rPr>
                <w:rFonts w:asciiTheme="majorHAnsi" w:hAnsiTheme="majorHAnsi" w:cstheme="majorHAnsi"/>
                <w:b/>
                <w:bCs/>
                <w:color w:val="FF0000"/>
                <w:sz w:val="24"/>
                <w:szCs w:val="24"/>
              </w:rPr>
              <w:t xml:space="preserve"> ngoại </w:t>
            </w:r>
            <w:commentRangeStart w:id="690"/>
            <w:commentRangeStart w:id="691"/>
            <w:r w:rsidRPr="00055C8F">
              <w:rPr>
                <w:rFonts w:asciiTheme="majorHAnsi" w:hAnsiTheme="majorHAnsi" w:cstheme="majorHAnsi"/>
                <w:b/>
                <w:bCs/>
                <w:color w:val="FF0000"/>
                <w:sz w:val="24"/>
                <w:szCs w:val="24"/>
              </w:rPr>
              <w:t>tệ</w:t>
            </w:r>
            <w:commentRangeEnd w:id="690"/>
            <w:r>
              <w:rPr>
                <w:rStyle w:val="CommentReference"/>
                <w:rFonts w:eastAsia="Times New Roman"/>
                <w:bCs/>
                <w:kern w:val="32"/>
              </w:rPr>
              <w:commentReference w:id="690"/>
            </w:r>
            <w:commentRangeEnd w:id="691"/>
            <w:r>
              <w:rPr>
                <w:rStyle w:val="CommentReference"/>
                <w:rFonts w:eastAsia="Times New Roman"/>
                <w:bCs/>
                <w:kern w:val="32"/>
              </w:rPr>
              <w:commentReference w:id="691"/>
            </w:r>
            <w:r w:rsidRPr="00055C8F">
              <w:rPr>
                <w:rFonts w:asciiTheme="majorHAnsi" w:hAnsiTheme="majorHAnsi" w:cstheme="majorHAnsi"/>
                <w:b/>
                <w:bCs/>
                <w:color w:val="FF0000"/>
                <w:sz w:val="24"/>
                <w:szCs w:val="24"/>
              </w:rPr>
              <w:t>:</w:t>
            </w:r>
            <w:r>
              <w:rPr>
                <w:rFonts w:asciiTheme="majorHAnsi" w:hAnsiTheme="majorHAnsi" w:cstheme="majorHAnsi"/>
                <w:b/>
                <w:bCs/>
                <w:color w:val="FF0000"/>
                <w:sz w:val="24"/>
                <w:szCs w:val="24"/>
              </w:rPr>
              <w:t xml:space="preserve"> </w:t>
            </w:r>
          </w:p>
        </w:tc>
      </w:tr>
      <w:tr w:rsidR="0094684D" w:rsidRPr="00644FCA" w14:paraId="1FE97EA6"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3C3F8D78"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6D2314E0"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Số lượng</w:t>
            </w:r>
          </w:p>
        </w:tc>
        <w:tc>
          <w:tcPr>
            <w:tcW w:w="1272" w:type="dxa"/>
            <w:tcBorders>
              <w:top w:val="single" w:sz="4" w:space="0" w:color="000000"/>
              <w:left w:val="single" w:sz="4" w:space="0" w:color="000000"/>
              <w:bottom w:val="single" w:sz="4" w:space="0" w:color="000000"/>
              <w:right w:val="single" w:sz="4" w:space="0" w:color="000000"/>
            </w:tcBorders>
          </w:tcPr>
          <w:p w14:paraId="75E4BEDF"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Number</w:t>
            </w:r>
          </w:p>
        </w:tc>
        <w:tc>
          <w:tcPr>
            <w:tcW w:w="913" w:type="dxa"/>
            <w:tcBorders>
              <w:top w:val="single" w:sz="4" w:space="0" w:color="000000"/>
              <w:left w:val="single" w:sz="4" w:space="0" w:color="000000"/>
              <w:bottom w:val="single" w:sz="4" w:space="0" w:color="000000"/>
              <w:right w:val="single" w:sz="4" w:space="0" w:color="000000"/>
            </w:tcBorders>
          </w:tcPr>
          <w:p w14:paraId="637B679F"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10432D49"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7C2CF9EB"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647CB99C"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số tiền ngoại tệ cần bán</w:t>
            </w:r>
          </w:p>
        </w:tc>
      </w:tr>
      <w:tr w:rsidR="0094684D" w:rsidRPr="00644FCA" w14:paraId="4FFD5067"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5BAC6C23"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00BD5FA6"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Loại tiền</w:t>
            </w:r>
          </w:p>
        </w:tc>
        <w:tc>
          <w:tcPr>
            <w:tcW w:w="1272" w:type="dxa"/>
            <w:tcBorders>
              <w:top w:val="single" w:sz="4" w:space="0" w:color="000000"/>
              <w:left w:val="single" w:sz="4" w:space="0" w:color="000000"/>
              <w:bottom w:val="single" w:sz="4" w:space="0" w:color="000000"/>
              <w:right w:val="single" w:sz="4" w:space="0" w:color="000000"/>
            </w:tcBorders>
          </w:tcPr>
          <w:p w14:paraId="7C0B0A1D"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Dropdownlist</w:t>
            </w:r>
          </w:p>
        </w:tc>
        <w:tc>
          <w:tcPr>
            <w:tcW w:w="913" w:type="dxa"/>
            <w:tcBorders>
              <w:top w:val="single" w:sz="4" w:space="0" w:color="000000"/>
              <w:left w:val="single" w:sz="4" w:space="0" w:color="000000"/>
              <w:bottom w:val="single" w:sz="4" w:space="0" w:color="000000"/>
              <w:right w:val="single" w:sz="4" w:space="0" w:color="000000"/>
            </w:tcBorders>
          </w:tcPr>
          <w:p w14:paraId="4E8FFE2F"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05173C00"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67658731"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3D004FAC"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Chọn loại tiền ngoại tệ cần bán</w:t>
            </w:r>
          </w:p>
        </w:tc>
      </w:tr>
      <w:tr w:rsidR="0094684D" w:rsidRPr="00644FCA" w14:paraId="495E3195"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44024DDE"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27721E4F"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Bằng chữ</w:t>
            </w:r>
          </w:p>
        </w:tc>
        <w:tc>
          <w:tcPr>
            <w:tcW w:w="1272" w:type="dxa"/>
            <w:tcBorders>
              <w:top w:val="single" w:sz="4" w:space="0" w:color="000000"/>
              <w:left w:val="single" w:sz="4" w:space="0" w:color="000000"/>
              <w:bottom w:val="single" w:sz="4" w:space="0" w:color="000000"/>
              <w:right w:val="single" w:sz="4" w:space="0" w:color="000000"/>
            </w:tcBorders>
          </w:tcPr>
          <w:p w14:paraId="60017C50"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340AEB12"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21E8DB7F"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7D395553"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1B8B4837"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Hiển thị số tiền ngoại tệ được đọc bằng chữ và cho phép sửa</w:t>
            </w:r>
          </w:p>
        </w:tc>
      </w:tr>
      <w:tr w:rsidR="0013326B" w:rsidRPr="00644FCA" w14:paraId="07A24047" w14:textId="77777777" w:rsidTr="00BF1D45">
        <w:trPr>
          <w:trHeight w:val="1096"/>
          <w:ins w:id="692" w:author="Nguyen Duc Anh" w:date="2025-09-25T19:27:00Z"/>
        </w:trPr>
        <w:tc>
          <w:tcPr>
            <w:tcW w:w="988" w:type="dxa"/>
            <w:tcBorders>
              <w:top w:val="single" w:sz="4" w:space="0" w:color="000000"/>
              <w:left w:val="single" w:sz="4" w:space="0" w:color="000000"/>
              <w:bottom w:val="single" w:sz="4" w:space="0" w:color="000000"/>
              <w:right w:val="single" w:sz="4" w:space="0" w:color="000000"/>
            </w:tcBorders>
          </w:tcPr>
          <w:p w14:paraId="69494464" w14:textId="77777777" w:rsidR="0013326B" w:rsidRPr="0051356F" w:rsidRDefault="0013326B" w:rsidP="0013326B">
            <w:pPr>
              <w:pStyle w:val="ListParagraph"/>
              <w:numPr>
                <w:ilvl w:val="0"/>
                <w:numId w:val="38"/>
              </w:numPr>
              <w:tabs>
                <w:tab w:val="left" w:pos="519"/>
              </w:tabs>
              <w:spacing w:after="160" w:line="256" w:lineRule="auto"/>
              <w:ind w:right="-21"/>
              <w:rPr>
                <w:ins w:id="693" w:author="Nguyen Duc Anh" w:date="2025-09-25T19:27: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AD1ADFC" w14:textId="0D50C234" w:rsidR="0013326B" w:rsidRDefault="0013326B" w:rsidP="0013326B">
            <w:pPr>
              <w:spacing w:after="160" w:line="256" w:lineRule="auto"/>
              <w:ind w:firstLine="0"/>
              <w:rPr>
                <w:ins w:id="694" w:author="Nguyen Duc Anh" w:date="2025-09-25T19:27:00Z"/>
                <w:rFonts w:asciiTheme="majorHAnsi" w:hAnsiTheme="majorHAnsi" w:cstheme="majorHAnsi"/>
                <w:sz w:val="24"/>
                <w:szCs w:val="24"/>
              </w:rPr>
            </w:pPr>
            <w:ins w:id="695" w:author="Nguyen Duc Anh" w:date="2025-09-25T19:27:00Z">
              <w:r w:rsidRPr="005518FF">
                <w:rPr>
                  <w:rFonts w:asciiTheme="majorHAnsi" w:hAnsiTheme="majorHAnsi" w:cstheme="majorHAnsi"/>
                  <w:sz w:val="24"/>
                  <w:szCs w:val="24"/>
                </w:rPr>
                <w:t>Ghi chú</w:t>
              </w:r>
            </w:ins>
          </w:p>
        </w:tc>
        <w:tc>
          <w:tcPr>
            <w:tcW w:w="1272" w:type="dxa"/>
            <w:tcBorders>
              <w:top w:val="single" w:sz="4" w:space="0" w:color="000000"/>
              <w:left w:val="single" w:sz="4" w:space="0" w:color="000000"/>
              <w:bottom w:val="single" w:sz="4" w:space="0" w:color="000000"/>
              <w:right w:val="single" w:sz="4" w:space="0" w:color="000000"/>
            </w:tcBorders>
          </w:tcPr>
          <w:p w14:paraId="190C677A" w14:textId="6E370793" w:rsidR="0013326B" w:rsidRDefault="0013326B" w:rsidP="0013326B">
            <w:pPr>
              <w:spacing w:after="160" w:line="256" w:lineRule="auto"/>
              <w:ind w:firstLine="0"/>
              <w:jc w:val="center"/>
              <w:rPr>
                <w:ins w:id="696" w:author="Nguyen Duc Anh" w:date="2025-09-25T19:27:00Z"/>
                <w:rFonts w:asciiTheme="majorHAnsi" w:hAnsiTheme="majorHAnsi" w:cstheme="majorHAnsi"/>
                <w:sz w:val="24"/>
                <w:szCs w:val="24"/>
              </w:rPr>
            </w:pPr>
            <w:ins w:id="697" w:author="Nguyen Duc Anh" w:date="2025-09-25T19:27:00Z">
              <w:r>
                <w:rPr>
                  <w:rFonts w:asciiTheme="majorHAnsi" w:hAnsiTheme="majorHAnsi" w:cstheme="majorHAnsi"/>
                  <w:sz w:val="24"/>
                  <w:szCs w:val="24"/>
                </w:rPr>
                <w:t>Text</w:t>
              </w:r>
            </w:ins>
          </w:p>
        </w:tc>
        <w:tc>
          <w:tcPr>
            <w:tcW w:w="913" w:type="dxa"/>
            <w:tcBorders>
              <w:top w:val="single" w:sz="4" w:space="0" w:color="000000"/>
              <w:left w:val="single" w:sz="4" w:space="0" w:color="000000"/>
              <w:bottom w:val="single" w:sz="4" w:space="0" w:color="000000"/>
              <w:right w:val="single" w:sz="4" w:space="0" w:color="000000"/>
            </w:tcBorders>
          </w:tcPr>
          <w:p w14:paraId="0BEA7F60" w14:textId="502A8591" w:rsidR="0013326B" w:rsidRDefault="0013326B" w:rsidP="0013326B">
            <w:pPr>
              <w:spacing w:after="160" w:line="256" w:lineRule="auto"/>
              <w:ind w:firstLine="0"/>
              <w:jc w:val="center"/>
              <w:rPr>
                <w:ins w:id="698" w:author="Nguyen Duc Anh" w:date="2025-09-25T19:27:00Z"/>
                <w:rFonts w:asciiTheme="majorHAnsi" w:hAnsiTheme="majorHAnsi" w:cstheme="majorHAnsi"/>
                <w:sz w:val="24"/>
                <w:szCs w:val="24"/>
              </w:rPr>
            </w:pPr>
            <w:ins w:id="699" w:author="Nguyen Duc Anh" w:date="2025-09-25T19:27:00Z">
              <w:r>
                <w:rPr>
                  <w:rFonts w:asciiTheme="majorHAnsi" w:hAnsiTheme="majorHAnsi" w:cstheme="majorHAnsi"/>
                  <w:sz w:val="24"/>
                  <w:szCs w:val="24"/>
                </w:rPr>
                <w:t>Có</w:t>
              </w:r>
            </w:ins>
          </w:p>
        </w:tc>
        <w:tc>
          <w:tcPr>
            <w:tcW w:w="929" w:type="dxa"/>
            <w:tcBorders>
              <w:top w:val="single" w:sz="4" w:space="0" w:color="000000"/>
              <w:left w:val="single" w:sz="4" w:space="0" w:color="000000"/>
              <w:bottom w:val="single" w:sz="4" w:space="0" w:color="000000"/>
              <w:right w:val="single" w:sz="4" w:space="0" w:color="000000"/>
            </w:tcBorders>
          </w:tcPr>
          <w:p w14:paraId="3E25475D" w14:textId="0A52EC90" w:rsidR="0013326B" w:rsidRDefault="0013326B" w:rsidP="0013326B">
            <w:pPr>
              <w:spacing w:line="256" w:lineRule="auto"/>
              <w:ind w:firstLine="0"/>
              <w:jc w:val="center"/>
              <w:rPr>
                <w:ins w:id="700" w:author="Nguyen Duc Anh" w:date="2025-09-25T19:27:00Z"/>
                <w:rFonts w:asciiTheme="majorHAnsi" w:hAnsiTheme="majorHAnsi" w:cstheme="majorHAnsi"/>
                <w:sz w:val="24"/>
                <w:szCs w:val="24"/>
              </w:rPr>
            </w:pPr>
            <w:ins w:id="701" w:author="Nguyen Duc Anh" w:date="2025-09-25T19:27:00Z">
              <w:r>
                <w:rPr>
                  <w:rFonts w:asciiTheme="majorHAnsi" w:hAnsiTheme="majorHAnsi" w:cstheme="majorHAnsi"/>
                  <w:sz w:val="24"/>
                  <w:szCs w:val="24"/>
                </w:rPr>
                <w:t>Có</w:t>
              </w:r>
            </w:ins>
          </w:p>
        </w:tc>
        <w:tc>
          <w:tcPr>
            <w:tcW w:w="1042" w:type="dxa"/>
            <w:tcBorders>
              <w:top w:val="single" w:sz="4" w:space="0" w:color="000000"/>
              <w:left w:val="single" w:sz="4" w:space="0" w:color="000000"/>
              <w:bottom w:val="single" w:sz="4" w:space="0" w:color="000000"/>
              <w:right w:val="single" w:sz="4" w:space="0" w:color="000000"/>
            </w:tcBorders>
          </w:tcPr>
          <w:p w14:paraId="372F8B2F" w14:textId="2A49FE78" w:rsidR="0013326B" w:rsidRDefault="0013326B" w:rsidP="0013326B">
            <w:pPr>
              <w:spacing w:after="160" w:line="256" w:lineRule="auto"/>
              <w:ind w:firstLine="0"/>
              <w:jc w:val="center"/>
              <w:rPr>
                <w:ins w:id="702" w:author="Nguyen Duc Anh" w:date="2025-09-25T19:27:00Z"/>
                <w:rFonts w:asciiTheme="majorHAnsi" w:hAnsiTheme="majorHAnsi" w:cstheme="majorHAnsi"/>
                <w:sz w:val="24"/>
                <w:szCs w:val="24"/>
              </w:rPr>
            </w:pPr>
            <w:ins w:id="703" w:author="Nguyen Duc Anh" w:date="2025-09-25T19:27:00Z">
              <w:r>
                <w:rPr>
                  <w:rFonts w:asciiTheme="majorHAnsi" w:hAnsiTheme="majorHAnsi" w:cstheme="majorHAnsi"/>
                  <w:sz w:val="24"/>
                  <w:szCs w:val="24"/>
                </w:rPr>
                <w:t>Không</w:t>
              </w:r>
            </w:ins>
          </w:p>
        </w:tc>
        <w:tc>
          <w:tcPr>
            <w:tcW w:w="2359" w:type="dxa"/>
            <w:tcBorders>
              <w:top w:val="single" w:sz="4" w:space="0" w:color="000000"/>
              <w:left w:val="single" w:sz="4" w:space="0" w:color="000000"/>
              <w:bottom w:val="single" w:sz="4" w:space="0" w:color="000000"/>
              <w:right w:val="single" w:sz="4" w:space="0" w:color="000000"/>
            </w:tcBorders>
          </w:tcPr>
          <w:p w14:paraId="73B4173C" w14:textId="77777777" w:rsidR="0013326B" w:rsidRDefault="0013326B" w:rsidP="0013326B">
            <w:pPr>
              <w:spacing w:after="160" w:line="256" w:lineRule="auto"/>
              <w:ind w:firstLine="0"/>
              <w:rPr>
                <w:ins w:id="704" w:author="Nguyen Duc Anh" w:date="2025-09-25T19:27:00Z"/>
                <w:rFonts w:asciiTheme="majorHAnsi" w:hAnsiTheme="majorHAnsi" w:cstheme="majorHAnsi"/>
                <w:sz w:val="24"/>
                <w:szCs w:val="24"/>
              </w:rPr>
            </w:pPr>
            <w:ins w:id="705" w:author="Nguyen Duc Anh" w:date="2025-09-25T19:27:00Z">
              <w:r>
                <w:rPr>
                  <w:rFonts w:asciiTheme="majorHAnsi" w:hAnsiTheme="majorHAnsi" w:cstheme="majorHAnsi"/>
                  <w:sz w:val="24"/>
                  <w:szCs w:val="24"/>
                </w:rPr>
                <w:t xml:space="preserve">Nhập ghi chú. </w:t>
              </w:r>
            </w:ins>
          </w:p>
          <w:p w14:paraId="35FB6018" w14:textId="5EEC4A3D" w:rsidR="0013326B" w:rsidRDefault="0013326B" w:rsidP="0013326B">
            <w:pPr>
              <w:spacing w:after="160" w:line="256" w:lineRule="auto"/>
              <w:ind w:firstLine="0"/>
              <w:rPr>
                <w:ins w:id="706" w:author="Nguyen Duc Anh" w:date="2025-09-25T19:27:00Z"/>
                <w:rFonts w:asciiTheme="majorHAnsi" w:hAnsiTheme="majorHAnsi" w:cstheme="majorHAnsi"/>
                <w:sz w:val="24"/>
                <w:szCs w:val="24"/>
              </w:rPr>
            </w:pPr>
            <w:ins w:id="707" w:author="Nguyen Duc Anh" w:date="2025-09-25T19:27:00Z">
              <w:r>
                <w:rPr>
                  <w:rFonts w:asciiTheme="majorHAnsi" w:hAnsiTheme="majorHAnsi" w:cstheme="majorHAnsi"/>
                  <w:sz w:val="24"/>
                  <w:szCs w:val="24"/>
                </w:rPr>
                <w:t>Tại màn hình chi tiết, khi nhấn chọn nội dung ghi chú ở dạng Hyperlink sẽ chuyển sang màn hình nhập hạch toán tương ứng ở tab trình duyệt mới và nội dung tự động điền vào trường “Diễn giải”, không cho chỉnh sửa</w:t>
              </w:r>
            </w:ins>
          </w:p>
        </w:tc>
      </w:tr>
      <w:tr w:rsidR="0094684D" w:rsidRPr="00644FCA" w14:paraId="6653042D" w14:textId="77777777" w:rsidTr="00BF1D45">
        <w:trPr>
          <w:trHeight w:val="509"/>
        </w:trPr>
        <w:tc>
          <w:tcPr>
            <w:tcW w:w="988" w:type="dxa"/>
            <w:tcBorders>
              <w:top w:val="single" w:sz="4" w:space="0" w:color="000000"/>
              <w:left w:val="single" w:sz="4" w:space="0" w:color="000000"/>
              <w:bottom w:val="single" w:sz="4" w:space="0" w:color="000000"/>
              <w:right w:val="single" w:sz="4" w:space="0" w:color="000000"/>
            </w:tcBorders>
          </w:tcPr>
          <w:p w14:paraId="3DA10589" w14:textId="77777777" w:rsidR="0094684D" w:rsidRPr="00EC595C" w:rsidRDefault="0094684D" w:rsidP="00BF1D45">
            <w:pPr>
              <w:tabs>
                <w:tab w:val="left" w:pos="519"/>
              </w:tabs>
              <w:spacing w:after="160" w:line="256" w:lineRule="auto"/>
              <w:ind w:right="-21" w:firstLine="0"/>
              <w:rPr>
                <w:rFonts w:asciiTheme="majorHAnsi" w:hAnsiTheme="majorHAnsi" w:cstheme="majorHAnsi"/>
                <w:bCs/>
                <w:sz w:val="24"/>
                <w:szCs w:val="24"/>
              </w:rPr>
            </w:pPr>
          </w:p>
        </w:tc>
        <w:tc>
          <w:tcPr>
            <w:tcW w:w="8074" w:type="dxa"/>
            <w:gridSpan w:val="6"/>
            <w:tcBorders>
              <w:top w:val="single" w:sz="4" w:space="0" w:color="000000"/>
              <w:left w:val="single" w:sz="4" w:space="0" w:color="000000"/>
              <w:bottom w:val="single" w:sz="4" w:space="0" w:color="000000"/>
              <w:right w:val="single" w:sz="4" w:space="0" w:color="000000"/>
            </w:tcBorders>
          </w:tcPr>
          <w:p w14:paraId="655E1B87" w14:textId="77777777" w:rsidR="0094684D" w:rsidRPr="00055C8F" w:rsidRDefault="0094684D" w:rsidP="00BF1D45">
            <w:pPr>
              <w:spacing w:after="160" w:line="256" w:lineRule="auto"/>
              <w:ind w:firstLine="0"/>
              <w:rPr>
                <w:rFonts w:asciiTheme="majorHAnsi" w:hAnsiTheme="majorHAnsi" w:cstheme="majorHAnsi"/>
                <w:b/>
                <w:bCs/>
                <w:color w:val="FF0000"/>
                <w:sz w:val="24"/>
                <w:szCs w:val="24"/>
              </w:rPr>
            </w:pPr>
            <w:r w:rsidRPr="00055C8F">
              <w:rPr>
                <w:rFonts w:asciiTheme="majorHAnsi" w:hAnsiTheme="majorHAnsi" w:cstheme="majorHAnsi"/>
                <w:b/>
                <w:bCs/>
                <w:color w:val="FF0000"/>
                <w:sz w:val="24"/>
                <w:szCs w:val="24"/>
              </w:rPr>
              <w:t xml:space="preserve">Đề nghị cho phép </w:t>
            </w:r>
            <w:r>
              <w:rPr>
                <w:rFonts w:asciiTheme="majorHAnsi" w:hAnsiTheme="majorHAnsi" w:cstheme="majorHAnsi"/>
                <w:b/>
                <w:bCs/>
                <w:color w:val="FF0000"/>
                <w:sz w:val="24"/>
                <w:szCs w:val="24"/>
              </w:rPr>
              <w:t>mua ngoại tệ</w:t>
            </w:r>
            <w:r w:rsidRPr="00055C8F">
              <w:rPr>
                <w:rFonts w:asciiTheme="majorHAnsi" w:hAnsiTheme="majorHAnsi" w:cstheme="majorHAnsi"/>
                <w:b/>
                <w:bCs/>
                <w:color w:val="FF0000"/>
                <w:sz w:val="24"/>
                <w:szCs w:val="24"/>
              </w:rPr>
              <w:t xml:space="preserve"> để:</w:t>
            </w:r>
            <w:r>
              <w:rPr>
                <w:rFonts w:asciiTheme="majorHAnsi" w:hAnsiTheme="majorHAnsi" w:cstheme="majorHAnsi"/>
                <w:b/>
                <w:bCs/>
                <w:color w:val="FF0000"/>
                <w:sz w:val="24"/>
                <w:szCs w:val="24"/>
              </w:rPr>
              <w:t xml:space="preserve"> </w:t>
            </w:r>
          </w:p>
        </w:tc>
      </w:tr>
      <w:tr w:rsidR="0094684D" w:rsidRPr="00644FCA" w14:paraId="5B0C7FCA"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19D40F09"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7519A31"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Mang ngoại tệ tiền mặt ra nước ngoài</w:t>
            </w:r>
          </w:p>
        </w:tc>
        <w:tc>
          <w:tcPr>
            <w:tcW w:w="1272" w:type="dxa"/>
            <w:tcBorders>
              <w:top w:val="single" w:sz="4" w:space="0" w:color="000000"/>
              <w:left w:val="single" w:sz="4" w:space="0" w:color="000000"/>
              <w:bottom w:val="single" w:sz="4" w:space="0" w:color="000000"/>
              <w:right w:val="single" w:sz="4" w:space="0" w:color="000000"/>
            </w:tcBorders>
          </w:tcPr>
          <w:p w14:paraId="10954669"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Checkbox</w:t>
            </w:r>
          </w:p>
        </w:tc>
        <w:tc>
          <w:tcPr>
            <w:tcW w:w="913" w:type="dxa"/>
            <w:tcBorders>
              <w:top w:val="single" w:sz="4" w:space="0" w:color="000000"/>
              <w:left w:val="single" w:sz="4" w:space="0" w:color="000000"/>
              <w:bottom w:val="single" w:sz="4" w:space="0" w:color="000000"/>
              <w:right w:val="single" w:sz="4" w:space="0" w:color="000000"/>
            </w:tcBorders>
          </w:tcPr>
          <w:p w14:paraId="49BAE051"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Có/Không</w:t>
            </w:r>
          </w:p>
        </w:tc>
        <w:tc>
          <w:tcPr>
            <w:tcW w:w="929" w:type="dxa"/>
            <w:tcBorders>
              <w:top w:val="single" w:sz="4" w:space="0" w:color="000000"/>
              <w:left w:val="single" w:sz="4" w:space="0" w:color="000000"/>
              <w:bottom w:val="single" w:sz="4" w:space="0" w:color="000000"/>
              <w:right w:val="single" w:sz="4" w:space="0" w:color="000000"/>
            </w:tcBorders>
          </w:tcPr>
          <w:p w14:paraId="213C69C8"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25B2D5C8"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58C00F01"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Chọn mục đích mang ngoại tệ tiền mặt ra nước ngoài</w:t>
            </w:r>
          </w:p>
        </w:tc>
      </w:tr>
      <w:tr w:rsidR="0094684D" w:rsidRPr="00644FCA" w14:paraId="31262DE6"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7E13A4EF"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52AB5032"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Khác</w:t>
            </w:r>
          </w:p>
        </w:tc>
        <w:tc>
          <w:tcPr>
            <w:tcW w:w="1272" w:type="dxa"/>
            <w:tcBorders>
              <w:top w:val="single" w:sz="4" w:space="0" w:color="000000"/>
              <w:left w:val="single" w:sz="4" w:space="0" w:color="000000"/>
              <w:bottom w:val="single" w:sz="4" w:space="0" w:color="000000"/>
              <w:right w:val="single" w:sz="4" w:space="0" w:color="000000"/>
            </w:tcBorders>
          </w:tcPr>
          <w:p w14:paraId="1130733F"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Checkbo/Text</w:t>
            </w:r>
          </w:p>
        </w:tc>
        <w:tc>
          <w:tcPr>
            <w:tcW w:w="913" w:type="dxa"/>
            <w:tcBorders>
              <w:top w:val="single" w:sz="4" w:space="0" w:color="000000"/>
              <w:left w:val="single" w:sz="4" w:space="0" w:color="000000"/>
              <w:bottom w:val="single" w:sz="4" w:space="0" w:color="000000"/>
              <w:right w:val="single" w:sz="4" w:space="0" w:color="000000"/>
            </w:tcBorders>
          </w:tcPr>
          <w:p w14:paraId="0AC1ECA4"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Có/Không</w:t>
            </w:r>
          </w:p>
        </w:tc>
        <w:tc>
          <w:tcPr>
            <w:tcW w:w="929" w:type="dxa"/>
            <w:tcBorders>
              <w:top w:val="single" w:sz="4" w:space="0" w:color="000000"/>
              <w:left w:val="single" w:sz="4" w:space="0" w:color="000000"/>
              <w:bottom w:val="single" w:sz="4" w:space="0" w:color="000000"/>
              <w:right w:val="single" w:sz="4" w:space="0" w:color="000000"/>
            </w:tcBorders>
          </w:tcPr>
          <w:p w14:paraId="4C9FFE42"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30EA0A09"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1D8FCFDE"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Chọn mục đích khác và cho phép nhập nội dung</w:t>
            </w:r>
          </w:p>
        </w:tc>
      </w:tr>
      <w:tr w:rsidR="0094684D" w:rsidRPr="00644FCA" w14:paraId="2304AABB"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20BB9784" w14:textId="77777777" w:rsidR="0094684D" w:rsidRPr="00CE5812" w:rsidRDefault="0094684D" w:rsidP="00BF1D45">
            <w:pPr>
              <w:tabs>
                <w:tab w:val="left" w:pos="519"/>
              </w:tabs>
              <w:spacing w:after="160" w:line="256" w:lineRule="auto"/>
              <w:ind w:right="-21"/>
              <w:rPr>
                <w:rFonts w:asciiTheme="majorHAnsi" w:hAnsiTheme="majorHAnsi" w:cstheme="majorHAnsi"/>
                <w:bCs/>
                <w:sz w:val="24"/>
                <w:szCs w:val="24"/>
              </w:rPr>
            </w:pPr>
          </w:p>
        </w:tc>
        <w:tc>
          <w:tcPr>
            <w:tcW w:w="8074" w:type="dxa"/>
            <w:gridSpan w:val="6"/>
            <w:tcBorders>
              <w:top w:val="single" w:sz="4" w:space="0" w:color="000000"/>
              <w:left w:val="single" w:sz="4" w:space="0" w:color="000000"/>
              <w:bottom w:val="single" w:sz="4" w:space="0" w:color="000000"/>
              <w:right w:val="single" w:sz="4" w:space="0" w:color="000000"/>
            </w:tcBorders>
          </w:tcPr>
          <w:p w14:paraId="57B056F4" w14:textId="77777777" w:rsidR="0094684D" w:rsidRPr="00CE5812" w:rsidRDefault="0094684D" w:rsidP="00BF1D45">
            <w:pPr>
              <w:spacing w:after="160" w:line="256" w:lineRule="auto"/>
              <w:ind w:firstLine="0"/>
              <w:rPr>
                <w:rFonts w:asciiTheme="majorHAnsi" w:hAnsiTheme="majorHAnsi" w:cstheme="majorHAnsi"/>
                <w:b/>
                <w:bCs/>
                <w:sz w:val="24"/>
                <w:szCs w:val="24"/>
              </w:rPr>
            </w:pPr>
            <w:r w:rsidRPr="00055C8F">
              <w:rPr>
                <w:rFonts w:asciiTheme="majorHAnsi" w:hAnsiTheme="majorHAnsi" w:cstheme="majorHAnsi"/>
                <w:b/>
                <w:bCs/>
                <w:color w:val="FF0000"/>
                <w:sz w:val="24"/>
                <w:szCs w:val="24"/>
              </w:rPr>
              <w:t xml:space="preserve">Hình thức trả tiền </w:t>
            </w:r>
            <w:r>
              <w:rPr>
                <w:rFonts w:asciiTheme="majorHAnsi" w:hAnsiTheme="majorHAnsi" w:cstheme="majorHAnsi"/>
                <w:b/>
                <w:bCs/>
                <w:color w:val="FF0000"/>
                <w:sz w:val="24"/>
                <w:szCs w:val="24"/>
                <w:u w:val="single"/>
              </w:rPr>
              <w:t>mua</w:t>
            </w:r>
            <w:r w:rsidRPr="00055C8F">
              <w:rPr>
                <w:rFonts w:asciiTheme="majorHAnsi" w:hAnsiTheme="majorHAnsi" w:cstheme="majorHAnsi"/>
                <w:b/>
                <w:bCs/>
                <w:color w:val="FF0000"/>
                <w:sz w:val="24"/>
                <w:szCs w:val="24"/>
              </w:rPr>
              <w:t xml:space="preserve"> ngoại tệ:</w:t>
            </w:r>
            <w:r>
              <w:rPr>
                <w:rFonts w:asciiTheme="majorHAnsi" w:hAnsiTheme="majorHAnsi" w:cstheme="majorHAnsi"/>
                <w:b/>
                <w:bCs/>
                <w:color w:val="FF0000"/>
                <w:sz w:val="24"/>
                <w:szCs w:val="24"/>
              </w:rPr>
              <w:t xml:space="preserve"> </w:t>
            </w:r>
          </w:p>
        </w:tc>
      </w:tr>
      <w:tr w:rsidR="0094684D" w:rsidRPr="00644FCA" w14:paraId="34C94F96"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0516847B"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4BE50D2B"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Tiền mặt</w:t>
            </w:r>
          </w:p>
        </w:tc>
        <w:tc>
          <w:tcPr>
            <w:tcW w:w="1272" w:type="dxa"/>
            <w:tcBorders>
              <w:top w:val="single" w:sz="4" w:space="0" w:color="000000"/>
              <w:left w:val="single" w:sz="4" w:space="0" w:color="000000"/>
              <w:bottom w:val="single" w:sz="4" w:space="0" w:color="000000"/>
              <w:right w:val="single" w:sz="4" w:space="0" w:color="000000"/>
            </w:tcBorders>
          </w:tcPr>
          <w:p w14:paraId="2D370416"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Checkbo/Text</w:t>
            </w:r>
          </w:p>
        </w:tc>
        <w:tc>
          <w:tcPr>
            <w:tcW w:w="913" w:type="dxa"/>
            <w:tcBorders>
              <w:top w:val="single" w:sz="4" w:space="0" w:color="000000"/>
              <w:left w:val="single" w:sz="4" w:space="0" w:color="000000"/>
              <w:bottom w:val="single" w:sz="4" w:space="0" w:color="000000"/>
              <w:right w:val="single" w:sz="4" w:space="0" w:color="000000"/>
            </w:tcBorders>
          </w:tcPr>
          <w:p w14:paraId="32A49530"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Có/Không</w:t>
            </w:r>
          </w:p>
        </w:tc>
        <w:tc>
          <w:tcPr>
            <w:tcW w:w="929" w:type="dxa"/>
            <w:tcBorders>
              <w:top w:val="single" w:sz="4" w:space="0" w:color="000000"/>
              <w:left w:val="single" w:sz="4" w:space="0" w:color="000000"/>
              <w:bottom w:val="single" w:sz="4" w:space="0" w:color="000000"/>
              <w:right w:val="single" w:sz="4" w:space="0" w:color="000000"/>
            </w:tcBorders>
          </w:tcPr>
          <w:p w14:paraId="6EFC1A11"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5880F0E4"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65A63843"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Chọn hình thức trả bằng tiền mặt</w:t>
            </w:r>
          </w:p>
        </w:tc>
      </w:tr>
      <w:tr w:rsidR="0094684D" w:rsidRPr="00644FCA" w14:paraId="2DF5E645"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29FF00E4"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6D1E4AC"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Trích từ tài khoản</w:t>
            </w:r>
          </w:p>
        </w:tc>
        <w:tc>
          <w:tcPr>
            <w:tcW w:w="1272" w:type="dxa"/>
            <w:tcBorders>
              <w:top w:val="single" w:sz="4" w:space="0" w:color="000000"/>
              <w:left w:val="single" w:sz="4" w:space="0" w:color="000000"/>
              <w:bottom w:val="single" w:sz="4" w:space="0" w:color="000000"/>
              <w:right w:val="single" w:sz="4" w:space="0" w:color="000000"/>
            </w:tcBorders>
          </w:tcPr>
          <w:p w14:paraId="2D3E7D04"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Checkbo/Text</w:t>
            </w:r>
          </w:p>
        </w:tc>
        <w:tc>
          <w:tcPr>
            <w:tcW w:w="913" w:type="dxa"/>
            <w:tcBorders>
              <w:top w:val="single" w:sz="4" w:space="0" w:color="000000"/>
              <w:left w:val="single" w:sz="4" w:space="0" w:color="000000"/>
              <w:bottom w:val="single" w:sz="4" w:space="0" w:color="000000"/>
              <w:right w:val="single" w:sz="4" w:space="0" w:color="000000"/>
            </w:tcBorders>
          </w:tcPr>
          <w:p w14:paraId="514ED6D2"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Có/Không</w:t>
            </w:r>
          </w:p>
        </w:tc>
        <w:tc>
          <w:tcPr>
            <w:tcW w:w="929" w:type="dxa"/>
            <w:tcBorders>
              <w:top w:val="single" w:sz="4" w:space="0" w:color="000000"/>
              <w:left w:val="single" w:sz="4" w:space="0" w:color="000000"/>
              <w:bottom w:val="single" w:sz="4" w:space="0" w:color="000000"/>
              <w:right w:val="single" w:sz="4" w:space="0" w:color="000000"/>
            </w:tcBorders>
          </w:tcPr>
          <w:p w14:paraId="5894245C"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4643B0BE"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2DE04244"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Chọn hình thức trả bằng trích từ tài khoản.</w:t>
            </w:r>
          </w:p>
          <w:p w14:paraId="0F5AEAFF"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Sau khi chọn sẽ hiển thị trường thông tin “Tài khoản số”, “Mở tại chi nhánh” và cho phép nhập thông tin</w:t>
            </w:r>
          </w:p>
        </w:tc>
      </w:tr>
      <w:tr w:rsidR="0094684D" w:rsidRPr="00644FCA" w14:paraId="01B3B670"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4D8FB04B"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1C6B152D"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Khác</w:t>
            </w:r>
          </w:p>
        </w:tc>
        <w:tc>
          <w:tcPr>
            <w:tcW w:w="1272" w:type="dxa"/>
            <w:tcBorders>
              <w:top w:val="single" w:sz="4" w:space="0" w:color="000000"/>
              <w:left w:val="single" w:sz="4" w:space="0" w:color="000000"/>
              <w:bottom w:val="single" w:sz="4" w:space="0" w:color="000000"/>
              <w:right w:val="single" w:sz="4" w:space="0" w:color="000000"/>
            </w:tcBorders>
          </w:tcPr>
          <w:p w14:paraId="5318105A"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Checkbo/Text</w:t>
            </w:r>
          </w:p>
        </w:tc>
        <w:tc>
          <w:tcPr>
            <w:tcW w:w="913" w:type="dxa"/>
            <w:tcBorders>
              <w:top w:val="single" w:sz="4" w:space="0" w:color="000000"/>
              <w:left w:val="single" w:sz="4" w:space="0" w:color="000000"/>
              <w:bottom w:val="single" w:sz="4" w:space="0" w:color="000000"/>
              <w:right w:val="single" w:sz="4" w:space="0" w:color="000000"/>
            </w:tcBorders>
          </w:tcPr>
          <w:p w14:paraId="5D381E97"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Có/Không</w:t>
            </w:r>
          </w:p>
        </w:tc>
        <w:tc>
          <w:tcPr>
            <w:tcW w:w="929" w:type="dxa"/>
            <w:tcBorders>
              <w:top w:val="single" w:sz="4" w:space="0" w:color="000000"/>
              <w:left w:val="single" w:sz="4" w:space="0" w:color="000000"/>
              <w:bottom w:val="single" w:sz="4" w:space="0" w:color="000000"/>
              <w:right w:val="single" w:sz="4" w:space="0" w:color="000000"/>
            </w:tcBorders>
          </w:tcPr>
          <w:p w14:paraId="4CFA7526"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3F6D1B08"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57B2CEC8"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Chọn hình thức trả khác và cho phép nhập nội dung</w:t>
            </w:r>
          </w:p>
        </w:tc>
      </w:tr>
      <w:tr w:rsidR="0094684D" w:rsidRPr="00644FCA" w14:paraId="1180D6CA"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666A89C0"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20338B42"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Mục đích</w:t>
            </w:r>
          </w:p>
        </w:tc>
        <w:tc>
          <w:tcPr>
            <w:tcW w:w="1272" w:type="dxa"/>
            <w:tcBorders>
              <w:top w:val="single" w:sz="4" w:space="0" w:color="000000"/>
              <w:left w:val="single" w:sz="4" w:space="0" w:color="000000"/>
              <w:bottom w:val="single" w:sz="4" w:space="0" w:color="000000"/>
              <w:right w:val="single" w:sz="4" w:space="0" w:color="000000"/>
            </w:tcBorders>
          </w:tcPr>
          <w:p w14:paraId="74721ACC" w14:textId="4B9B1BC5" w:rsidR="0094684D" w:rsidRDefault="0034164F"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Dropdownlist</w:t>
            </w:r>
          </w:p>
        </w:tc>
        <w:tc>
          <w:tcPr>
            <w:tcW w:w="913" w:type="dxa"/>
            <w:tcBorders>
              <w:top w:val="single" w:sz="4" w:space="0" w:color="000000"/>
              <w:left w:val="single" w:sz="4" w:space="0" w:color="000000"/>
              <w:bottom w:val="single" w:sz="4" w:space="0" w:color="000000"/>
              <w:right w:val="single" w:sz="4" w:space="0" w:color="000000"/>
            </w:tcBorders>
          </w:tcPr>
          <w:p w14:paraId="587AEA4F"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7E7BCF9B"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6ED877A0"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3B1A5ADD" w14:textId="77777777" w:rsidR="0094684D" w:rsidRDefault="0034164F"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Chọn</w:t>
            </w:r>
            <w:r w:rsidR="0094684D">
              <w:rPr>
                <w:rFonts w:asciiTheme="majorHAnsi" w:hAnsiTheme="majorHAnsi" w:cstheme="majorHAnsi"/>
                <w:sz w:val="24"/>
                <w:szCs w:val="24"/>
              </w:rPr>
              <w:t xml:space="preserve"> nội dung mục đích</w:t>
            </w:r>
            <w:r>
              <w:rPr>
                <w:rFonts w:asciiTheme="majorHAnsi" w:hAnsiTheme="majorHAnsi" w:cstheme="majorHAnsi"/>
                <w:sz w:val="24"/>
                <w:szCs w:val="24"/>
              </w:rPr>
              <w:t>:</w:t>
            </w:r>
          </w:p>
          <w:p w14:paraId="5D1E338B" w14:textId="77777777" w:rsidR="0034164F" w:rsidRDefault="0034164F"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Học tập, chữa bệnh</w:t>
            </w:r>
          </w:p>
          <w:p w14:paraId="4286A02A" w14:textId="77777777" w:rsidR="0034164F" w:rsidRDefault="0034164F"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Đi công tác, du lịch, thăm viếng ở nước ngoài</w:t>
            </w:r>
          </w:p>
          <w:p w14:paraId="478FFBFE" w14:textId="16C4A595" w:rsidR="0034164F" w:rsidRDefault="0034164F"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Mua ngoại tệ mang ra nước ngoài từ nguồn thu hợp pháp bằng VND</w:t>
            </w:r>
          </w:p>
          <w:p w14:paraId="01721AF5" w14:textId="05C1DD49" w:rsidR="0034164F" w:rsidRDefault="0034164F"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Mục đích khác: thêm trường ghi chú để nhập</w:t>
            </w:r>
          </w:p>
        </w:tc>
      </w:tr>
      <w:tr w:rsidR="0094684D" w:rsidRPr="00644FCA" w14:paraId="6DEE5ED8"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16BCB630"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60A61442"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Ngày nhận ngoại tệ</w:t>
            </w:r>
          </w:p>
        </w:tc>
        <w:tc>
          <w:tcPr>
            <w:tcW w:w="1272" w:type="dxa"/>
            <w:tcBorders>
              <w:top w:val="single" w:sz="4" w:space="0" w:color="000000"/>
              <w:left w:val="single" w:sz="4" w:space="0" w:color="000000"/>
              <w:bottom w:val="single" w:sz="4" w:space="0" w:color="000000"/>
              <w:right w:val="single" w:sz="4" w:space="0" w:color="000000"/>
            </w:tcBorders>
          </w:tcPr>
          <w:p w14:paraId="5E640EBD"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Date</w:t>
            </w:r>
          </w:p>
        </w:tc>
        <w:tc>
          <w:tcPr>
            <w:tcW w:w="913" w:type="dxa"/>
            <w:tcBorders>
              <w:top w:val="single" w:sz="4" w:space="0" w:color="000000"/>
              <w:left w:val="single" w:sz="4" w:space="0" w:color="000000"/>
              <w:bottom w:val="single" w:sz="4" w:space="0" w:color="000000"/>
              <w:right w:val="single" w:sz="4" w:space="0" w:color="000000"/>
            </w:tcBorders>
          </w:tcPr>
          <w:p w14:paraId="3F965A40"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0611312E"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5C9862B6"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2359" w:type="dxa"/>
            <w:tcBorders>
              <w:top w:val="single" w:sz="4" w:space="0" w:color="000000"/>
              <w:left w:val="single" w:sz="4" w:space="0" w:color="000000"/>
              <w:bottom w:val="single" w:sz="4" w:space="0" w:color="000000"/>
              <w:right w:val="single" w:sz="4" w:space="0" w:color="000000"/>
            </w:tcBorders>
          </w:tcPr>
          <w:p w14:paraId="5D0FD860"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hoặc chọn ngày nhận ngoại tệ</w:t>
            </w:r>
          </w:p>
          <w:p w14:paraId="43ECC92B"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Mặc định hiển thị ngày đăng nhập</w:t>
            </w:r>
          </w:p>
        </w:tc>
      </w:tr>
      <w:tr w:rsidR="0094684D" w:rsidRPr="00644FCA" w14:paraId="7D34E4A6" w14:textId="77777777" w:rsidTr="00BF1D45">
        <w:trPr>
          <w:trHeight w:val="421"/>
        </w:trPr>
        <w:tc>
          <w:tcPr>
            <w:tcW w:w="988" w:type="dxa"/>
            <w:tcBorders>
              <w:top w:val="single" w:sz="4" w:space="0" w:color="000000"/>
              <w:left w:val="single" w:sz="4" w:space="0" w:color="000000"/>
              <w:bottom w:val="single" w:sz="4" w:space="0" w:color="000000"/>
              <w:right w:val="single" w:sz="4" w:space="0" w:color="000000"/>
            </w:tcBorders>
          </w:tcPr>
          <w:p w14:paraId="6CB977B5" w14:textId="77777777" w:rsidR="0094684D" w:rsidRPr="0051356F" w:rsidRDefault="0094684D" w:rsidP="00BF1D45">
            <w:pPr>
              <w:pStyle w:val="ListParagraph"/>
              <w:tabs>
                <w:tab w:val="left" w:pos="519"/>
              </w:tabs>
              <w:spacing w:after="160" w:line="256" w:lineRule="auto"/>
              <w:ind w:right="-21"/>
              <w:rPr>
                <w:rFonts w:asciiTheme="majorHAnsi" w:hAnsiTheme="majorHAnsi" w:cstheme="majorHAnsi"/>
                <w:bCs/>
                <w:sz w:val="24"/>
                <w:szCs w:val="24"/>
              </w:rPr>
            </w:pPr>
          </w:p>
        </w:tc>
        <w:tc>
          <w:tcPr>
            <w:tcW w:w="8074" w:type="dxa"/>
            <w:gridSpan w:val="6"/>
            <w:tcBorders>
              <w:top w:val="single" w:sz="4" w:space="0" w:color="000000"/>
              <w:left w:val="single" w:sz="4" w:space="0" w:color="000000"/>
              <w:bottom w:val="single" w:sz="4" w:space="0" w:color="000000"/>
              <w:right w:val="single" w:sz="4" w:space="0" w:color="000000"/>
            </w:tcBorders>
          </w:tcPr>
          <w:p w14:paraId="223242AE" w14:textId="4093CAC4" w:rsidR="0094684D" w:rsidRPr="00054DCF" w:rsidRDefault="0094684D" w:rsidP="00BF1D45">
            <w:pPr>
              <w:spacing w:after="160" w:line="256" w:lineRule="auto"/>
              <w:ind w:firstLine="0"/>
              <w:rPr>
                <w:rFonts w:asciiTheme="majorHAnsi" w:hAnsiTheme="majorHAnsi" w:cstheme="majorHAnsi"/>
                <w:b/>
                <w:bCs/>
                <w:sz w:val="24"/>
                <w:szCs w:val="24"/>
              </w:rPr>
            </w:pPr>
            <w:r w:rsidRPr="00054DCF">
              <w:rPr>
                <w:rFonts w:asciiTheme="majorHAnsi" w:hAnsiTheme="majorHAnsi" w:cstheme="majorHAnsi"/>
                <w:b/>
                <w:bCs/>
                <w:sz w:val="24"/>
                <w:szCs w:val="24"/>
              </w:rPr>
              <w:t xml:space="preserve">Các giấy tờ cung cấp cho </w:t>
            </w:r>
            <w:ins w:id="708" w:author="Nguyen Duc Anh" w:date="2025-09-25T19:00:00Z">
              <w:r w:rsidR="000E1A86">
                <w:rPr>
                  <w:rFonts w:asciiTheme="majorHAnsi" w:hAnsiTheme="majorHAnsi" w:cstheme="majorHAnsi"/>
                  <w:b/>
                  <w:bCs/>
                  <w:sz w:val="24"/>
                  <w:szCs w:val="24"/>
                </w:rPr>
                <w:t>ngân hàng</w:t>
              </w:r>
            </w:ins>
            <w:del w:id="709" w:author="Nguyen Duc Anh" w:date="2025-09-25T19:00:00Z">
              <w:r w:rsidRPr="00054DCF" w:rsidDel="000E1A86">
                <w:rPr>
                  <w:rFonts w:asciiTheme="majorHAnsi" w:hAnsiTheme="majorHAnsi" w:cstheme="majorHAnsi"/>
                  <w:b/>
                  <w:bCs/>
                  <w:sz w:val="24"/>
                  <w:szCs w:val="24"/>
                </w:rPr>
                <w:delText>NH</w:delText>
              </w:r>
            </w:del>
            <w:r w:rsidRPr="00054DCF">
              <w:rPr>
                <w:rFonts w:asciiTheme="majorHAnsi" w:hAnsiTheme="majorHAnsi" w:cstheme="majorHAnsi"/>
                <w:b/>
                <w:bCs/>
                <w:sz w:val="24"/>
                <w:szCs w:val="24"/>
              </w:rPr>
              <w:t>:</w:t>
            </w:r>
          </w:p>
        </w:tc>
      </w:tr>
      <w:tr w:rsidR="0094684D" w:rsidRPr="00644FCA" w14:paraId="68BB155C"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7134B388"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0DD852BC" w14:textId="6116DA48"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Cung cấp</w:t>
            </w:r>
            <w:ins w:id="710" w:author="Nguyen Duc Anh" w:date="2025-09-26T10:25:00Z">
              <w:r w:rsidR="009F0733">
                <w:rPr>
                  <w:rFonts w:asciiTheme="majorHAnsi" w:hAnsiTheme="majorHAnsi" w:cstheme="majorHAnsi"/>
                  <w:sz w:val="24"/>
                  <w:szCs w:val="24"/>
                </w:rPr>
                <w:t xml:space="preserve"> giấy tờ bao gồm</w:t>
              </w:r>
            </w:ins>
          </w:p>
        </w:tc>
        <w:tc>
          <w:tcPr>
            <w:tcW w:w="1272" w:type="dxa"/>
            <w:tcBorders>
              <w:top w:val="single" w:sz="4" w:space="0" w:color="000000"/>
              <w:left w:val="single" w:sz="4" w:space="0" w:color="000000"/>
              <w:bottom w:val="single" w:sz="4" w:space="0" w:color="000000"/>
              <w:right w:val="single" w:sz="4" w:space="0" w:color="000000"/>
            </w:tcBorders>
          </w:tcPr>
          <w:p w14:paraId="3EEAA02F"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4A0FF328"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60F01554"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756F2283"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70A6D9C0" w14:textId="77777777" w:rsidR="0094684D" w:rsidRDefault="0094684D" w:rsidP="00BF1D45">
            <w:pPr>
              <w:spacing w:after="160" w:line="256" w:lineRule="auto"/>
              <w:ind w:firstLine="0"/>
              <w:rPr>
                <w:ins w:id="711" w:author="Nguyen Duc Anh" w:date="2025-09-25T19:05:00Z"/>
                <w:rFonts w:asciiTheme="majorHAnsi" w:hAnsiTheme="majorHAnsi" w:cstheme="majorHAnsi"/>
                <w:sz w:val="24"/>
                <w:szCs w:val="24"/>
              </w:rPr>
            </w:pPr>
            <w:r>
              <w:rPr>
                <w:rFonts w:asciiTheme="majorHAnsi" w:hAnsiTheme="majorHAnsi" w:cstheme="majorHAnsi"/>
                <w:sz w:val="24"/>
                <w:szCs w:val="24"/>
              </w:rPr>
              <w:t>Nhập thông tin các giấy tờ khách hàng cung cấp cho ngân hàng</w:t>
            </w:r>
            <w:ins w:id="712" w:author="Nguyen Duc Anh" w:date="2025-09-25T19:05:00Z">
              <w:r w:rsidR="00D00BAB">
                <w:rPr>
                  <w:rFonts w:asciiTheme="majorHAnsi" w:hAnsiTheme="majorHAnsi" w:cstheme="majorHAnsi"/>
                  <w:sz w:val="24"/>
                  <w:szCs w:val="24"/>
                </w:rPr>
                <w:t>.</w:t>
              </w:r>
            </w:ins>
          </w:p>
          <w:p w14:paraId="438BE41D" w14:textId="659FB5A8" w:rsidR="00D00BAB" w:rsidRDefault="00D00BAB" w:rsidP="00BF1D45">
            <w:pPr>
              <w:spacing w:after="160" w:line="256" w:lineRule="auto"/>
              <w:ind w:firstLine="0"/>
              <w:rPr>
                <w:rFonts w:asciiTheme="majorHAnsi" w:hAnsiTheme="majorHAnsi" w:cstheme="majorHAnsi"/>
                <w:sz w:val="24"/>
                <w:szCs w:val="24"/>
              </w:rPr>
            </w:pPr>
            <w:ins w:id="713" w:author="Nguyen Duc Anh" w:date="2025-09-25T19:05:00Z">
              <w:r>
                <w:rPr>
                  <w:rFonts w:asciiTheme="majorHAnsi" w:hAnsiTheme="majorHAnsi" w:cstheme="majorHAnsi"/>
                  <w:sz w:val="24"/>
                  <w:szCs w:val="24"/>
                </w:rPr>
                <w:t xml:space="preserve">Trường ở định dạng </w:t>
              </w:r>
            </w:ins>
            <w:ins w:id="714" w:author="Nguyen Duc Anh" w:date="2025-09-25T19:06:00Z">
              <w:r>
                <w:rPr>
                  <w:rFonts w:asciiTheme="majorHAnsi" w:hAnsiTheme="majorHAnsi" w:cstheme="majorHAnsi"/>
                  <w:sz w:val="24"/>
                  <w:szCs w:val="24"/>
                </w:rPr>
                <w:t xml:space="preserve">cho phép </w:t>
              </w:r>
            </w:ins>
            <w:ins w:id="715" w:author="Nguyen Duc Anh" w:date="2025-09-25T19:05:00Z">
              <w:r>
                <w:rPr>
                  <w:rFonts w:asciiTheme="majorHAnsi" w:hAnsiTheme="majorHAnsi" w:cstheme="majorHAnsi"/>
                  <w:sz w:val="24"/>
                  <w:szCs w:val="24"/>
                </w:rPr>
                <w:t>xuống dòng</w:t>
              </w:r>
            </w:ins>
            <w:ins w:id="716" w:author="Nguyen Duc Anh" w:date="2025-09-25T19:07:00Z">
              <w:r>
                <w:rPr>
                  <w:rFonts w:asciiTheme="majorHAnsi" w:hAnsiTheme="majorHAnsi" w:cstheme="majorHAnsi"/>
                  <w:sz w:val="24"/>
                  <w:szCs w:val="24"/>
                </w:rPr>
                <w:t>. Khi in mỗi dòng trên hệ thống sẽ hiển thị trên bản in tương tự.</w:t>
              </w:r>
            </w:ins>
          </w:p>
        </w:tc>
      </w:tr>
      <w:tr w:rsidR="0094684D" w:rsidRPr="00644FCA" w14:paraId="480568A4"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6C2F48AE"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6D042861" w14:textId="646F3253"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Cung cấp</w:t>
            </w:r>
            <w:ins w:id="717" w:author="Nguyen Duc Anh" w:date="2025-09-26T10:25:00Z">
              <w:r w:rsidR="009F0733">
                <w:rPr>
                  <w:rFonts w:asciiTheme="majorHAnsi" w:hAnsiTheme="majorHAnsi" w:cstheme="majorHAnsi"/>
                  <w:sz w:val="24"/>
                  <w:szCs w:val="24"/>
                </w:rPr>
                <w:t xml:space="preserve"> g</w:t>
              </w:r>
            </w:ins>
            <w:ins w:id="718" w:author="Nguyen Duc Anh" w:date="2025-09-26T10:26:00Z">
              <w:r w:rsidR="009F0733">
                <w:rPr>
                  <w:rFonts w:asciiTheme="majorHAnsi" w:hAnsiTheme="majorHAnsi" w:cstheme="majorHAnsi"/>
                  <w:sz w:val="24"/>
                  <w:szCs w:val="24"/>
                </w:rPr>
                <w:t>iấy tờ</w:t>
              </w:r>
            </w:ins>
            <w:r>
              <w:rPr>
                <w:rFonts w:asciiTheme="majorHAnsi" w:hAnsiTheme="majorHAnsi" w:cstheme="majorHAnsi"/>
                <w:sz w:val="24"/>
                <w:szCs w:val="24"/>
              </w:rPr>
              <w:t xml:space="preserve"> bổ sung</w:t>
            </w:r>
          </w:p>
        </w:tc>
        <w:tc>
          <w:tcPr>
            <w:tcW w:w="1272" w:type="dxa"/>
            <w:tcBorders>
              <w:top w:val="single" w:sz="4" w:space="0" w:color="000000"/>
              <w:left w:val="single" w:sz="4" w:space="0" w:color="000000"/>
              <w:bottom w:val="single" w:sz="4" w:space="0" w:color="000000"/>
              <w:right w:val="single" w:sz="4" w:space="0" w:color="000000"/>
            </w:tcBorders>
          </w:tcPr>
          <w:p w14:paraId="538E041A"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0A4044D2"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929" w:type="dxa"/>
            <w:tcBorders>
              <w:top w:val="single" w:sz="4" w:space="0" w:color="000000"/>
              <w:left w:val="single" w:sz="4" w:space="0" w:color="000000"/>
              <w:bottom w:val="single" w:sz="4" w:space="0" w:color="000000"/>
              <w:right w:val="single" w:sz="4" w:space="0" w:color="000000"/>
            </w:tcBorders>
          </w:tcPr>
          <w:p w14:paraId="5E9CEAED"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44ED809B"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666B9379"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thông tin các giấy tờ cung cấp bổ sung</w:t>
            </w:r>
          </w:p>
        </w:tc>
      </w:tr>
      <w:tr w:rsidR="0094684D" w:rsidRPr="00644FCA" w14:paraId="2F96D096"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128C33B2"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27A7FE85" w14:textId="3D93CFBB"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xml:space="preserve">Lý do </w:t>
            </w:r>
            <w:ins w:id="719" w:author="Nguyen Duc Anh" w:date="2025-09-26T10:26:00Z">
              <w:r w:rsidR="009F0733">
                <w:rPr>
                  <w:rFonts w:asciiTheme="majorHAnsi" w:hAnsiTheme="majorHAnsi" w:cstheme="majorHAnsi"/>
                  <w:sz w:val="24"/>
                  <w:szCs w:val="24"/>
                </w:rPr>
                <w:t xml:space="preserve">cung cấp </w:t>
              </w:r>
            </w:ins>
            <w:r>
              <w:rPr>
                <w:rFonts w:asciiTheme="majorHAnsi" w:hAnsiTheme="majorHAnsi" w:cstheme="majorHAnsi"/>
                <w:sz w:val="24"/>
                <w:szCs w:val="24"/>
              </w:rPr>
              <w:t>thiếu</w:t>
            </w:r>
          </w:p>
        </w:tc>
        <w:tc>
          <w:tcPr>
            <w:tcW w:w="1272" w:type="dxa"/>
            <w:tcBorders>
              <w:top w:val="single" w:sz="4" w:space="0" w:color="000000"/>
              <w:left w:val="single" w:sz="4" w:space="0" w:color="000000"/>
              <w:bottom w:val="single" w:sz="4" w:space="0" w:color="000000"/>
              <w:right w:val="single" w:sz="4" w:space="0" w:color="000000"/>
            </w:tcBorders>
          </w:tcPr>
          <w:p w14:paraId="72DBF966"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7BFBAA06"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929" w:type="dxa"/>
            <w:tcBorders>
              <w:top w:val="single" w:sz="4" w:space="0" w:color="000000"/>
              <w:left w:val="single" w:sz="4" w:space="0" w:color="000000"/>
              <w:bottom w:val="single" w:sz="4" w:space="0" w:color="000000"/>
              <w:right w:val="single" w:sz="4" w:space="0" w:color="000000"/>
            </w:tcBorders>
          </w:tcPr>
          <w:p w14:paraId="00B69EA5"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78F0DA28"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4AEE35E8"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lý do thiếu giấy tờ</w:t>
            </w:r>
          </w:p>
        </w:tc>
      </w:tr>
      <w:tr w:rsidR="0094684D" w:rsidRPr="00644FCA" w14:paraId="07DC6A59"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47CCD306"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17C8606E"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Thời hạn cam kết bổ sung</w:t>
            </w:r>
          </w:p>
        </w:tc>
        <w:tc>
          <w:tcPr>
            <w:tcW w:w="1272" w:type="dxa"/>
            <w:tcBorders>
              <w:top w:val="single" w:sz="4" w:space="0" w:color="000000"/>
              <w:left w:val="single" w:sz="4" w:space="0" w:color="000000"/>
              <w:bottom w:val="single" w:sz="4" w:space="0" w:color="000000"/>
              <w:right w:val="single" w:sz="4" w:space="0" w:color="000000"/>
            </w:tcBorders>
          </w:tcPr>
          <w:p w14:paraId="7D2807DE"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Date</w:t>
            </w:r>
          </w:p>
        </w:tc>
        <w:tc>
          <w:tcPr>
            <w:tcW w:w="913" w:type="dxa"/>
            <w:tcBorders>
              <w:top w:val="single" w:sz="4" w:space="0" w:color="000000"/>
              <w:left w:val="single" w:sz="4" w:space="0" w:color="000000"/>
              <w:bottom w:val="single" w:sz="4" w:space="0" w:color="000000"/>
              <w:right w:val="single" w:sz="4" w:space="0" w:color="000000"/>
            </w:tcBorders>
          </w:tcPr>
          <w:p w14:paraId="03C2BA6D"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929" w:type="dxa"/>
            <w:tcBorders>
              <w:top w:val="single" w:sz="4" w:space="0" w:color="000000"/>
              <w:left w:val="single" w:sz="4" w:space="0" w:color="000000"/>
              <w:bottom w:val="single" w:sz="4" w:space="0" w:color="000000"/>
              <w:right w:val="single" w:sz="4" w:space="0" w:color="000000"/>
            </w:tcBorders>
          </w:tcPr>
          <w:p w14:paraId="607694ED"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403C442E"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63106AC1"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hoặc chọn ngày tháng năm cam kết bổ sung</w:t>
            </w:r>
          </w:p>
        </w:tc>
      </w:tr>
      <w:tr w:rsidR="0094684D" w:rsidRPr="00644FCA" w14:paraId="3DA11070" w14:textId="77777777" w:rsidTr="00DF54FC">
        <w:tblPrEx>
          <w:tblW w:w="0" w:type="auto"/>
          <w:tblLayout w:type="fixed"/>
          <w:tblPrExChange w:id="720" w:author="Nguyen Duc Anh" w:date="2025-09-25T19:07:00Z">
            <w:tblPrEx>
              <w:tblW w:w="0" w:type="auto"/>
              <w:tblLayout w:type="fixed"/>
            </w:tblPrEx>
          </w:tblPrExChange>
        </w:tblPrEx>
        <w:trPr>
          <w:trHeight w:val="519"/>
          <w:trPrChange w:id="721" w:author="Nguyen Duc Anh" w:date="2025-09-25T19:07:00Z">
            <w:trPr>
              <w:trHeight w:val="1096"/>
            </w:trPr>
          </w:trPrChange>
        </w:trPr>
        <w:tc>
          <w:tcPr>
            <w:tcW w:w="988" w:type="dxa"/>
            <w:tcBorders>
              <w:top w:val="single" w:sz="4" w:space="0" w:color="000000"/>
              <w:left w:val="single" w:sz="4" w:space="0" w:color="000000"/>
              <w:bottom w:val="single" w:sz="4" w:space="0" w:color="000000"/>
              <w:right w:val="single" w:sz="4" w:space="0" w:color="000000"/>
            </w:tcBorders>
            <w:tcPrChange w:id="722" w:author="Nguyen Duc Anh" w:date="2025-09-25T19:07:00Z">
              <w:tcPr>
                <w:tcW w:w="988" w:type="dxa"/>
                <w:tcBorders>
                  <w:top w:val="single" w:sz="4" w:space="0" w:color="000000"/>
                  <w:left w:val="single" w:sz="4" w:space="0" w:color="000000"/>
                  <w:bottom w:val="single" w:sz="4" w:space="0" w:color="000000"/>
                  <w:right w:val="single" w:sz="4" w:space="0" w:color="000000"/>
                </w:tcBorders>
              </w:tcPr>
            </w:tcPrChange>
          </w:tcPr>
          <w:p w14:paraId="2DE891F4" w14:textId="77777777" w:rsidR="0094684D" w:rsidRPr="00746EE5" w:rsidRDefault="0094684D" w:rsidP="00BF1D45">
            <w:pPr>
              <w:tabs>
                <w:tab w:val="left" w:pos="519"/>
              </w:tabs>
              <w:spacing w:after="160" w:line="256" w:lineRule="auto"/>
              <w:ind w:right="-21"/>
              <w:rPr>
                <w:rFonts w:asciiTheme="majorHAnsi" w:hAnsiTheme="majorHAnsi" w:cstheme="majorHAnsi"/>
                <w:bCs/>
                <w:sz w:val="24"/>
                <w:szCs w:val="24"/>
              </w:rPr>
            </w:pPr>
          </w:p>
        </w:tc>
        <w:tc>
          <w:tcPr>
            <w:tcW w:w="8074" w:type="dxa"/>
            <w:gridSpan w:val="6"/>
            <w:tcBorders>
              <w:top w:val="single" w:sz="4" w:space="0" w:color="000000"/>
              <w:left w:val="single" w:sz="4" w:space="0" w:color="000000"/>
              <w:bottom w:val="single" w:sz="4" w:space="0" w:color="000000"/>
              <w:right w:val="single" w:sz="4" w:space="0" w:color="000000"/>
            </w:tcBorders>
            <w:tcPrChange w:id="723" w:author="Nguyen Duc Anh" w:date="2025-09-25T19:07:00Z">
              <w:tcPr>
                <w:tcW w:w="8074" w:type="dxa"/>
                <w:gridSpan w:val="6"/>
                <w:tcBorders>
                  <w:top w:val="single" w:sz="4" w:space="0" w:color="000000"/>
                  <w:left w:val="single" w:sz="4" w:space="0" w:color="000000"/>
                  <w:bottom w:val="single" w:sz="4" w:space="0" w:color="000000"/>
                  <w:right w:val="single" w:sz="4" w:space="0" w:color="000000"/>
                </w:tcBorders>
              </w:tcPr>
            </w:tcPrChange>
          </w:tcPr>
          <w:p w14:paraId="4E340B44" w14:textId="77777777" w:rsidR="0094684D" w:rsidRPr="00E0180F" w:rsidRDefault="0094684D" w:rsidP="00BF1D45">
            <w:pPr>
              <w:spacing w:after="160" w:line="256" w:lineRule="auto"/>
              <w:ind w:firstLine="0"/>
              <w:rPr>
                <w:rFonts w:asciiTheme="majorHAnsi" w:hAnsiTheme="majorHAnsi" w:cstheme="majorHAnsi"/>
                <w:b/>
                <w:bCs/>
                <w:sz w:val="24"/>
                <w:szCs w:val="24"/>
              </w:rPr>
            </w:pPr>
            <w:r w:rsidRPr="00E0180F">
              <w:rPr>
                <w:rFonts w:asciiTheme="majorHAnsi" w:hAnsiTheme="majorHAnsi" w:cstheme="majorHAnsi"/>
                <w:b/>
                <w:bCs/>
                <w:sz w:val="24"/>
                <w:szCs w:val="24"/>
              </w:rPr>
              <w:t>Phần dành cho ngân hàng:</w:t>
            </w:r>
          </w:p>
        </w:tc>
      </w:tr>
      <w:tr w:rsidR="0094684D" w:rsidRPr="00644FCA" w14:paraId="7B66B242"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67005F45"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1453B7F4"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Phòng</w:t>
            </w:r>
          </w:p>
        </w:tc>
        <w:tc>
          <w:tcPr>
            <w:tcW w:w="1272" w:type="dxa"/>
            <w:tcBorders>
              <w:top w:val="single" w:sz="4" w:space="0" w:color="000000"/>
              <w:left w:val="single" w:sz="4" w:space="0" w:color="000000"/>
              <w:bottom w:val="single" w:sz="4" w:space="0" w:color="000000"/>
              <w:right w:val="single" w:sz="4" w:space="0" w:color="000000"/>
            </w:tcBorders>
          </w:tcPr>
          <w:p w14:paraId="6AC4D5F8"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1C516C21"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7AADEA27"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7CFCD4E6"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2359" w:type="dxa"/>
            <w:tcBorders>
              <w:top w:val="single" w:sz="4" w:space="0" w:color="000000"/>
              <w:left w:val="single" w:sz="4" w:space="0" w:color="000000"/>
              <w:bottom w:val="single" w:sz="4" w:space="0" w:color="000000"/>
              <w:right w:val="single" w:sz="4" w:space="0" w:color="000000"/>
            </w:tcBorders>
          </w:tcPr>
          <w:p w14:paraId="0A8069C7"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tên phòng kiểm tra và xác nhận đề nghị của khách hàng</w:t>
            </w:r>
          </w:p>
        </w:tc>
      </w:tr>
      <w:tr w:rsidR="0094684D" w:rsidRPr="00644FCA" w14:paraId="43DCA812"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2DD18C4F"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5B006FC4"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Số tiền ngoại tệ bằng số</w:t>
            </w:r>
          </w:p>
        </w:tc>
        <w:tc>
          <w:tcPr>
            <w:tcW w:w="1272" w:type="dxa"/>
            <w:tcBorders>
              <w:top w:val="single" w:sz="4" w:space="0" w:color="000000"/>
              <w:left w:val="single" w:sz="4" w:space="0" w:color="000000"/>
              <w:bottom w:val="single" w:sz="4" w:space="0" w:color="000000"/>
              <w:right w:val="single" w:sz="4" w:space="0" w:color="000000"/>
            </w:tcBorders>
          </w:tcPr>
          <w:p w14:paraId="3ACC8D77"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Number</w:t>
            </w:r>
          </w:p>
        </w:tc>
        <w:tc>
          <w:tcPr>
            <w:tcW w:w="913" w:type="dxa"/>
            <w:tcBorders>
              <w:top w:val="single" w:sz="4" w:space="0" w:color="000000"/>
              <w:left w:val="single" w:sz="4" w:space="0" w:color="000000"/>
              <w:bottom w:val="single" w:sz="4" w:space="0" w:color="000000"/>
              <w:right w:val="single" w:sz="4" w:space="0" w:color="000000"/>
            </w:tcBorders>
          </w:tcPr>
          <w:p w14:paraId="545BF136"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66417C6E"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794F83AA"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2359" w:type="dxa"/>
            <w:tcBorders>
              <w:top w:val="single" w:sz="4" w:space="0" w:color="000000"/>
              <w:left w:val="single" w:sz="4" w:space="0" w:color="000000"/>
              <w:bottom w:val="single" w:sz="4" w:space="0" w:color="000000"/>
              <w:right w:val="single" w:sz="4" w:space="0" w:color="000000"/>
            </w:tcBorders>
          </w:tcPr>
          <w:p w14:paraId="7A7B0CB0"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số tiền ngoại tệ bằng số</w:t>
            </w:r>
          </w:p>
          <w:p w14:paraId="5DA2A68F"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Hiển thị mặc định số tiền đã nhập tại trường “Số lượng”</w:t>
            </w:r>
          </w:p>
        </w:tc>
      </w:tr>
      <w:tr w:rsidR="0094684D" w:rsidRPr="00644FCA" w14:paraId="0B128897"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03289881"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476F37CC"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Số tiền ngoại tệ bằng chữ</w:t>
            </w:r>
          </w:p>
        </w:tc>
        <w:tc>
          <w:tcPr>
            <w:tcW w:w="1272" w:type="dxa"/>
            <w:tcBorders>
              <w:top w:val="single" w:sz="4" w:space="0" w:color="000000"/>
              <w:left w:val="single" w:sz="4" w:space="0" w:color="000000"/>
              <w:bottom w:val="single" w:sz="4" w:space="0" w:color="000000"/>
              <w:right w:val="single" w:sz="4" w:space="0" w:color="000000"/>
            </w:tcBorders>
          </w:tcPr>
          <w:p w14:paraId="10BC6A07"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273C3BA7"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4CC9367B"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5E3BEB17"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2359" w:type="dxa"/>
            <w:tcBorders>
              <w:top w:val="single" w:sz="4" w:space="0" w:color="000000"/>
              <w:left w:val="single" w:sz="4" w:space="0" w:color="000000"/>
              <w:bottom w:val="single" w:sz="4" w:space="0" w:color="000000"/>
              <w:right w:val="single" w:sz="4" w:space="0" w:color="000000"/>
            </w:tcBorders>
          </w:tcPr>
          <w:p w14:paraId="3BB6CC77"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số tiền ngoại tệ bằng chữ</w:t>
            </w:r>
          </w:p>
          <w:p w14:paraId="6ECEB56A" w14:textId="4D66FE2A"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xml:space="preserve">Hiển thị mặc định số tiền theo trường “Bằng </w:t>
            </w:r>
            <w:ins w:id="724" w:author="Nguyen Duc Anh" w:date="2025-09-25T19:08:00Z">
              <w:r w:rsidR="002A7229">
                <w:rPr>
                  <w:rFonts w:asciiTheme="majorHAnsi" w:hAnsiTheme="majorHAnsi" w:cstheme="majorHAnsi"/>
                  <w:sz w:val="24"/>
                  <w:szCs w:val="24"/>
                </w:rPr>
                <w:t>số</w:t>
              </w:r>
            </w:ins>
            <w:del w:id="725" w:author="Nguyen Duc Anh" w:date="2025-09-25T19:08:00Z">
              <w:r w:rsidDel="002A7229">
                <w:rPr>
                  <w:rFonts w:asciiTheme="majorHAnsi" w:hAnsiTheme="majorHAnsi" w:cstheme="majorHAnsi"/>
                  <w:sz w:val="24"/>
                  <w:szCs w:val="24"/>
                </w:rPr>
                <w:delText>chữ</w:delText>
              </w:r>
            </w:del>
            <w:r>
              <w:rPr>
                <w:rFonts w:asciiTheme="majorHAnsi" w:hAnsiTheme="majorHAnsi" w:cstheme="majorHAnsi"/>
                <w:sz w:val="24"/>
                <w:szCs w:val="24"/>
              </w:rPr>
              <w:t>” ở trên</w:t>
            </w:r>
          </w:p>
        </w:tc>
      </w:tr>
      <w:tr w:rsidR="0094684D" w:rsidRPr="00644FCA" w14:paraId="624C163E"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610EBDAE"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0D8F983A"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Tỷ giá giao ngay</w:t>
            </w:r>
          </w:p>
        </w:tc>
        <w:tc>
          <w:tcPr>
            <w:tcW w:w="1272" w:type="dxa"/>
            <w:tcBorders>
              <w:top w:val="single" w:sz="4" w:space="0" w:color="000000"/>
              <w:left w:val="single" w:sz="4" w:space="0" w:color="000000"/>
              <w:bottom w:val="single" w:sz="4" w:space="0" w:color="000000"/>
              <w:right w:val="single" w:sz="4" w:space="0" w:color="000000"/>
            </w:tcBorders>
          </w:tcPr>
          <w:p w14:paraId="58CF9EA5"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Number</w:t>
            </w:r>
          </w:p>
        </w:tc>
        <w:tc>
          <w:tcPr>
            <w:tcW w:w="913" w:type="dxa"/>
            <w:tcBorders>
              <w:top w:val="single" w:sz="4" w:space="0" w:color="000000"/>
              <w:left w:val="single" w:sz="4" w:space="0" w:color="000000"/>
              <w:bottom w:val="single" w:sz="4" w:space="0" w:color="000000"/>
              <w:right w:val="single" w:sz="4" w:space="0" w:color="000000"/>
            </w:tcBorders>
          </w:tcPr>
          <w:p w14:paraId="3005F4E9"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6F9167BB"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38457003"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2359" w:type="dxa"/>
            <w:tcBorders>
              <w:top w:val="single" w:sz="4" w:space="0" w:color="000000"/>
              <w:left w:val="single" w:sz="4" w:space="0" w:color="000000"/>
              <w:bottom w:val="single" w:sz="4" w:space="0" w:color="000000"/>
              <w:right w:val="single" w:sz="4" w:space="0" w:color="000000"/>
            </w:tcBorders>
          </w:tcPr>
          <w:p w14:paraId="5AE6FF53"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tỷ giá giao ngay</w:t>
            </w:r>
          </w:p>
          <w:p w14:paraId="497C8700" w14:textId="77777777" w:rsidR="0094684D" w:rsidRDefault="0094684D" w:rsidP="00BF1D45">
            <w:pPr>
              <w:spacing w:after="160" w:line="256" w:lineRule="auto"/>
              <w:ind w:firstLine="0"/>
              <w:rPr>
                <w:ins w:id="726" w:author="Nguyen Duc Anh" w:date="2025-09-25T19:08:00Z"/>
                <w:rFonts w:asciiTheme="majorHAnsi" w:hAnsiTheme="majorHAnsi" w:cstheme="majorHAnsi"/>
                <w:sz w:val="24"/>
                <w:szCs w:val="24"/>
              </w:rPr>
            </w:pPr>
            <w:r>
              <w:rPr>
                <w:rFonts w:asciiTheme="majorHAnsi" w:hAnsiTheme="majorHAnsi" w:cstheme="majorHAnsi"/>
                <w:sz w:val="24"/>
                <w:szCs w:val="24"/>
              </w:rPr>
              <w:t>Mặc định hiển thị tỷ giá do hệ thống IPCAS trả về (nếu có)</w:t>
            </w:r>
          </w:p>
          <w:p w14:paraId="6ADE03FE" w14:textId="6168CD57" w:rsidR="006F78DF" w:rsidRDefault="006F78DF" w:rsidP="00BF1D45">
            <w:pPr>
              <w:spacing w:after="160" w:line="256" w:lineRule="auto"/>
              <w:ind w:firstLine="0"/>
              <w:rPr>
                <w:rFonts w:asciiTheme="majorHAnsi" w:hAnsiTheme="majorHAnsi" w:cstheme="majorHAnsi"/>
                <w:sz w:val="24"/>
                <w:szCs w:val="24"/>
              </w:rPr>
            </w:pPr>
            <w:ins w:id="727" w:author="Nguyen Duc Anh" w:date="2025-09-25T19:08:00Z">
              <w:r>
                <w:rPr>
                  <w:rFonts w:asciiTheme="majorHAnsi" w:hAnsiTheme="majorHAnsi" w:cstheme="majorHAnsi"/>
                  <w:sz w:val="24"/>
                  <w:szCs w:val="24"/>
                </w:rPr>
                <w:t xml:space="preserve">Nếu </w:t>
              </w:r>
            </w:ins>
            <w:ins w:id="728" w:author="Nguyen Duc Anh" w:date="2025-09-25T19:09:00Z">
              <w:r>
                <w:rPr>
                  <w:rFonts w:asciiTheme="majorHAnsi" w:hAnsiTheme="majorHAnsi" w:cstheme="majorHAnsi"/>
                  <w:sz w:val="24"/>
                  <w:szCs w:val="24"/>
                </w:rPr>
                <w:t>nhập</w:t>
              </w:r>
            </w:ins>
            <w:ins w:id="729" w:author="Nguyen Duc Anh" w:date="2025-09-25T19:08:00Z">
              <w:r>
                <w:rPr>
                  <w:rFonts w:asciiTheme="majorHAnsi" w:hAnsiTheme="majorHAnsi" w:cstheme="majorHAnsi"/>
                  <w:sz w:val="24"/>
                  <w:szCs w:val="24"/>
                </w:rPr>
                <w:t xml:space="preserve"> tỷ </w:t>
              </w:r>
            </w:ins>
            <w:ins w:id="730" w:author="Nguyen Duc Anh" w:date="2025-09-25T19:09:00Z">
              <w:r>
                <w:rPr>
                  <w:rFonts w:asciiTheme="majorHAnsi" w:hAnsiTheme="majorHAnsi" w:cstheme="majorHAnsi"/>
                  <w:sz w:val="24"/>
                  <w:szCs w:val="24"/>
                </w:rPr>
                <w:t>giá kỳ hạn thì không thao tác được trên trường này.</w:t>
              </w:r>
            </w:ins>
          </w:p>
        </w:tc>
      </w:tr>
      <w:tr w:rsidR="0094684D" w:rsidRPr="00644FCA" w14:paraId="0C666CFB"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1BFE22D1"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F8A5AAD"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Kỳ hạn</w:t>
            </w:r>
          </w:p>
        </w:tc>
        <w:tc>
          <w:tcPr>
            <w:tcW w:w="1272" w:type="dxa"/>
            <w:tcBorders>
              <w:top w:val="single" w:sz="4" w:space="0" w:color="000000"/>
              <w:left w:val="single" w:sz="4" w:space="0" w:color="000000"/>
              <w:bottom w:val="single" w:sz="4" w:space="0" w:color="000000"/>
              <w:right w:val="single" w:sz="4" w:space="0" w:color="000000"/>
            </w:tcBorders>
          </w:tcPr>
          <w:p w14:paraId="79C5AC3C"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2F6D70B6"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1489B3C9"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01C2EC4E"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2359" w:type="dxa"/>
            <w:tcBorders>
              <w:top w:val="single" w:sz="4" w:space="0" w:color="000000"/>
              <w:left w:val="single" w:sz="4" w:space="0" w:color="000000"/>
              <w:bottom w:val="single" w:sz="4" w:space="0" w:color="000000"/>
              <w:right w:val="single" w:sz="4" w:space="0" w:color="000000"/>
            </w:tcBorders>
          </w:tcPr>
          <w:p w14:paraId="2DF02E59"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kỳ hạn</w:t>
            </w:r>
          </w:p>
          <w:p w14:paraId="722EE725" w14:textId="77777777" w:rsidR="0094684D" w:rsidRDefault="0094684D" w:rsidP="00BF1D45">
            <w:pPr>
              <w:spacing w:after="160" w:line="256" w:lineRule="auto"/>
              <w:ind w:firstLine="0"/>
              <w:rPr>
                <w:rFonts w:asciiTheme="majorHAnsi" w:hAnsiTheme="majorHAnsi" w:cstheme="majorHAnsi"/>
                <w:sz w:val="24"/>
                <w:szCs w:val="24"/>
              </w:rPr>
            </w:pPr>
          </w:p>
        </w:tc>
      </w:tr>
      <w:tr w:rsidR="0094684D" w:rsidRPr="00644FCA" w14:paraId="0366FD84"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506F9A72"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6484E945"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Tỷ giá kỳ hạn</w:t>
            </w:r>
          </w:p>
        </w:tc>
        <w:tc>
          <w:tcPr>
            <w:tcW w:w="1272" w:type="dxa"/>
            <w:tcBorders>
              <w:top w:val="single" w:sz="4" w:space="0" w:color="000000"/>
              <w:left w:val="single" w:sz="4" w:space="0" w:color="000000"/>
              <w:bottom w:val="single" w:sz="4" w:space="0" w:color="000000"/>
              <w:right w:val="single" w:sz="4" w:space="0" w:color="000000"/>
            </w:tcBorders>
          </w:tcPr>
          <w:p w14:paraId="59F5DE72"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4863A836"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3238EF91"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4D4B603F"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2359" w:type="dxa"/>
            <w:tcBorders>
              <w:top w:val="single" w:sz="4" w:space="0" w:color="000000"/>
              <w:left w:val="single" w:sz="4" w:space="0" w:color="000000"/>
              <w:bottom w:val="single" w:sz="4" w:space="0" w:color="000000"/>
              <w:right w:val="single" w:sz="4" w:space="0" w:color="000000"/>
            </w:tcBorders>
          </w:tcPr>
          <w:p w14:paraId="5FB8312B"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tỷ giá kỳ hạn</w:t>
            </w:r>
          </w:p>
          <w:p w14:paraId="167463B5" w14:textId="77777777" w:rsidR="0094684D" w:rsidRDefault="0094684D" w:rsidP="00BF1D45">
            <w:pPr>
              <w:spacing w:after="160" w:line="256" w:lineRule="auto"/>
              <w:ind w:firstLine="0"/>
              <w:rPr>
                <w:ins w:id="731" w:author="Nguyen Duc Anh" w:date="2025-09-25T19:09:00Z"/>
                <w:rFonts w:asciiTheme="majorHAnsi" w:hAnsiTheme="majorHAnsi" w:cstheme="majorHAnsi"/>
                <w:sz w:val="24"/>
                <w:szCs w:val="24"/>
              </w:rPr>
            </w:pPr>
            <w:r>
              <w:rPr>
                <w:rFonts w:asciiTheme="majorHAnsi" w:hAnsiTheme="majorHAnsi" w:cstheme="majorHAnsi"/>
                <w:sz w:val="24"/>
                <w:szCs w:val="24"/>
              </w:rPr>
              <w:t>Mặc định hiển thị tỷ giá do hệ thống IPCAS trả về (nếu có) theo kỳ hạn đã nhập</w:t>
            </w:r>
          </w:p>
          <w:p w14:paraId="3843281F" w14:textId="0440090E" w:rsidR="006F78DF" w:rsidRDefault="006F78DF" w:rsidP="00BF1D45">
            <w:pPr>
              <w:spacing w:after="160" w:line="256" w:lineRule="auto"/>
              <w:ind w:firstLine="0"/>
              <w:rPr>
                <w:rFonts w:asciiTheme="majorHAnsi" w:hAnsiTheme="majorHAnsi" w:cstheme="majorHAnsi"/>
                <w:sz w:val="24"/>
                <w:szCs w:val="24"/>
              </w:rPr>
            </w:pPr>
            <w:ins w:id="732" w:author="Nguyen Duc Anh" w:date="2025-09-25T19:09:00Z">
              <w:r>
                <w:rPr>
                  <w:rFonts w:asciiTheme="majorHAnsi" w:hAnsiTheme="majorHAnsi" w:cstheme="majorHAnsi"/>
                  <w:sz w:val="24"/>
                  <w:szCs w:val="24"/>
                </w:rPr>
                <w:t xml:space="preserve">Nếu nhập tỷ giá giao ngay thì không </w:t>
              </w:r>
            </w:ins>
            <w:ins w:id="733" w:author="Nguyen Duc Anh" w:date="2025-09-25T19:10:00Z">
              <w:r>
                <w:rPr>
                  <w:rFonts w:asciiTheme="majorHAnsi" w:hAnsiTheme="majorHAnsi" w:cstheme="majorHAnsi"/>
                  <w:sz w:val="24"/>
                  <w:szCs w:val="24"/>
                </w:rPr>
                <w:t>thao tác được trên trường này</w:t>
              </w:r>
            </w:ins>
          </w:p>
        </w:tc>
      </w:tr>
      <w:tr w:rsidR="0094684D" w:rsidRPr="00644FCA" w14:paraId="07F49FEE"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211852AC"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D286049"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Ngày giao dịch</w:t>
            </w:r>
          </w:p>
        </w:tc>
        <w:tc>
          <w:tcPr>
            <w:tcW w:w="1272" w:type="dxa"/>
            <w:tcBorders>
              <w:top w:val="single" w:sz="4" w:space="0" w:color="000000"/>
              <w:left w:val="single" w:sz="4" w:space="0" w:color="000000"/>
              <w:bottom w:val="single" w:sz="4" w:space="0" w:color="000000"/>
              <w:right w:val="single" w:sz="4" w:space="0" w:color="000000"/>
            </w:tcBorders>
          </w:tcPr>
          <w:p w14:paraId="51029527"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Date</w:t>
            </w:r>
          </w:p>
        </w:tc>
        <w:tc>
          <w:tcPr>
            <w:tcW w:w="913" w:type="dxa"/>
            <w:tcBorders>
              <w:top w:val="single" w:sz="4" w:space="0" w:color="000000"/>
              <w:left w:val="single" w:sz="4" w:space="0" w:color="000000"/>
              <w:bottom w:val="single" w:sz="4" w:space="0" w:color="000000"/>
              <w:right w:val="single" w:sz="4" w:space="0" w:color="000000"/>
            </w:tcBorders>
          </w:tcPr>
          <w:p w14:paraId="6B20E1B1"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677F2C0C"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14C9C62B"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2359" w:type="dxa"/>
            <w:tcBorders>
              <w:top w:val="single" w:sz="4" w:space="0" w:color="000000"/>
              <w:left w:val="single" w:sz="4" w:space="0" w:color="000000"/>
              <w:bottom w:val="single" w:sz="4" w:space="0" w:color="000000"/>
              <w:right w:val="single" w:sz="4" w:space="0" w:color="000000"/>
            </w:tcBorders>
          </w:tcPr>
          <w:p w14:paraId="1BC41220"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hoặc chọn ngày tháng năm giao dịch</w:t>
            </w:r>
          </w:p>
          <w:p w14:paraId="4BF8196F"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Mặc định hiển thị ngày tháng năm đăng nhập</w:t>
            </w:r>
          </w:p>
        </w:tc>
      </w:tr>
      <w:tr w:rsidR="0094684D" w:rsidRPr="00644FCA" w14:paraId="552C7FD7"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4EA81074"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208C0550"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Ngày thanh toán</w:t>
            </w:r>
          </w:p>
        </w:tc>
        <w:tc>
          <w:tcPr>
            <w:tcW w:w="1272" w:type="dxa"/>
            <w:tcBorders>
              <w:top w:val="single" w:sz="4" w:space="0" w:color="000000"/>
              <w:left w:val="single" w:sz="4" w:space="0" w:color="000000"/>
              <w:bottom w:val="single" w:sz="4" w:space="0" w:color="000000"/>
              <w:right w:val="single" w:sz="4" w:space="0" w:color="000000"/>
            </w:tcBorders>
          </w:tcPr>
          <w:p w14:paraId="36B4995E"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Date</w:t>
            </w:r>
          </w:p>
        </w:tc>
        <w:tc>
          <w:tcPr>
            <w:tcW w:w="913" w:type="dxa"/>
            <w:tcBorders>
              <w:top w:val="single" w:sz="4" w:space="0" w:color="000000"/>
              <w:left w:val="single" w:sz="4" w:space="0" w:color="000000"/>
              <w:bottom w:val="single" w:sz="4" w:space="0" w:color="000000"/>
              <w:right w:val="single" w:sz="4" w:space="0" w:color="000000"/>
            </w:tcBorders>
          </w:tcPr>
          <w:p w14:paraId="496C73AE"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609EAD74"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427133C6"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2359" w:type="dxa"/>
            <w:tcBorders>
              <w:top w:val="single" w:sz="4" w:space="0" w:color="000000"/>
              <w:left w:val="single" w:sz="4" w:space="0" w:color="000000"/>
              <w:bottom w:val="single" w:sz="4" w:space="0" w:color="000000"/>
              <w:right w:val="single" w:sz="4" w:space="0" w:color="000000"/>
            </w:tcBorders>
          </w:tcPr>
          <w:p w14:paraId="0BDC1DB5"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hoặc chọn ngày tháng năm thanh toán</w:t>
            </w:r>
          </w:p>
          <w:p w14:paraId="166C5603"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Mặc định hiển thị ngày tháng năm đăng nhập</w:t>
            </w:r>
          </w:p>
        </w:tc>
      </w:tr>
      <w:tr w:rsidR="0094684D" w:rsidRPr="00644FCA" w14:paraId="1D52F9E6"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27313146"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253C1FED"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Thành tiền – bằng số</w:t>
            </w:r>
          </w:p>
        </w:tc>
        <w:tc>
          <w:tcPr>
            <w:tcW w:w="1272" w:type="dxa"/>
            <w:tcBorders>
              <w:top w:val="single" w:sz="4" w:space="0" w:color="000000"/>
              <w:left w:val="single" w:sz="4" w:space="0" w:color="000000"/>
              <w:bottom w:val="single" w:sz="4" w:space="0" w:color="000000"/>
              <w:right w:val="single" w:sz="4" w:space="0" w:color="000000"/>
            </w:tcBorders>
          </w:tcPr>
          <w:p w14:paraId="0EA1843E"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Number</w:t>
            </w:r>
          </w:p>
        </w:tc>
        <w:tc>
          <w:tcPr>
            <w:tcW w:w="913" w:type="dxa"/>
            <w:tcBorders>
              <w:top w:val="single" w:sz="4" w:space="0" w:color="000000"/>
              <w:left w:val="single" w:sz="4" w:space="0" w:color="000000"/>
              <w:bottom w:val="single" w:sz="4" w:space="0" w:color="000000"/>
              <w:right w:val="single" w:sz="4" w:space="0" w:color="000000"/>
            </w:tcBorders>
          </w:tcPr>
          <w:p w14:paraId="655AFA64"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6E44AD2F"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5BB4E2A0"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3E934F2E" w14:textId="77777777" w:rsidR="0094684D" w:rsidRDefault="0094684D" w:rsidP="00BF1D45">
            <w:pPr>
              <w:spacing w:after="160" w:line="256" w:lineRule="auto"/>
              <w:ind w:firstLine="0"/>
              <w:rPr>
                <w:ins w:id="734" w:author="Nguyen Duc Anh" w:date="2025-09-25T19:10:00Z"/>
                <w:rFonts w:asciiTheme="majorHAnsi" w:hAnsiTheme="majorHAnsi" w:cstheme="majorHAnsi"/>
                <w:sz w:val="24"/>
                <w:szCs w:val="24"/>
              </w:rPr>
            </w:pPr>
            <w:r>
              <w:rPr>
                <w:rFonts w:asciiTheme="majorHAnsi" w:hAnsiTheme="majorHAnsi" w:cstheme="majorHAnsi"/>
                <w:sz w:val="24"/>
                <w:szCs w:val="24"/>
              </w:rPr>
              <w:t>Nhập số tiền bằng số</w:t>
            </w:r>
          </w:p>
          <w:p w14:paraId="45670C63" w14:textId="61178558" w:rsidR="00220360" w:rsidRDefault="00220360" w:rsidP="00BF1D45">
            <w:pPr>
              <w:spacing w:after="160" w:line="256" w:lineRule="auto"/>
              <w:ind w:firstLine="0"/>
              <w:rPr>
                <w:rFonts w:asciiTheme="majorHAnsi" w:hAnsiTheme="majorHAnsi" w:cstheme="majorHAnsi"/>
                <w:sz w:val="24"/>
                <w:szCs w:val="24"/>
              </w:rPr>
            </w:pPr>
            <w:ins w:id="735" w:author="Nguyen Duc Anh" w:date="2025-09-25T19:10:00Z">
              <w:r>
                <w:rPr>
                  <w:rFonts w:asciiTheme="majorHAnsi" w:hAnsiTheme="majorHAnsi" w:cstheme="majorHAnsi"/>
                  <w:sz w:val="24"/>
                  <w:szCs w:val="24"/>
                </w:rPr>
                <w:t xml:space="preserve">Mặc định hệ thống tự động tính theo công thức: </w:t>
              </w:r>
            </w:ins>
            <w:ins w:id="736" w:author="Nguyen Duc Anh" w:date="2025-09-25T19:11:00Z">
              <w:r>
                <w:rPr>
                  <w:rFonts w:asciiTheme="majorHAnsi" w:hAnsiTheme="majorHAnsi" w:cstheme="majorHAnsi"/>
                  <w:sz w:val="24"/>
                  <w:szCs w:val="24"/>
                </w:rPr>
                <w:t>= Số tiền ngoại tệ bằng số x Tỷ giá giao ngay/Tỷ giá kỳ hạn</w:t>
              </w:r>
            </w:ins>
          </w:p>
        </w:tc>
      </w:tr>
      <w:tr w:rsidR="0094684D" w:rsidRPr="00644FCA" w14:paraId="121FD2D8"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1349AE6B"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0CB50BC0"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Thành tiền – bằng chữ</w:t>
            </w:r>
          </w:p>
        </w:tc>
        <w:tc>
          <w:tcPr>
            <w:tcW w:w="1272" w:type="dxa"/>
            <w:tcBorders>
              <w:top w:val="single" w:sz="4" w:space="0" w:color="000000"/>
              <w:left w:val="single" w:sz="4" w:space="0" w:color="000000"/>
              <w:bottom w:val="single" w:sz="4" w:space="0" w:color="000000"/>
              <w:right w:val="single" w:sz="4" w:space="0" w:color="000000"/>
            </w:tcBorders>
          </w:tcPr>
          <w:p w14:paraId="1890862A"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3" w:type="dxa"/>
            <w:tcBorders>
              <w:top w:val="single" w:sz="4" w:space="0" w:color="000000"/>
              <w:left w:val="single" w:sz="4" w:space="0" w:color="000000"/>
              <w:bottom w:val="single" w:sz="4" w:space="0" w:color="000000"/>
              <w:right w:val="single" w:sz="4" w:space="0" w:color="000000"/>
            </w:tcBorders>
          </w:tcPr>
          <w:p w14:paraId="7B77C2AF"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29" w:type="dxa"/>
            <w:tcBorders>
              <w:top w:val="single" w:sz="4" w:space="0" w:color="000000"/>
              <w:left w:val="single" w:sz="4" w:space="0" w:color="000000"/>
              <w:bottom w:val="single" w:sz="4" w:space="0" w:color="000000"/>
              <w:right w:val="single" w:sz="4" w:space="0" w:color="000000"/>
            </w:tcBorders>
          </w:tcPr>
          <w:p w14:paraId="3C74B414" w14:textId="77777777" w:rsidR="0094684D" w:rsidRDefault="0094684D" w:rsidP="00BF1D45">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1042" w:type="dxa"/>
            <w:tcBorders>
              <w:top w:val="single" w:sz="4" w:space="0" w:color="000000"/>
              <w:left w:val="single" w:sz="4" w:space="0" w:color="000000"/>
              <w:bottom w:val="single" w:sz="4" w:space="0" w:color="000000"/>
              <w:right w:val="single" w:sz="4" w:space="0" w:color="000000"/>
            </w:tcBorders>
          </w:tcPr>
          <w:p w14:paraId="642D2A85"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2359" w:type="dxa"/>
            <w:tcBorders>
              <w:top w:val="single" w:sz="4" w:space="0" w:color="000000"/>
              <w:left w:val="single" w:sz="4" w:space="0" w:color="000000"/>
              <w:bottom w:val="single" w:sz="4" w:space="0" w:color="000000"/>
              <w:right w:val="single" w:sz="4" w:space="0" w:color="000000"/>
            </w:tcBorders>
          </w:tcPr>
          <w:p w14:paraId="33C5268E"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số tiền bằng chữ</w:t>
            </w:r>
          </w:p>
          <w:p w14:paraId="2D64E131"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lastRenderedPageBreak/>
              <w:t>Mặc định hiển thị theo số tiền bằng số đã nhập</w:t>
            </w:r>
          </w:p>
        </w:tc>
      </w:tr>
      <w:tr w:rsidR="0094684D" w:rsidRPr="00644FCA" w14:paraId="14668A35" w14:textId="77777777" w:rsidTr="00BF1D45">
        <w:trPr>
          <w:trHeight w:val="609"/>
        </w:trPr>
        <w:tc>
          <w:tcPr>
            <w:tcW w:w="9062" w:type="dxa"/>
            <w:gridSpan w:val="7"/>
            <w:tcBorders>
              <w:top w:val="single" w:sz="4" w:space="0" w:color="000000"/>
              <w:left w:val="single" w:sz="4" w:space="0" w:color="000000"/>
              <w:bottom w:val="single" w:sz="4" w:space="0" w:color="000000"/>
              <w:right w:val="single" w:sz="4" w:space="0" w:color="000000"/>
            </w:tcBorders>
          </w:tcPr>
          <w:p w14:paraId="69E86B3A" w14:textId="77777777" w:rsidR="0094684D" w:rsidRPr="00AF31E7" w:rsidRDefault="0094684D" w:rsidP="00BF1D45">
            <w:pPr>
              <w:spacing w:after="160" w:line="256" w:lineRule="auto"/>
              <w:ind w:firstLine="0"/>
              <w:rPr>
                <w:rFonts w:asciiTheme="majorHAnsi" w:hAnsiTheme="majorHAnsi" w:cstheme="majorHAnsi"/>
                <w:b/>
                <w:bCs/>
                <w:sz w:val="24"/>
                <w:szCs w:val="24"/>
              </w:rPr>
            </w:pPr>
            <w:r w:rsidRPr="00AF31E7">
              <w:rPr>
                <w:rFonts w:asciiTheme="majorHAnsi" w:hAnsiTheme="majorHAnsi" w:cstheme="majorHAnsi"/>
                <w:b/>
                <w:bCs/>
                <w:sz w:val="24"/>
                <w:szCs w:val="24"/>
              </w:rPr>
              <w:lastRenderedPageBreak/>
              <w:t>Nút tác vụ</w:t>
            </w:r>
          </w:p>
        </w:tc>
      </w:tr>
      <w:tr w:rsidR="0094684D" w:rsidRPr="00644FCA" w14:paraId="2ED2A459"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3CD0C994"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0D200B1"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Lưu thông tin</w:t>
            </w:r>
          </w:p>
        </w:tc>
        <w:tc>
          <w:tcPr>
            <w:tcW w:w="1272" w:type="dxa"/>
            <w:tcBorders>
              <w:top w:val="single" w:sz="4" w:space="0" w:color="000000"/>
              <w:left w:val="single" w:sz="4" w:space="0" w:color="000000"/>
              <w:bottom w:val="single" w:sz="4" w:space="0" w:color="000000"/>
              <w:right w:val="single" w:sz="4" w:space="0" w:color="000000"/>
            </w:tcBorders>
          </w:tcPr>
          <w:p w14:paraId="03715C8C"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Button</w:t>
            </w:r>
          </w:p>
        </w:tc>
        <w:tc>
          <w:tcPr>
            <w:tcW w:w="913" w:type="dxa"/>
            <w:tcBorders>
              <w:top w:val="single" w:sz="4" w:space="0" w:color="000000"/>
              <w:left w:val="single" w:sz="4" w:space="0" w:color="000000"/>
              <w:bottom w:val="single" w:sz="4" w:space="0" w:color="000000"/>
              <w:right w:val="single" w:sz="4" w:space="0" w:color="000000"/>
            </w:tcBorders>
          </w:tcPr>
          <w:p w14:paraId="2EF81CF5"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7F7BC262" w14:textId="77777777" w:rsidR="0094684D" w:rsidRDefault="0094684D" w:rsidP="00BF1D45">
            <w:pPr>
              <w:spacing w:line="256" w:lineRule="auto"/>
              <w:ind w:firstLine="0"/>
              <w:jc w:val="center"/>
              <w:rPr>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49DD3292"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45E9E660" w14:textId="5E54D3B2" w:rsidR="0094684D" w:rsidDel="00891519" w:rsidRDefault="0094684D" w:rsidP="00BF1D45">
            <w:pPr>
              <w:spacing w:after="160" w:line="256" w:lineRule="auto"/>
              <w:ind w:firstLine="0"/>
              <w:rPr>
                <w:del w:id="737" w:author="Nguyen Duc Anh" w:date="2025-09-25T19:12:00Z"/>
                <w:rFonts w:asciiTheme="majorHAnsi" w:hAnsiTheme="majorHAnsi" w:cstheme="majorHAnsi"/>
                <w:sz w:val="24"/>
                <w:szCs w:val="24"/>
              </w:rPr>
            </w:pPr>
            <w:del w:id="738" w:author="Nguyen Duc Anh" w:date="2025-09-25T19:12:00Z">
              <w:r w:rsidDel="00891519">
                <w:rPr>
                  <w:rFonts w:asciiTheme="majorHAnsi" w:hAnsiTheme="majorHAnsi" w:cstheme="majorHAnsi"/>
                  <w:sz w:val="24"/>
                  <w:szCs w:val="24"/>
                </w:rPr>
                <w:delText xml:space="preserve">Nút hiển thị đối với đề nghị bán/đổi ngoại tệ. </w:delText>
              </w:r>
            </w:del>
          </w:p>
          <w:p w14:paraId="3937DAD3" w14:textId="23E6A5DE"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xml:space="preserve">Nút thực hiện chức năng lưu và tạo bản ghi thông tin đề nghị </w:t>
            </w:r>
            <w:del w:id="739" w:author="Nguyen Duc Anh" w:date="2025-09-25T19:13:00Z">
              <w:r w:rsidDel="00891519">
                <w:rPr>
                  <w:rFonts w:asciiTheme="majorHAnsi" w:hAnsiTheme="majorHAnsi" w:cstheme="majorHAnsi"/>
                  <w:sz w:val="24"/>
                  <w:szCs w:val="24"/>
                </w:rPr>
                <w:delText>bán/đổi</w:delText>
              </w:r>
            </w:del>
            <w:ins w:id="740" w:author="Nguyen Duc Anh" w:date="2025-09-25T19:13:00Z">
              <w:r w:rsidR="00891519">
                <w:rPr>
                  <w:rFonts w:asciiTheme="majorHAnsi" w:hAnsiTheme="majorHAnsi" w:cstheme="majorHAnsi"/>
                  <w:sz w:val="24"/>
                  <w:szCs w:val="24"/>
                </w:rPr>
                <w:t>mua bán</w:t>
              </w:r>
            </w:ins>
            <w:r>
              <w:rPr>
                <w:rFonts w:asciiTheme="majorHAnsi" w:hAnsiTheme="majorHAnsi" w:cstheme="majorHAnsi"/>
                <w:sz w:val="24"/>
                <w:szCs w:val="24"/>
              </w:rPr>
              <w:t xml:space="preserve"> ngoại tệ</w:t>
            </w:r>
            <w:ins w:id="741" w:author="Nguyen Duc Anh" w:date="2025-09-25T19:13:00Z">
              <w:r w:rsidR="00891519">
                <w:rPr>
                  <w:rFonts w:asciiTheme="majorHAnsi" w:hAnsiTheme="majorHAnsi" w:cstheme="majorHAnsi"/>
                  <w:sz w:val="24"/>
                  <w:szCs w:val="24"/>
                </w:rPr>
                <w:t xml:space="preserve"> mặt</w:t>
              </w:r>
            </w:ins>
          </w:p>
        </w:tc>
      </w:tr>
      <w:tr w:rsidR="0094684D" w:rsidRPr="00644FCA" w14:paraId="29274E06" w14:textId="77777777" w:rsidTr="00BF1D45">
        <w:trPr>
          <w:trHeight w:val="1096"/>
        </w:trPr>
        <w:tc>
          <w:tcPr>
            <w:tcW w:w="988" w:type="dxa"/>
            <w:tcBorders>
              <w:top w:val="single" w:sz="4" w:space="0" w:color="000000"/>
              <w:left w:val="single" w:sz="4" w:space="0" w:color="000000"/>
              <w:bottom w:val="single" w:sz="4" w:space="0" w:color="000000"/>
              <w:right w:val="single" w:sz="4" w:space="0" w:color="000000"/>
            </w:tcBorders>
          </w:tcPr>
          <w:p w14:paraId="116788A4" w14:textId="77777777" w:rsidR="0094684D" w:rsidRPr="0051356F" w:rsidRDefault="0094684D" w:rsidP="00BF1D45">
            <w:pPr>
              <w:pStyle w:val="ListParagraph"/>
              <w:numPr>
                <w:ilvl w:val="0"/>
                <w:numId w:val="38"/>
              </w:numPr>
              <w:tabs>
                <w:tab w:val="left" w:pos="519"/>
              </w:tabs>
              <w:spacing w:after="160" w:line="256" w:lineRule="auto"/>
              <w:ind w:right="-21"/>
              <w:rPr>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4BF1BE30"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Chữ ký KH</w:t>
            </w:r>
          </w:p>
        </w:tc>
        <w:tc>
          <w:tcPr>
            <w:tcW w:w="1272" w:type="dxa"/>
            <w:tcBorders>
              <w:top w:val="single" w:sz="4" w:space="0" w:color="000000"/>
              <w:left w:val="single" w:sz="4" w:space="0" w:color="000000"/>
              <w:bottom w:val="single" w:sz="4" w:space="0" w:color="000000"/>
              <w:right w:val="single" w:sz="4" w:space="0" w:color="000000"/>
            </w:tcBorders>
          </w:tcPr>
          <w:p w14:paraId="141A23A3" w14:textId="77777777" w:rsidR="0094684D" w:rsidRDefault="0094684D" w:rsidP="00BF1D45">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Title</w:t>
            </w:r>
          </w:p>
        </w:tc>
        <w:tc>
          <w:tcPr>
            <w:tcW w:w="913" w:type="dxa"/>
            <w:tcBorders>
              <w:top w:val="single" w:sz="4" w:space="0" w:color="000000"/>
              <w:left w:val="single" w:sz="4" w:space="0" w:color="000000"/>
              <w:bottom w:val="single" w:sz="4" w:space="0" w:color="000000"/>
              <w:right w:val="single" w:sz="4" w:space="0" w:color="000000"/>
            </w:tcBorders>
          </w:tcPr>
          <w:p w14:paraId="49D5E2C8"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2D69DFD5" w14:textId="77777777" w:rsidR="0094684D" w:rsidRDefault="0094684D" w:rsidP="00BF1D45">
            <w:pPr>
              <w:spacing w:line="256" w:lineRule="auto"/>
              <w:ind w:firstLine="0"/>
              <w:jc w:val="center"/>
              <w:rPr>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51BCCBAA" w14:textId="77777777" w:rsidR="0094684D" w:rsidRDefault="0094684D" w:rsidP="00BF1D45">
            <w:pPr>
              <w:spacing w:after="160" w:line="256" w:lineRule="auto"/>
              <w:ind w:firstLine="0"/>
              <w:jc w:val="center"/>
              <w:rPr>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52DE1811" w14:textId="77777777" w:rsidR="0094684D" w:rsidRDefault="0094684D" w:rsidP="00BF1D45">
            <w:pPr>
              <w:ind w:firstLine="0"/>
              <w:rPr>
                <w:rFonts w:asciiTheme="majorHAnsi" w:hAnsiTheme="majorHAnsi" w:cstheme="majorHAnsi"/>
                <w:sz w:val="24"/>
                <w:szCs w:val="24"/>
              </w:rPr>
            </w:pPr>
            <w:r>
              <w:rPr>
                <w:rFonts w:asciiTheme="majorHAnsi" w:hAnsiTheme="majorHAnsi" w:cstheme="majorHAnsi"/>
                <w:sz w:val="24"/>
                <w:szCs w:val="24"/>
              </w:rPr>
              <w:t>Tiêu đề ở dạng Hyperlink và hiển thị trên màn hình nhập sau khi truy vấn thành công thông tin tài khoản/khách hàng.</w:t>
            </w:r>
          </w:p>
          <w:p w14:paraId="2D4E1FD1" w14:textId="77777777" w:rsidR="0094684D" w:rsidRDefault="0094684D" w:rsidP="00BF1D45">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Nhấn chọn sẽ hiển thị màn hình xem chữ ký khách hàng</w:t>
            </w:r>
          </w:p>
        </w:tc>
      </w:tr>
    </w:tbl>
    <w:p w14:paraId="63E8FF63" w14:textId="77777777" w:rsidR="0094684D" w:rsidRDefault="0094684D" w:rsidP="0094684D">
      <w:pPr>
        <w:rPr>
          <w:rFonts w:cstheme="minorHAnsi"/>
          <w:b/>
          <w:sz w:val="24"/>
          <w:szCs w:val="24"/>
        </w:rPr>
      </w:pPr>
    </w:p>
    <w:p w14:paraId="7C9A768B" w14:textId="77777777" w:rsidR="0094684D" w:rsidRPr="00774939" w:rsidRDefault="0094684D" w:rsidP="0094684D">
      <w:pPr>
        <w:pStyle w:val="Heading3"/>
        <w:numPr>
          <w:ilvl w:val="2"/>
          <w:numId w:val="1"/>
        </w:numPr>
        <w:rPr>
          <w:rFonts w:cstheme="majorHAnsi"/>
          <w:noProof/>
          <w:sz w:val="24"/>
          <w:szCs w:val="24"/>
        </w:rPr>
      </w:pPr>
      <w:bookmarkStart w:id="742" w:name="_Toc209883884"/>
      <w:r w:rsidRPr="00774939">
        <w:rPr>
          <w:rFonts w:cstheme="majorHAnsi"/>
          <w:noProof/>
          <w:sz w:val="24"/>
          <w:szCs w:val="24"/>
        </w:rPr>
        <w:t xml:space="preserve">Màn hình tính </w:t>
      </w:r>
      <w:commentRangeStart w:id="743"/>
      <w:r w:rsidRPr="00774939">
        <w:rPr>
          <w:rFonts w:cstheme="majorHAnsi"/>
          <w:noProof/>
          <w:sz w:val="24"/>
          <w:szCs w:val="24"/>
        </w:rPr>
        <w:t>năng</w:t>
      </w:r>
      <w:commentRangeEnd w:id="743"/>
      <w:r w:rsidR="00C3454A">
        <w:rPr>
          <w:rStyle w:val="CommentReference"/>
          <w:rFonts w:ascii="Times New Roman" w:eastAsia="Times New Roman" w:hAnsi="Times New Roman" w:cs="Times New Roman"/>
          <w:b w:val="0"/>
          <w:i w:val="0"/>
          <w:kern w:val="32"/>
        </w:rPr>
        <w:commentReference w:id="743"/>
      </w:r>
      <w:bookmarkEnd w:id="742"/>
    </w:p>
    <w:p w14:paraId="4CC29CD2" w14:textId="4FE9F70F" w:rsidR="0094684D" w:rsidRDefault="0094684D" w:rsidP="0094684D">
      <w:pPr>
        <w:jc w:val="center"/>
        <w:rPr>
          <w:ins w:id="744" w:author="Nguyen Duc Anh" w:date="2025-09-25T19:55:00Z"/>
          <w:rFonts w:asciiTheme="majorHAnsi" w:hAnsiTheme="majorHAnsi" w:cstheme="majorHAnsi"/>
          <w:noProof/>
          <w:sz w:val="24"/>
          <w:szCs w:val="24"/>
        </w:rPr>
      </w:pPr>
      <w:del w:id="745" w:author="Nguyen Duc Anh" w:date="2025-09-25T19:55:00Z">
        <w:r w:rsidDel="00E52BDE">
          <w:rPr>
            <w:noProof/>
          </w:rPr>
          <w:drawing>
            <wp:inline distT="0" distB="0" distL="0" distR="0" wp14:anchorId="4F9F18B5" wp14:editId="11144F9C">
              <wp:extent cx="4980928" cy="5715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0928" cy="5715000"/>
                      </a:xfrm>
                      <a:prstGeom prst="rect">
                        <a:avLst/>
                      </a:prstGeom>
                      <a:noFill/>
                      <a:ln>
                        <a:noFill/>
                      </a:ln>
                    </pic:spPr>
                  </pic:pic>
                </a:graphicData>
              </a:graphic>
            </wp:inline>
          </w:drawing>
        </w:r>
      </w:del>
    </w:p>
    <w:p w14:paraId="5DB7E0BA" w14:textId="19164013" w:rsidR="00E52BDE" w:rsidRPr="00774939" w:rsidRDefault="00387E2D" w:rsidP="0094684D">
      <w:pPr>
        <w:jc w:val="center"/>
        <w:rPr>
          <w:rFonts w:asciiTheme="majorHAnsi" w:hAnsiTheme="majorHAnsi" w:cstheme="majorHAnsi"/>
          <w:noProof/>
          <w:sz w:val="24"/>
          <w:szCs w:val="24"/>
        </w:rPr>
      </w:pPr>
      <w:ins w:id="746" w:author="Nguyen Duc Anh" w:date="2025-09-26T10:19:00Z">
        <w:r>
          <w:rPr>
            <w:noProof/>
          </w:rPr>
          <w:lastRenderedPageBreak/>
          <w:drawing>
            <wp:inline distT="0" distB="0" distL="0" distR="0" wp14:anchorId="2657E273" wp14:editId="1F3A6DF5">
              <wp:extent cx="5310553" cy="6878782"/>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10553" cy="6878782"/>
                      </a:xfrm>
                      <a:prstGeom prst="rect">
                        <a:avLst/>
                      </a:prstGeom>
                      <a:noFill/>
                      <a:ln>
                        <a:noFill/>
                      </a:ln>
                    </pic:spPr>
                  </pic:pic>
                </a:graphicData>
              </a:graphic>
            </wp:inline>
          </w:drawing>
        </w:r>
      </w:ins>
    </w:p>
    <w:p w14:paraId="6106F489" w14:textId="758A20E1" w:rsidR="0094684D" w:rsidRDefault="0094684D" w:rsidP="0094684D">
      <w:pPr>
        <w:jc w:val="center"/>
        <w:rPr>
          <w:rFonts w:asciiTheme="majorHAnsi" w:hAnsiTheme="majorHAnsi" w:cstheme="majorHAnsi"/>
          <w:i/>
          <w:sz w:val="24"/>
          <w:szCs w:val="24"/>
        </w:rPr>
      </w:pPr>
      <w:r w:rsidRPr="00774939">
        <w:rPr>
          <w:rFonts w:asciiTheme="majorHAnsi" w:hAnsiTheme="majorHAnsi" w:cstheme="majorHAnsi"/>
          <w:i/>
          <w:sz w:val="24"/>
          <w:szCs w:val="24"/>
        </w:rPr>
        <w:t>Hình  - Màn</w:t>
      </w:r>
      <w:r>
        <w:rPr>
          <w:rFonts w:asciiTheme="majorHAnsi" w:hAnsiTheme="majorHAnsi" w:cstheme="majorHAnsi"/>
          <w:i/>
          <w:sz w:val="24"/>
          <w:szCs w:val="24"/>
        </w:rPr>
        <w:t xml:space="preserve"> hình</w:t>
      </w:r>
      <w:r w:rsidRPr="00774939">
        <w:rPr>
          <w:rFonts w:asciiTheme="majorHAnsi" w:hAnsiTheme="majorHAnsi" w:cstheme="majorHAnsi"/>
          <w:i/>
          <w:sz w:val="24"/>
          <w:szCs w:val="24"/>
        </w:rPr>
        <w:t xml:space="preserve"> </w:t>
      </w:r>
      <w:del w:id="747" w:author="Nguyen Duc Anh" w:date="2025-09-25T19:55:00Z">
        <w:r w:rsidDel="00E52BDE">
          <w:rPr>
            <w:rFonts w:asciiTheme="majorHAnsi" w:hAnsiTheme="majorHAnsi" w:cstheme="majorHAnsi"/>
            <w:i/>
            <w:sz w:val="24"/>
            <w:szCs w:val="24"/>
          </w:rPr>
          <w:delText>thêm mới</w:delText>
        </w:r>
      </w:del>
      <w:ins w:id="748" w:author="Nguyen Duc Anh" w:date="2025-09-25T19:55:00Z">
        <w:r w:rsidR="00E52BDE">
          <w:rPr>
            <w:rFonts w:asciiTheme="majorHAnsi" w:hAnsiTheme="majorHAnsi" w:cstheme="majorHAnsi"/>
            <w:i/>
            <w:sz w:val="24"/>
            <w:szCs w:val="24"/>
          </w:rPr>
          <w:t>lập</w:t>
        </w:r>
      </w:ins>
      <w:r>
        <w:rPr>
          <w:rFonts w:asciiTheme="majorHAnsi" w:hAnsiTheme="majorHAnsi" w:cstheme="majorHAnsi"/>
          <w:i/>
          <w:sz w:val="24"/>
          <w:szCs w:val="24"/>
        </w:rPr>
        <w:t xml:space="preserve"> đề nghị bá</w:t>
      </w:r>
      <w:r w:rsidR="0082542C">
        <w:rPr>
          <w:rFonts w:asciiTheme="majorHAnsi" w:hAnsiTheme="majorHAnsi" w:cstheme="majorHAnsi"/>
          <w:i/>
          <w:sz w:val="24"/>
          <w:szCs w:val="24"/>
        </w:rPr>
        <w:t>n</w:t>
      </w:r>
      <w:r>
        <w:rPr>
          <w:rFonts w:asciiTheme="majorHAnsi" w:hAnsiTheme="majorHAnsi" w:cstheme="majorHAnsi"/>
          <w:i/>
          <w:sz w:val="24"/>
          <w:szCs w:val="24"/>
        </w:rPr>
        <w:t xml:space="preserve"> ngoại tệ  – KHCN</w:t>
      </w:r>
      <w:r w:rsidR="008D6CE1">
        <w:rPr>
          <w:rFonts w:asciiTheme="majorHAnsi" w:hAnsiTheme="majorHAnsi" w:cstheme="majorHAnsi"/>
          <w:i/>
          <w:sz w:val="24"/>
          <w:szCs w:val="24"/>
        </w:rPr>
        <w:t xml:space="preserve"> (Mẫu 12)</w:t>
      </w:r>
    </w:p>
    <w:p w14:paraId="62E01A36" w14:textId="4A58CB1F" w:rsidR="0094684D" w:rsidRDefault="0094684D" w:rsidP="0094684D">
      <w:pPr>
        <w:jc w:val="center"/>
        <w:rPr>
          <w:ins w:id="749" w:author="Nguyen Duc Anh" w:date="2025-09-25T19:58:00Z"/>
          <w:rFonts w:asciiTheme="majorHAnsi" w:hAnsiTheme="majorHAnsi" w:cstheme="majorHAnsi"/>
          <w:i/>
          <w:sz w:val="24"/>
          <w:szCs w:val="24"/>
        </w:rPr>
      </w:pPr>
      <w:del w:id="750" w:author="Nguyen Duc Anh" w:date="2025-09-25T19:58:00Z">
        <w:r w:rsidDel="009C47E1">
          <w:rPr>
            <w:noProof/>
          </w:rPr>
          <w:drawing>
            <wp:inline distT="0" distB="0" distL="0" distR="0" wp14:anchorId="4A4EEE39" wp14:editId="25D0EE62">
              <wp:extent cx="5294443" cy="80899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4443" cy="8089900"/>
                      </a:xfrm>
                      <a:prstGeom prst="rect">
                        <a:avLst/>
                      </a:prstGeom>
                      <a:noFill/>
                      <a:ln>
                        <a:noFill/>
                      </a:ln>
                    </pic:spPr>
                  </pic:pic>
                </a:graphicData>
              </a:graphic>
            </wp:inline>
          </w:drawing>
        </w:r>
      </w:del>
    </w:p>
    <w:p w14:paraId="4B7533C3" w14:textId="089F8477" w:rsidR="009C47E1" w:rsidRDefault="00960E4F">
      <w:pPr>
        <w:rPr>
          <w:rFonts w:asciiTheme="majorHAnsi" w:hAnsiTheme="majorHAnsi" w:cstheme="majorHAnsi"/>
          <w:i/>
          <w:sz w:val="24"/>
          <w:szCs w:val="24"/>
        </w:rPr>
        <w:pPrChange w:id="751" w:author="Nguyen Duc Anh" w:date="2025-09-26T10:19:00Z">
          <w:pPr>
            <w:jc w:val="center"/>
          </w:pPr>
        </w:pPrChange>
      </w:pPr>
      <w:ins w:id="752" w:author="Nguyen Duc Anh" w:date="2025-09-26T15:15:00Z">
        <w:r>
          <w:rPr>
            <w:noProof/>
          </w:rPr>
          <w:lastRenderedPageBreak/>
          <w:drawing>
            <wp:inline distT="0" distB="0" distL="0" distR="0" wp14:anchorId="624CD056" wp14:editId="77D0818D">
              <wp:extent cx="5126182" cy="80672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6182" cy="8067295"/>
                      </a:xfrm>
                      <a:prstGeom prst="rect">
                        <a:avLst/>
                      </a:prstGeom>
                      <a:noFill/>
                      <a:ln>
                        <a:noFill/>
                      </a:ln>
                    </pic:spPr>
                  </pic:pic>
                </a:graphicData>
              </a:graphic>
            </wp:inline>
          </w:drawing>
        </w:r>
      </w:ins>
    </w:p>
    <w:p w14:paraId="4A5A7FC7" w14:textId="77A1514C" w:rsidR="0094684D" w:rsidRDefault="0094684D" w:rsidP="0094684D">
      <w:pPr>
        <w:jc w:val="center"/>
        <w:rPr>
          <w:rFonts w:asciiTheme="majorHAnsi" w:hAnsiTheme="majorHAnsi" w:cstheme="majorHAnsi"/>
          <w:i/>
          <w:sz w:val="24"/>
          <w:szCs w:val="24"/>
        </w:rPr>
      </w:pPr>
      <w:r>
        <w:rPr>
          <w:rFonts w:asciiTheme="majorHAnsi" w:hAnsiTheme="majorHAnsi" w:cstheme="majorHAnsi"/>
          <w:i/>
          <w:sz w:val="24"/>
          <w:szCs w:val="24"/>
        </w:rPr>
        <w:t xml:space="preserve">Hình  - </w:t>
      </w:r>
      <w:r w:rsidRPr="00774939">
        <w:rPr>
          <w:rFonts w:asciiTheme="majorHAnsi" w:hAnsiTheme="majorHAnsi" w:cstheme="majorHAnsi"/>
          <w:i/>
          <w:sz w:val="24"/>
          <w:szCs w:val="24"/>
        </w:rPr>
        <w:t>Màn</w:t>
      </w:r>
      <w:r>
        <w:rPr>
          <w:rFonts w:asciiTheme="majorHAnsi" w:hAnsiTheme="majorHAnsi" w:cstheme="majorHAnsi"/>
          <w:i/>
          <w:sz w:val="24"/>
          <w:szCs w:val="24"/>
        </w:rPr>
        <w:t xml:space="preserve"> hình</w:t>
      </w:r>
      <w:r w:rsidRPr="00774939">
        <w:rPr>
          <w:rFonts w:asciiTheme="majorHAnsi" w:hAnsiTheme="majorHAnsi" w:cstheme="majorHAnsi"/>
          <w:i/>
          <w:sz w:val="24"/>
          <w:szCs w:val="24"/>
        </w:rPr>
        <w:t xml:space="preserve"> </w:t>
      </w:r>
      <w:commentRangeStart w:id="753"/>
      <w:del w:id="754" w:author="Nguyen Duc Anh" w:date="2025-09-25T20:00:00Z">
        <w:r w:rsidDel="009C47E1">
          <w:rPr>
            <w:rFonts w:asciiTheme="majorHAnsi" w:hAnsiTheme="majorHAnsi" w:cstheme="majorHAnsi"/>
            <w:i/>
            <w:sz w:val="24"/>
            <w:szCs w:val="24"/>
          </w:rPr>
          <w:delText>thêm</w:delText>
        </w:r>
        <w:commentRangeEnd w:id="753"/>
        <w:r w:rsidR="000A6800" w:rsidDel="009C47E1">
          <w:rPr>
            <w:rStyle w:val="CommentReference"/>
            <w:rFonts w:ascii="Times New Roman" w:eastAsia="Times New Roman" w:hAnsi="Times New Roman" w:cs="Times New Roman"/>
            <w:bCs/>
            <w:kern w:val="32"/>
          </w:rPr>
          <w:commentReference w:id="753"/>
        </w:r>
        <w:r w:rsidDel="009C47E1">
          <w:rPr>
            <w:rFonts w:asciiTheme="majorHAnsi" w:hAnsiTheme="majorHAnsi" w:cstheme="majorHAnsi"/>
            <w:i/>
            <w:sz w:val="24"/>
            <w:szCs w:val="24"/>
          </w:rPr>
          <w:delText xml:space="preserve"> mới</w:delText>
        </w:r>
      </w:del>
      <w:ins w:id="755" w:author="Nguyen Duc Anh" w:date="2025-09-25T20:00:00Z">
        <w:r w:rsidR="009C47E1">
          <w:rPr>
            <w:rFonts w:asciiTheme="majorHAnsi" w:hAnsiTheme="majorHAnsi" w:cstheme="majorHAnsi"/>
            <w:i/>
            <w:sz w:val="24"/>
            <w:szCs w:val="24"/>
          </w:rPr>
          <w:t>lập</w:t>
        </w:r>
      </w:ins>
      <w:r>
        <w:rPr>
          <w:rFonts w:asciiTheme="majorHAnsi" w:hAnsiTheme="majorHAnsi" w:cstheme="majorHAnsi"/>
          <w:i/>
          <w:sz w:val="24"/>
          <w:szCs w:val="24"/>
        </w:rPr>
        <w:t xml:space="preserve"> đề nghị </w:t>
      </w:r>
      <w:ins w:id="756" w:author="Nguyen Duc Anh" w:date="2025-09-25T20:00:00Z">
        <w:r w:rsidR="009C47E1">
          <w:rPr>
            <w:rFonts w:asciiTheme="majorHAnsi" w:hAnsiTheme="majorHAnsi" w:cstheme="majorHAnsi"/>
            <w:i/>
            <w:sz w:val="24"/>
            <w:szCs w:val="24"/>
          </w:rPr>
          <w:t>mua</w:t>
        </w:r>
      </w:ins>
      <w:del w:id="757" w:author="Nguyen Duc Anh" w:date="2025-09-25T20:00:00Z">
        <w:r w:rsidDel="009C47E1">
          <w:rPr>
            <w:rFonts w:asciiTheme="majorHAnsi" w:hAnsiTheme="majorHAnsi" w:cstheme="majorHAnsi"/>
            <w:i/>
            <w:sz w:val="24"/>
            <w:szCs w:val="24"/>
          </w:rPr>
          <w:delText>bán</w:delText>
        </w:r>
      </w:del>
      <w:r>
        <w:rPr>
          <w:rFonts w:asciiTheme="majorHAnsi" w:hAnsiTheme="majorHAnsi" w:cstheme="majorHAnsi"/>
          <w:i/>
          <w:sz w:val="24"/>
          <w:szCs w:val="24"/>
        </w:rPr>
        <w:t xml:space="preserve"> ngoại tệ  – KHCN</w:t>
      </w:r>
    </w:p>
    <w:p w14:paraId="0CE4E04B" w14:textId="754A5AEA" w:rsidR="0094684D" w:rsidRPr="00055C8F" w:rsidDel="00B345A4" w:rsidRDefault="0094684D" w:rsidP="0094684D">
      <w:pPr>
        <w:jc w:val="center"/>
        <w:rPr>
          <w:del w:id="758" w:author="Nguyen Duc Anh" w:date="2025-09-26T11:00:00Z"/>
          <w:rFonts w:asciiTheme="majorHAnsi" w:hAnsiTheme="majorHAnsi" w:cstheme="majorHAnsi"/>
          <w:i/>
          <w:color w:val="FF0000"/>
          <w:sz w:val="24"/>
          <w:szCs w:val="24"/>
        </w:rPr>
      </w:pPr>
      <w:del w:id="759" w:author="Nguyen Duc Anh" w:date="2025-09-26T11:00:00Z">
        <w:r w:rsidRPr="00055C8F" w:rsidDel="00B345A4">
          <w:rPr>
            <w:rFonts w:asciiTheme="majorHAnsi" w:hAnsiTheme="majorHAnsi" w:cstheme="majorHAnsi"/>
            <w:i/>
            <w:color w:val="FF0000"/>
            <w:sz w:val="24"/>
            <w:szCs w:val="24"/>
          </w:rPr>
          <w:delText>(Phần cuối: Các giấy tờ cung cấp cho Ngân hàng</w:delText>
        </w:r>
        <w:r w:rsidDel="00B345A4">
          <w:rPr>
            <w:rFonts w:asciiTheme="majorHAnsi" w:hAnsiTheme="majorHAnsi" w:cstheme="majorHAnsi"/>
            <w:i/>
            <w:color w:val="FF0000"/>
            <w:sz w:val="24"/>
            <w:szCs w:val="24"/>
          </w:rPr>
          <w:delText xml:space="preserve"> trên Màn hình</w:delText>
        </w:r>
        <w:r w:rsidRPr="00055C8F" w:rsidDel="00B345A4">
          <w:rPr>
            <w:rFonts w:asciiTheme="majorHAnsi" w:hAnsiTheme="majorHAnsi" w:cstheme="majorHAnsi"/>
            <w:i/>
            <w:color w:val="FF0000"/>
            <w:sz w:val="24"/>
            <w:szCs w:val="24"/>
          </w:rPr>
          <w:delText xml:space="preserve"> – </w:delText>
        </w:r>
        <w:r w:rsidDel="00B345A4">
          <w:rPr>
            <w:rFonts w:asciiTheme="majorHAnsi" w:hAnsiTheme="majorHAnsi" w:cstheme="majorHAnsi"/>
            <w:i/>
            <w:color w:val="FF0000"/>
            <w:sz w:val="24"/>
            <w:szCs w:val="24"/>
          </w:rPr>
          <w:delText>xem lại tên</w:delText>
        </w:r>
        <w:r w:rsidRPr="00055C8F" w:rsidDel="00B345A4">
          <w:rPr>
            <w:rFonts w:asciiTheme="majorHAnsi" w:hAnsiTheme="majorHAnsi" w:cstheme="majorHAnsi"/>
            <w:i/>
            <w:color w:val="FF0000"/>
            <w:sz w:val="24"/>
            <w:szCs w:val="24"/>
          </w:rPr>
          <w:delText>)</w:delText>
        </w:r>
      </w:del>
    </w:p>
    <w:p w14:paraId="437D5F68" w14:textId="14577D14" w:rsidR="0094684D" w:rsidRDefault="0094684D" w:rsidP="0094684D">
      <w:pPr>
        <w:jc w:val="center"/>
        <w:rPr>
          <w:rFonts w:asciiTheme="majorHAnsi" w:hAnsiTheme="majorHAnsi" w:cstheme="majorHAnsi"/>
          <w:i/>
          <w:sz w:val="24"/>
          <w:szCs w:val="24"/>
        </w:rPr>
      </w:pPr>
      <w:del w:id="760" w:author="Nguyen Duc Anh" w:date="2025-09-25T20:01:00Z">
        <w:r w:rsidDel="00545F2A">
          <w:rPr>
            <w:noProof/>
          </w:rPr>
          <w:drawing>
            <wp:inline distT="0" distB="0" distL="0" distR="0" wp14:anchorId="5053C8AD" wp14:editId="7B66348A">
              <wp:extent cx="4184650" cy="20193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4650" cy="2019300"/>
                      </a:xfrm>
                      <a:prstGeom prst="rect">
                        <a:avLst/>
                      </a:prstGeom>
                      <a:noFill/>
                      <a:ln>
                        <a:noFill/>
                      </a:ln>
                    </pic:spPr>
                  </pic:pic>
                </a:graphicData>
              </a:graphic>
            </wp:inline>
          </w:drawing>
        </w:r>
      </w:del>
    </w:p>
    <w:p w14:paraId="3BC20188" w14:textId="7469DAB0" w:rsidR="0094684D" w:rsidRDefault="0094684D" w:rsidP="0094684D">
      <w:pPr>
        <w:jc w:val="center"/>
        <w:rPr>
          <w:rFonts w:asciiTheme="majorHAnsi" w:hAnsiTheme="majorHAnsi" w:cstheme="majorHAnsi"/>
          <w:i/>
          <w:sz w:val="24"/>
          <w:szCs w:val="24"/>
        </w:rPr>
      </w:pPr>
      <w:del w:id="761" w:author="Nguyen Duc Anh" w:date="2025-09-25T20:02:00Z">
        <w:r w:rsidRPr="00774939" w:rsidDel="00545F2A">
          <w:rPr>
            <w:rFonts w:asciiTheme="majorHAnsi" w:hAnsiTheme="majorHAnsi" w:cstheme="majorHAnsi"/>
            <w:i/>
            <w:sz w:val="24"/>
            <w:szCs w:val="24"/>
          </w:rPr>
          <w:lastRenderedPageBreak/>
          <w:delText xml:space="preserve">Hình  - </w:delText>
        </w:r>
        <w:r w:rsidDel="00545F2A">
          <w:rPr>
            <w:rFonts w:asciiTheme="majorHAnsi" w:hAnsiTheme="majorHAnsi" w:cstheme="majorHAnsi"/>
            <w:i/>
            <w:sz w:val="24"/>
            <w:szCs w:val="24"/>
          </w:rPr>
          <w:delText>Màn hình popup xác nhận gửi duyệt đề nghị bán ngoại tệ</w:delText>
        </w:r>
      </w:del>
    </w:p>
    <w:p w14:paraId="1CC195B3" w14:textId="77777777" w:rsidR="0094684D" w:rsidRPr="00774939" w:rsidRDefault="0094684D" w:rsidP="0094684D">
      <w:pPr>
        <w:pStyle w:val="Heading3"/>
        <w:numPr>
          <w:ilvl w:val="2"/>
          <w:numId w:val="1"/>
        </w:numPr>
        <w:rPr>
          <w:rFonts w:cstheme="majorHAnsi"/>
          <w:noProof/>
          <w:sz w:val="24"/>
          <w:szCs w:val="24"/>
        </w:rPr>
      </w:pPr>
      <w:bookmarkStart w:id="762" w:name="_Toc209883885"/>
      <w:r w:rsidRPr="00774939">
        <w:rPr>
          <w:rFonts w:cstheme="majorHAnsi"/>
          <w:noProof/>
          <w:sz w:val="24"/>
          <w:szCs w:val="24"/>
        </w:rPr>
        <w:t>Quy tắc validation và trường hợp ngoại lệ</w:t>
      </w:r>
      <w:bookmarkEnd w:id="762"/>
    </w:p>
    <w:tbl>
      <w:tblPr>
        <w:tblStyle w:val="TableGrid"/>
        <w:tblW w:w="5000" w:type="pct"/>
        <w:tblLook w:val="04A0" w:firstRow="1" w:lastRow="0" w:firstColumn="1" w:lastColumn="0" w:noHBand="0" w:noVBand="1"/>
      </w:tblPr>
      <w:tblGrid>
        <w:gridCol w:w="685"/>
        <w:gridCol w:w="3761"/>
        <w:gridCol w:w="4616"/>
      </w:tblGrid>
      <w:tr w:rsidR="0094684D" w:rsidRPr="002431CB" w14:paraId="2CA65896" w14:textId="77777777" w:rsidTr="00BF1D45">
        <w:trPr>
          <w:cnfStyle w:val="100000000000" w:firstRow="1" w:lastRow="0" w:firstColumn="0" w:lastColumn="0" w:oddVBand="0" w:evenVBand="0" w:oddHBand="0" w:evenHBand="0" w:firstRowFirstColumn="0" w:firstRowLastColumn="0" w:lastRowFirstColumn="0" w:lastRowLastColumn="0"/>
          <w:trHeight w:val="485"/>
        </w:trPr>
        <w:tc>
          <w:tcPr>
            <w:tcW w:w="378" w:type="pct"/>
          </w:tcPr>
          <w:p w14:paraId="4998BEF5" w14:textId="77777777" w:rsidR="0094684D" w:rsidRPr="002431CB" w:rsidRDefault="0094684D" w:rsidP="00BF1D45">
            <w:pPr>
              <w:pStyle w:val="ListParagraph"/>
              <w:ind w:left="0"/>
              <w:jc w:val="center"/>
              <w:rPr>
                <w:rFonts w:asciiTheme="majorHAnsi" w:hAnsiTheme="majorHAnsi" w:cstheme="majorHAnsi"/>
                <w:b w:val="0"/>
                <w:sz w:val="24"/>
                <w:szCs w:val="24"/>
              </w:rPr>
            </w:pPr>
            <w:r w:rsidRPr="002431CB">
              <w:rPr>
                <w:rFonts w:asciiTheme="majorHAnsi" w:hAnsiTheme="majorHAnsi" w:cstheme="majorHAnsi"/>
                <w:sz w:val="24"/>
                <w:szCs w:val="24"/>
              </w:rPr>
              <w:t>STT</w:t>
            </w:r>
          </w:p>
        </w:tc>
        <w:tc>
          <w:tcPr>
            <w:tcW w:w="2075" w:type="pct"/>
          </w:tcPr>
          <w:p w14:paraId="03E2890F" w14:textId="77777777" w:rsidR="0094684D" w:rsidRPr="002431CB" w:rsidRDefault="0094684D" w:rsidP="00BF1D45">
            <w:pPr>
              <w:pStyle w:val="ListParagraph"/>
              <w:ind w:left="0"/>
              <w:jc w:val="center"/>
              <w:rPr>
                <w:rFonts w:asciiTheme="majorHAnsi" w:hAnsiTheme="majorHAnsi" w:cstheme="majorHAnsi"/>
                <w:b w:val="0"/>
                <w:sz w:val="24"/>
                <w:szCs w:val="24"/>
              </w:rPr>
            </w:pPr>
            <w:r w:rsidRPr="002431CB">
              <w:rPr>
                <w:rFonts w:asciiTheme="majorHAnsi" w:hAnsiTheme="majorHAnsi" w:cstheme="majorHAnsi"/>
                <w:sz w:val="24"/>
                <w:szCs w:val="24"/>
              </w:rPr>
              <w:t>Validate/Ngoại lệ</w:t>
            </w:r>
          </w:p>
        </w:tc>
        <w:tc>
          <w:tcPr>
            <w:tcW w:w="2547" w:type="pct"/>
          </w:tcPr>
          <w:p w14:paraId="24B0C5F0" w14:textId="77777777" w:rsidR="0094684D" w:rsidRPr="002431CB" w:rsidRDefault="0094684D" w:rsidP="00BF1D45">
            <w:pPr>
              <w:pStyle w:val="ListParagraph"/>
              <w:ind w:left="0"/>
              <w:jc w:val="center"/>
              <w:rPr>
                <w:rFonts w:asciiTheme="majorHAnsi" w:hAnsiTheme="majorHAnsi" w:cstheme="majorHAnsi"/>
                <w:b w:val="0"/>
                <w:sz w:val="24"/>
                <w:szCs w:val="24"/>
              </w:rPr>
            </w:pPr>
            <w:r w:rsidRPr="002431CB">
              <w:rPr>
                <w:rFonts w:asciiTheme="majorHAnsi" w:hAnsiTheme="majorHAnsi" w:cstheme="majorHAnsi"/>
                <w:sz w:val="24"/>
                <w:szCs w:val="24"/>
              </w:rPr>
              <w:t>Mô tả</w:t>
            </w:r>
          </w:p>
        </w:tc>
      </w:tr>
      <w:tr w:rsidR="0094684D" w:rsidRPr="002431CB" w14:paraId="2ED126EC" w14:textId="77777777" w:rsidTr="00BF1D45">
        <w:tc>
          <w:tcPr>
            <w:tcW w:w="378" w:type="pct"/>
          </w:tcPr>
          <w:p w14:paraId="04A14884" w14:textId="77777777" w:rsidR="0094684D" w:rsidRPr="002431CB" w:rsidRDefault="0094684D" w:rsidP="00BF1D45">
            <w:pPr>
              <w:pStyle w:val="ListParagraph"/>
              <w:ind w:left="0"/>
              <w:jc w:val="center"/>
              <w:rPr>
                <w:rFonts w:asciiTheme="majorHAnsi" w:hAnsiTheme="majorHAnsi" w:cstheme="majorHAnsi"/>
                <w:sz w:val="24"/>
                <w:szCs w:val="24"/>
              </w:rPr>
            </w:pPr>
            <w:r w:rsidRPr="002431CB">
              <w:rPr>
                <w:rFonts w:asciiTheme="majorHAnsi" w:hAnsiTheme="majorHAnsi" w:cstheme="majorHAnsi"/>
                <w:sz w:val="24"/>
                <w:szCs w:val="24"/>
              </w:rPr>
              <w:t>1</w:t>
            </w:r>
          </w:p>
        </w:tc>
        <w:tc>
          <w:tcPr>
            <w:tcW w:w="2075" w:type="pct"/>
          </w:tcPr>
          <w:p w14:paraId="3A679126" w14:textId="77777777" w:rsidR="0094684D" w:rsidRPr="002431CB" w:rsidRDefault="0094684D" w:rsidP="00BF1D45">
            <w:pPr>
              <w:pStyle w:val="ListParagraph"/>
              <w:ind w:left="0"/>
              <w:rPr>
                <w:rFonts w:asciiTheme="majorHAnsi" w:hAnsiTheme="majorHAnsi" w:cstheme="majorHAnsi"/>
                <w:sz w:val="24"/>
                <w:szCs w:val="24"/>
              </w:rPr>
            </w:pPr>
            <w:r w:rsidRPr="002431CB">
              <w:rPr>
                <w:rFonts w:asciiTheme="majorHAnsi" w:hAnsiTheme="majorHAnsi" w:cstheme="majorHAnsi"/>
                <w:sz w:val="24"/>
                <w:szCs w:val="24"/>
              </w:rPr>
              <w:t>Các trường bắt buộc nhập/chọn có kí tự sao màu đỏ</w:t>
            </w:r>
          </w:p>
        </w:tc>
        <w:tc>
          <w:tcPr>
            <w:tcW w:w="2547" w:type="pct"/>
          </w:tcPr>
          <w:p w14:paraId="32382431" w14:textId="0741BD75" w:rsidR="0094684D" w:rsidRPr="002431CB" w:rsidRDefault="0094684D" w:rsidP="00BF1D45">
            <w:pPr>
              <w:pStyle w:val="ListParagraph"/>
              <w:ind w:left="0"/>
              <w:rPr>
                <w:rFonts w:asciiTheme="majorHAnsi" w:hAnsiTheme="majorHAnsi" w:cstheme="majorHAnsi"/>
                <w:sz w:val="24"/>
                <w:szCs w:val="24"/>
              </w:rPr>
            </w:pPr>
            <w:r w:rsidRPr="002431CB">
              <w:rPr>
                <w:rFonts w:asciiTheme="majorHAnsi" w:hAnsiTheme="majorHAnsi" w:cstheme="majorHAnsi"/>
                <w:sz w:val="24"/>
                <w:szCs w:val="24"/>
              </w:rPr>
              <w:t xml:space="preserve">Nếu để trống hoặc nhập dữ liệu không hợp lệ vào các trường thông tin, khi nhấn nút “Lưu </w:t>
            </w:r>
            <w:del w:id="763" w:author="Nguyen Duc Anh" w:date="2025-09-26T11:01:00Z">
              <w:r w:rsidDel="004A5977">
                <w:rPr>
                  <w:rFonts w:asciiTheme="majorHAnsi" w:hAnsiTheme="majorHAnsi" w:cstheme="majorHAnsi"/>
                  <w:sz w:val="24"/>
                  <w:szCs w:val="24"/>
                </w:rPr>
                <w:delText>và chuyển duyệt</w:delText>
              </w:r>
            </w:del>
            <w:ins w:id="764" w:author="Nguyen Duc Anh" w:date="2025-09-26T11:01:00Z">
              <w:r w:rsidR="004A5977">
                <w:rPr>
                  <w:rFonts w:asciiTheme="majorHAnsi" w:hAnsiTheme="majorHAnsi" w:cstheme="majorHAnsi"/>
                  <w:sz w:val="24"/>
                  <w:szCs w:val="24"/>
                </w:rPr>
                <w:t>thông tin</w:t>
              </w:r>
            </w:ins>
            <w:r w:rsidRPr="002431CB">
              <w:rPr>
                <w:rFonts w:asciiTheme="majorHAnsi" w:hAnsiTheme="majorHAnsi" w:cstheme="majorHAnsi"/>
                <w:sz w:val="24"/>
                <w:szCs w:val="24"/>
              </w:rPr>
              <w:t>” hệ thống sẽ cảnh báo yêu cầu bắt buộc nhập đối với các trường bắt buộc.</w:t>
            </w:r>
          </w:p>
        </w:tc>
      </w:tr>
      <w:tr w:rsidR="0094684D" w:rsidRPr="002431CB" w14:paraId="551A384D" w14:textId="77777777" w:rsidTr="00BF1D45">
        <w:tc>
          <w:tcPr>
            <w:tcW w:w="378" w:type="pct"/>
          </w:tcPr>
          <w:p w14:paraId="28CEEB46" w14:textId="77777777" w:rsidR="0094684D" w:rsidRPr="002431CB" w:rsidRDefault="0094684D" w:rsidP="00BF1D45">
            <w:pPr>
              <w:pStyle w:val="ListParagraph"/>
              <w:ind w:left="0"/>
              <w:jc w:val="center"/>
              <w:rPr>
                <w:rFonts w:asciiTheme="majorHAnsi" w:hAnsiTheme="majorHAnsi" w:cstheme="majorHAnsi"/>
                <w:sz w:val="24"/>
                <w:szCs w:val="24"/>
              </w:rPr>
            </w:pPr>
            <w:r w:rsidRPr="002431CB">
              <w:rPr>
                <w:rFonts w:asciiTheme="majorHAnsi" w:hAnsiTheme="majorHAnsi" w:cstheme="majorHAnsi"/>
                <w:sz w:val="24"/>
                <w:szCs w:val="24"/>
              </w:rPr>
              <w:t>2</w:t>
            </w:r>
          </w:p>
        </w:tc>
        <w:tc>
          <w:tcPr>
            <w:tcW w:w="2075" w:type="pct"/>
          </w:tcPr>
          <w:p w14:paraId="2524B778" w14:textId="58709DC0" w:rsidR="0094684D" w:rsidRPr="002431CB" w:rsidRDefault="0094684D" w:rsidP="00BF1D45">
            <w:pPr>
              <w:pStyle w:val="ListParagraph"/>
              <w:ind w:left="0"/>
              <w:rPr>
                <w:rFonts w:asciiTheme="majorHAnsi" w:hAnsiTheme="majorHAnsi" w:cstheme="majorHAnsi"/>
                <w:sz w:val="24"/>
                <w:szCs w:val="24"/>
              </w:rPr>
            </w:pPr>
            <w:r w:rsidRPr="002431CB">
              <w:rPr>
                <w:rFonts w:asciiTheme="majorHAnsi" w:hAnsiTheme="majorHAnsi" w:cstheme="majorHAnsi"/>
                <w:sz w:val="24"/>
                <w:szCs w:val="24"/>
              </w:rPr>
              <w:t xml:space="preserve">Khi Lưu </w:t>
            </w:r>
            <w:del w:id="765" w:author="Nguyen Duc Anh" w:date="2025-09-26T11:01:00Z">
              <w:r w:rsidDel="004A5977">
                <w:rPr>
                  <w:rFonts w:asciiTheme="majorHAnsi" w:hAnsiTheme="majorHAnsi" w:cstheme="majorHAnsi"/>
                  <w:sz w:val="24"/>
                  <w:szCs w:val="24"/>
                </w:rPr>
                <w:delText>và chuyển duyệt</w:delText>
              </w:r>
            </w:del>
            <w:ins w:id="766" w:author="Nguyen Duc Anh" w:date="2025-09-26T11:01:00Z">
              <w:r w:rsidR="004A5977">
                <w:rPr>
                  <w:rFonts w:asciiTheme="majorHAnsi" w:hAnsiTheme="majorHAnsi" w:cstheme="majorHAnsi"/>
                  <w:sz w:val="24"/>
                  <w:szCs w:val="24"/>
                </w:rPr>
                <w:t>thông tin</w:t>
              </w:r>
            </w:ins>
            <w:r w:rsidRPr="002431CB">
              <w:rPr>
                <w:rFonts w:asciiTheme="majorHAnsi" w:hAnsiTheme="majorHAnsi" w:cstheme="majorHAnsi"/>
                <w:sz w:val="24"/>
                <w:szCs w:val="24"/>
              </w:rPr>
              <w:t xml:space="preserve">, hệ thống kiểm tra tính hợp lệ các thông tin đã nhập/chọn trên các trường của màn hình nhập liệu </w:t>
            </w:r>
          </w:p>
        </w:tc>
        <w:tc>
          <w:tcPr>
            <w:tcW w:w="2547" w:type="pct"/>
          </w:tcPr>
          <w:p w14:paraId="0C9F44AC" w14:textId="77777777" w:rsidR="0094684D" w:rsidRPr="002431CB" w:rsidRDefault="0094684D" w:rsidP="00BF1D45">
            <w:pPr>
              <w:pStyle w:val="ListParagraph"/>
              <w:ind w:left="0"/>
              <w:rPr>
                <w:rFonts w:asciiTheme="majorHAnsi" w:hAnsiTheme="majorHAnsi" w:cstheme="majorHAnsi"/>
                <w:sz w:val="24"/>
                <w:szCs w:val="24"/>
              </w:rPr>
            </w:pPr>
            <w:r w:rsidRPr="002431CB">
              <w:rPr>
                <w:rFonts w:asciiTheme="majorHAnsi" w:hAnsiTheme="majorHAnsi" w:cstheme="majorHAnsi"/>
                <w:sz w:val="24"/>
                <w:szCs w:val="24"/>
              </w:rPr>
              <w:t xml:space="preserve">Điều kiện xác nhận thông tin nhập/chọn hợp lệ được mô tả trên mục </w:t>
            </w:r>
            <w:r w:rsidRPr="002431CB">
              <w:rPr>
                <w:rFonts w:asciiTheme="majorHAnsi" w:hAnsiTheme="majorHAnsi" w:cstheme="majorHAnsi"/>
                <w:b/>
                <w:sz w:val="24"/>
                <w:szCs w:val="24"/>
              </w:rPr>
              <w:t>Mô tả trường thông tin</w:t>
            </w:r>
            <w:r w:rsidRPr="002431CB">
              <w:rPr>
                <w:rFonts w:asciiTheme="majorHAnsi" w:hAnsiTheme="majorHAnsi" w:cstheme="majorHAnsi"/>
                <w:sz w:val="24"/>
                <w:szCs w:val="24"/>
              </w:rPr>
              <w:t>.</w:t>
            </w:r>
          </w:p>
        </w:tc>
      </w:tr>
      <w:tr w:rsidR="0094684D" w:rsidRPr="002431CB" w14:paraId="7FA5E774" w14:textId="77777777" w:rsidTr="00BF1D45">
        <w:tc>
          <w:tcPr>
            <w:tcW w:w="378" w:type="pct"/>
          </w:tcPr>
          <w:p w14:paraId="69EEB631" w14:textId="77777777" w:rsidR="0094684D" w:rsidRPr="002431CB" w:rsidRDefault="0094684D" w:rsidP="00BF1D45">
            <w:pPr>
              <w:pStyle w:val="ListParagraph"/>
              <w:ind w:left="0"/>
              <w:jc w:val="center"/>
              <w:rPr>
                <w:rFonts w:asciiTheme="majorHAnsi" w:hAnsiTheme="majorHAnsi" w:cstheme="majorHAnsi"/>
                <w:sz w:val="24"/>
                <w:szCs w:val="24"/>
              </w:rPr>
            </w:pPr>
            <w:r w:rsidRPr="002431CB">
              <w:rPr>
                <w:rFonts w:asciiTheme="majorHAnsi" w:hAnsiTheme="majorHAnsi" w:cstheme="majorHAnsi"/>
                <w:sz w:val="24"/>
                <w:szCs w:val="24"/>
              </w:rPr>
              <w:t>3</w:t>
            </w:r>
          </w:p>
        </w:tc>
        <w:tc>
          <w:tcPr>
            <w:tcW w:w="2075" w:type="pct"/>
          </w:tcPr>
          <w:p w14:paraId="05D055F0" w14:textId="77777777" w:rsidR="0094684D" w:rsidRPr="002431CB" w:rsidRDefault="0094684D" w:rsidP="00BF1D45">
            <w:pPr>
              <w:pStyle w:val="ListParagraph"/>
              <w:ind w:left="0"/>
              <w:rPr>
                <w:rFonts w:asciiTheme="majorHAnsi" w:hAnsiTheme="majorHAnsi" w:cstheme="majorHAnsi"/>
                <w:sz w:val="24"/>
                <w:szCs w:val="24"/>
              </w:rPr>
            </w:pPr>
            <w:r w:rsidRPr="002431CB">
              <w:rPr>
                <w:rFonts w:asciiTheme="majorHAnsi" w:hAnsiTheme="majorHAnsi" w:cstheme="majorHAnsi"/>
                <w:sz w:val="24"/>
                <w:szCs w:val="24"/>
              </w:rPr>
              <w:t>Quy tắc validate thông tin đã nhập/chọn theo rule của các trường thông tin</w:t>
            </w:r>
          </w:p>
        </w:tc>
        <w:tc>
          <w:tcPr>
            <w:tcW w:w="2547" w:type="pct"/>
          </w:tcPr>
          <w:p w14:paraId="247D8D63" w14:textId="77777777" w:rsidR="0094684D" w:rsidRPr="002431CB" w:rsidRDefault="0094684D" w:rsidP="00BF1D45">
            <w:pPr>
              <w:pStyle w:val="ListParagraph"/>
              <w:ind w:left="0"/>
              <w:rPr>
                <w:rFonts w:asciiTheme="majorHAnsi" w:hAnsiTheme="majorHAnsi" w:cstheme="majorHAnsi"/>
                <w:sz w:val="24"/>
                <w:szCs w:val="24"/>
              </w:rPr>
            </w:pPr>
            <w:r w:rsidRPr="002431CB">
              <w:rPr>
                <w:rFonts w:asciiTheme="majorHAnsi" w:hAnsiTheme="majorHAnsi" w:cstheme="majorHAnsi"/>
                <w:sz w:val="24"/>
                <w:szCs w:val="24"/>
              </w:rPr>
              <w:t xml:space="preserve">Các trường thông tin được mô tả trên mục </w:t>
            </w:r>
            <w:r w:rsidRPr="002431CB">
              <w:rPr>
                <w:rFonts w:asciiTheme="majorHAnsi" w:hAnsiTheme="majorHAnsi" w:cstheme="majorHAnsi"/>
                <w:b/>
                <w:sz w:val="24"/>
                <w:szCs w:val="24"/>
              </w:rPr>
              <w:t>Mô tả trường thông tin.</w:t>
            </w:r>
          </w:p>
        </w:tc>
      </w:tr>
      <w:tr w:rsidR="0094684D" w:rsidRPr="002431CB" w14:paraId="70E31C3C" w14:textId="77777777" w:rsidTr="00BF1D45">
        <w:tc>
          <w:tcPr>
            <w:tcW w:w="378" w:type="pct"/>
          </w:tcPr>
          <w:p w14:paraId="1AAD3AD7" w14:textId="77777777" w:rsidR="0094684D" w:rsidRPr="002431CB" w:rsidRDefault="0094684D" w:rsidP="00BF1D45">
            <w:pPr>
              <w:pStyle w:val="ListParagraph"/>
              <w:ind w:left="0"/>
              <w:jc w:val="center"/>
              <w:rPr>
                <w:rFonts w:asciiTheme="majorHAnsi" w:hAnsiTheme="majorHAnsi" w:cstheme="majorHAnsi"/>
                <w:sz w:val="24"/>
                <w:szCs w:val="24"/>
              </w:rPr>
            </w:pPr>
            <w:r>
              <w:rPr>
                <w:rFonts w:asciiTheme="majorHAnsi" w:hAnsiTheme="majorHAnsi" w:cstheme="majorHAnsi"/>
                <w:sz w:val="24"/>
                <w:szCs w:val="24"/>
              </w:rPr>
              <w:t>4</w:t>
            </w:r>
          </w:p>
        </w:tc>
        <w:tc>
          <w:tcPr>
            <w:tcW w:w="2075" w:type="pct"/>
          </w:tcPr>
          <w:p w14:paraId="02B6FA97" w14:textId="77777777" w:rsidR="0094684D" w:rsidRPr="002431CB" w:rsidRDefault="0094684D" w:rsidP="00BF1D45">
            <w:pPr>
              <w:pStyle w:val="ListParagraph"/>
              <w:ind w:left="0"/>
              <w:rPr>
                <w:rFonts w:asciiTheme="majorHAnsi" w:hAnsiTheme="majorHAnsi" w:cstheme="majorHAnsi"/>
                <w:sz w:val="24"/>
                <w:szCs w:val="24"/>
              </w:rPr>
            </w:pPr>
            <w:r>
              <w:rPr>
                <w:rFonts w:asciiTheme="majorHAnsi" w:hAnsiTheme="majorHAnsi" w:cstheme="majorHAnsi"/>
                <w:sz w:val="24"/>
                <w:szCs w:val="24"/>
              </w:rPr>
              <w:t>Trường Dropdownlist</w:t>
            </w:r>
          </w:p>
        </w:tc>
        <w:tc>
          <w:tcPr>
            <w:tcW w:w="2547" w:type="pct"/>
          </w:tcPr>
          <w:p w14:paraId="40B813F9" w14:textId="77777777" w:rsidR="0094684D" w:rsidRPr="002431CB" w:rsidRDefault="0094684D" w:rsidP="00BF1D45">
            <w:pPr>
              <w:pStyle w:val="ListParagraph"/>
              <w:ind w:left="0"/>
              <w:rPr>
                <w:rFonts w:asciiTheme="majorHAnsi" w:hAnsiTheme="majorHAnsi" w:cstheme="majorHAnsi"/>
                <w:sz w:val="24"/>
                <w:szCs w:val="24"/>
              </w:rPr>
            </w:pPr>
            <w:r>
              <w:rPr>
                <w:rFonts w:asciiTheme="majorHAnsi" w:eastAsia="Calibri" w:hAnsiTheme="majorHAnsi" w:cstheme="majorHAnsi"/>
                <w:sz w:val="24"/>
                <w:szCs w:val="24"/>
              </w:rPr>
              <w:t>Khi nhấn chọn vào trường ở dạng dropdownlist để hiển thị ra danh sách dữ liệu chọn sẽ có trường nhập tìm kiếm nhanh dữ liệu.</w:t>
            </w:r>
          </w:p>
        </w:tc>
      </w:tr>
    </w:tbl>
    <w:p w14:paraId="53BF2667" w14:textId="77777777" w:rsidR="0094684D" w:rsidRDefault="0094684D" w:rsidP="0094684D">
      <w:pPr>
        <w:rPr>
          <w:rFonts w:asciiTheme="majorHAnsi" w:hAnsiTheme="majorHAnsi" w:cstheme="majorHAnsi"/>
          <w:sz w:val="24"/>
          <w:szCs w:val="24"/>
        </w:rPr>
      </w:pPr>
    </w:p>
    <w:p w14:paraId="673119F4" w14:textId="77777777" w:rsidR="0094684D" w:rsidRPr="002431CB" w:rsidRDefault="0094684D" w:rsidP="0094684D">
      <w:pPr>
        <w:pStyle w:val="Heading2"/>
        <w:numPr>
          <w:ilvl w:val="1"/>
          <w:numId w:val="1"/>
        </w:numPr>
        <w:spacing w:before="0"/>
        <w:ind w:left="540" w:hanging="540"/>
        <w:rPr>
          <w:rFonts w:cstheme="majorHAnsi"/>
          <w:b w:val="0"/>
          <w:i w:val="0"/>
          <w:sz w:val="24"/>
          <w:szCs w:val="24"/>
        </w:rPr>
      </w:pPr>
      <w:bookmarkStart w:id="767" w:name="_Toc209883886"/>
      <w:r w:rsidRPr="00C805E0">
        <w:rPr>
          <w:rFonts w:ascii="Times New Roman" w:hAnsi="Times New Roman" w:cs="Times New Roman"/>
          <w:sz w:val="24"/>
          <w:szCs w:val="24"/>
        </w:rPr>
        <w:t>Xem</w:t>
      </w:r>
      <w:r w:rsidRPr="002431CB">
        <w:rPr>
          <w:rFonts w:cstheme="majorHAnsi"/>
          <w:sz w:val="24"/>
          <w:szCs w:val="24"/>
        </w:rPr>
        <w:t xml:space="preserve"> thông tin chi </w:t>
      </w:r>
      <w:r>
        <w:rPr>
          <w:rFonts w:cstheme="majorHAnsi"/>
          <w:sz w:val="24"/>
          <w:szCs w:val="24"/>
        </w:rPr>
        <w:t>tiết đề nghị mua bán ngoại tệ</w:t>
      </w:r>
      <w:bookmarkEnd w:id="767"/>
    </w:p>
    <w:p w14:paraId="61BD8BFE" w14:textId="77777777" w:rsidR="0094684D" w:rsidRPr="002431CB" w:rsidRDefault="0094684D" w:rsidP="0094684D">
      <w:pPr>
        <w:pStyle w:val="Heading3"/>
        <w:numPr>
          <w:ilvl w:val="2"/>
          <w:numId w:val="1"/>
        </w:numPr>
        <w:spacing w:before="0"/>
        <w:ind w:left="851"/>
        <w:rPr>
          <w:rFonts w:cstheme="majorHAnsi"/>
          <w:b w:val="0"/>
          <w:sz w:val="24"/>
          <w:szCs w:val="24"/>
        </w:rPr>
      </w:pPr>
      <w:bookmarkStart w:id="768" w:name="_Toc209883887"/>
      <w:r w:rsidRPr="002431CB">
        <w:rPr>
          <w:rFonts w:cstheme="majorHAnsi"/>
          <w:sz w:val="24"/>
          <w:szCs w:val="24"/>
        </w:rPr>
        <w:t>Mô tả chung</w:t>
      </w:r>
      <w:bookmarkEnd w:id="768"/>
    </w:p>
    <w:p w14:paraId="3FB06DC2" w14:textId="6754032B" w:rsidR="0094684D" w:rsidDel="001805EE" w:rsidRDefault="0094684D" w:rsidP="001805EE">
      <w:pPr>
        <w:pStyle w:val="ListParagraph"/>
        <w:spacing w:line="276" w:lineRule="auto"/>
        <w:ind w:left="907"/>
        <w:rPr>
          <w:del w:id="769" w:author="Nguyen Duc Anh" w:date="2025-09-26T11:02:00Z"/>
          <w:rFonts w:asciiTheme="majorHAnsi" w:hAnsiTheme="majorHAnsi" w:cstheme="majorHAnsi"/>
          <w:sz w:val="24"/>
          <w:szCs w:val="24"/>
        </w:rPr>
      </w:pPr>
      <w:r w:rsidRPr="002431CB">
        <w:rPr>
          <w:rFonts w:asciiTheme="majorHAnsi" w:hAnsiTheme="majorHAnsi" w:cstheme="majorHAnsi"/>
          <w:sz w:val="24"/>
          <w:szCs w:val="24"/>
        </w:rPr>
        <w:t xml:space="preserve">Hệ thống cho phép người dùng thực hiện truy cập vào màn hình xem thông tin chi tiết </w:t>
      </w:r>
      <w:r>
        <w:rPr>
          <w:rFonts w:asciiTheme="majorHAnsi" w:hAnsiTheme="majorHAnsi" w:cstheme="majorHAnsi"/>
          <w:sz w:val="24"/>
          <w:szCs w:val="24"/>
        </w:rPr>
        <w:t>đề nghị mua bán ngoại tệ</w:t>
      </w:r>
      <w:r w:rsidRPr="002431CB">
        <w:rPr>
          <w:rFonts w:asciiTheme="majorHAnsi" w:hAnsiTheme="majorHAnsi" w:cstheme="majorHAnsi"/>
          <w:sz w:val="24"/>
          <w:szCs w:val="24"/>
        </w:rPr>
        <w:t xml:space="preserve"> khi </w:t>
      </w:r>
      <w:r>
        <w:rPr>
          <w:rFonts w:asciiTheme="majorHAnsi" w:hAnsiTheme="majorHAnsi" w:cstheme="majorHAnsi"/>
          <w:sz w:val="24"/>
          <w:szCs w:val="24"/>
        </w:rPr>
        <w:t>bản ghi thông tin</w:t>
      </w:r>
      <w:ins w:id="770" w:author="Nguyen Duc Anh" w:date="2025-09-26T11:02:00Z">
        <w:r w:rsidR="001805EE">
          <w:rPr>
            <w:rFonts w:asciiTheme="majorHAnsi" w:hAnsiTheme="majorHAnsi" w:cstheme="majorHAnsi"/>
            <w:sz w:val="24"/>
            <w:szCs w:val="24"/>
          </w:rPr>
          <w:t xml:space="preserve"> đề nghị đã được lưu</w:t>
        </w:r>
      </w:ins>
      <w:ins w:id="771" w:author="Nguyen Duc Anh" w:date="2025-09-26T11:06:00Z">
        <w:r w:rsidR="00034E98">
          <w:rPr>
            <w:rFonts w:asciiTheme="majorHAnsi" w:hAnsiTheme="majorHAnsi" w:cstheme="majorHAnsi"/>
            <w:sz w:val="24"/>
            <w:szCs w:val="24"/>
          </w:rPr>
          <w:t>.</w:t>
        </w:r>
      </w:ins>
      <w:r w:rsidRPr="002431CB">
        <w:rPr>
          <w:rFonts w:asciiTheme="majorHAnsi" w:hAnsiTheme="majorHAnsi" w:cstheme="majorHAnsi"/>
          <w:sz w:val="24"/>
          <w:szCs w:val="24"/>
        </w:rPr>
        <w:t xml:space="preserve"> </w:t>
      </w:r>
      <w:del w:id="772" w:author="Nguyen Duc Anh" w:date="2025-09-26T11:02:00Z">
        <w:r w:rsidRPr="002431CB" w:rsidDel="001805EE">
          <w:rPr>
            <w:rFonts w:asciiTheme="majorHAnsi" w:hAnsiTheme="majorHAnsi" w:cstheme="majorHAnsi"/>
            <w:sz w:val="24"/>
            <w:szCs w:val="24"/>
          </w:rPr>
          <w:delText>đang tồn tại ở các trường hợp sau:</w:delText>
        </w:r>
      </w:del>
    </w:p>
    <w:p w14:paraId="6E6F8730" w14:textId="430564A9" w:rsidR="0094684D" w:rsidRPr="001C637A" w:rsidDel="001805EE" w:rsidRDefault="0094684D" w:rsidP="001805EE">
      <w:pPr>
        <w:pStyle w:val="ListParagraph"/>
        <w:spacing w:line="276" w:lineRule="auto"/>
        <w:ind w:left="907"/>
        <w:rPr>
          <w:del w:id="773" w:author="Nguyen Duc Anh" w:date="2025-09-26T11:02:00Z"/>
          <w:rFonts w:asciiTheme="majorHAnsi" w:hAnsiTheme="majorHAnsi" w:cstheme="majorHAnsi"/>
          <w:sz w:val="24"/>
          <w:szCs w:val="24"/>
        </w:rPr>
      </w:pPr>
      <w:del w:id="774" w:author="Nguyen Duc Anh" w:date="2025-09-26T11:02:00Z">
        <w:r w:rsidDel="001805EE">
          <w:rPr>
            <w:rFonts w:asciiTheme="majorHAnsi" w:hAnsiTheme="majorHAnsi" w:cstheme="majorHAnsi"/>
            <w:sz w:val="24"/>
            <w:szCs w:val="24"/>
          </w:rPr>
          <w:delText xml:space="preserve">- </w:delText>
        </w:r>
        <w:commentRangeStart w:id="775"/>
        <w:commentRangeStart w:id="776"/>
        <w:r w:rsidDel="001805EE">
          <w:rPr>
            <w:rFonts w:asciiTheme="majorHAnsi" w:hAnsiTheme="majorHAnsi" w:cstheme="majorHAnsi"/>
            <w:sz w:val="24"/>
            <w:szCs w:val="24"/>
          </w:rPr>
          <w:delText xml:space="preserve">Đối với đề nghị Bán/Đổi ngoại tệ: Sau khi Giao dịch viên lưu thông tin thành công </w:delText>
        </w:r>
        <w:r w:rsidRPr="001C637A" w:rsidDel="001805EE">
          <w:rPr>
            <w:rFonts w:asciiTheme="majorHAnsi" w:hAnsiTheme="majorHAnsi" w:cstheme="majorHAnsi"/>
            <w:sz w:val="24"/>
            <w:szCs w:val="24"/>
          </w:rPr>
          <w:delText xml:space="preserve">và tạo bản ghi thông tin hiển thị trên danh sách quản lý hồ sơ. </w:delText>
        </w:r>
      </w:del>
    </w:p>
    <w:p w14:paraId="47A222DD" w14:textId="666FE05B" w:rsidR="0094684D" w:rsidRPr="002431CB" w:rsidRDefault="0094684D" w:rsidP="001805EE">
      <w:pPr>
        <w:pStyle w:val="ListParagraph"/>
        <w:spacing w:line="276" w:lineRule="auto"/>
        <w:ind w:left="907"/>
        <w:rPr>
          <w:rFonts w:asciiTheme="majorHAnsi" w:hAnsiTheme="majorHAnsi" w:cstheme="majorHAnsi"/>
          <w:sz w:val="24"/>
          <w:szCs w:val="24"/>
        </w:rPr>
      </w:pPr>
      <w:del w:id="777" w:author="Nguyen Duc Anh" w:date="2025-09-26T11:02:00Z">
        <w:r w:rsidDel="001805EE">
          <w:rPr>
            <w:rFonts w:asciiTheme="majorHAnsi" w:hAnsiTheme="majorHAnsi" w:cstheme="majorHAnsi"/>
            <w:sz w:val="24"/>
            <w:szCs w:val="24"/>
          </w:rPr>
          <w:delText xml:space="preserve">- Đối với đề nghị </w:delText>
        </w:r>
        <w:r w:rsidDel="001805EE">
          <w:rPr>
            <w:rFonts w:asciiTheme="majorHAnsi" w:hAnsiTheme="majorHAnsi" w:cstheme="majorHAnsi"/>
            <w:color w:val="FF0000"/>
            <w:sz w:val="24"/>
            <w:szCs w:val="24"/>
            <w:u w:val="single"/>
          </w:rPr>
          <w:delText>Mua</w:delText>
        </w:r>
        <w:r w:rsidRPr="00BE7440" w:rsidDel="001805EE">
          <w:rPr>
            <w:rFonts w:asciiTheme="majorHAnsi" w:hAnsiTheme="majorHAnsi" w:cstheme="majorHAnsi"/>
            <w:color w:val="FF0000"/>
            <w:sz w:val="24"/>
            <w:szCs w:val="24"/>
          </w:rPr>
          <w:delText xml:space="preserve"> </w:delText>
        </w:r>
        <w:commentRangeStart w:id="778"/>
        <w:commentRangeStart w:id="779"/>
        <w:r w:rsidDel="001805EE">
          <w:rPr>
            <w:rFonts w:asciiTheme="majorHAnsi" w:hAnsiTheme="majorHAnsi" w:cstheme="majorHAnsi"/>
            <w:sz w:val="24"/>
            <w:szCs w:val="24"/>
          </w:rPr>
          <w:delText>ngoại</w:delText>
        </w:r>
        <w:commentRangeEnd w:id="778"/>
        <w:r w:rsidDel="001805EE">
          <w:rPr>
            <w:rStyle w:val="CommentReference"/>
            <w:rFonts w:ascii="Times New Roman" w:eastAsia="Times New Roman" w:hAnsi="Times New Roman" w:cs="Times New Roman"/>
            <w:bCs/>
            <w:kern w:val="32"/>
          </w:rPr>
          <w:commentReference w:id="778"/>
        </w:r>
        <w:commentRangeEnd w:id="779"/>
        <w:r w:rsidDel="001805EE">
          <w:rPr>
            <w:rStyle w:val="CommentReference"/>
            <w:rFonts w:ascii="Times New Roman" w:eastAsia="Times New Roman" w:hAnsi="Times New Roman" w:cs="Times New Roman"/>
            <w:bCs/>
            <w:kern w:val="32"/>
          </w:rPr>
          <w:commentReference w:id="779"/>
        </w:r>
        <w:r w:rsidDel="001805EE">
          <w:rPr>
            <w:rFonts w:asciiTheme="majorHAnsi" w:hAnsiTheme="majorHAnsi" w:cstheme="majorHAnsi"/>
            <w:sz w:val="24"/>
            <w:szCs w:val="24"/>
          </w:rPr>
          <w:delText xml:space="preserve"> tệ:</w:delText>
        </w:r>
        <w:commentRangeEnd w:id="775"/>
        <w:r w:rsidDel="001805EE">
          <w:rPr>
            <w:rStyle w:val="CommentReference"/>
            <w:rFonts w:ascii="Times New Roman" w:eastAsia="Times New Roman" w:hAnsi="Times New Roman" w:cs="Times New Roman"/>
            <w:bCs/>
            <w:kern w:val="32"/>
          </w:rPr>
          <w:commentReference w:id="775"/>
        </w:r>
        <w:commentRangeEnd w:id="776"/>
        <w:r w:rsidDel="001805EE">
          <w:rPr>
            <w:rStyle w:val="CommentReference"/>
            <w:rFonts w:ascii="Times New Roman" w:eastAsia="Times New Roman" w:hAnsi="Times New Roman" w:cs="Times New Roman"/>
            <w:bCs/>
            <w:kern w:val="32"/>
          </w:rPr>
          <w:commentReference w:id="776"/>
        </w:r>
      </w:del>
    </w:p>
    <w:p w14:paraId="32205DD0" w14:textId="52F6AA76" w:rsidR="0094684D" w:rsidDel="00034E98" w:rsidRDefault="0094684D" w:rsidP="0094684D">
      <w:pPr>
        <w:pStyle w:val="BodyText"/>
        <w:numPr>
          <w:ilvl w:val="1"/>
          <w:numId w:val="39"/>
        </w:numPr>
        <w:spacing w:after="240" w:line="240" w:lineRule="atLeast"/>
        <w:rPr>
          <w:del w:id="780" w:author="Nguyen Duc Anh" w:date="2025-09-26T11:08:00Z"/>
          <w:rFonts w:asciiTheme="majorHAnsi" w:hAnsiTheme="majorHAnsi" w:cstheme="majorHAnsi"/>
          <w:sz w:val="24"/>
          <w:szCs w:val="24"/>
        </w:rPr>
      </w:pPr>
    </w:p>
    <w:p w14:paraId="1EBBD320" w14:textId="547E5599" w:rsidR="0094684D" w:rsidRPr="002431CB" w:rsidDel="00034E98" w:rsidRDefault="0094684D" w:rsidP="0094684D">
      <w:pPr>
        <w:pStyle w:val="BodyText"/>
        <w:numPr>
          <w:ilvl w:val="1"/>
          <w:numId w:val="39"/>
        </w:numPr>
        <w:spacing w:after="240" w:line="240" w:lineRule="atLeast"/>
        <w:rPr>
          <w:del w:id="781" w:author="Nguyen Duc Anh" w:date="2025-09-26T11:08:00Z"/>
          <w:rFonts w:asciiTheme="majorHAnsi" w:hAnsiTheme="majorHAnsi" w:cstheme="majorHAnsi"/>
          <w:sz w:val="24"/>
          <w:szCs w:val="24"/>
        </w:rPr>
      </w:pPr>
      <w:del w:id="782" w:author="Nguyen Duc Anh" w:date="2025-09-26T11:08:00Z">
        <w:r w:rsidRPr="002431CB" w:rsidDel="00034E98">
          <w:rPr>
            <w:rFonts w:asciiTheme="majorHAnsi" w:hAnsiTheme="majorHAnsi" w:cstheme="majorHAnsi"/>
            <w:sz w:val="24"/>
            <w:szCs w:val="24"/>
          </w:rPr>
          <w:delText xml:space="preserve">Đang chờ kiểm soát viên duyệt </w:delText>
        </w:r>
        <w:r w:rsidDel="00034E98">
          <w:rPr>
            <w:rFonts w:asciiTheme="majorHAnsi" w:hAnsiTheme="majorHAnsi" w:cstheme="majorHAnsi"/>
            <w:sz w:val="24"/>
            <w:szCs w:val="24"/>
          </w:rPr>
          <w:delText>đề nghị</w:delText>
        </w:r>
        <w:r w:rsidRPr="002431CB" w:rsidDel="00034E98">
          <w:rPr>
            <w:rFonts w:asciiTheme="majorHAnsi" w:hAnsiTheme="majorHAnsi" w:cstheme="majorHAnsi"/>
            <w:sz w:val="24"/>
            <w:szCs w:val="24"/>
          </w:rPr>
          <w:delText>.</w:delText>
        </w:r>
      </w:del>
    </w:p>
    <w:p w14:paraId="269F2EF2" w14:textId="44B9A0E9" w:rsidR="0094684D" w:rsidRPr="002431CB" w:rsidDel="00034E98" w:rsidRDefault="0094684D" w:rsidP="0094684D">
      <w:pPr>
        <w:pStyle w:val="BodyText"/>
        <w:numPr>
          <w:ilvl w:val="1"/>
          <w:numId w:val="39"/>
        </w:numPr>
        <w:spacing w:after="240" w:line="240" w:lineRule="atLeast"/>
        <w:rPr>
          <w:del w:id="783" w:author="Nguyen Duc Anh" w:date="2025-09-26T11:08:00Z"/>
          <w:rFonts w:asciiTheme="majorHAnsi" w:hAnsiTheme="majorHAnsi" w:cstheme="majorHAnsi"/>
          <w:sz w:val="24"/>
          <w:szCs w:val="24"/>
        </w:rPr>
      </w:pPr>
      <w:del w:id="784" w:author="Nguyen Duc Anh" w:date="2025-09-26T11:08:00Z">
        <w:r w:rsidRPr="002431CB" w:rsidDel="00034E98">
          <w:rPr>
            <w:rFonts w:asciiTheme="majorHAnsi" w:hAnsiTheme="majorHAnsi" w:cstheme="majorHAnsi"/>
            <w:sz w:val="24"/>
            <w:szCs w:val="24"/>
          </w:rPr>
          <w:delText xml:space="preserve">Sau khi kiểm soát viên yêu cầu bổ sung </w:delText>
        </w:r>
        <w:r w:rsidDel="00034E98">
          <w:rPr>
            <w:rFonts w:asciiTheme="majorHAnsi" w:hAnsiTheme="majorHAnsi" w:cstheme="majorHAnsi"/>
            <w:sz w:val="24"/>
            <w:szCs w:val="24"/>
          </w:rPr>
          <w:delText>đề nghị</w:delText>
        </w:r>
        <w:r w:rsidRPr="002431CB" w:rsidDel="00034E98">
          <w:rPr>
            <w:rFonts w:asciiTheme="majorHAnsi" w:hAnsiTheme="majorHAnsi" w:cstheme="majorHAnsi"/>
            <w:sz w:val="24"/>
            <w:szCs w:val="24"/>
          </w:rPr>
          <w:delText>.</w:delText>
        </w:r>
      </w:del>
    </w:p>
    <w:p w14:paraId="43D8B5DB" w14:textId="5F604A32" w:rsidR="0094684D" w:rsidDel="00034E98" w:rsidRDefault="0094684D" w:rsidP="0094684D">
      <w:pPr>
        <w:pStyle w:val="BodyText"/>
        <w:numPr>
          <w:ilvl w:val="1"/>
          <w:numId w:val="39"/>
        </w:numPr>
        <w:spacing w:after="240" w:line="240" w:lineRule="atLeast"/>
        <w:rPr>
          <w:del w:id="785" w:author="Nguyen Duc Anh" w:date="2025-09-26T11:08:00Z"/>
          <w:rFonts w:asciiTheme="majorHAnsi" w:hAnsiTheme="majorHAnsi" w:cstheme="majorHAnsi"/>
          <w:sz w:val="24"/>
          <w:szCs w:val="24"/>
        </w:rPr>
      </w:pPr>
      <w:del w:id="786" w:author="Nguyen Duc Anh" w:date="2025-09-26T11:08:00Z">
        <w:r w:rsidRPr="002431CB" w:rsidDel="00034E98">
          <w:rPr>
            <w:rFonts w:asciiTheme="majorHAnsi" w:hAnsiTheme="majorHAnsi" w:cstheme="majorHAnsi"/>
            <w:sz w:val="24"/>
            <w:szCs w:val="24"/>
          </w:rPr>
          <w:delText xml:space="preserve">Sau khi kiểm soát viên từ chối </w:delText>
        </w:r>
        <w:r w:rsidDel="00034E98">
          <w:rPr>
            <w:rFonts w:asciiTheme="majorHAnsi" w:hAnsiTheme="majorHAnsi" w:cstheme="majorHAnsi"/>
            <w:sz w:val="24"/>
            <w:szCs w:val="24"/>
          </w:rPr>
          <w:delText>đề nghị</w:delText>
        </w:r>
        <w:r w:rsidRPr="002431CB" w:rsidDel="00034E98">
          <w:rPr>
            <w:rFonts w:asciiTheme="majorHAnsi" w:hAnsiTheme="majorHAnsi" w:cstheme="majorHAnsi"/>
            <w:sz w:val="24"/>
            <w:szCs w:val="24"/>
          </w:rPr>
          <w:delText>.</w:delText>
        </w:r>
      </w:del>
    </w:p>
    <w:p w14:paraId="6BC57862" w14:textId="1C7F5311" w:rsidR="0094684D" w:rsidRPr="002431CB" w:rsidRDefault="0094684D">
      <w:pPr>
        <w:pStyle w:val="BodyText"/>
        <w:spacing w:after="240" w:line="240" w:lineRule="atLeast"/>
        <w:ind w:left="1350"/>
        <w:rPr>
          <w:rFonts w:asciiTheme="majorHAnsi" w:hAnsiTheme="majorHAnsi" w:cstheme="majorHAnsi"/>
          <w:sz w:val="24"/>
          <w:szCs w:val="24"/>
        </w:rPr>
        <w:pPrChange w:id="787" w:author="Nguyen Duc Anh" w:date="2025-09-26T11:08:00Z">
          <w:pPr>
            <w:pStyle w:val="BodyText"/>
            <w:numPr>
              <w:ilvl w:val="1"/>
              <w:numId w:val="39"/>
            </w:numPr>
            <w:spacing w:after="240" w:line="240" w:lineRule="atLeast"/>
            <w:ind w:left="1710" w:hanging="360"/>
          </w:pPr>
        </w:pPrChange>
      </w:pPr>
      <w:del w:id="788" w:author="Nguyen Duc Anh" w:date="2025-09-26T11:08:00Z">
        <w:r w:rsidDel="00034E98">
          <w:rPr>
            <w:rFonts w:asciiTheme="majorHAnsi" w:hAnsiTheme="majorHAnsi" w:cstheme="majorHAnsi"/>
            <w:sz w:val="24"/>
            <w:szCs w:val="24"/>
          </w:rPr>
          <w:delText>Đề nghị mua ngoại tệ đã được duyệt.</w:delText>
        </w:r>
      </w:del>
    </w:p>
    <w:p w14:paraId="11A8420A" w14:textId="186A44E5" w:rsidR="0094684D" w:rsidRPr="002431CB" w:rsidRDefault="0094684D" w:rsidP="0094684D">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Đối tượng: Giao dịch viên/</w:t>
      </w:r>
      <w:del w:id="789" w:author="Nguyen Duc Anh" w:date="2025-09-26T11:08:00Z">
        <w:r w:rsidRPr="002431CB" w:rsidDel="007D47C3">
          <w:rPr>
            <w:rFonts w:asciiTheme="majorHAnsi" w:hAnsiTheme="majorHAnsi" w:cstheme="majorHAnsi"/>
            <w:sz w:val="24"/>
            <w:szCs w:val="24"/>
          </w:rPr>
          <w:delText>Kiểm soát viên</w:delText>
        </w:r>
      </w:del>
      <w:ins w:id="790" w:author="Nguyen Duc Anh" w:date="2025-09-26T11:08:00Z">
        <w:r w:rsidR="007D47C3">
          <w:rPr>
            <w:rFonts w:asciiTheme="majorHAnsi" w:hAnsiTheme="majorHAnsi" w:cstheme="majorHAnsi"/>
            <w:sz w:val="24"/>
            <w:szCs w:val="24"/>
          </w:rPr>
          <w:t>Người dùng khác</w:t>
        </w:r>
      </w:ins>
      <w:r w:rsidRPr="002431CB">
        <w:rPr>
          <w:rFonts w:asciiTheme="majorHAnsi" w:hAnsiTheme="majorHAnsi" w:cstheme="majorHAnsi"/>
          <w:sz w:val="24"/>
          <w:szCs w:val="24"/>
        </w:rPr>
        <w:t xml:space="preserve">. </w:t>
      </w:r>
    </w:p>
    <w:p w14:paraId="7EFA259D" w14:textId="77777777" w:rsidR="0094684D" w:rsidRPr="002431CB" w:rsidRDefault="0094684D" w:rsidP="0094684D">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Tần suất sử dụng: Thường xuyên.</w:t>
      </w:r>
    </w:p>
    <w:p w14:paraId="5D81E9C6" w14:textId="77777777" w:rsidR="0094684D" w:rsidRPr="002431CB" w:rsidRDefault="0094684D" w:rsidP="0094684D">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Mức độ áp dụng: Áp dụng toàn hàng.</w:t>
      </w:r>
    </w:p>
    <w:p w14:paraId="5BF246F1" w14:textId="77777777" w:rsidR="0094684D" w:rsidRPr="002431CB" w:rsidRDefault="0094684D" w:rsidP="0094684D">
      <w:pPr>
        <w:pStyle w:val="Heading3"/>
        <w:numPr>
          <w:ilvl w:val="2"/>
          <w:numId w:val="1"/>
        </w:numPr>
        <w:spacing w:before="0"/>
        <w:ind w:left="851"/>
        <w:rPr>
          <w:rFonts w:cstheme="majorHAnsi"/>
          <w:b w:val="0"/>
          <w:sz w:val="24"/>
          <w:szCs w:val="24"/>
        </w:rPr>
      </w:pPr>
      <w:bookmarkStart w:id="791" w:name="_Toc209883888"/>
      <w:r w:rsidRPr="002431CB">
        <w:rPr>
          <w:rFonts w:cstheme="majorHAnsi"/>
          <w:sz w:val="24"/>
          <w:szCs w:val="24"/>
        </w:rPr>
        <w:t>Quy trình thực hiện</w:t>
      </w:r>
      <w:bookmarkEnd w:id="791"/>
    </w:p>
    <w:p w14:paraId="7898689C" w14:textId="77777777" w:rsidR="0094684D" w:rsidRPr="002431CB" w:rsidRDefault="0094684D" w:rsidP="0094684D">
      <w:pPr>
        <w:pStyle w:val="BodyText"/>
        <w:ind w:left="720"/>
        <w:rPr>
          <w:rFonts w:asciiTheme="majorHAnsi" w:hAnsiTheme="majorHAnsi" w:cstheme="majorHAnsi"/>
          <w:b/>
          <w:sz w:val="24"/>
          <w:szCs w:val="24"/>
        </w:rPr>
      </w:pPr>
      <w:r w:rsidRPr="002431CB">
        <w:rPr>
          <w:rFonts w:asciiTheme="majorHAnsi" w:hAnsiTheme="majorHAnsi" w:cstheme="majorHAnsi"/>
          <w:b/>
          <w:sz w:val="24"/>
          <w:szCs w:val="24"/>
        </w:rPr>
        <w:t>Điều kiện bắt đầu nghiệp vụ:</w:t>
      </w:r>
    </w:p>
    <w:p w14:paraId="09F21971" w14:textId="2590D402" w:rsidR="0094684D" w:rsidRDefault="0094684D" w:rsidP="0094684D">
      <w:pPr>
        <w:pStyle w:val="BodyText"/>
        <w:numPr>
          <w:ilvl w:val="1"/>
          <w:numId w:val="39"/>
        </w:numPr>
        <w:spacing w:after="240" w:line="240" w:lineRule="atLeast"/>
        <w:rPr>
          <w:rFonts w:asciiTheme="majorHAnsi" w:hAnsiTheme="majorHAnsi" w:cstheme="majorHAnsi"/>
          <w:bCs/>
          <w:sz w:val="24"/>
          <w:szCs w:val="24"/>
        </w:rPr>
      </w:pPr>
      <w:r w:rsidRPr="002431CB">
        <w:rPr>
          <w:rFonts w:asciiTheme="majorHAnsi" w:hAnsiTheme="majorHAnsi" w:cstheme="majorHAnsi"/>
          <w:bCs/>
          <w:sz w:val="24"/>
          <w:szCs w:val="24"/>
        </w:rPr>
        <w:t>Giao dịch viên/</w:t>
      </w:r>
      <w:del w:id="792" w:author="Nguyen Duc Anh" w:date="2025-09-26T11:08:00Z">
        <w:r w:rsidRPr="002431CB" w:rsidDel="00755F90">
          <w:rPr>
            <w:rFonts w:asciiTheme="majorHAnsi" w:hAnsiTheme="majorHAnsi" w:cstheme="majorHAnsi"/>
            <w:bCs/>
            <w:sz w:val="24"/>
            <w:szCs w:val="24"/>
          </w:rPr>
          <w:delText>Kiểm soát viên</w:delText>
        </w:r>
      </w:del>
      <w:ins w:id="793" w:author="Nguyen Duc Anh" w:date="2025-09-26T11:08:00Z">
        <w:r w:rsidR="00755F90">
          <w:rPr>
            <w:rFonts w:asciiTheme="majorHAnsi" w:hAnsiTheme="majorHAnsi" w:cstheme="majorHAnsi"/>
            <w:bCs/>
            <w:sz w:val="24"/>
            <w:szCs w:val="24"/>
          </w:rPr>
          <w:t>Người dùng khác</w:t>
        </w:r>
      </w:ins>
      <w:r w:rsidRPr="002431CB">
        <w:rPr>
          <w:rFonts w:asciiTheme="majorHAnsi" w:hAnsiTheme="majorHAnsi" w:cstheme="majorHAnsi"/>
          <w:bCs/>
          <w:sz w:val="24"/>
          <w:szCs w:val="24"/>
        </w:rPr>
        <w:t xml:space="preserve"> được phân quyền sử dụng chức năng</w:t>
      </w:r>
      <w:del w:id="794" w:author="Nguyen Duc Anh" w:date="2025-09-26T11:09:00Z">
        <w:r w:rsidRPr="002431CB" w:rsidDel="009257AE">
          <w:rPr>
            <w:rFonts w:asciiTheme="majorHAnsi" w:hAnsiTheme="majorHAnsi" w:cstheme="majorHAnsi"/>
            <w:bCs/>
            <w:sz w:val="24"/>
            <w:szCs w:val="24"/>
          </w:rPr>
          <w:delText xml:space="preserve"> cùng chi nhánh/phòng giao dịch</w:delText>
        </w:r>
      </w:del>
      <w:r w:rsidRPr="002431CB">
        <w:rPr>
          <w:rFonts w:asciiTheme="majorHAnsi" w:hAnsiTheme="majorHAnsi" w:cstheme="majorHAnsi"/>
          <w:bCs/>
          <w:sz w:val="24"/>
          <w:szCs w:val="24"/>
        </w:rPr>
        <w:t>.</w:t>
      </w:r>
    </w:p>
    <w:p w14:paraId="27C6C5C4" w14:textId="7B21F57D" w:rsidR="0094684D" w:rsidRPr="002431CB" w:rsidRDefault="0094684D">
      <w:pPr>
        <w:pStyle w:val="BodyText"/>
        <w:spacing w:after="240" w:line="240" w:lineRule="atLeast"/>
        <w:ind w:left="1710"/>
        <w:rPr>
          <w:rFonts w:asciiTheme="majorHAnsi" w:hAnsiTheme="majorHAnsi" w:cstheme="majorHAnsi"/>
          <w:bCs/>
          <w:sz w:val="24"/>
          <w:szCs w:val="24"/>
        </w:rPr>
        <w:pPrChange w:id="795" w:author="Nguyen Duc Anh" w:date="2025-09-26T11:09:00Z">
          <w:pPr>
            <w:pStyle w:val="BodyText"/>
            <w:numPr>
              <w:ilvl w:val="1"/>
              <w:numId w:val="39"/>
            </w:numPr>
            <w:spacing w:after="240" w:line="240" w:lineRule="atLeast"/>
            <w:ind w:left="1710" w:hanging="360"/>
          </w:pPr>
        </w:pPrChange>
      </w:pPr>
      <w:del w:id="796" w:author="Nguyen Duc Anh" w:date="2025-09-26T11:09:00Z">
        <w:r w:rsidDel="009257AE">
          <w:rPr>
            <w:rFonts w:asciiTheme="majorHAnsi" w:hAnsiTheme="majorHAnsi" w:cstheme="majorHAnsi"/>
            <w:bCs/>
            <w:sz w:val="24"/>
            <w:szCs w:val="24"/>
          </w:rPr>
          <w:delText>Giao dịch viên/Kiểm soát viên cùng tham gia xử lý.</w:delText>
        </w:r>
      </w:del>
    </w:p>
    <w:p w14:paraId="0F9DAF25" w14:textId="489D6122" w:rsidR="0094684D" w:rsidRPr="00652648" w:rsidRDefault="0094684D" w:rsidP="0094684D">
      <w:pPr>
        <w:pStyle w:val="BodyText"/>
        <w:numPr>
          <w:ilvl w:val="1"/>
          <w:numId w:val="39"/>
        </w:numPr>
        <w:spacing w:after="240" w:line="240" w:lineRule="atLeast"/>
        <w:rPr>
          <w:rFonts w:asciiTheme="majorHAnsi" w:hAnsiTheme="majorHAnsi" w:cstheme="majorHAnsi"/>
          <w:sz w:val="24"/>
          <w:szCs w:val="24"/>
        </w:rPr>
      </w:pPr>
      <w:r>
        <w:rPr>
          <w:rFonts w:asciiTheme="majorHAnsi" w:hAnsiTheme="majorHAnsi" w:cstheme="majorHAnsi"/>
          <w:bCs/>
          <w:sz w:val="24"/>
          <w:szCs w:val="24"/>
        </w:rPr>
        <w:t>Đề nghị mua bán</w:t>
      </w:r>
      <w:ins w:id="797" w:author="Nguyen Duc Anh" w:date="2025-09-26T11:13:00Z">
        <w:r w:rsidR="00AB512E">
          <w:rPr>
            <w:rFonts w:asciiTheme="majorHAnsi" w:hAnsiTheme="majorHAnsi" w:cstheme="majorHAnsi"/>
            <w:bCs/>
            <w:sz w:val="24"/>
            <w:szCs w:val="24"/>
          </w:rPr>
          <w:t xml:space="preserve"> ngoại tệ</w:t>
        </w:r>
      </w:ins>
      <w:r w:rsidRPr="002431CB">
        <w:rPr>
          <w:rFonts w:asciiTheme="majorHAnsi" w:hAnsiTheme="majorHAnsi" w:cstheme="majorHAnsi"/>
          <w:bCs/>
          <w:sz w:val="24"/>
          <w:szCs w:val="24"/>
        </w:rPr>
        <w:t xml:space="preserve"> cần xem thông tin chi tiết đang tồn tại trên hệ thống và hiển thị trên </w:t>
      </w:r>
      <w:r w:rsidRPr="002431CB">
        <w:rPr>
          <w:rFonts w:asciiTheme="majorHAnsi" w:hAnsiTheme="majorHAnsi" w:cstheme="majorHAnsi"/>
          <w:sz w:val="24"/>
          <w:szCs w:val="24"/>
        </w:rPr>
        <w:t>danh sách</w:t>
      </w:r>
      <w:r>
        <w:rPr>
          <w:rFonts w:asciiTheme="majorHAnsi" w:hAnsiTheme="majorHAnsi" w:cstheme="majorHAnsi"/>
          <w:sz w:val="24"/>
          <w:szCs w:val="24"/>
        </w:rPr>
        <w:t xml:space="preserve"> quản lý</w:t>
      </w:r>
      <w:r w:rsidRPr="002431CB">
        <w:rPr>
          <w:rFonts w:asciiTheme="majorHAnsi" w:hAnsiTheme="majorHAnsi" w:cstheme="majorHAnsi"/>
          <w:sz w:val="24"/>
          <w:szCs w:val="24"/>
        </w:rPr>
        <w:t xml:space="preserve"> theo </w:t>
      </w:r>
      <w:r>
        <w:rPr>
          <w:rFonts w:asciiTheme="majorHAnsi" w:hAnsiTheme="majorHAnsi" w:cstheme="majorHAnsi"/>
          <w:sz w:val="24"/>
          <w:szCs w:val="24"/>
        </w:rPr>
        <w:t xml:space="preserve">các </w:t>
      </w:r>
      <w:r w:rsidRPr="002431CB">
        <w:rPr>
          <w:rFonts w:asciiTheme="majorHAnsi" w:hAnsiTheme="majorHAnsi" w:cstheme="majorHAnsi"/>
          <w:sz w:val="24"/>
          <w:szCs w:val="24"/>
        </w:rPr>
        <w:t>trạng thái</w:t>
      </w:r>
      <w:r>
        <w:rPr>
          <w:rFonts w:asciiTheme="majorHAnsi" w:hAnsiTheme="majorHAnsi" w:cstheme="majorHAnsi"/>
          <w:sz w:val="24"/>
          <w:szCs w:val="24"/>
        </w:rPr>
        <w:t xml:space="preserve"> hồ sơ.</w:t>
      </w:r>
    </w:p>
    <w:p w14:paraId="2F54E819" w14:textId="385721E6" w:rsidR="0094684D" w:rsidRPr="002431CB" w:rsidRDefault="0094684D" w:rsidP="0094684D">
      <w:pPr>
        <w:pStyle w:val="BodyText"/>
        <w:ind w:left="720"/>
        <w:rPr>
          <w:rFonts w:asciiTheme="majorHAnsi" w:hAnsiTheme="majorHAnsi" w:cstheme="majorHAnsi"/>
          <w:b/>
          <w:sz w:val="24"/>
          <w:szCs w:val="24"/>
        </w:rPr>
      </w:pPr>
      <w:r w:rsidRPr="002431CB">
        <w:rPr>
          <w:rFonts w:asciiTheme="majorHAnsi" w:hAnsiTheme="majorHAnsi" w:cstheme="majorHAnsi"/>
          <w:b/>
          <w:sz w:val="24"/>
          <w:szCs w:val="24"/>
        </w:rPr>
        <w:t xml:space="preserve">Các bước xem thông tin chi tiết </w:t>
      </w:r>
      <w:r>
        <w:rPr>
          <w:rFonts w:asciiTheme="majorHAnsi" w:hAnsiTheme="majorHAnsi" w:cstheme="majorHAnsi"/>
          <w:b/>
          <w:sz w:val="24"/>
          <w:szCs w:val="24"/>
        </w:rPr>
        <w:t xml:space="preserve">đề nghị </w:t>
      </w:r>
      <w:r>
        <w:rPr>
          <w:rFonts w:asciiTheme="majorHAnsi" w:hAnsiTheme="majorHAnsi" w:cstheme="majorHAnsi"/>
          <w:b/>
          <w:color w:val="FF0000"/>
          <w:sz w:val="24"/>
          <w:szCs w:val="24"/>
        </w:rPr>
        <w:t>mua bán ngoại tệ</w:t>
      </w:r>
      <w:r w:rsidRPr="00BE7440">
        <w:rPr>
          <w:rFonts w:asciiTheme="majorHAnsi" w:hAnsiTheme="majorHAnsi" w:cstheme="majorHAnsi"/>
          <w:b/>
          <w:color w:val="FF0000"/>
          <w:sz w:val="24"/>
          <w:szCs w:val="24"/>
        </w:rPr>
        <w:t xml:space="preserve"> </w:t>
      </w:r>
      <w:r w:rsidRPr="002431CB">
        <w:rPr>
          <w:rFonts w:asciiTheme="majorHAnsi" w:hAnsiTheme="majorHAnsi" w:cstheme="majorHAnsi"/>
          <w:b/>
          <w:sz w:val="24"/>
          <w:szCs w:val="24"/>
        </w:rPr>
        <w:t>(Dành cho GDV</w:t>
      </w:r>
      <w:ins w:id="798" w:author="Nguyen Duc Anh" w:date="2025-09-26T11:19:00Z">
        <w:r w:rsidR="0012400A">
          <w:rPr>
            <w:rFonts w:asciiTheme="majorHAnsi" w:hAnsiTheme="majorHAnsi" w:cstheme="majorHAnsi"/>
            <w:b/>
            <w:sz w:val="24"/>
            <w:szCs w:val="24"/>
          </w:rPr>
          <w:t>/Người dùng khác</w:t>
        </w:r>
      </w:ins>
      <w:del w:id="799" w:author="Nguyen Duc Anh" w:date="2025-09-26T11:19:00Z">
        <w:r w:rsidRPr="002431CB" w:rsidDel="0012400A">
          <w:rPr>
            <w:rFonts w:asciiTheme="majorHAnsi" w:hAnsiTheme="majorHAnsi" w:cstheme="majorHAnsi"/>
            <w:b/>
            <w:sz w:val="24"/>
            <w:szCs w:val="24"/>
          </w:rPr>
          <w:delText>/KSV</w:delText>
        </w:r>
      </w:del>
      <w:r w:rsidRPr="002431CB">
        <w:rPr>
          <w:rFonts w:asciiTheme="majorHAnsi" w:hAnsiTheme="majorHAnsi" w:cstheme="majorHAnsi"/>
          <w:b/>
          <w:sz w:val="24"/>
          <w:szCs w:val="24"/>
        </w:rPr>
        <w:t>):</w:t>
      </w:r>
    </w:p>
    <w:p w14:paraId="6758CFC3" w14:textId="1642DF8E" w:rsidR="0094684D" w:rsidRPr="00774939" w:rsidRDefault="0094684D" w:rsidP="0094684D">
      <w:pPr>
        <w:ind w:left="714" w:firstLine="0"/>
        <w:rPr>
          <w:rFonts w:asciiTheme="majorHAnsi" w:hAnsiTheme="majorHAnsi" w:cstheme="majorHAnsi"/>
          <w:sz w:val="24"/>
          <w:szCs w:val="24"/>
        </w:rPr>
      </w:pPr>
      <w:r w:rsidRPr="00774939">
        <w:rPr>
          <w:rFonts w:asciiTheme="majorHAnsi" w:hAnsiTheme="majorHAnsi" w:cstheme="majorHAnsi"/>
          <w:b/>
          <w:bCs/>
          <w:sz w:val="24"/>
          <w:szCs w:val="24"/>
        </w:rPr>
        <w:lastRenderedPageBreak/>
        <w:t>Bước 1</w:t>
      </w:r>
      <w:r w:rsidRPr="00774939">
        <w:rPr>
          <w:rFonts w:asciiTheme="majorHAnsi" w:hAnsiTheme="majorHAnsi" w:cstheme="majorHAnsi"/>
          <w:sz w:val="24"/>
          <w:szCs w:val="24"/>
        </w:rPr>
        <w:t xml:space="preserve">: </w:t>
      </w:r>
      <w:del w:id="800" w:author="Nguyen Duc Anh" w:date="2025-09-26T11:19:00Z">
        <w:r w:rsidRPr="00774939" w:rsidDel="006D1A09">
          <w:rPr>
            <w:rFonts w:asciiTheme="majorHAnsi" w:hAnsiTheme="majorHAnsi" w:cstheme="majorHAnsi"/>
            <w:sz w:val="24"/>
            <w:szCs w:val="24"/>
          </w:rPr>
          <w:delText>User g</w:delText>
        </w:r>
      </w:del>
      <w:ins w:id="801" w:author="Nguyen Duc Anh" w:date="2025-09-26T11:19:00Z">
        <w:r w:rsidR="006D1A09">
          <w:rPr>
            <w:rFonts w:asciiTheme="majorHAnsi" w:hAnsiTheme="majorHAnsi" w:cstheme="majorHAnsi"/>
            <w:sz w:val="24"/>
            <w:szCs w:val="24"/>
          </w:rPr>
          <w:t>G</w:t>
        </w:r>
      </w:ins>
      <w:r w:rsidRPr="00774939">
        <w:rPr>
          <w:rFonts w:asciiTheme="majorHAnsi" w:hAnsiTheme="majorHAnsi" w:cstheme="majorHAnsi"/>
          <w:sz w:val="24"/>
          <w:szCs w:val="24"/>
        </w:rPr>
        <w:t>iao dịch viên</w:t>
      </w:r>
      <w:r>
        <w:rPr>
          <w:rFonts w:asciiTheme="majorHAnsi" w:hAnsiTheme="majorHAnsi" w:cstheme="majorHAnsi"/>
          <w:sz w:val="24"/>
          <w:szCs w:val="24"/>
        </w:rPr>
        <w:t>/</w:t>
      </w:r>
      <w:del w:id="802" w:author="Nguyen Duc Anh" w:date="2025-09-26T11:19:00Z">
        <w:r w:rsidDel="006D1A09">
          <w:rPr>
            <w:rFonts w:asciiTheme="majorHAnsi" w:hAnsiTheme="majorHAnsi" w:cstheme="majorHAnsi"/>
            <w:sz w:val="24"/>
            <w:szCs w:val="24"/>
          </w:rPr>
          <w:delText>Kiểm soát viên</w:delText>
        </w:r>
      </w:del>
      <w:ins w:id="803" w:author="Nguyen Duc Anh" w:date="2025-09-26T11:19:00Z">
        <w:r w:rsidR="006D1A09">
          <w:rPr>
            <w:rFonts w:asciiTheme="majorHAnsi" w:hAnsiTheme="majorHAnsi" w:cstheme="majorHAnsi"/>
            <w:sz w:val="24"/>
            <w:szCs w:val="24"/>
          </w:rPr>
          <w:t>Người dùng khác</w:t>
        </w:r>
      </w:ins>
      <w:r w:rsidRPr="00774939">
        <w:rPr>
          <w:rFonts w:asciiTheme="majorHAnsi" w:hAnsiTheme="majorHAnsi" w:cstheme="majorHAnsi"/>
          <w:sz w:val="24"/>
          <w:szCs w:val="24"/>
        </w:rPr>
        <w:t xml:space="preserve"> đăng nhập thành công vào hệ thống SmartForm</w:t>
      </w:r>
      <w:ins w:id="804" w:author="Nguyen Duc Anh" w:date="2025-09-26T11:19:00Z">
        <w:r w:rsidR="006D1A09">
          <w:rPr>
            <w:rFonts w:asciiTheme="majorHAnsi" w:hAnsiTheme="majorHAnsi" w:cstheme="majorHAnsi"/>
            <w:sz w:val="24"/>
            <w:szCs w:val="24"/>
          </w:rPr>
          <w:t>.</w:t>
        </w:r>
      </w:ins>
    </w:p>
    <w:p w14:paraId="55274D05" w14:textId="28C15D8A" w:rsidR="0094684D" w:rsidRPr="00774939" w:rsidRDefault="0094684D" w:rsidP="0094684D">
      <w:pPr>
        <w:pStyle w:val="BodyText"/>
        <w:ind w:left="720"/>
        <w:rPr>
          <w:rFonts w:asciiTheme="majorHAnsi" w:hAnsiTheme="majorHAnsi" w:cstheme="majorHAnsi"/>
          <w:sz w:val="24"/>
          <w:szCs w:val="24"/>
        </w:rPr>
      </w:pPr>
      <w:r w:rsidRPr="00774939">
        <w:rPr>
          <w:rFonts w:asciiTheme="majorHAnsi" w:hAnsiTheme="majorHAnsi" w:cstheme="majorHAnsi"/>
          <w:b/>
          <w:bCs/>
          <w:sz w:val="24"/>
          <w:szCs w:val="24"/>
        </w:rPr>
        <w:t>Bước 2:</w:t>
      </w:r>
      <w:r w:rsidRPr="00774939">
        <w:rPr>
          <w:rFonts w:asciiTheme="majorHAnsi" w:hAnsiTheme="majorHAnsi" w:cstheme="majorHAnsi"/>
          <w:b/>
          <w:sz w:val="24"/>
          <w:szCs w:val="24"/>
        </w:rPr>
        <w:t xml:space="preserve"> </w:t>
      </w:r>
      <w:r w:rsidRPr="00774939">
        <w:rPr>
          <w:rFonts w:asciiTheme="majorHAnsi" w:hAnsiTheme="majorHAnsi" w:cstheme="majorHAnsi"/>
          <w:sz w:val="24"/>
          <w:szCs w:val="24"/>
        </w:rPr>
        <w:t xml:space="preserve">Truy cập </w:t>
      </w:r>
      <w:r>
        <w:rPr>
          <w:rFonts w:asciiTheme="majorHAnsi" w:hAnsiTheme="majorHAnsi" w:cstheme="majorHAnsi"/>
          <w:sz w:val="24"/>
          <w:szCs w:val="24"/>
        </w:rPr>
        <w:t>tab</w:t>
      </w:r>
      <w:r w:rsidRPr="00774939">
        <w:rPr>
          <w:rFonts w:asciiTheme="majorHAnsi" w:hAnsiTheme="majorHAnsi" w:cstheme="majorHAnsi"/>
          <w:sz w:val="24"/>
          <w:szCs w:val="24"/>
        </w:rPr>
        <w:t xml:space="preserve"> “Giao dịch tại quầy”</w:t>
      </w:r>
      <w:r>
        <w:rPr>
          <w:rFonts w:asciiTheme="majorHAnsi" w:hAnsiTheme="majorHAnsi" w:cstheme="majorHAnsi"/>
          <w:sz w:val="24"/>
          <w:szCs w:val="24"/>
        </w:rPr>
        <w:t xml:space="preserve"> →</w:t>
      </w:r>
      <w:r w:rsidRPr="00774939">
        <w:rPr>
          <w:rFonts w:asciiTheme="majorHAnsi" w:hAnsiTheme="majorHAnsi" w:cstheme="majorHAnsi"/>
          <w:sz w:val="24"/>
          <w:szCs w:val="24"/>
        </w:rPr>
        <w:t xml:space="preserve"> chọn </w:t>
      </w:r>
      <w:r>
        <w:rPr>
          <w:rFonts w:asciiTheme="majorHAnsi" w:hAnsiTheme="majorHAnsi" w:cstheme="majorHAnsi"/>
          <w:sz w:val="24"/>
          <w:szCs w:val="24"/>
        </w:rPr>
        <w:t>menu cấp 1</w:t>
      </w:r>
      <w:r w:rsidRPr="00774939">
        <w:rPr>
          <w:rFonts w:asciiTheme="majorHAnsi" w:hAnsiTheme="majorHAnsi" w:cstheme="majorHAnsi"/>
          <w:sz w:val="24"/>
          <w:szCs w:val="24"/>
        </w:rPr>
        <w:t xml:space="preserve"> “</w:t>
      </w:r>
      <w:del w:id="805" w:author="Nguyen Duc Anh" w:date="2025-09-26T11:19:00Z">
        <w:r w:rsidDel="006D75F8">
          <w:rPr>
            <w:rFonts w:asciiTheme="majorHAnsi" w:hAnsiTheme="majorHAnsi" w:cstheme="majorHAnsi"/>
            <w:sz w:val="24"/>
            <w:szCs w:val="24"/>
          </w:rPr>
          <w:delText>Mua bán ngoại tệ</w:delText>
        </w:r>
      </w:del>
      <w:ins w:id="806" w:author="Nguyen Duc Anh" w:date="2025-09-26T11:19:00Z">
        <w:r w:rsidR="006D75F8">
          <w:rPr>
            <w:rFonts w:asciiTheme="majorHAnsi" w:hAnsiTheme="majorHAnsi" w:cstheme="majorHAnsi"/>
            <w:sz w:val="24"/>
            <w:szCs w:val="24"/>
          </w:rPr>
          <w:t>Lập đề nghị</w:t>
        </w:r>
      </w:ins>
      <w:ins w:id="807" w:author="Nguyen Duc Anh" w:date="2025-09-26T11:20:00Z">
        <w:r w:rsidR="006D75F8">
          <w:rPr>
            <w:rFonts w:asciiTheme="majorHAnsi" w:hAnsiTheme="majorHAnsi" w:cstheme="majorHAnsi"/>
            <w:sz w:val="24"/>
            <w:szCs w:val="24"/>
          </w:rPr>
          <w:t xml:space="preserve"> mua bán ngoại tệ</w:t>
        </w:r>
      </w:ins>
      <w:r w:rsidRPr="00774939">
        <w:rPr>
          <w:rFonts w:asciiTheme="majorHAnsi" w:hAnsiTheme="majorHAnsi" w:cstheme="majorHAnsi"/>
          <w:sz w:val="24"/>
          <w:szCs w:val="24"/>
        </w:rPr>
        <w:t>”</w:t>
      </w:r>
      <w:r>
        <w:rPr>
          <w:rFonts w:asciiTheme="majorHAnsi" w:hAnsiTheme="majorHAnsi" w:cstheme="majorHAnsi"/>
          <w:sz w:val="24"/>
          <w:szCs w:val="24"/>
        </w:rPr>
        <w:t xml:space="preserve"> trên menu trái → Chọn menu cấp 2 “</w:t>
      </w:r>
      <w:del w:id="808" w:author="Nguyen Duc Anh" w:date="2025-09-26T11:20:00Z">
        <w:r w:rsidDel="006D75F8">
          <w:rPr>
            <w:rFonts w:asciiTheme="majorHAnsi" w:hAnsiTheme="majorHAnsi" w:cstheme="majorHAnsi"/>
            <w:sz w:val="24"/>
            <w:szCs w:val="24"/>
          </w:rPr>
          <w:delText>Đề nghị mua bán ngoại tệ</w:delText>
        </w:r>
      </w:del>
      <w:ins w:id="809" w:author="Nguyen Duc Anh" w:date="2025-09-26T11:20:00Z">
        <w:r w:rsidR="006D75F8">
          <w:rPr>
            <w:rFonts w:asciiTheme="majorHAnsi" w:hAnsiTheme="majorHAnsi" w:cstheme="majorHAnsi"/>
            <w:sz w:val="24"/>
            <w:szCs w:val="24"/>
          </w:rPr>
          <w:t>Quản lý đề nghị mua bán ngoại tệ</w:t>
        </w:r>
      </w:ins>
      <w:r>
        <w:rPr>
          <w:rFonts w:asciiTheme="majorHAnsi" w:hAnsiTheme="majorHAnsi" w:cstheme="majorHAnsi"/>
          <w:sz w:val="24"/>
          <w:szCs w:val="24"/>
        </w:rPr>
        <w:t>”</w:t>
      </w:r>
    </w:p>
    <w:p w14:paraId="5FC2A935" w14:textId="77777777" w:rsidR="0094684D" w:rsidRPr="002431CB" w:rsidRDefault="0094684D" w:rsidP="0094684D">
      <w:pPr>
        <w:pStyle w:val="BodyText"/>
        <w:ind w:left="720"/>
        <w:rPr>
          <w:rFonts w:asciiTheme="majorHAnsi" w:hAnsiTheme="majorHAnsi" w:cstheme="majorHAnsi"/>
          <w:sz w:val="24"/>
          <w:szCs w:val="24"/>
        </w:rPr>
      </w:pPr>
      <w:r w:rsidRPr="00774939">
        <w:rPr>
          <w:rFonts w:asciiTheme="majorHAnsi" w:hAnsiTheme="majorHAnsi" w:cstheme="majorHAnsi"/>
          <w:b/>
          <w:bCs/>
          <w:sz w:val="24"/>
          <w:szCs w:val="24"/>
        </w:rPr>
        <w:t xml:space="preserve">Bước </w:t>
      </w:r>
      <w:r>
        <w:rPr>
          <w:rFonts w:asciiTheme="majorHAnsi" w:hAnsiTheme="majorHAnsi" w:cstheme="majorHAnsi"/>
          <w:b/>
          <w:bCs/>
          <w:sz w:val="24"/>
          <w:szCs w:val="24"/>
        </w:rPr>
        <w:t>3</w:t>
      </w:r>
      <w:r w:rsidRPr="00774939">
        <w:rPr>
          <w:rFonts w:asciiTheme="majorHAnsi" w:hAnsiTheme="majorHAnsi" w:cstheme="majorHAnsi"/>
          <w:b/>
          <w:bCs/>
          <w:sz w:val="24"/>
          <w:szCs w:val="24"/>
        </w:rPr>
        <w:t>:</w:t>
      </w:r>
      <w:r>
        <w:rPr>
          <w:rFonts w:asciiTheme="majorHAnsi" w:hAnsiTheme="majorHAnsi" w:cstheme="majorHAnsi"/>
          <w:b/>
          <w:bCs/>
          <w:sz w:val="24"/>
          <w:szCs w:val="24"/>
        </w:rPr>
        <w:t xml:space="preserve"> </w:t>
      </w:r>
      <w:r>
        <w:rPr>
          <w:rFonts w:asciiTheme="majorHAnsi" w:hAnsiTheme="majorHAnsi" w:cstheme="majorHAnsi"/>
          <w:sz w:val="24"/>
          <w:szCs w:val="24"/>
        </w:rPr>
        <w:t>Trên màn hình quản lý đề nghị mua bán ngoại tệ tại danh sách, nhấn chọn mã hồ sơ của bản ghi đề nghị cần xem thông tin chi tiết.</w:t>
      </w:r>
    </w:p>
    <w:p w14:paraId="49E241C7" w14:textId="77777777" w:rsidR="0094684D" w:rsidRPr="002431CB" w:rsidRDefault="0094684D" w:rsidP="0094684D">
      <w:pPr>
        <w:pStyle w:val="BodyText"/>
        <w:ind w:left="720"/>
        <w:rPr>
          <w:rFonts w:asciiTheme="majorHAnsi" w:hAnsiTheme="majorHAnsi" w:cstheme="majorHAnsi"/>
          <w:sz w:val="24"/>
          <w:szCs w:val="24"/>
        </w:rPr>
      </w:pPr>
      <w:r w:rsidRPr="002431CB">
        <w:rPr>
          <w:rFonts w:asciiTheme="majorHAnsi" w:hAnsiTheme="majorHAnsi" w:cstheme="majorHAnsi"/>
          <w:b/>
          <w:sz w:val="24"/>
          <w:szCs w:val="24"/>
        </w:rPr>
        <w:t>Điều kiện kết thúc nghiệp vụ:</w:t>
      </w:r>
    </w:p>
    <w:p w14:paraId="08023BE0" w14:textId="77777777" w:rsidR="0094684D" w:rsidRPr="002431CB" w:rsidRDefault="0094684D" w:rsidP="0094684D">
      <w:pPr>
        <w:pStyle w:val="BodyText"/>
        <w:numPr>
          <w:ilvl w:val="1"/>
          <w:numId w:val="39"/>
        </w:numPr>
        <w:spacing w:after="240" w:line="240" w:lineRule="atLeast"/>
        <w:rPr>
          <w:rFonts w:asciiTheme="majorHAnsi" w:hAnsiTheme="majorHAnsi" w:cstheme="majorHAnsi"/>
          <w:b/>
          <w:sz w:val="24"/>
          <w:szCs w:val="24"/>
        </w:rPr>
      </w:pPr>
      <w:r w:rsidRPr="002431CB">
        <w:rPr>
          <w:rFonts w:asciiTheme="majorHAnsi" w:hAnsiTheme="majorHAnsi" w:cstheme="majorHAnsi"/>
          <w:sz w:val="24"/>
          <w:szCs w:val="24"/>
        </w:rPr>
        <w:t xml:space="preserve">Hiển thị màn hình thông tin chi tiết </w:t>
      </w:r>
      <w:r>
        <w:rPr>
          <w:rFonts w:asciiTheme="majorHAnsi" w:hAnsiTheme="majorHAnsi" w:cstheme="majorHAnsi"/>
          <w:sz w:val="24"/>
          <w:szCs w:val="24"/>
        </w:rPr>
        <w:t>đề nghị mua bán ngoại tệ</w:t>
      </w:r>
      <w:r w:rsidRPr="002431CB">
        <w:rPr>
          <w:rFonts w:asciiTheme="majorHAnsi" w:hAnsiTheme="majorHAnsi" w:cstheme="majorHAnsi"/>
          <w:sz w:val="24"/>
          <w:szCs w:val="24"/>
        </w:rPr>
        <w:t>.</w:t>
      </w:r>
    </w:p>
    <w:p w14:paraId="58BFA5EA" w14:textId="77777777" w:rsidR="0094684D" w:rsidRPr="002431CB" w:rsidRDefault="0094684D" w:rsidP="0094684D">
      <w:pPr>
        <w:pStyle w:val="BodyText"/>
        <w:numPr>
          <w:ilvl w:val="1"/>
          <w:numId w:val="39"/>
        </w:numPr>
        <w:spacing w:after="240" w:line="240" w:lineRule="atLeast"/>
        <w:rPr>
          <w:rFonts w:asciiTheme="majorHAnsi" w:hAnsiTheme="majorHAnsi" w:cstheme="majorHAnsi"/>
          <w:b/>
          <w:sz w:val="24"/>
          <w:szCs w:val="24"/>
        </w:rPr>
      </w:pPr>
      <w:r w:rsidRPr="002431CB">
        <w:rPr>
          <w:rFonts w:asciiTheme="majorHAnsi" w:hAnsiTheme="majorHAnsi" w:cstheme="majorHAnsi"/>
          <w:sz w:val="24"/>
          <w:szCs w:val="24"/>
        </w:rPr>
        <w:t>Hiển thị các nút tác vụ trên màn hình thông tin chi tiết</w:t>
      </w:r>
      <w:r>
        <w:rPr>
          <w:rFonts w:asciiTheme="majorHAnsi" w:hAnsiTheme="majorHAnsi" w:cstheme="majorHAnsi"/>
          <w:sz w:val="24"/>
          <w:szCs w:val="24"/>
        </w:rPr>
        <w:t xml:space="preserve"> theo trạng thái hồ sơ</w:t>
      </w:r>
      <w:r w:rsidRPr="002431CB">
        <w:rPr>
          <w:rFonts w:asciiTheme="majorHAnsi" w:hAnsiTheme="majorHAnsi" w:cstheme="majorHAnsi"/>
          <w:sz w:val="24"/>
          <w:szCs w:val="24"/>
        </w:rPr>
        <w:t xml:space="preserve"> (nếu có).</w:t>
      </w:r>
    </w:p>
    <w:p w14:paraId="4B4CDBEC" w14:textId="77777777" w:rsidR="0094684D" w:rsidRPr="002431CB" w:rsidRDefault="0094684D" w:rsidP="0094684D">
      <w:pPr>
        <w:pStyle w:val="Heading3"/>
        <w:numPr>
          <w:ilvl w:val="2"/>
          <w:numId w:val="1"/>
        </w:numPr>
        <w:spacing w:before="0"/>
        <w:ind w:left="851"/>
        <w:rPr>
          <w:rFonts w:cstheme="majorHAnsi"/>
          <w:b w:val="0"/>
          <w:sz w:val="24"/>
          <w:szCs w:val="24"/>
        </w:rPr>
      </w:pPr>
      <w:bookmarkStart w:id="810" w:name="_Toc209883889"/>
      <w:r w:rsidRPr="002431CB">
        <w:rPr>
          <w:rFonts w:cstheme="majorHAnsi"/>
          <w:sz w:val="24"/>
          <w:szCs w:val="24"/>
        </w:rPr>
        <w:t>Mô tả trường thông tin và nút tác vụ</w:t>
      </w:r>
      <w:bookmarkEnd w:id="810"/>
    </w:p>
    <w:tbl>
      <w:tblPr>
        <w:tblStyle w:val="TableGrid1"/>
        <w:tblW w:w="8359" w:type="dxa"/>
        <w:tblLayout w:type="fixed"/>
        <w:tblLook w:val="04A0" w:firstRow="1" w:lastRow="0" w:firstColumn="1" w:lastColumn="0" w:noHBand="0" w:noVBand="1"/>
      </w:tblPr>
      <w:tblGrid>
        <w:gridCol w:w="670"/>
        <w:gridCol w:w="2444"/>
        <w:gridCol w:w="5245"/>
      </w:tblGrid>
      <w:tr w:rsidR="0094684D" w:rsidRPr="002431CB" w14:paraId="4CC8F13A" w14:textId="77777777" w:rsidTr="00BF1D45">
        <w:trPr>
          <w:trHeight w:val="755"/>
        </w:trPr>
        <w:tc>
          <w:tcPr>
            <w:tcW w:w="670" w:type="dxa"/>
          </w:tcPr>
          <w:p w14:paraId="5E9DC55F" w14:textId="77777777" w:rsidR="0094684D" w:rsidRPr="002431CB" w:rsidRDefault="0094684D" w:rsidP="00BF1D45">
            <w:pPr>
              <w:jc w:val="center"/>
              <w:rPr>
                <w:rFonts w:asciiTheme="majorHAnsi" w:eastAsia="Calibri" w:hAnsiTheme="majorHAnsi" w:cstheme="majorHAnsi"/>
                <w:b/>
                <w:sz w:val="24"/>
                <w:szCs w:val="24"/>
              </w:rPr>
            </w:pPr>
            <w:r w:rsidRPr="002431CB">
              <w:rPr>
                <w:rFonts w:asciiTheme="majorHAnsi" w:eastAsia="Calibri" w:hAnsiTheme="majorHAnsi" w:cstheme="majorHAnsi"/>
                <w:b/>
                <w:sz w:val="24"/>
                <w:szCs w:val="24"/>
              </w:rPr>
              <w:t>STT</w:t>
            </w:r>
          </w:p>
        </w:tc>
        <w:tc>
          <w:tcPr>
            <w:tcW w:w="2444" w:type="dxa"/>
          </w:tcPr>
          <w:p w14:paraId="65A9C924" w14:textId="77777777" w:rsidR="0094684D" w:rsidRPr="002431CB" w:rsidRDefault="0094684D" w:rsidP="00BF1D45">
            <w:pPr>
              <w:jc w:val="center"/>
              <w:rPr>
                <w:rFonts w:asciiTheme="majorHAnsi" w:eastAsia="Calibri" w:hAnsiTheme="majorHAnsi" w:cstheme="majorHAnsi"/>
                <w:b/>
                <w:sz w:val="24"/>
                <w:szCs w:val="24"/>
              </w:rPr>
            </w:pPr>
            <w:r w:rsidRPr="002431CB">
              <w:rPr>
                <w:rFonts w:asciiTheme="majorHAnsi" w:eastAsia="Calibri" w:hAnsiTheme="majorHAnsi" w:cstheme="majorHAnsi"/>
                <w:b/>
                <w:sz w:val="24"/>
                <w:szCs w:val="24"/>
              </w:rPr>
              <w:t xml:space="preserve">Trường thông tin </w:t>
            </w:r>
          </w:p>
        </w:tc>
        <w:tc>
          <w:tcPr>
            <w:tcW w:w="5245" w:type="dxa"/>
          </w:tcPr>
          <w:p w14:paraId="3D965F0B" w14:textId="77777777" w:rsidR="0094684D" w:rsidRPr="002431CB" w:rsidRDefault="0094684D" w:rsidP="00BF1D45">
            <w:pPr>
              <w:jc w:val="center"/>
              <w:rPr>
                <w:rFonts w:asciiTheme="majorHAnsi" w:eastAsia="Calibri" w:hAnsiTheme="majorHAnsi" w:cstheme="majorHAnsi"/>
                <w:b/>
                <w:sz w:val="24"/>
                <w:szCs w:val="24"/>
              </w:rPr>
            </w:pPr>
            <w:r w:rsidRPr="002431CB">
              <w:rPr>
                <w:rFonts w:asciiTheme="majorHAnsi" w:eastAsia="Calibri" w:hAnsiTheme="majorHAnsi" w:cstheme="majorHAnsi"/>
                <w:b/>
                <w:sz w:val="24"/>
                <w:szCs w:val="24"/>
              </w:rPr>
              <w:t>Mô tả</w:t>
            </w:r>
          </w:p>
        </w:tc>
      </w:tr>
      <w:tr w:rsidR="0094684D" w:rsidRPr="002431CB" w14:paraId="17C69098" w14:textId="77777777" w:rsidTr="00BF1D45">
        <w:trPr>
          <w:trHeight w:val="467"/>
        </w:trPr>
        <w:tc>
          <w:tcPr>
            <w:tcW w:w="8359" w:type="dxa"/>
            <w:gridSpan w:val="3"/>
          </w:tcPr>
          <w:p w14:paraId="53DB1BCE" w14:textId="77777777" w:rsidR="0094684D" w:rsidRPr="002431CB" w:rsidRDefault="0094684D" w:rsidP="00BF1D45">
            <w:pPr>
              <w:ind w:firstLine="0"/>
              <w:rPr>
                <w:rFonts w:asciiTheme="majorHAnsi" w:eastAsia="Calibri" w:hAnsiTheme="majorHAnsi" w:cstheme="majorHAnsi"/>
                <w:b/>
                <w:bCs/>
                <w:sz w:val="24"/>
                <w:szCs w:val="24"/>
              </w:rPr>
            </w:pPr>
            <w:r w:rsidRPr="002431CB">
              <w:rPr>
                <w:rFonts w:asciiTheme="majorHAnsi" w:eastAsia="Calibri" w:hAnsiTheme="majorHAnsi" w:cstheme="majorHAnsi"/>
                <w:b/>
                <w:bCs/>
                <w:sz w:val="24"/>
                <w:szCs w:val="24"/>
              </w:rPr>
              <w:t xml:space="preserve">Thông tin </w:t>
            </w:r>
            <w:r>
              <w:rPr>
                <w:rFonts w:asciiTheme="majorHAnsi" w:eastAsia="Calibri" w:hAnsiTheme="majorHAnsi" w:cstheme="majorHAnsi"/>
                <w:b/>
                <w:bCs/>
                <w:sz w:val="24"/>
                <w:szCs w:val="24"/>
              </w:rPr>
              <w:t>khác</w:t>
            </w:r>
          </w:p>
        </w:tc>
      </w:tr>
      <w:tr w:rsidR="0094684D" w:rsidRPr="002431CB" w14:paraId="02E3CAED" w14:textId="77777777" w:rsidTr="00BF1D45">
        <w:trPr>
          <w:trHeight w:val="755"/>
        </w:trPr>
        <w:tc>
          <w:tcPr>
            <w:tcW w:w="670" w:type="dxa"/>
          </w:tcPr>
          <w:p w14:paraId="37A5DA21" w14:textId="77777777" w:rsidR="0094684D" w:rsidRPr="002431CB" w:rsidRDefault="0094684D" w:rsidP="00BF1D45">
            <w:pPr>
              <w:pStyle w:val="ListParagraph"/>
              <w:numPr>
                <w:ilvl w:val="0"/>
                <w:numId w:val="42"/>
              </w:numPr>
              <w:spacing w:before="0"/>
              <w:rPr>
                <w:rFonts w:asciiTheme="majorHAnsi" w:eastAsia="Calibri" w:hAnsiTheme="majorHAnsi" w:cstheme="majorHAnsi"/>
                <w:b/>
                <w:sz w:val="24"/>
                <w:szCs w:val="24"/>
              </w:rPr>
            </w:pPr>
          </w:p>
        </w:tc>
        <w:tc>
          <w:tcPr>
            <w:tcW w:w="2444" w:type="dxa"/>
          </w:tcPr>
          <w:p w14:paraId="70AE05B1" w14:textId="77777777" w:rsidR="0094684D" w:rsidRPr="002431CB" w:rsidRDefault="0094684D" w:rsidP="00BF1D45">
            <w:pPr>
              <w:ind w:firstLine="0"/>
              <w:rPr>
                <w:rFonts w:asciiTheme="majorHAnsi" w:eastAsia="Calibri" w:hAnsiTheme="majorHAnsi" w:cstheme="majorHAnsi"/>
                <w:sz w:val="24"/>
                <w:szCs w:val="24"/>
              </w:rPr>
            </w:pPr>
            <w:r>
              <w:rPr>
                <w:rFonts w:asciiTheme="majorHAnsi" w:eastAsia="Calibri" w:hAnsiTheme="majorHAnsi" w:cstheme="majorHAnsi"/>
                <w:sz w:val="24"/>
                <w:szCs w:val="24"/>
              </w:rPr>
              <w:t>Chi nhánh/PGD</w:t>
            </w:r>
          </w:p>
        </w:tc>
        <w:tc>
          <w:tcPr>
            <w:tcW w:w="5245" w:type="dxa"/>
          </w:tcPr>
          <w:p w14:paraId="5F1D521B" w14:textId="77777777" w:rsidR="0094684D" w:rsidRPr="002431CB" w:rsidRDefault="0094684D" w:rsidP="00BF1D45">
            <w:pPr>
              <w:ind w:firstLine="0"/>
              <w:rPr>
                <w:rFonts w:asciiTheme="majorHAnsi" w:eastAsia="Calibri" w:hAnsiTheme="majorHAnsi" w:cstheme="majorHAnsi"/>
                <w:sz w:val="24"/>
                <w:szCs w:val="24"/>
              </w:rPr>
            </w:pPr>
            <w:r>
              <w:rPr>
                <w:rFonts w:asciiTheme="majorHAnsi" w:eastAsia="Calibri" w:hAnsiTheme="majorHAnsi" w:cstheme="majorHAnsi"/>
                <w:sz w:val="24"/>
                <w:szCs w:val="24"/>
              </w:rPr>
              <w:t>Hiển thị chi nhánh hoặc phòng giao dịch thực hiện</w:t>
            </w:r>
          </w:p>
        </w:tc>
      </w:tr>
      <w:tr w:rsidR="0094684D" w:rsidRPr="002431CB" w14:paraId="5FC731D5" w14:textId="77777777" w:rsidTr="00BF1D45">
        <w:trPr>
          <w:trHeight w:val="755"/>
        </w:trPr>
        <w:tc>
          <w:tcPr>
            <w:tcW w:w="670" w:type="dxa"/>
          </w:tcPr>
          <w:p w14:paraId="77EC95E6" w14:textId="77777777" w:rsidR="0094684D" w:rsidRPr="002431CB" w:rsidRDefault="0094684D" w:rsidP="00BF1D45">
            <w:pPr>
              <w:pStyle w:val="ListParagraph"/>
              <w:numPr>
                <w:ilvl w:val="0"/>
                <w:numId w:val="42"/>
              </w:numPr>
              <w:spacing w:before="0"/>
              <w:rPr>
                <w:rFonts w:asciiTheme="majorHAnsi" w:eastAsia="Calibri" w:hAnsiTheme="majorHAnsi" w:cstheme="majorHAnsi"/>
                <w:b/>
                <w:sz w:val="24"/>
                <w:szCs w:val="24"/>
              </w:rPr>
            </w:pPr>
          </w:p>
        </w:tc>
        <w:tc>
          <w:tcPr>
            <w:tcW w:w="2444" w:type="dxa"/>
          </w:tcPr>
          <w:p w14:paraId="4A3F946A" w14:textId="77777777" w:rsidR="0094684D" w:rsidRPr="002431CB" w:rsidRDefault="0094684D" w:rsidP="00BF1D45">
            <w:pPr>
              <w:ind w:firstLine="0"/>
              <w:rPr>
                <w:rFonts w:asciiTheme="majorHAnsi" w:eastAsia="Calibri" w:hAnsiTheme="majorHAnsi" w:cstheme="majorHAnsi"/>
                <w:bCs/>
                <w:sz w:val="24"/>
                <w:szCs w:val="24"/>
              </w:rPr>
            </w:pPr>
            <w:r>
              <w:rPr>
                <w:rFonts w:asciiTheme="majorHAnsi" w:eastAsia="Calibri" w:hAnsiTheme="majorHAnsi" w:cstheme="majorHAnsi"/>
                <w:sz w:val="24"/>
                <w:szCs w:val="24"/>
              </w:rPr>
              <w:t>Mã hồ sơ</w:t>
            </w:r>
          </w:p>
        </w:tc>
        <w:tc>
          <w:tcPr>
            <w:tcW w:w="5245" w:type="dxa"/>
          </w:tcPr>
          <w:p w14:paraId="042D7AA8" w14:textId="77777777" w:rsidR="0094684D" w:rsidRPr="008F325F" w:rsidRDefault="0094684D" w:rsidP="00BF1D45">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Hiển thị mã hồ sơ</w:t>
            </w:r>
            <w:r>
              <w:rPr>
                <w:rFonts w:asciiTheme="majorHAnsi" w:eastAsia="Calibri" w:hAnsiTheme="majorHAnsi" w:cstheme="majorHAnsi"/>
                <w:sz w:val="24"/>
                <w:szCs w:val="24"/>
              </w:rPr>
              <w:t xml:space="preserve"> đề nghị</w:t>
            </w:r>
            <w:r w:rsidRPr="002431CB">
              <w:rPr>
                <w:rFonts w:asciiTheme="majorHAnsi" w:eastAsia="Calibri" w:hAnsiTheme="majorHAnsi" w:cstheme="majorHAnsi"/>
                <w:sz w:val="24"/>
                <w:szCs w:val="24"/>
              </w:rPr>
              <w:t>.</w:t>
            </w:r>
          </w:p>
        </w:tc>
      </w:tr>
      <w:tr w:rsidR="0094684D" w:rsidRPr="002431CB" w14:paraId="7CDF4695" w14:textId="77777777" w:rsidTr="00BF1D45">
        <w:trPr>
          <w:trHeight w:val="755"/>
        </w:trPr>
        <w:tc>
          <w:tcPr>
            <w:tcW w:w="670" w:type="dxa"/>
          </w:tcPr>
          <w:p w14:paraId="77CF980F" w14:textId="77777777" w:rsidR="0094684D" w:rsidRPr="002431CB" w:rsidRDefault="0094684D" w:rsidP="00BF1D45">
            <w:pPr>
              <w:pStyle w:val="ListParagraph"/>
              <w:numPr>
                <w:ilvl w:val="0"/>
                <w:numId w:val="42"/>
              </w:numPr>
              <w:spacing w:before="0"/>
              <w:rPr>
                <w:rFonts w:asciiTheme="majorHAnsi" w:eastAsia="Calibri" w:hAnsiTheme="majorHAnsi" w:cstheme="majorHAnsi"/>
                <w:b/>
                <w:sz w:val="24"/>
                <w:szCs w:val="24"/>
              </w:rPr>
            </w:pPr>
          </w:p>
        </w:tc>
        <w:tc>
          <w:tcPr>
            <w:tcW w:w="2444" w:type="dxa"/>
          </w:tcPr>
          <w:p w14:paraId="720975ED" w14:textId="77777777" w:rsidR="0094684D" w:rsidRPr="002431CB" w:rsidRDefault="0094684D" w:rsidP="00BF1D45">
            <w:pPr>
              <w:ind w:firstLine="0"/>
              <w:rPr>
                <w:rFonts w:asciiTheme="majorHAnsi" w:eastAsia="Calibri" w:hAnsiTheme="majorHAnsi" w:cstheme="majorHAnsi"/>
                <w:bCs/>
                <w:sz w:val="24"/>
                <w:szCs w:val="24"/>
              </w:rPr>
            </w:pPr>
            <w:r>
              <w:rPr>
                <w:rFonts w:asciiTheme="majorHAnsi" w:eastAsia="Calibri" w:hAnsiTheme="majorHAnsi" w:cstheme="majorHAnsi"/>
                <w:bCs/>
                <w:sz w:val="24"/>
                <w:szCs w:val="24"/>
              </w:rPr>
              <w:t>Loại khách hàng</w:t>
            </w:r>
          </w:p>
        </w:tc>
        <w:tc>
          <w:tcPr>
            <w:tcW w:w="5245" w:type="dxa"/>
          </w:tcPr>
          <w:p w14:paraId="6FFDF650" w14:textId="77777777" w:rsidR="0094684D" w:rsidRPr="002431CB" w:rsidRDefault="0094684D" w:rsidP="00BF1D45">
            <w:pPr>
              <w:spacing w:line="240" w:lineRule="auto"/>
              <w:ind w:firstLine="0"/>
              <w:rPr>
                <w:rFonts w:asciiTheme="majorHAnsi" w:eastAsia="Calibri" w:hAnsiTheme="majorHAnsi" w:cstheme="majorHAnsi"/>
                <w:bCs/>
                <w:sz w:val="24"/>
                <w:szCs w:val="24"/>
              </w:rPr>
            </w:pPr>
            <w:r>
              <w:rPr>
                <w:rFonts w:asciiTheme="majorHAnsi" w:eastAsia="Calibri" w:hAnsiTheme="majorHAnsi" w:cstheme="majorHAnsi"/>
                <w:bCs/>
                <w:sz w:val="24"/>
                <w:szCs w:val="24"/>
              </w:rPr>
              <w:t>Hiển thị loại khách hàng</w:t>
            </w:r>
          </w:p>
        </w:tc>
      </w:tr>
      <w:tr w:rsidR="0094684D" w:rsidRPr="002431CB" w14:paraId="2710B577" w14:textId="77777777" w:rsidTr="00BF1D45">
        <w:trPr>
          <w:trHeight w:val="755"/>
        </w:trPr>
        <w:tc>
          <w:tcPr>
            <w:tcW w:w="670" w:type="dxa"/>
          </w:tcPr>
          <w:p w14:paraId="1CA3B525" w14:textId="77777777" w:rsidR="0094684D" w:rsidRPr="002431CB" w:rsidRDefault="0094684D" w:rsidP="00BF1D45">
            <w:pPr>
              <w:pStyle w:val="ListParagraph"/>
              <w:numPr>
                <w:ilvl w:val="0"/>
                <w:numId w:val="42"/>
              </w:numPr>
              <w:spacing w:before="0"/>
              <w:rPr>
                <w:rFonts w:asciiTheme="majorHAnsi" w:eastAsia="Calibri" w:hAnsiTheme="majorHAnsi" w:cstheme="majorHAnsi"/>
                <w:b/>
                <w:sz w:val="24"/>
                <w:szCs w:val="24"/>
              </w:rPr>
            </w:pPr>
          </w:p>
        </w:tc>
        <w:tc>
          <w:tcPr>
            <w:tcW w:w="2444" w:type="dxa"/>
          </w:tcPr>
          <w:p w14:paraId="4F691F63" w14:textId="77777777" w:rsidR="0094684D" w:rsidRPr="002431CB" w:rsidRDefault="0094684D" w:rsidP="00BF1D45">
            <w:pPr>
              <w:ind w:firstLine="0"/>
              <w:rPr>
                <w:rFonts w:asciiTheme="majorHAnsi" w:eastAsia="Calibri" w:hAnsiTheme="majorHAnsi" w:cstheme="majorHAnsi"/>
                <w:sz w:val="24"/>
                <w:szCs w:val="24"/>
              </w:rPr>
            </w:pPr>
            <w:r>
              <w:rPr>
                <w:rFonts w:asciiTheme="majorHAnsi" w:eastAsia="Calibri" w:hAnsiTheme="majorHAnsi" w:cstheme="majorHAnsi"/>
                <w:sz w:val="24"/>
                <w:szCs w:val="24"/>
              </w:rPr>
              <w:t>Trạng thái</w:t>
            </w:r>
          </w:p>
        </w:tc>
        <w:tc>
          <w:tcPr>
            <w:tcW w:w="5245" w:type="dxa"/>
          </w:tcPr>
          <w:p w14:paraId="0EE5F5BB" w14:textId="77777777" w:rsidR="0094684D" w:rsidRPr="002431CB" w:rsidRDefault="0094684D" w:rsidP="00BF1D45">
            <w:pPr>
              <w:spacing w:line="240" w:lineRule="auto"/>
              <w:ind w:firstLine="0"/>
              <w:rPr>
                <w:rFonts w:asciiTheme="majorHAnsi" w:eastAsia="Calibri" w:hAnsiTheme="majorHAnsi" w:cstheme="majorHAnsi"/>
                <w:sz w:val="24"/>
                <w:szCs w:val="24"/>
              </w:rPr>
            </w:pPr>
            <w:r>
              <w:rPr>
                <w:rFonts w:asciiTheme="majorHAnsi" w:eastAsia="Calibri" w:hAnsiTheme="majorHAnsi" w:cstheme="majorHAnsi"/>
                <w:sz w:val="24"/>
                <w:szCs w:val="24"/>
              </w:rPr>
              <w:t>Hiển thị trạng thái hồ sơ</w:t>
            </w:r>
          </w:p>
        </w:tc>
      </w:tr>
      <w:tr w:rsidR="0094684D" w:rsidRPr="002431CB" w14:paraId="02BE6464" w14:textId="77777777" w:rsidTr="00BF1D45">
        <w:trPr>
          <w:trHeight w:val="755"/>
        </w:trPr>
        <w:tc>
          <w:tcPr>
            <w:tcW w:w="670" w:type="dxa"/>
          </w:tcPr>
          <w:p w14:paraId="470E685A" w14:textId="77777777" w:rsidR="0094684D" w:rsidRPr="002431CB" w:rsidRDefault="0094684D" w:rsidP="00BF1D45">
            <w:pPr>
              <w:pStyle w:val="ListParagraph"/>
              <w:numPr>
                <w:ilvl w:val="0"/>
                <w:numId w:val="42"/>
              </w:numPr>
              <w:spacing w:before="0"/>
              <w:rPr>
                <w:rFonts w:asciiTheme="majorHAnsi" w:eastAsia="Calibri" w:hAnsiTheme="majorHAnsi" w:cstheme="majorHAnsi"/>
                <w:b/>
                <w:sz w:val="24"/>
                <w:szCs w:val="24"/>
              </w:rPr>
            </w:pPr>
          </w:p>
        </w:tc>
        <w:tc>
          <w:tcPr>
            <w:tcW w:w="2444" w:type="dxa"/>
          </w:tcPr>
          <w:p w14:paraId="0EC62189" w14:textId="77777777" w:rsidR="0094684D" w:rsidRDefault="0094684D" w:rsidP="00BF1D45">
            <w:pPr>
              <w:ind w:firstLine="0"/>
              <w:rPr>
                <w:rFonts w:asciiTheme="majorHAnsi" w:eastAsia="Calibri" w:hAnsiTheme="majorHAnsi" w:cstheme="majorHAnsi"/>
                <w:sz w:val="24"/>
                <w:szCs w:val="24"/>
              </w:rPr>
            </w:pPr>
            <w:r>
              <w:rPr>
                <w:rFonts w:asciiTheme="majorHAnsi" w:eastAsia="Calibri" w:hAnsiTheme="majorHAnsi" w:cstheme="majorHAnsi"/>
                <w:sz w:val="24"/>
                <w:szCs w:val="24"/>
              </w:rPr>
              <w:t>File đề nghị đã ký</w:t>
            </w:r>
          </w:p>
        </w:tc>
        <w:tc>
          <w:tcPr>
            <w:tcW w:w="5245" w:type="dxa"/>
          </w:tcPr>
          <w:p w14:paraId="62013A44" w14:textId="77777777" w:rsidR="0094684D" w:rsidRDefault="0094684D" w:rsidP="00BF1D45">
            <w:pPr>
              <w:spacing w:line="240" w:lineRule="auto"/>
              <w:ind w:firstLine="0"/>
              <w:rPr>
                <w:rFonts w:asciiTheme="majorHAnsi" w:eastAsia="Calibri" w:hAnsiTheme="majorHAnsi" w:cstheme="majorHAnsi"/>
                <w:sz w:val="24"/>
                <w:szCs w:val="24"/>
              </w:rPr>
            </w:pPr>
            <w:r>
              <w:rPr>
                <w:rFonts w:asciiTheme="majorHAnsi" w:eastAsia="Calibri" w:hAnsiTheme="majorHAnsi" w:cstheme="majorHAnsi"/>
                <w:sz w:val="24"/>
                <w:szCs w:val="24"/>
              </w:rPr>
              <w:t>Hiển thị tiêu đề tên file + định dạng file đề nghị đã hoàn thành ký và upload lên hệ thống dưới dạng Hyperlink.</w:t>
            </w:r>
          </w:p>
          <w:p w14:paraId="64253711" w14:textId="77777777" w:rsidR="0094684D" w:rsidRDefault="0094684D" w:rsidP="00BF1D45">
            <w:pPr>
              <w:spacing w:line="240" w:lineRule="auto"/>
              <w:ind w:firstLine="0"/>
              <w:rPr>
                <w:rFonts w:asciiTheme="majorHAnsi" w:eastAsia="Calibri" w:hAnsiTheme="majorHAnsi" w:cstheme="majorHAnsi"/>
                <w:sz w:val="24"/>
                <w:szCs w:val="24"/>
              </w:rPr>
            </w:pPr>
            <w:r>
              <w:rPr>
                <w:rFonts w:asciiTheme="majorHAnsi" w:eastAsia="Calibri" w:hAnsiTheme="majorHAnsi" w:cstheme="majorHAnsi"/>
                <w:sz w:val="24"/>
                <w:szCs w:val="24"/>
              </w:rPr>
              <w:t>Khi nhấn chọn cho phép mở xem lại nội dung bản scan đã upload và cho phép in hoặc tải xuống.</w:t>
            </w:r>
          </w:p>
        </w:tc>
      </w:tr>
      <w:tr w:rsidR="0094684D" w:rsidRPr="002431CB" w14:paraId="1102E626" w14:textId="77777777" w:rsidTr="00BF1D45">
        <w:trPr>
          <w:trHeight w:val="755"/>
        </w:trPr>
        <w:tc>
          <w:tcPr>
            <w:tcW w:w="8359" w:type="dxa"/>
            <w:gridSpan w:val="3"/>
          </w:tcPr>
          <w:p w14:paraId="485F7471" w14:textId="0230A09E" w:rsidR="0094684D" w:rsidRPr="002431CB" w:rsidRDefault="0094684D" w:rsidP="00BF1D45">
            <w:pPr>
              <w:ind w:firstLine="0"/>
              <w:rPr>
                <w:rFonts w:asciiTheme="majorHAnsi" w:eastAsia="Calibri" w:hAnsiTheme="majorHAnsi" w:cstheme="majorHAnsi"/>
                <w:sz w:val="24"/>
                <w:szCs w:val="24"/>
              </w:rPr>
            </w:pPr>
            <w:r>
              <w:rPr>
                <w:rFonts w:asciiTheme="majorHAnsi" w:eastAsia="Calibri" w:hAnsiTheme="majorHAnsi" w:cstheme="majorHAnsi"/>
                <w:sz w:val="24"/>
                <w:szCs w:val="24"/>
              </w:rPr>
              <w:t xml:space="preserve">Các trường thông tin chi tiết đề nghị </w:t>
            </w:r>
            <w:r>
              <w:rPr>
                <w:rFonts w:asciiTheme="majorHAnsi" w:eastAsia="Calibri" w:hAnsiTheme="majorHAnsi" w:cstheme="majorHAnsi"/>
                <w:color w:val="FF0000"/>
                <w:sz w:val="24"/>
                <w:szCs w:val="24"/>
              </w:rPr>
              <w:t xml:space="preserve">mua bán </w:t>
            </w:r>
            <w:r>
              <w:rPr>
                <w:rFonts w:asciiTheme="majorHAnsi" w:eastAsia="Calibri" w:hAnsiTheme="majorHAnsi" w:cstheme="majorHAnsi"/>
                <w:sz w:val="24"/>
                <w:szCs w:val="24"/>
              </w:rPr>
              <w:t xml:space="preserve">còn lại tương tự các trường khi </w:t>
            </w:r>
            <w:del w:id="811" w:author="Nguyen Duc Anh" w:date="2025-09-26T11:22:00Z">
              <w:r w:rsidDel="00B33DCA">
                <w:rPr>
                  <w:rFonts w:asciiTheme="majorHAnsi" w:eastAsia="Calibri" w:hAnsiTheme="majorHAnsi" w:cstheme="majorHAnsi"/>
                  <w:sz w:val="24"/>
                  <w:szCs w:val="24"/>
                </w:rPr>
                <w:delText>thêm mới</w:delText>
              </w:r>
            </w:del>
            <w:ins w:id="812" w:author="Nguyen Duc Anh" w:date="2025-09-26T11:22:00Z">
              <w:r w:rsidR="00B33DCA">
                <w:rPr>
                  <w:rFonts w:asciiTheme="majorHAnsi" w:eastAsia="Calibri" w:hAnsiTheme="majorHAnsi" w:cstheme="majorHAnsi"/>
                  <w:sz w:val="24"/>
                  <w:szCs w:val="24"/>
                </w:rPr>
                <w:t>lập lệnh</w:t>
              </w:r>
            </w:ins>
          </w:p>
        </w:tc>
      </w:tr>
      <w:tr w:rsidR="0094684D" w:rsidRPr="002431CB" w14:paraId="475FA5BB" w14:textId="77777777" w:rsidTr="00BF1D45">
        <w:tc>
          <w:tcPr>
            <w:tcW w:w="8359" w:type="dxa"/>
            <w:gridSpan w:val="3"/>
          </w:tcPr>
          <w:p w14:paraId="37440424" w14:textId="77777777" w:rsidR="0094684D" w:rsidRPr="002431CB" w:rsidRDefault="0094684D" w:rsidP="00BF1D45">
            <w:pPr>
              <w:ind w:firstLine="0"/>
              <w:rPr>
                <w:rFonts w:asciiTheme="majorHAnsi" w:eastAsia="Calibri" w:hAnsiTheme="majorHAnsi" w:cstheme="majorHAnsi"/>
                <w:b/>
                <w:bCs/>
                <w:sz w:val="24"/>
                <w:szCs w:val="24"/>
              </w:rPr>
            </w:pPr>
            <w:r w:rsidRPr="002431CB">
              <w:rPr>
                <w:rFonts w:asciiTheme="majorHAnsi" w:eastAsia="Calibri" w:hAnsiTheme="majorHAnsi" w:cstheme="majorHAnsi"/>
                <w:b/>
                <w:bCs/>
                <w:sz w:val="24"/>
                <w:szCs w:val="24"/>
              </w:rPr>
              <w:t>Nút tác vụ</w:t>
            </w:r>
          </w:p>
        </w:tc>
      </w:tr>
      <w:tr w:rsidR="0094684D" w:rsidRPr="002431CB" w14:paraId="4AFBB9A1" w14:textId="77777777" w:rsidTr="00BF1D45">
        <w:tc>
          <w:tcPr>
            <w:tcW w:w="8359" w:type="dxa"/>
            <w:gridSpan w:val="3"/>
          </w:tcPr>
          <w:p w14:paraId="3B65C9CE" w14:textId="4663CA6A" w:rsidR="0094684D" w:rsidRPr="002431CB" w:rsidRDefault="0094684D" w:rsidP="00BF1D45">
            <w:pPr>
              <w:ind w:firstLine="0"/>
              <w:rPr>
                <w:rFonts w:asciiTheme="majorHAnsi" w:eastAsia="Calibri" w:hAnsiTheme="majorHAnsi" w:cstheme="majorHAnsi"/>
                <w:sz w:val="24"/>
                <w:szCs w:val="24"/>
              </w:rPr>
            </w:pPr>
            <w:r w:rsidRPr="002431CB">
              <w:rPr>
                <w:rFonts w:asciiTheme="majorHAnsi" w:hAnsiTheme="majorHAnsi" w:cstheme="majorHAnsi"/>
                <w:sz w:val="24"/>
                <w:szCs w:val="24"/>
              </w:rPr>
              <w:t xml:space="preserve">Trạng thái </w:t>
            </w:r>
            <w:r>
              <w:rPr>
                <w:rFonts w:asciiTheme="majorHAnsi" w:hAnsiTheme="majorHAnsi" w:cstheme="majorHAnsi"/>
                <w:sz w:val="24"/>
                <w:szCs w:val="24"/>
              </w:rPr>
              <w:t>hồ sơ</w:t>
            </w:r>
            <w:ins w:id="813" w:author="Nguyen Duc Anh" w:date="2025-09-26T11:22:00Z">
              <w:r w:rsidR="0083142E">
                <w:rPr>
                  <w:rFonts w:asciiTheme="majorHAnsi" w:hAnsiTheme="majorHAnsi" w:cstheme="majorHAnsi"/>
                  <w:sz w:val="24"/>
                  <w:szCs w:val="24"/>
                </w:rPr>
                <w:t xml:space="preserve">: Đã </w:t>
              </w:r>
            </w:ins>
            <w:ins w:id="814" w:author="Nguyen Duc Anh" w:date="2025-09-26T11:41:00Z">
              <w:r w:rsidR="007425DB">
                <w:rPr>
                  <w:rFonts w:asciiTheme="majorHAnsi" w:hAnsiTheme="majorHAnsi" w:cstheme="majorHAnsi"/>
                  <w:sz w:val="24"/>
                  <w:szCs w:val="24"/>
                </w:rPr>
                <w:t>lập</w:t>
              </w:r>
            </w:ins>
            <w:del w:id="815" w:author="Nguyen Duc Anh" w:date="2025-09-26T11:22:00Z">
              <w:r w:rsidDel="0083142E">
                <w:rPr>
                  <w:rFonts w:asciiTheme="majorHAnsi" w:hAnsiTheme="majorHAnsi" w:cstheme="majorHAnsi"/>
                  <w:sz w:val="24"/>
                  <w:szCs w:val="24"/>
                </w:rPr>
                <w:delText xml:space="preserve"> (Đối với ngân hàng bán ngoại tệ)</w:delText>
              </w:r>
              <w:r w:rsidRPr="002431CB" w:rsidDel="0083142E">
                <w:rPr>
                  <w:rFonts w:asciiTheme="majorHAnsi" w:hAnsiTheme="majorHAnsi" w:cstheme="majorHAnsi"/>
                  <w:sz w:val="24"/>
                  <w:szCs w:val="24"/>
                </w:rPr>
                <w:delText>:, Chờ bổ sung.</w:delText>
              </w:r>
            </w:del>
          </w:p>
        </w:tc>
      </w:tr>
      <w:tr w:rsidR="0094684D" w:rsidRPr="002431CB" w14:paraId="7F5D5602" w14:textId="77777777" w:rsidTr="00BF1D45">
        <w:tc>
          <w:tcPr>
            <w:tcW w:w="670" w:type="dxa"/>
          </w:tcPr>
          <w:p w14:paraId="360D2E81" w14:textId="77777777" w:rsidR="0094684D" w:rsidRPr="002431CB" w:rsidRDefault="0094684D" w:rsidP="00BF1D45">
            <w:pPr>
              <w:pStyle w:val="ListParagraph"/>
              <w:numPr>
                <w:ilvl w:val="0"/>
                <w:numId w:val="42"/>
              </w:numPr>
              <w:spacing w:before="0"/>
              <w:ind w:left="720"/>
              <w:rPr>
                <w:rFonts w:asciiTheme="majorHAnsi" w:eastAsia="Calibri" w:hAnsiTheme="majorHAnsi" w:cstheme="majorHAnsi"/>
                <w:sz w:val="24"/>
                <w:szCs w:val="24"/>
              </w:rPr>
            </w:pPr>
          </w:p>
        </w:tc>
        <w:tc>
          <w:tcPr>
            <w:tcW w:w="2444" w:type="dxa"/>
          </w:tcPr>
          <w:p w14:paraId="32BDDC9C" w14:textId="77777777" w:rsidR="0094684D" w:rsidRPr="002431CB" w:rsidRDefault="0094684D" w:rsidP="00BF1D45">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Cập nhật</w:t>
            </w:r>
          </w:p>
        </w:tc>
        <w:tc>
          <w:tcPr>
            <w:tcW w:w="5245" w:type="dxa"/>
          </w:tcPr>
          <w:p w14:paraId="38C52D08" w14:textId="77777777" w:rsidR="0094684D" w:rsidRPr="002431CB" w:rsidRDefault="0094684D" w:rsidP="00BF1D45">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 xml:space="preserve">Nút thực hiện chức năng mở màn hình nhập thông tin cần cập nhật của </w:t>
            </w:r>
            <w:r>
              <w:rPr>
                <w:rFonts w:asciiTheme="majorHAnsi" w:eastAsia="Calibri" w:hAnsiTheme="majorHAnsi" w:cstheme="majorHAnsi"/>
                <w:sz w:val="24"/>
                <w:szCs w:val="24"/>
              </w:rPr>
              <w:t>đề nghị</w:t>
            </w:r>
            <w:r w:rsidRPr="002431CB">
              <w:rPr>
                <w:rFonts w:asciiTheme="majorHAnsi" w:eastAsia="Calibri" w:hAnsiTheme="majorHAnsi" w:cstheme="majorHAnsi"/>
                <w:sz w:val="24"/>
                <w:szCs w:val="24"/>
              </w:rPr>
              <w:t>.</w:t>
            </w:r>
          </w:p>
        </w:tc>
      </w:tr>
      <w:tr w:rsidR="0094684D" w:rsidRPr="002431CB" w14:paraId="345B7D10" w14:textId="77777777" w:rsidTr="00BF1D45">
        <w:tc>
          <w:tcPr>
            <w:tcW w:w="670" w:type="dxa"/>
          </w:tcPr>
          <w:p w14:paraId="2B6DF439" w14:textId="77777777" w:rsidR="0094684D" w:rsidRPr="002431CB" w:rsidRDefault="0094684D" w:rsidP="00BF1D45">
            <w:pPr>
              <w:pStyle w:val="ListParagraph"/>
              <w:numPr>
                <w:ilvl w:val="0"/>
                <w:numId w:val="42"/>
              </w:numPr>
              <w:spacing w:before="0"/>
              <w:ind w:left="720"/>
              <w:rPr>
                <w:rFonts w:asciiTheme="majorHAnsi" w:eastAsia="Calibri" w:hAnsiTheme="majorHAnsi" w:cstheme="majorHAnsi"/>
                <w:sz w:val="24"/>
                <w:szCs w:val="24"/>
              </w:rPr>
            </w:pPr>
          </w:p>
        </w:tc>
        <w:tc>
          <w:tcPr>
            <w:tcW w:w="2444" w:type="dxa"/>
          </w:tcPr>
          <w:p w14:paraId="343F05A0" w14:textId="77777777" w:rsidR="0094684D" w:rsidRPr="002431CB" w:rsidRDefault="0094684D" w:rsidP="00BF1D45">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 xml:space="preserve">In </w:t>
            </w:r>
            <w:r>
              <w:rPr>
                <w:rFonts w:asciiTheme="majorHAnsi" w:eastAsia="Calibri" w:hAnsiTheme="majorHAnsi" w:cstheme="majorHAnsi"/>
                <w:sz w:val="24"/>
                <w:szCs w:val="24"/>
              </w:rPr>
              <w:t>đề nghị</w:t>
            </w:r>
          </w:p>
        </w:tc>
        <w:tc>
          <w:tcPr>
            <w:tcW w:w="5245" w:type="dxa"/>
          </w:tcPr>
          <w:p w14:paraId="70C79993" w14:textId="77777777" w:rsidR="0094684D" w:rsidRPr="002431CB" w:rsidRDefault="0094684D" w:rsidP="00BF1D45">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 xml:space="preserve">Nút thực hiện chức năng mở màn hình xem trước bản in thông tin </w:t>
            </w:r>
            <w:r>
              <w:rPr>
                <w:rFonts w:asciiTheme="majorHAnsi" w:eastAsia="Calibri" w:hAnsiTheme="majorHAnsi" w:cstheme="majorHAnsi"/>
                <w:sz w:val="24"/>
                <w:szCs w:val="24"/>
              </w:rPr>
              <w:t>đề nghị</w:t>
            </w:r>
            <w:r w:rsidRPr="002431CB">
              <w:rPr>
                <w:rFonts w:asciiTheme="majorHAnsi" w:eastAsia="Calibri" w:hAnsiTheme="majorHAnsi" w:cstheme="majorHAnsi"/>
                <w:sz w:val="24"/>
                <w:szCs w:val="24"/>
              </w:rPr>
              <w:t xml:space="preserve"> trước khi in hoặc tải xuống</w:t>
            </w:r>
          </w:p>
        </w:tc>
      </w:tr>
      <w:tr w:rsidR="0094684D" w:rsidRPr="002431CB" w14:paraId="4417F84D" w14:textId="77777777" w:rsidTr="00BF1D45">
        <w:tc>
          <w:tcPr>
            <w:tcW w:w="670" w:type="dxa"/>
          </w:tcPr>
          <w:p w14:paraId="34D98E94" w14:textId="77777777" w:rsidR="0094684D" w:rsidRPr="002431CB" w:rsidRDefault="0094684D" w:rsidP="00BF1D45">
            <w:pPr>
              <w:pStyle w:val="ListParagraph"/>
              <w:numPr>
                <w:ilvl w:val="0"/>
                <w:numId w:val="42"/>
              </w:numPr>
              <w:spacing w:before="0"/>
              <w:ind w:left="720"/>
              <w:rPr>
                <w:rFonts w:asciiTheme="majorHAnsi" w:eastAsia="Calibri" w:hAnsiTheme="majorHAnsi" w:cstheme="majorHAnsi"/>
                <w:sz w:val="24"/>
                <w:szCs w:val="24"/>
              </w:rPr>
            </w:pPr>
          </w:p>
        </w:tc>
        <w:tc>
          <w:tcPr>
            <w:tcW w:w="2444" w:type="dxa"/>
          </w:tcPr>
          <w:p w14:paraId="193F8D59" w14:textId="34004283" w:rsidR="0094684D" w:rsidRPr="002431CB" w:rsidRDefault="0094684D" w:rsidP="00BF1D45">
            <w:pPr>
              <w:ind w:firstLine="0"/>
              <w:rPr>
                <w:rFonts w:asciiTheme="majorHAnsi" w:eastAsia="Calibri" w:hAnsiTheme="majorHAnsi" w:cstheme="majorHAnsi"/>
                <w:sz w:val="24"/>
                <w:szCs w:val="24"/>
              </w:rPr>
            </w:pPr>
            <w:del w:id="816" w:author="Nguyen Duc Anh" w:date="2025-09-26T11:27:00Z">
              <w:r w:rsidDel="00A7140C">
                <w:rPr>
                  <w:rFonts w:asciiTheme="majorHAnsi" w:eastAsia="Calibri" w:hAnsiTheme="majorHAnsi" w:cstheme="majorHAnsi"/>
                  <w:sz w:val="24"/>
                  <w:szCs w:val="24"/>
                </w:rPr>
                <w:delText>Tạo l</w:delText>
              </w:r>
            </w:del>
            <w:ins w:id="817" w:author="Nguyen Duc Anh" w:date="2025-09-26T11:27:00Z">
              <w:r w:rsidR="00A7140C">
                <w:rPr>
                  <w:rFonts w:asciiTheme="majorHAnsi" w:eastAsia="Calibri" w:hAnsiTheme="majorHAnsi" w:cstheme="majorHAnsi"/>
                  <w:sz w:val="24"/>
                  <w:szCs w:val="24"/>
                </w:rPr>
                <w:t>L</w:t>
              </w:r>
            </w:ins>
            <w:r>
              <w:rPr>
                <w:rFonts w:asciiTheme="majorHAnsi" w:eastAsia="Calibri" w:hAnsiTheme="majorHAnsi" w:cstheme="majorHAnsi"/>
                <w:sz w:val="24"/>
                <w:szCs w:val="24"/>
              </w:rPr>
              <w:t xml:space="preserve">ập </w:t>
            </w:r>
            <w:ins w:id="818" w:author="Nguyen Duc Anh" w:date="2025-09-26T11:27:00Z">
              <w:r w:rsidR="00343130">
                <w:rPr>
                  <w:rFonts w:asciiTheme="majorHAnsi" w:eastAsia="Calibri" w:hAnsiTheme="majorHAnsi" w:cstheme="majorHAnsi"/>
                  <w:sz w:val="24"/>
                  <w:szCs w:val="24"/>
                </w:rPr>
                <w:t>hạch toán</w:t>
              </w:r>
            </w:ins>
            <w:del w:id="819" w:author="Nguyen Duc Anh" w:date="2025-09-26T11:27:00Z">
              <w:r w:rsidDel="00343130">
                <w:rPr>
                  <w:rFonts w:asciiTheme="majorHAnsi" w:eastAsia="Calibri" w:hAnsiTheme="majorHAnsi" w:cstheme="majorHAnsi"/>
                  <w:sz w:val="24"/>
                  <w:szCs w:val="24"/>
                </w:rPr>
                <w:delText>giao dịch</w:delText>
              </w:r>
            </w:del>
          </w:p>
        </w:tc>
        <w:tc>
          <w:tcPr>
            <w:tcW w:w="5245" w:type="dxa"/>
          </w:tcPr>
          <w:p w14:paraId="79AC92E4" w14:textId="77777777" w:rsidR="0094684D" w:rsidRDefault="0094684D" w:rsidP="00BF1D45">
            <w:pPr>
              <w:ind w:firstLine="0"/>
              <w:rPr>
                <w:ins w:id="820" w:author="Nguyen Duc Anh" w:date="2025-09-26T11:27:00Z"/>
                <w:rFonts w:asciiTheme="majorHAnsi" w:eastAsia="Calibri" w:hAnsiTheme="majorHAnsi" w:cstheme="majorHAnsi"/>
                <w:sz w:val="24"/>
                <w:szCs w:val="24"/>
              </w:rPr>
            </w:pPr>
            <w:r>
              <w:rPr>
                <w:rFonts w:asciiTheme="majorHAnsi" w:eastAsia="Calibri" w:hAnsiTheme="majorHAnsi" w:cstheme="majorHAnsi"/>
                <w:sz w:val="24"/>
                <w:szCs w:val="24"/>
              </w:rPr>
              <w:t>Nút thực hiện chức năng mở màn hình nhập thông tin mua bán ngoại tệ</w:t>
            </w:r>
            <w:ins w:id="821" w:author="Nguyen Duc Anh" w:date="2025-09-26T11:27:00Z">
              <w:r w:rsidR="00343130">
                <w:rPr>
                  <w:rFonts w:asciiTheme="majorHAnsi" w:eastAsia="Calibri" w:hAnsiTheme="majorHAnsi" w:cstheme="majorHAnsi"/>
                  <w:sz w:val="24"/>
                  <w:szCs w:val="24"/>
                </w:rPr>
                <w:t xml:space="preserve"> tương ứng theo loại đề nghị</w:t>
              </w:r>
              <w:r w:rsidR="00D0327F">
                <w:rPr>
                  <w:rFonts w:asciiTheme="majorHAnsi" w:eastAsia="Calibri" w:hAnsiTheme="majorHAnsi" w:cstheme="majorHAnsi"/>
                  <w:sz w:val="24"/>
                  <w:szCs w:val="24"/>
                </w:rPr>
                <w:t>:</w:t>
              </w:r>
            </w:ins>
          </w:p>
          <w:p w14:paraId="6D7B0DEE" w14:textId="77777777" w:rsidR="00D0327F" w:rsidRDefault="00D0327F" w:rsidP="00BF1D45">
            <w:pPr>
              <w:ind w:firstLine="0"/>
              <w:rPr>
                <w:ins w:id="822" w:author="Nguyen Duc Anh" w:date="2025-09-26T11:33:00Z"/>
                <w:rFonts w:asciiTheme="majorHAnsi" w:eastAsia="Calibri" w:hAnsiTheme="majorHAnsi" w:cstheme="majorHAnsi"/>
                <w:sz w:val="24"/>
                <w:szCs w:val="24"/>
              </w:rPr>
            </w:pPr>
            <w:ins w:id="823" w:author="Nguyen Duc Anh" w:date="2025-09-26T11:27:00Z">
              <w:r>
                <w:rPr>
                  <w:rFonts w:asciiTheme="majorHAnsi" w:eastAsia="Calibri" w:hAnsiTheme="majorHAnsi" w:cstheme="majorHAnsi"/>
                  <w:sz w:val="24"/>
                  <w:szCs w:val="24"/>
                </w:rPr>
                <w:t xml:space="preserve">- </w:t>
              </w:r>
            </w:ins>
            <w:ins w:id="824" w:author="Nguyen Duc Anh" w:date="2025-09-26T11:29:00Z">
              <w:r w:rsidR="00EB2DAE">
                <w:rPr>
                  <w:rFonts w:asciiTheme="majorHAnsi" w:eastAsia="Calibri" w:hAnsiTheme="majorHAnsi" w:cstheme="majorHAnsi"/>
                  <w:sz w:val="24"/>
                  <w:szCs w:val="24"/>
                </w:rPr>
                <w:t>Đề nghị</w:t>
              </w:r>
            </w:ins>
            <w:ins w:id="825" w:author="Nguyen Duc Anh" w:date="2025-09-26T11:30:00Z">
              <w:r w:rsidR="00EB2DAE">
                <w:rPr>
                  <w:rFonts w:asciiTheme="majorHAnsi" w:eastAsia="Calibri" w:hAnsiTheme="majorHAnsi" w:cstheme="majorHAnsi"/>
                  <w:sz w:val="24"/>
                  <w:szCs w:val="24"/>
                </w:rPr>
                <w:t xml:space="preserve"> mua → </w:t>
              </w:r>
            </w:ins>
            <w:ins w:id="826" w:author="Nguyen Duc Anh" w:date="2025-09-26T11:33:00Z">
              <w:r w:rsidR="00905D42">
                <w:rPr>
                  <w:rFonts w:asciiTheme="majorHAnsi" w:eastAsia="Calibri" w:hAnsiTheme="majorHAnsi" w:cstheme="majorHAnsi"/>
                  <w:sz w:val="24"/>
                  <w:szCs w:val="24"/>
                </w:rPr>
                <w:t>Hạch toán bán</w:t>
              </w:r>
            </w:ins>
          </w:p>
          <w:p w14:paraId="361E510C" w14:textId="4BBDEB87" w:rsidR="00905D42" w:rsidRPr="002431CB" w:rsidRDefault="00905D42" w:rsidP="00BF1D45">
            <w:pPr>
              <w:ind w:firstLine="0"/>
              <w:rPr>
                <w:rFonts w:asciiTheme="majorHAnsi" w:eastAsia="Calibri" w:hAnsiTheme="majorHAnsi" w:cstheme="majorHAnsi"/>
                <w:sz w:val="24"/>
                <w:szCs w:val="24"/>
              </w:rPr>
            </w:pPr>
            <w:ins w:id="827" w:author="Nguyen Duc Anh" w:date="2025-09-26T11:33:00Z">
              <w:r>
                <w:rPr>
                  <w:rFonts w:asciiTheme="majorHAnsi" w:eastAsia="Calibri" w:hAnsiTheme="majorHAnsi" w:cstheme="majorHAnsi"/>
                  <w:sz w:val="24"/>
                  <w:szCs w:val="24"/>
                </w:rPr>
                <w:t>- Đề nghị bán →</w:t>
              </w:r>
            </w:ins>
            <w:ins w:id="828" w:author="Nguyen Duc Anh" w:date="2025-09-26T11:35:00Z">
              <w:r w:rsidR="00286A34">
                <w:rPr>
                  <w:rFonts w:asciiTheme="majorHAnsi" w:eastAsia="Calibri" w:hAnsiTheme="majorHAnsi" w:cstheme="majorHAnsi"/>
                  <w:sz w:val="24"/>
                  <w:szCs w:val="24"/>
                </w:rPr>
                <w:t xml:space="preserve"> Hạch toán mua</w:t>
              </w:r>
            </w:ins>
          </w:p>
        </w:tc>
      </w:tr>
      <w:tr w:rsidR="0083142E" w:rsidRPr="002431CB" w14:paraId="0089644E" w14:textId="77777777" w:rsidTr="00BF1D45">
        <w:trPr>
          <w:ins w:id="829" w:author="Nguyen Duc Anh" w:date="2025-09-26T11:23:00Z"/>
        </w:trPr>
        <w:tc>
          <w:tcPr>
            <w:tcW w:w="670" w:type="dxa"/>
          </w:tcPr>
          <w:p w14:paraId="1077A6A1" w14:textId="77777777" w:rsidR="0083142E" w:rsidRPr="002431CB" w:rsidRDefault="0083142E" w:rsidP="00BF1D45">
            <w:pPr>
              <w:pStyle w:val="ListParagraph"/>
              <w:numPr>
                <w:ilvl w:val="0"/>
                <w:numId w:val="42"/>
              </w:numPr>
              <w:spacing w:before="0"/>
              <w:ind w:left="720"/>
              <w:rPr>
                <w:ins w:id="830" w:author="Nguyen Duc Anh" w:date="2025-09-26T11:23:00Z"/>
                <w:rFonts w:asciiTheme="majorHAnsi" w:eastAsia="Calibri" w:hAnsiTheme="majorHAnsi" w:cstheme="majorHAnsi"/>
                <w:sz w:val="24"/>
                <w:szCs w:val="24"/>
              </w:rPr>
            </w:pPr>
          </w:p>
        </w:tc>
        <w:tc>
          <w:tcPr>
            <w:tcW w:w="2444" w:type="dxa"/>
          </w:tcPr>
          <w:p w14:paraId="594015F9" w14:textId="2FF6641D" w:rsidR="0083142E" w:rsidRDefault="005922D5" w:rsidP="00BF1D45">
            <w:pPr>
              <w:ind w:firstLine="0"/>
              <w:rPr>
                <w:ins w:id="831" w:author="Nguyen Duc Anh" w:date="2025-09-26T11:23:00Z"/>
                <w:rFonts w:asciiTheme="majorHAnsi" w:eastAsia="Calibri" w:hAnsiTheme="majorHAnsi" w:cstheme="majorHAnsi"/>
                <w:sz w:val="24"/>
                <w:szCs w:val="24"/>
              </w:rPr>
            </w:pPr>
            <w:ins w:id="832" w:author="Nguyen Duc Anh" w:date="2025-09-26T11:26:00Z">
              <w:r>
                <w:rPr>
                  <w:rFonts w:asciiTheme="majorHAnsi" w:eastAsia="Calibri" w:hAnsiTheme="majorHAnsi" w:cstheme="majorHAnsi"/>
                  <w:sz w:val="24"/>
                  <w:szCs w:val="24"/>
                </w:rPr>
                <w:t>Huỷ</w:t>
              </w:r>
            </w:ins>
          </w:p>
        </w:tc>
        <w:tc>
          <w:tcPr>
            <w:tcW w:w="5245" w:type="dxa"/>
          </w:tcPr>
          <w:p w14:paraId="0A97E719" w14:textId="6E135534" w:rsidR="0083142E" w:rsidRDefault="005922D5" w:rsidP="00BF1D45">
            <w:pPr>
              <w:ind w:firstLine="0"/>
              <w:rPr>
                <w:ins w:id="833" w:author="Nguyen Duc Anh" w:date="2025-09-26T11:23:00Z"/>
                <w:rFonts w:asciiTheme="majorHAnsi" w:eastAsia="Calibri" w:hAnsiTheme="majorHAnsi" w:cstheme="majorHAnsi"/>
                <w:sz w:val="24"/>
                <w:szCs w:val="24"/>
              </w:rPr>
            </w:pPr>
            <w:ins w:id="834" w:author="Nguyen Duc Anh" w:date="2025-09-26T11:26:00Z">
              <w:r>
                <w:rPr>
                  <w:rFonts w:asciiTheme="majorHAnsi" w:eastAsia="Calibri" w:hAnsiTheme="majorHAnsi" w:cstheme="majorHAnsi"/>
                  <w:sz w:val="24"/>
                  <w:szCs w:val="24"/>
                </w:rPr>
                <w:t xml:space="preserve">Nút thực hiện chức năng huỷ đề nghị mua bán </w:t>
              </w:r>
              <w:r w:rsidR="00FB7DE0">
                <w:rPr>
                  <w:rFonts w:asciiTheme="majorHAnsi" w:eastAsia="Calibri" w:hAnsiTheme="majorHAnsi" w:cstheme="majorHAnsi"/>
                  <w:sz w:val="24"/>
                  <w:szCs w:val="24"/>
                </w:rPr>
                <w:t>ngoại tệ</w:t>
              </w:r>
            </w:ins>
          </w:p>
        </w:tc>
      </w:tr>
      <w:tr w:rsidR="003A7F82" w:rsidRPr="002431CB" w14:paraId="7834CC4F" w14:textId="77777777" w:rsidTr="00BF1D45">
        <w:trPr>
          <w:ins w:id="835" w:author="Nguyen Duc Anh" w:date="2025-09-26T11:37:00Z"/>
        </w:trPr>
        <w:tc>
          <w:tcPr>
            <w:tcW w:w="670" w:type="dxa"/>
          </w:tcPr>
          <w:p w14:paraId="570F0F58" w14:textId="77777777" w:rsidR="003A7F82" w:rsidRPr="002431CB" w:rsidRDefault="003A7F82" w:rsidP="003A7F82">
            <w:pPr>
              <w:pStyle w:val="ListParagraph"/>
              <w:numPr>
                <w:ilvl w:val="0"/>
                <w:numId w:val="42"/>
              </w:numPr>
              <w:spacing w:before="0"/>
              <w:ind w:left="720"/>
              <w:rPr>
                <w:ins w:id="836" w:author="Nguyen Duc Anh" w:date="2025-09-26T11:37:00Z"/>
                <w:rFonts w:asciiTheme="majorHAnsi" w:eastAsia="Calibri" w:hAnsiTheme="majorHAnsi" w:cstheme="majorHAnsi"/>
                <w:sz w:val="24"/>
                <w:szCs w:val="24"/>
              </w:rPr>
            </w:pPr>
          </w:p>
        </w:tc>
        <w:tc>
          <w:tcPr>
            <w:tcW w:w="2444" w:type="dxa"/>
          </w:tcPr>
          <w:p w14:paraId="77CC905D" w14:textId="5BF43B42" w:rsidR="003A7F82" w:rsidRDefault="003A7F82" w:rsidP="003A7F82">
            <w:pPr>
              <w:ind w:firstLine="0"/>
              <w:rPr>
                <w:ins w:id="837" w:author="Nguyen Duc Anh" w:date="2025-09-26T11:37:00Z"/>
                <w:rFonts w:asciiTheme="majorHAnsi" w:eastAsia="Calibri" w:hAnsiTheme="majorHAnsi" w:cstheme="majorHAnsi"/>
                <w:sz w:val="24"/>
                <w:szCs w:val="24"/>
              </w:rPr>
            </w:pPr>
            <w:ins w:id="838" w:author="Nguyen Duc Anh" w:date="2025-09-26T11:37:00Z">
              <w:r>
                <w:rPr>
                  <w:rFonts w:asciiTheme="majorHAnsi" w:eastAsia="Calibri" w:hAnsiTheme="majorHAnsi" w:cstheme="majorHAnsi"/>
                  <w:sz w:val="24"/>
                  <w:szCs w:val="24"/>
                </w:rPr>
                <w:t>Upload file ký</w:t>
              </w:r>
            </w:ins>
          </w:p>
        </w:tc>
        <w:tc>
          <w:tcPr>
            <w:tcW w:w="5245" w:type="dxa"/>
          </w:tcPr>
          <w:p w14:paraId="7DCB381E" w14:textId="4392411F" w:rsidR="003A7F82" w:rsidRDefault="003A7F82" w:rsidP="003A7F82">
            <w:pPr>
              <w:ind w:firstLine="0"/>
              <w:rPr>
                <w:ins w:id="839" w:author="Nguyen Duc Anh" w:date="2025-09-26T11:37:00Z"/>
                <w:rFonts w:asciiTheme="majorHAnsi" w:eastAsia="Calibri" w:hAnsiTheme="majorHAnsi" w:cstheme="majorHAnsi"/>
                <w:sz w:val="24"/>
                <w:szCs w:val="24"/>
              </w:rPr>
            </w:pPr>
            <w:ins w:id="840" w:author="Nguyen Duc Anh" w:date="2025-09-26T11:37:00Z">
              <w:r>
                <w:rPr>
                  <w:rFonts w:asciiTheme="majorHAnsi" w:eastAsia="Calibri" w:hAnsiTheme="majorHAnsi" w:cstheme="majorHAnsi"/>
                  <w:sz w:val="24"/>
                  <w:szCs w:val="24"/>
                </w:rPr>
                <w:t>Nút thực hiện chức năng tải lên hệ thống file scan đề nghị đã ký xác nhận và lưu trữ hiển thị tại màn hình thông tin chi tiết của bản ghi đề nghị</w:t>
              </w:r>
            </w:ins>
          </w:p>
        </w:tc>
      </w:tr>
      <w:tr w:rsidR="0094684D" w:rsidRPr="002431CB" w14:paraId="4036C82B" w14:textId="77777777" w:rsidTr="00BF1D45">
        <w:tc>
          <w:tcPr>
            <w:tcW w:w="8359" w:type="dxa"/>
            <w:gridSpan w:val="3"/>
          </w:tcPr>
          <w:p w14:paraId="669D6BA0" w14:textId="3AE08512" w:rsidR="0094684D" w:rsidRPr="002431CB" w:rsidRDefault="0094684D" w:rsidP="00BF1D45">
            <w:pPr>
              <w:ind w:firstLine="0"/>
              <w:rPr>
                <w:rFonts w:asciiTheme="majorHAnsi" w:eastAsia="Calibri" w:hAnsiTheme="majorHAnsi" w:cstheme="majorHAnsi"/>
                <w:sz w:val="24"/>
                <w:szCs w:val="24"/>
              </w:rPr>
            </w:pPr>
            <w:r w:rsidRPr="002431CB">
              <w:rPr>
                <w:rFonts w:asciiTheme="majorHAnsi" w:hAnsiTheme="majorHAnsi" w:cstheme="majorHAnsi"/>
                <w:sz w:val="24"/>
                <w:szCs w:val="24"/>
              </w:rPr>
              <w:t xml:space="preserve">Trạng thái </w:t>
            </w:r>
            <w:r>
              <w:rPr>
                <w:rFonts w:asciiTheme="majorHAnsi" w:hAnsiTheme="majorHAnsi" w:cstheme="majorHAnsi"/>
                <w:sz w:val="24"/>
                <w:szCs w:val="24"/>
              </w:rPr>
              <w:t>hồ sơ</w:t>
            </w:r>
            <w:del w:id="841" w:author="Nguyen Duc Anh" w:date="2025-09-26T11:35:00Z">
              <w:r w:rsidDel="00F9643F">
                <w:rPr>
                  <w:rFonts w:asciiTheme="majorHAnsi" w:hAnsiTheme="majorHAnsi" w:cstheme="majorHAnsi"/>
                  <w:sz w:val="24"/>
                  <w:szCs w:val="24"/>
                </w:rPr>
                <w:delText xml:space="preserve"> (Đối với ngân hàng bán ngoại tệ)</w:delText>
              </w:r>
            </w:del>
            <w:r w:rsidRPr="002431CB">
              <w:rPr>
                <w:rFonts w:asciiTheme="majorHAnsi" w:hAnsiTheme="majorHAnsi" w:cstheme="majorHAnsi"/>
                <w:sz w:val="24"/>
                <w:szCs w:val="24"/>
              </w:rPr>
              <w:t>:</w:t>
            </w:r>
            <w:r>
              <w:rPr>
                <w:rFonts w:asciiTheme="majorHAnsi" w:hAnsiTheme="majorHAnsi" w:cstheme="majorHAnsi"/>
                <w:sz w:val="24"/>
                <w:szCs w:val="24"/>
              </w:rPr>
              <w:t xml:space="preserve"> </w:t>
            </w:r>
            <w:del w:id="842" w:author="Nguyen Duc Anh" w:date="2025-09-26T11:35:00Z">
              <w:r w:rsidDel="00F9643F">
                <w:rPr>
                  <w:rFonts w:asciiTheme="majorHAnsi" w:hAnsiTheme="majorHAnsi" w:cstheme="majorHAnsi"/>
                  <w:sz w:val="24"/>
                  <w:szCs w:val="24"/>
                </w:rPr>
                <w:delText>Đã duyệt</w:delText>
              </w:r>
            </w:del>
            <w:ins w:id="843" w:author="Nguyen Duc Anh" w:date="2025-09-26T11:35:00Z">
              <w:r w:rsidR="00F9643F">
                <w:rPr>
                  <w:rFonts w:asciiTheme="majorHAnsi" w:hAnsiTheme="majorHAnsi" w:cstheme="majorHAnsi"/>
                  <w:sz w:val="24"/>
                  <w:szCs w:val="24"/>
                </w:rPr>
                <w:t>Đã cập nhật</w:t>
              </w:r>
            </w:ins>
          </w:p>
        </w:tc>
      </w:tr>
      <w:tr w:rsidR="0094684D" w:rsidRPr="002431CB" w14:paraId="652BE0C6" w14:textId="77777777" w:rsidTr="00BF1D45">
        <w:tc>
          <w:tcPr>
            <w:tcW w:w="670" w:type="dxa"/>
          </w:tcPr>
          <w:p w14:paraId="10A9FACE" w14:textId="77777777" w:rsidR="0094684D" w:rsidRPr="002431CB" w:rsidRDefault="0094684D" w:rsidP="00BF1D45">
            <w:pPr>
              <w:pStyle w:val="ListParagraph"/>
              <w:numPr>
                <w:ilvl w:val="0"/>
                <w:numId w:val="42"/>
              </w:numPr>
              <w:spacing w:before="0"/>
              <w:ind w:left="720"/>
              <w:rPr>
                <w:rFonts w:asciiTheme="majorHAnsi" w:eastAsia="Calibri" w:hAnsiTheme="majorHAnsi" w:cstheme="majorHAnsi"/>
                <w:sz w:val="24"/>
                <w:szCs w:val="24"/>
              </w:rPr>
            </w:pPr>
          </w:p>
        </w:tc>
        <w:tc>
          <w:tcPr>
            <w:tcW w:w="2444" w:type="dxa"/>
          </w:tcPr>
          <w:p w14:paraId="64077ADD" w14:textId="77777777" w:rsidR="0094684D" w:rsidRPr="002431CB" w:rsidRDefault="0094684D" w:rsidP="00BF1D45">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 xml:space="preserve">In </w:t>
            </w:r>
            <w:r>
              <w:rPr>
                <w:rFonts w:asciiTheme="majorHAnsi" w:eastAsia="Calibri" w:hAnsiTheme="majorHAnsi" w:cstheme="majorHAnsi"/>
                <w:sz w:val="24"/>
                <w:szCs w:val="24"/>
              </w:rPr>
              <w:t>đề nghị</w:t>
            </w:r>
          </w:p>
        </w:tc>
        <w:tc>
          <w:tcPr>
            <w:tcW w:w="5245" w:type="dxa"/>
          </w:tcPr>
          <w:p w14:paraId="0E015BD0" w14:textId="77777777" w:rsidR="0094684D" w:rsidRPr="002431CB" w:rsidRDefault="0094684D" w:rsidP="00BF1D45">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 xml:space="preserve">Nút thực hiện chức năng mở màn hình xem trước bản in thông tin </w:t>
            </w:r>
            <w:r>
              <w:rPr>
                <w:rFonts w:asciiTheme="majorHAnsi" w:eastAsia="Calibri" w:hAnsiTheme="majorHAnsi" w:cstheme="majorHAnsi"/>
                <w:sz w:val="24"/>
                <w:szCs w:val="24"/>
              </w:rPr>
              <w:t>đề nghị</w:t>
            </w:r>
            <w:r w:rsidRPr="002431CB">
              <w:rPr>
                <w:rFonts w:asciiTheme="majorHAnsi" w:eastAsia="Calibri" w:hAnsiTheme="majorHAnsi" w:cstheme="majorHAnsi"/>
                <w:sz w:val="24"/>
                <w:szCs w:val="24"/>
              </w:rPr>
              <w:t xml:space="preserve"> trước khi in hoặc tải xuống</w:t>
            </w:r>
          </w:p>
        </w:tc>
      </w:tr>
      <w:tr w:rsidR="0094684D" w:rsidRPr="002431CB" w14:paraId="0702C28E" w14:textId="77777777" w:rsidTr="00BF1D45">
        <w:tc>
          <w:tcPr>
            <w:tcW w:w="670" w:type="dxa"/>
          </w:tcPr>
          <w:p w14:paraId="5F5AFE32" w14:textId="77777777" w:rsidR="0094684D" w:rsidRPr="002431CB" w:rsidRDefault="0094684D" w:rsidP="00BF1D45">
            <w:pPr>
              <w:pStyle w:val="ListParagraph"/>
              <w:numPr>
                <w:ilvl w:val="0"/>
                <w:numId w:val="42"/>
              </w:numPr>
              <w:spacing w:before="0"/>
              <w:ind w:left="720"/>
              <w:rPr>
                <w:rFonts w:asciiTheme="majorHAnsi" w:eastAsia="Calibri" w:hAnsiTheme="majorHAnsi" w:cstheme="majorHAnsi"/>
                <w:sz w:val="24"/>
                <w:szCs w:val="24"/>
              </w:rPr>
            </w:pPr>
          </w:p>
        </w:tc>
        <w:tc>
          <w:tcPr>
            <w:tcW w:w="2444" w:type="dxa"/>
          </w:tcPr>
          <w:p w14:paraId="40D69E14" w14:textId="77777777" w:rsidR="0094684D" w:rsidRPr="002431CB" w:rsidRDefault="0094684D" w:rsidP="00BF1D45">
            <w:pPr>
              <w:ind w:firstLine="0"/>
              <w:rPr>
                <w:rFonts w:asciiTheme="majorHAnsi" w:eastAsia="Calibri" w:hAnsiTheme="majorHAnsi" w:cstheme="majorHAnsi"/>
                <w:sz w:val="24"/>
                <w:szCs w:val="24"/>
              </w:rPr>
            </w:pPr>
            <w:r>
              <w:rPr>
                <w:rFonts w:asciiTheme="majorHAnsi" w:eastAsia="Calibri" w:hAnsiTheme="majorHAnsi" w:cstheme="majorHAnsi"/>
                <w:sz w:val="24"/>
                <w:szCs w:val="24"/>
              </w:rPr>
              <w:t>Upload file ký</w:t>
            </w:r>
          </w:p>
        </w:tc>
        <w:tc>
          <w:tcPr>
            <w:tcW w:w="5245" w:type="dxa"/>
          </w:tcPr>
          <w:p w14:paraId="047B3DE9" w14:textId="77777777" w:rsidR="0094684D" w:rsidRPr="002431CB" w:rsidRDefault="0094684D" w:rsidP="00BF1D45">
            <w:pPr>
              <w:ind w:firstLine="0"/>
              <w:rPr>
                <w:rFonts w:asciiTheme="majorHAnsi" w:eastAsia="Calibri" w:hAnsiTheme="majorHAnsi" w:cstheme="majorHAnsi"/>
                <w:sz w:val="24"/>
                <w:szCs w:val="24"/>
              </w:rPr>
            </w:pPr>
            <w:r>
              <w:rPr>
                <w:rFonts w:asciiTheme="majorHAnsi" w:eastAsia="Calibri" w:hAnsiTheme="majorHAnsi" w:cstheme="majorHAnsi"/>
                <w:sz w:val="24"/>
                <w:szCs w:val="24"/>
              </w:rPr>
              <w:t>Nút thực hiện chức năng tải lên hệ thống file scan đề nghị đã ký xác nhận và lưu trữ hiển thị tại màn hình thông tin chi tiết của bản ghi đề nghị</w:t>
            </w:r>
          </w:p>
        </w:tc>
      </w:tr>
      <w:tr w:rsidR="003A7F82" w:rsidRPr="002431CB" w14:paraId="3EC30680" w14:textId="77777777" w:rsidTr="00BF1D45">
        <w:tc>
          <w:tcPr>
            <w:tcW w:w="670" w:type="dxa"/>
          </w:tcPr>
          <w:p w14:paraId="0FEE69D3" w14:textId="77777777" w:rsidR="003A7F82" w:rsidRPr="002431CB" w:rsidRDefault="003A7F82" w:rsidP="003A7F82">
            <w:pPr>
              <w:pStyle w:val="ListParagraph"/>
              <w:numPr>
                <w:ilvl w:val="0"/>
                <w:numId w:val="42"/>
              </w:numPr>
              <w:spacing w:before="0"/>
              <w:ind w:left="720"/>
              <w:rPr>
                <w:rFonts w:asciiTheme="majorHAnsi" w:eastAsia="Calibri" w:hAnsiTheme="majorHAnsi" w:cstheme="majorHAnsi"/>
                <w:sz w:val="24"/>
                <w:szCs w:val="24"/>
              </w:rPr>
            </w:pPr>
          </w:p>
        </w:tc>
        <w:tc>
          <w:tcPr>
            <w:tcW w:w="2444" w:type="dxa"/>
          </w:tcPr>
          <w:p w14:paraId="485E8BE2" w14:textId="6AA05C14" w:rsidR="003A7F82" w:rsidRDefault="003A7F82" w:rsidP="003A7F82">
            <w:pPr>
              <w:ind w:firstLine="0"/>
              <w:rPr>
                <w:rFonts w:asciiTheme="majorHAnsi" w:eastAsia="Calibri" w:hAnsiTheme="majorHAnsi" w:cstheme="majorHAnsi"/>
                <w:sz w:val="24"/>
                <w:szCs w:val="24"/>
              </w:rPr>
            </w:pPr>
            <w:ins w:id="844" w:author="Nguyen Duc Anh" w:date="2025-09-26T11:38:00Z">
              <w:r>
                <w:rPr>
                  <w:rFonts w:asciiTheme="majorHAnsi" w:eastAsia="Calibri" w:hAnsiTheme="majorHAnsi" w:cstheme="majorHAnsi"/>
                  <w:sz w:val="24"/>
                  <w:szCs w:val="24"/>
                </w:rPr>
                <w:t>Lập hạch toán</w:t>
              </w:r>
            </w:ins>
            <w:del w:id="845" w:author="Nguyen Duc Anh" w:date="2025-09-26T11:38:00Z">
              <w:r w:rsidDel="00C35CE4">
                <w:rPr>
                  <w:rFonts w:asciiTheme="majorHAnsi" w:eastAsia="Calibri" w:hAnsiTheme="majorHAnsi" w:cstheme="majorHAnsi"/>
                  <w:sz w:val="24"/>
                  <w:szCs w:val="24"/>
                </w:rPr>
                <w:delText>Tạo lập giao dịch</w:delText>
              </w:r>
            </w:del>
          </w:p>
        </w:tc>
        <w:tc>
          <w:tcPr>
            <w:tcW w:w="5245" w:type="dxa"/>
          </w:tcPr>
          <w:p w14:paraId="7AAA1B76" w14:textId="77777777" w:rsidR="003A7F82" w:rsidRDefault="003A7F82" w:rsidP="003A7F82">
            <w:pPr>
              <w:ind w:firstLine="0"/>
              <w:rPr>
                <w:ins w:id="846" w:author="Nguyen Duc Anh" w:date="2025-09-26T11:38:00Z"/>
                <w:rFonts w:asciiTheme="majorHAnsi" w:eastAsia="Calibri" w:hAnsiTheme="majorHAnsi" w:cstheme="majorHAnsi"/>
                <w:sz w:val="24"/>
                <w:szCs w:val="24"/>
              </w:rPr>
            </w:pPr>
            <w:ins w:id="847" w:author="Nguyen Duc Anh" w:date="2025-09-26T11:38:00Z">
              <w:r>
                <w:rPr>
                  <w:rFonts w:asciiTheme="majorHAnsi" w:eastAsia="Calibri" w:hAnsiTheme="majorHAnsi" w:cstheme="majorHAnsi"/>
                  <w:sz w:val="24"/>
                  <w:szCs w:val="24"/>
                </w:rPr>
                <w:t>Nút thực hiện chức năng mở màn hình nhập thông tin mua bán ngoại tệ tương ứng theo loại đề nghị:</w:t>
              </w:r>
            </w:ins>
          </w:p>
          <w:p w14:paraId="6AEC870F" w14:textId="77777777" w:rsidR="003A7F82" w:rsidRDefault="003A7F82" w:rsidP="003A7F82">
            <w:pPr>
              <w:ind w:firstLine="0"/>
              <w:rPr>
                <w:ins w:id="848" w:author="Nguyen Duc Anh" w:date="2025-09-26T11:38:00Z"/>
                <w:rFonts w:asciiTheme="majorHAnsi" w:eastAsia="Calibri" w:hAnsiTheme="majorHAnsi" w:cstheme="majorHAnsi"/>
                <w:sz w:val="24"/>
                <w:szCs w:val="24"/>
              </w:rPr>
            </w:pPr>
            <w:ins w:id="849" w:author="Nguyen Duc Anh" w:date="2025-09-26T11:38:00Z">
              <w:r>
                <w:rPr>
                  <w:rFonts w:asciiTheme="majorHAnsi" w:eastAsia="Calibri" w:hAnsiTheme="majorHAnsi" w:cstheme="majorHAnsi"/>
                  <w:sz w:val="24"/>
                  <w:szCs w:val="24"/>
                </w:rPr>
                <w:t>- Đề nghị mua → Hạch toán bán</w:t>
              </w:r>
            </w:ins>
          </w:p>
          <w:p w14:paraId="6E293AD6" w14:textId="0F063AC5" w:rsidR="003A7F82" w:rsidRDefault="003A7F82" w:rsidP="003A7F82">
            <w:pPr>
              <w:ind w:firstLine="0"/>
              <w:rPr>
                <w:rFonts w:asciiTheme="majorHAnsi" w:eastAsia="Calibri" w:hAnsiTheme="majorHAnsi" w:cstheme="majorHAnsi"/>
                <w:sz w:val="24"/>
                <w:szCs w:val="24"/>
              </w:rPr>
            </w:pPr>
            <w:ins w:id="850" w:author="Nguyen Duc Anh" w:date="2025-09-26T11:38:00Z">
              <w:r>
                <w:rPr>
                  <w:rFonts w:asciiTheme="majorHAnsi" w:eastAsia="Calibri" w:hAnsiTheme="majorHAnsi" w:cstheme="majorHAnsi"/>
                  <w:sz w:val="24"/>
                  <w:szCs w:val="24"/>
                </w:rPr>
                <w:t>- Đề nghị bán → Hạch toán mua</w:t>
              </w:r>
            </w:ins>
            <w:del w:id="851" w:author="Nguyen Duc Anh" w:date="2025-09-26T11:38:00Z">
              <w:r w:rsidDel="00C35CE4">
                <w:rPr>
                  <w:rFonts w:asciiTheme="majorHAnsi" w:eastAsia="Calibri" w:hAnsiTheme="majorHAnsi" w:cstheme="majorHAnsi"/>
                  <w:sz w:val="24"/>
                  <w:szCs w:val="24"/>
                </w:rPr>
                <w:delText>Nút thực hiện chức năng mở màn hình nhập thông tin mua bán ngoại tệ</w:delText>
              </w:r>
            </w:del>
          </w:p>
        </w:tc>
      </w:tr>
      <w:tr w:rsidR="004D3249" w:rsidRPr="002431CB" w14:paraId="3CA15054" w14:textId="77777777" w:rsidTr="00BF1D45">
        <w:trPr>
          <w:ins w:id="852" w:author="Nguyen Duc Anh" w:date="2025-09-26T11:38:00Z"/>
        </w:trPr>
        <w:tc>
          <w:tcPr>
            <w:tcW w:w="670" w:type="dxa"/>
          </w:tcPr>
          <w:p w14:paraId="1F377F81" w14:textId="77777777" w:rsidR="004D3249" w:rsidRPr="002431CB" w:rsidRDefault="004D3249" w:rsidP="004D3249">
            <w:pPr>
              <w:pStyle w:val="ListParagraph"/>
              <w:numPr>
                <w:ilvl w:val="0"/>
                <w:numId w:val="42"/>
              </w:numPr>
              <w:spacing w:before="0"/>
              <w:ind w:left="720"/>
              <w:rPr>
                <w:ins w:id="853" w:author="Nguyen Duc Anh" w:date="2025-09-26T11:38:00Z"/>
                <w:rFonts w:asciiTheme="majorHAnsi" w:eastAsia="Calibri" w:hAnsiTheme="majorHAnsi" w:cstheme="majorHAnsi"/>
                <w:sz w:val="24"/>
                <w:szCs w:val="24"/>
              </w:rPr>
            </w:pPr>
          </w:p>
        </w:tc>
        <w:tc>
          <w:tcPr>
            <w:tcW w:w="2444" w:type="dxa"/>
          </w:tcPr>
          <w:p w14:paraId="2F233169" w14:textId="4FF54819" w:rsidR="004D3249" w:rsidRDefault="004D3249" w:rsidP="004D3249">
            <w:pPr>
              <w:ind w:firstLine="0"/>
              <w:rPr>
                <w:ins w:id="854" w:author="Nguyen Duc Anh" w:date="2025-09-26T11:38:00Z"/>
                <w:rFonts w:asciiTheme="majorHAnsi" w:eastAsia="Calibri" w:hAnsiTheme="majorHAnsi" w:cstheme="majorHAnsi"/>
                <w:sz w:val="24"/>
                <w:szCs w:val="24"/>
              </w:rPr>
            </w:pPr>
            <w:ins w:id="855" w:author="Nguyen Duc Anh" w:date="2025-09-26T11:38:00Z">
              <w:r>
                <w:rPr>
                  <w:rFonts w:asciiTheme="majorHAnsi" w:eastAsia="Calibri" w:hAnsiTheme="majorHAnsi" w:cstheme="majorHAnsi"/>
                  <w:sz w:val="24"/>
                  <w:szCs w:val="24"/>
                </w:rPr>
                <w:t>Huỷ</w:t>
              </w:r>
            </w:ins>
          </w:p>
        </w:tc>
        <w:tc>
          <w:tcPr>
            <w:tcW w:w="5245" w:type="dxa"/>
          </w:tcPr>
          <w:p w14:paraId="742B4FCD" w14:textId="0FDBB473" w:rsidR="004D3249" w:rsidRDefault="004D3249" w:rsidP="004D3249">
            <w:pPr>
              <w:ind w:firstLine="0"/>
              <w:rPr>
                <w:ins w:id="856" w:author="Nguyen Duc Anh" w:date="2025-09-26T11:38:00Z"/>
                <w:rFonts w:asciiTheme="majorHAnsi" w:eastAsia="Calibri" w:hAnsiTheme="majorHAnsi" w:cstheme="majorHAnsi"/>
                <w:sz w:val="24"/>
                <w:szCs w:val="24"/>
              </w:rPr>
            </w:pPr>
            <w:ins w:id="857" w:author="Nguyen Duc Anh" w:date="2025-09-26T11:38:00Z">
              <w:r>
                <w:rPr>
                  <w:rFonts w:asciiTheme="majorHAnsi" w:eastAsia="Calibri" w:hAnsiTheme="majorHAnsi" w:cstheme="majorHAnsi"/>
                  <w:sz w:val="24"/>
                  <w:szCs w:val="24"/>
                </w:rPr>
                <w:t>Nút thực hiện chức năng huỷ đề nghị mua bán ngoại tệ</w:t>
              </w:r>
            </w:ins>
          </w:p>
        </w:tc>
      </w:tr>
      <w:tr w:rsidR="0094684D" w:rsidRPr="002431CB" w:rsidDel="00A7771C" w14:paraId="48EDB36C" w14:textId="7A3BA7BB" w:rsidTr="00BF1D45">
        <w:trPr>
          <w:del w:id="858" w:author="Nguyen Duc Anh" w:date="2025-09-26T11:41:00Z"/>
        </w:trPr>
        <w:tc>
          <w:tcPr>
            <w:tcW w:w="8359" w:type="dxa"/>
            <w:gridSpan w:val="3"/>
          </w:tcPr>
          <w:p w14:paraId="5ADD1F8F" w14:textId="372BA9B2" w:rsidR="0094684D" w:rsidRPr="003E06F1" w:rsidDel="00A7771C" w:rsidRDefault="0094684D" w:rsidP="00BF1D45">
            <w:pPr>
              <w:ind w:firstLine="0"/>
              <w:rPr>
                <w:del w:id="859" w:author="Nguyen Duc Anh" w:date="2025-09-26T11:41:00Z"/>
                <w:rFonts w:asciiTheme="majorHAnsi" w:eastAsia="Calibri" w:hAnsiTheme="majorHAnsi" w:cstheme="majorHAnsi"/>
                <w:color w:val="FF0000"/>
                <w:sz w:val="24"/>
                <w:szCs w:val="24"/>
              </w:rPr>
            </w:pPr>
            <w:del w:id="860" w:author="Nguyen Duc Anh" w:date="2025-09-26T11:41:00Z">
              <w:r w:rsidRPr="003E06F1" w:rsidDel="00A7771C">
                <w:rPr>
                  <w:rFonts w:asciiTheme="majorHAnsi" w:eastAsia="Calibri" w:hAnsiTheme="majorHAnsi" w:cstheme="majorHAnsi"/>
                  <w:color w:val="FF0000"/>
                  <w:sz w:val="24"/>
                  <w:szCs w:val="24"/>
                </w:rPr>
                <w:delText xml:space="preserve">Trạng thái hồ sơ (Đối với </w:delText>
              </w:r>
              <w:r w:rsidDel="00A7771C">
                <w:rPr>
                  <w:rFonts w:asciiTheme="majorHAnsi" w:eastAsia="Calibri" w:hAnsiTheme="majorHAnsi" w:cstheme="majorHAnsi"/>
                  <w:color w:val="FF0000"/>
                  <w:sz w:val="24"/>
                  <w:szCs w:val="24"/>
                </w:rPr>
                <w:delText>ngân hàng mua</w:delText>
              </w:r>
              <w:r w:rsidRPr="003E06F1" w:rsidDel="00A7771C">
                <w:rPr>
                  <w:rFonts w:asciiTheme="majorHAnsi" w:eastAsia="Calibri" w:hAnsiTheme="majorHAnsi" w:cstheme="majorHAnsi"/>
                  <w:color w:val="FF0000"/>
                  <w:sz w:val="24"/>
                  <w:szCs w:val="24"/>
                </w:rPr>
                <w:delText xml:space="preserve"> ngoại tệ): </w:delText>
              </w:r>
              <w:commentRangeStart w:id="861"/>
              <w:commentRangeStart w:id="862"/>
              <w:r w:rsidRPr="003E06F1" w:rsidDel="00A7771C">
                <w:rPr>
                  <w:rFonts w:asciiTheme="majorHAnsi" w:eastAsia="Calibri" w:hAnsiTheme="majorHAnsi" w:cstheme="majorHAnsi"/>
                  <w:color w:val="FF0000"/>
                  <w:sz w:val="24"/>
                  <w:szCs w:val="24"/>
                </w:rPr>
                <w:delText>Hoàn</w:delText>
              </w:r>
              <w:commentRangeEnd w:id="861"/>
              <w:r w:rsidDel="00A7771C">
                <w:rPr>
                  <w:rStyle w:val="CommentReference"/>
                  <w:rFonts w:eastAsia="Times New Roman"/>
                  <w:bCs/>
                  <w:kern w:val="32"/>
                </w:rPr>
                <w:commentReference w:id="861"/>
              </w:r>
              <w:commentRangeEnd w:id="862"/>
              <w:r w:rsidDel="00A7771C">
                <w:rPr>
                  <w:rStyle w:val="CommentReference"/>
                  <w:rFonts w:eastAsia="Times New Roman"/>
                  <w:bCs/>
                  <w:kern w:val="32"/>
                </w:rPr>
                <w:commentReference w:id="862"/>
              </w:r>
              <w:r w:rsidRPr="003E06F1" w:rsidDel="00A7771C">
                <w:rPr>
                  <w:rFonts w:asciiTheme="majorHAnsi" w:eastAsia="Calibri" w:hAnsiTheme="majorHAnsi" w:cstheme="majorHAnsi"/>
                  <w:color w:val="FF0000"/>
                  <w:sz w:val="24"/>
                  <w:szCs w:val="24"/>
                </w:rPr>
                <w:delText xml:space="preserve"> thành</w:delText>
              </w:r>
            </w:del>
          </w:p>
          <w:p w14:paraId="7010A097" w14:textId="2119EA3B" w:rsidR="0094684D" w:rsidDel="00A7771C" w:rsidRDefault="0094684D" w:rsidP="00BF1D45">
            <w:pPr>
              <w:ind w:firstLine="0"/>
              <w:rPr>
                <w:del w:id="863" w:author="Nguyen Duc Anh" w:date="2025-09-26T11:41:00Z"/>
                <w:rFonts w:asciiTheme="majorHAnsi" w:eastAsia="Calibri" w:hAnsiTheme="majorHAnsi" w:cstheme="majorHAnsi"/>
                <w:sz w:val="24"/>
                <w:szCs w:val="24"/>
              </w:rPr>
            </w:pPr>
          </w:p>
        </w:tc>
      </w:tr>
      <w:tr w:rsidR="0094684D" w:rsidRPr="002431CB" w:rsidDel="00A7771C" w14:paraId="316F27FE" w14:textId="26871E8B" w:rsidTr="00BF1D45">
        <w:trPr>
          <w:del w:id="864" w:author="Nguyen Duc Anh" w:date="2025-09-26T11:41:00Z"/>
        </w:trPr>
        <w:tc>
          <w:tcPr>
            <w:tcW w:w="670" w:type="dxa"/>
          </w:tcPr>
          <w:p w14:paraId="620905BB" w14:textId="5D9EAA04" w:rsidR="0094684D" w:rsidRPr="002431CB" w:rsidDel="00A7771C" w:rsidRDefault="0094684D" w:rsidP="00BF1D45">
            <w:pPr>
              <w:pStyle w:val="ListParagraph"/>
              <w:numPr>
                <w:ilvl w:val="0"/>
                <w:numId w:val="42"/>
              </w:numPr>
              <w:spacing w:before="0"/>
              <w:ind w:left="720"/>
              <w:rPr>
                <w:del w:id="865" w:author="Nguyen Duc Anh" w:date="2025-09-26T11:41:00Z"/>
                <w:rFonts w:asciiTheme="majorHAnsi" w:eastAsia="Calibri" w:hAnsiTheme="majorHAnsi" w:cstheme="majorHAnsi"/>
                <w:sz w:val="24"/>
                <w:szCs w:val="24"/>
              </w:rPr>
            </w:pPr>
          </w:p>
        </w:tc>
        <w:tc>
          <w:tcPr>
            <w:tcW w:w="2444" w:type="dxa"/>
          </w:tcPr>
          <w:p w14:paraId="0F2DCC6D" w14:textId="6D00DFE1" w:rsidR="0094684D" w:rsidDel="00A7771C" w:rsidRDefault="0094684D" w:rsidP="00BF1D45">
            <w:pPr>
              <w:ind w:firstLine="0"/>
              <w:rPr>
                <w:del w:id="866" w:author="Nguyen Duc Anh" w:date="2025-09-26T11:41:00Z"/>
                <w:rFonts w:asciiTheme="majorHAnsi" w:eastAsia="Calibri" w:hAnsiTheme="majorHAnsi" w:cstheme="majorHAnsi"/>
                <w:sz w:val="24"/>
                <w:szCs w:val="24"/>
              </w:rPr>
            </w:pPr>
            <w:del w:id="867" w:author="Nguyen Duc Anh" w:date="2025-09-26T11:41:00Z">
              <w:r w:rsidRPr="002431CB" w:rsidDel="00A7771C">
                <w:rPr>
                  <w:rFonts w:asciiTheme="majorHAnsi" w:eastAsia="Calibri" w:hAnsiTheme="majorHAnsi" w:cstheme="majorHAnsi"/>
                  <w:sz w:val="24"/>
                  <w:szCs w:val="24"/>
                </w:rPr>
                <w:delText xml:space="preserve">In </w:delText>
              </w:r>
              <w:r w:rsidDel="00A7771C">
                <w:rPr>
                  <w:rFonts w:asciiTheme="majorHAnsi" w:eastAsia="Calibri" w:hAnsiTheme="majorHAnsi" w:cstheme="majorHAnsi"/>
                  <w:sz w:val="24"/>
                  <w:szCs w:val="24"/>
                </w:rPr>
                <w:delText>đề nghị</w:delText>
              </w:r>
            </w:del>
          </w:p>
        </w:tc>
        <w:tc>
          <w:tcPr>
            <w:tcW w:w="5245" w:type="dxa"/>
          </w:tcPr>
          <w:p w14:paraId="6B081DE1" w14:textId="1232161D" w:rsidR="0094684D" w:rsidDel="00A7771C" w:rsidRDefault="0094684D" w:rsidP="00BF1D45">
            <w:pPr>
              <w:ind w:firstLine="0"/>
              <w:rPr>
                <w:del w:id="868" w:author="Nguyen Duc Anh" w:date="2025-09-26T11:41:00Z"/>
                <w:rFonts w:asciiTheme="majorHAnsi" w:eastAsia="Calibri" w:hAnsiTheme="majorHAnsi" w:cstheme="majorHAnsi"/>
                <w:sz w:val="24"/>
                <w:szCs w:val="24"/>
              </w:rPr>
            </w:pPr>
            <w:del w:id="869" w:author="Nguyen Duc Anh" w:date="2025-09-26T11:41:00Z">
              <w:r w:rsidRPr="002431CB" w:rsidDel="00A7771C">
                <w:rPr>
                  <w:rFonts w:asciiTheme="majorHAnsi" w:eastAsia="Calibri" w:hAnsiTheme="majorHAnsi" w:cstheme="majorHAnsi"/>
                  <w:sz w:val="24"/>
                  <w:szCs w:val="24"/>
                </w:rPr>
                <w:delText xml:space="preserve">Nút thực hiện chức năng mở màn hình xem trước bản in thông tin </w:delText>
              </w:r>
              <w:r w:rsidDel="00A7771C">
                <w:rPr>
                  <w:rFonts w:asciiTheme="majorHAnsi" w:eastAsia="Calibri" w:hAnsiTheme="majorHAnsi" w:cstheme="majorHAnsi"/>
                  <w:sz w:val="24"/>
                  <w:szCs w:val="24"/>
                </w:rPr>
                <w:delText>đề nghị</w:delText>
              </w:r>
              <w:r w:rsidRPr="002431CB" w:rsidDel="00A7771C">
                <w:rPr>
                  <w:rFonts w:asciiTheme="majorHAnsi" w:eastAsia="Calibri" w:hAnsiTheme="majorHAnsi" w:cstheme="majorHAnsi"/>
                  <w:sz w:val="24"/>
                  <w:szCs w:val="24"/>
                </w:rPr>
                <w:delText xml:space="preserve"> trước khi in hoặc tải xuống</w:delText>
              </w:r>
            </w:del>
          </w:p>
        </w:tc>
      </w:tr>
      <w:tr w:rsidR="0094684D" w:rsidRPr="002431CB" w:rsidDel="00A7771C" w14:paraId="5549C4FB" w14:textId="3EA8AC72" w:rsidTr="00BF1D45">
        <w:trPr>
          <w:del w:id="870" w:author="Nguyen Duc Anh" w:date="2025-09-26T11:41:00Z"/>
        </w:trPr>
        <w:tc>
          <w:tcPr>
            <w:tcW w:w="670" w:type="dxa"/>
          </w:tcPr>
          <w:p w14:paraId="105DFA71" w14:textId="28AB8354" w:rsidR="0094684D" w:rsidRPr="002431CB" w:rsidDel="00A7771C" w:rsidRDefault="0094684D" w:rsidP="00BF1D45">
            <w:pPr>
              <w:pStyle w:val="ListParagraph"/>
              <w:numPr>
                <w:ilvl w:val="0"/>
                <w:numId w:val="42"/>
              </w:numPr>
              <w:spacing w:before="0"/>
              <w:ind w:left="720"/>
              <w:rPr>
                <w:del w:id="871" w:author="Nguyen Duc Anh" w:date="2025-09-26T11:41:00Z"/>
                <w:rFonts w:asciiTheme="majorHAnsi" w:eastAsia="Calibri" w:hAnsiTheme="majorHAnsi" w:cstheme="majorHAnsi"/>
                <w:sz w:val="24"/>
                <w:szCs w:val="24"/>
              </w:rPr>
            </w:pPr>
          </w:p>
        </w:tc>
        <w:tc>
          <w:tcPr>
            <w:tcW w:w="2444" w:type="dxa"/>
          </w:tcPr>
          <w:p w14:paraId="005D7940" w14:textId="02C99D39" w:rsidR="0094684D" w:rsidDel="00A7771C" w:rsidRDefault="0094684D" w:rsidP="00BF1D45">
            <w:pPr>
              <w:ind w:firstLine="0"/>
              <w:rPr>
                <w:del w:id="872" w:author="Nguyen Duc Anh" w:date="2025-09-26T11:41:00Z"/>
                <w:rFonts w:asciiTheme="majorHAnsi" w:eastAsia="Calibri" w:hAnsiTheme="majorHAnsi" w:cstheme="majorHAnsi"/>
                <w:sz w:val="24"/>
                <w:szCs w:val="24"/>
              </w:rPr>
            </w:pPr>
            <w:del w:id="873" w:author="Nguyen Duc Anh" w:date="2025-09-26T11:41:00Z">
              <w:r w:rsidDel="00A7771C">
                <w:rPr>
                  <w:rFonts w:asciiTheme="majorHAnsi" w:eastAsia="Calibri" w:hAnsiTheme="majorHAnsi" w:cstheme="majorHAnsi"/>
                  <w:sz w:val="24"/>
                  <w:szCs w:val="24"/>
                </w:rPr>
                <w:delText>Upload file ký</w:delText>
              </w:r>
            </w:del>
          </w:p>
        </w:tc>
        <w:tc>
          <w:tcPr>
            <w:tcW w:w="5245" w:type="dxa"/>
          </w:tcPr>
          <w:p w14:paraId="1D014892" w14:textId="305EC497" w:rsidR="0094684D" w:rsidDel="00A7771C" w:rsidRDefault="0094684D" w:rsidP="00BF1D45">
            <w:pPr>
              <w:ind w:firstLine="0"/>
              <w:rPr>
                <w:del w:id="874" w:author="Nguyen Duc Anh" w:date="2025-09-26T11:41:00Z"/>
                <w:rFonts w:asciiTheme="majorHAnsi" w:eastAsia="Calibri" w:hAnsiTheme="majorHAnsi" w:cstheme="majorHAnsi"/>
                <w:sz w:val="24"/>
                <w:szCs w:val="24"/>
              </w:rPr>
            </w:pPr>
            <w:del w:id="875" w:author="Nguyen Duc Anh" w:date="2025-09-26T11:41:00Z">
              <w:r w:rsidDel="00A7771C">
                <w:rPr>
                  <w:rFonts w:asciiTheme="majorHAnsi" w:eastAsia="Calibri" w:hAnsiTheme="majorHAnsi" w:cstheme="majorHAnsi"/>
                  <w:sz w:val="24"/>
                  <w:szCs w:val="24"/>
                </w:rPr>
                <w:delText>Nút thực hiện chức năng tải lên hệ thống file scan đề nghị đã ký xác nhận và lưu trữ hiển thị tại màn hình thông tin chi tiết của bản ghi đề nghị</w:delText>
              </w:r>
            </w:del>
          </w:p>
        </w:tc>
      </w:tr>
      <w:tr w:rsidR="0094684D" w:rsidRPr="002431CB" w:rsidDel="00A7771C" w14:paraId="051B8A18" w14:textId="0AC0A9C6" w:rsidTr="00BF1D45">
        <w:trPr>
          <w:del w:id="876" w:author="Nguyen Duc Anh" w:date="2025-09-26T11:41:00Z"/>
        </w:trPr>
        <w:tc>
          <w:tcPr>
            <w:tcW w:w="670" w:type="dxa"/>
          </w:tcPr>
          <w:p w14:paraId="0A16C567" w14:textId="67EC7837" w:rsidR="0094684D" w:rsidRPr="002431CB" w:rsidDel="00A7771C" w:rsidRDefault="0094684D" w:rsidP="00BF1D45">
            <w:pPr>
              <w:pStyle w:val="ListParagraph"/>
              <w:numPr>
                <w:ilvl w:val="0"/>
                <w:numId w:val="42"/>
              </w:numPr>
              <w:spacing w:before="0"/>
              <w:ind w:left="720"/>
              <w:rPr>
                <w:del w:id="877" w:author="Nguyen Duc Anh" w:date="2025-09-26T11:41:00Z"/>
                <w:rFonts w:asciiTheme="majorHAnsi" w:eastAsia="Calibri" w:hAnsiTheme="majorHAnsi" w:cstheme="majorHAnsi"/>
                <w:sz w:val="24"/>
                <w:szCs w:val="24"/>
              </w:rPr>
            </w:pPr>
          </w:p>
        </w:tc>
        <w:tc>
          <w:tcPr>
            <w:tcW w:w="2444" w:type="dxa"/>
          </w:tcPr>
          <w:p w14:paraId="269FA955" w14:textId="3EBB4F19" w:rsidR="0094684D" w:rsidDel="00A7771C" w:rsidRDefault="0094684D" w:rsidP="00BF1D45">
            <w:pPr>
              <w:ind w:firstLine="0"/>
              <w:rPr>
                <w:del w:id="878" w:author="Nguyen Duc Anh" w:date="2025-09-26T11:41:00Z"/>
                <w:rFonts w:asciiTheme="majorHAnsi" w:eastAsia="Calibri" w:hAnsiTheme="majorHAnsi" w:cstheme="majorHAnsi"/>
                <w:sz w:val="24"/>
                <w:szCs w:val="24"/>
              </w:rPr>
            </w:pPr>
            <w:del w:id="879" w:author="Nguyen Duc Anh" w:date="2025-09-26T11:41:00Z">
              <w:r w:rsidDel="00A7771C">
                <w:rPr>
                  <w:rFonts w:asciiTheme="majorHAnsi" w:eastAsia="Calibri" w:hAnsiTheme="majorHAnsi" w:cstheme="majorHAnsi"/>
                  <w:sz w:val="24"/>
                  <w:szCs w:val="24"/>
                </w:rPr>
                <w:delText>Huỷ</w:delText>
              </w:r>
            </w:del>
          </w:p>
        </w:tc>
        <w:tc>
          <w:tcPr>
            <w:tcW w:w="5245" w:type="dxa"/>
          </w:tcPr>
          <w:p w14:paraId="562FDC19" w14:textId="0E3462D8" w:rsidR="0094684D" w:rsidDel="00A7771C" w:rsidRDefault="0094684D" w:rsidP="00BF1D45">
            <w:pPr>
              <w:ind w:firstLine="0"/>
              <w:rPr>
                <w:del w:id="880" w:author="Nguyen Duc Anh" w:date="2025-09-26T11:41:00Z"/>
                <w:rFonts w:asciiTheme="majorHAnsi" w:eastAsia="Calibri" w:hAnsiTheme="majorHAnsi" w:cstheme="majorHAnsi"/>
                <w:sz w:val="24"/>
                <w:szCs w:val="24"/>
              </w:rPr>
            </w:pPr>
            <w:del w:id="881" w:author="Nguyen Duc Anh" w:date="2025-09-26T11:41:00Z">
              <w:r w:rsidDel="00A7771C">
                <w:rPr>
                  <w:rFonts w:asciiTheme="majorHAnsi" w:eastAsia="Calibri" w:hAnsiTheme="majorHAnsi" w:cstheme="majorHAnsi"/>
                  <w:sz w:val="24"/>
                  <w:szCs w:val="24"/>
                </w:rPr>
                <w:delText>Nút thực hiện chức năng huỷ đề nghị bán/đổi ngoại tệ</w:delText>
              </w:r>
            </w:del>
          </w:p>
        </w:tc>
      </w:tr>
      <w:tr w:rsidR="0094684D" w:rsidRPr="002431CB" w:rsidDel="00A7771C" w14:paraId="5B20D3D4" w14:textId="0D8C9A1E" w:rsidTr="00BF1D45">
        <w:trPr>
          <w:del w:id="882" w:author="Nguyen Duc Anh" w:date="2025-09-26T11:41:00Z"/>
        </w:trPr>
        <w:tc>
          <w:tcPr>
            <w:tcW w:w="670" w:type="dxa"/>
          </w:tcPr>
          <w:p w14:paraId="0C8D7A7C" w14:textId="1C3DD857" w:rsidR="0094684D" w:rsidRPr="002431CB" w:rsidDel="00A7771C" w:rsidRDefault="0094684D" w:rsidP="00BF1D45">
            <w:pPr>
              <w:pStyle w:val="ListParagraph"/>
              <w:numPr>
                <w:ilvl w:val="0"/>
                <w:numId w:val="42"/>
              </w:numPr>
              <w:spacing w:before="0"/>
              <w:ind w:left="720"/>
              <w:rPr>
                <w:del w:id="883" w:author="Nguyen Duc Anh" w:date="2025-09-26T11:41:00Z"/>
                <w:rFonts w:asciiTheme="majorHAnsi" w:eastAsia="Calibri" w:hAnsiTheme="majorHAnsi" w:cstheme="majorHAnsi"/>
                <w:sz w:val="24"/>
                <w:szCs w:val="24"/>
              </w:rPr>
            </w:pPr>
          </w:p>
        </w:tc>
        <w:tc>
          <w:tcPr>
            <w:tcW w:w="2444" w:type="dxa"/>
          </w:tcPr>
          <w:p w14:paraId="2AA0B0A1" w14:textId="14E70F8F" w:rsidR="0094684D" w:rsidDel="00A7771C" w:rsidRDefault="00D14D57" w:rsidP="00BF1D45">
            <w:pPr>
              <w:ind w:firstLine="0"/>
              <w:rPr>
                <w:del w:id="884" w:author="Nguyen Duc Anh" w:date="2025-09-26T11:41:00Z"/>
                <w:rFonts w:asciiTheme="majorHAnsi" w:eastAsia="Calibri" w:hAnsiTheme="majorHAnsi" w:cstheme="majorHAnsi"/>
                <w:sz w:val="24"/>
                <w:szCs w:val="24"/>
              </w:rPr>
            </w:pPr>
            <w:del w:id="885" w:author="Nguyen Duc Anh" w:date="2025-09-26T11:41:00Z">
              <w:r w:rsidDel="00A7771C">
                <w:rPr>
                  <w:rFonts w:asciiTheme="majorHAnsi" w:eastAsia="Calibri" w:hAnsiTheme="majorHAnsi" w:cstheme="majorHAnsi"/>
                  <w:sz w:val="24"/>
                  <w:szCs w:val="24"/>
                </w:rPr>
                <w:delText>Hạch toán mua/bán</w:delText>
              </w:r>
            </w:del>
          </w:p>
        </w:tc>
        <w:tc>
          <w:tcPr>
            <w:tcW w:w="5245" w:type="dxa"/>
          </w:tcPr>
          <w:p w14:paraId="068AFB17" w14:textId="7109E8DF" w:rsidR="0094684D" w:rsidDel="00A7771C" w:rsidRDefault="0094684D" w:rsidP="00BF1D45">
            <w:pPr>
              <w:ind w:firstLine="0"/>
              <w:rPr>
                <w:del w:id="886" w:author="Nguyen Duc Anh" w:date="2025-09-26T11:41:00Z"/>
                <w:rFonts w:asciiTheme="majorHAnsi" w:eastAsia="Calibri" w:hAnsiTheme="majorHAnsi" w:cstheme="majorHAnsi"/>
                <w:sz w:val="24"/>
                <w:szCs w:val="24"/>
              </w:rPr>
            </w:pPr>
            <w:del w:id="887" w:author="Nguyen Duc Anh" w:date="2025-09-26T11:41:00Z">
              <w:r w:rsidDel="00A7771C">
                <w:rPr>
                  <w:rFonts w:asciiTheme="majorHAnsi" w:eastAsia="Calibri" w:hAnsiTheme="majorHAnsi" w:cstheme="majorHAnsi"/>
                  <w:sz w:val="24"/>
                  <w:szCs w:val="24"/>
                </w:rPr>
                <w:delText>Nút thực hiện chức năng mở màn hình nhập thông tin mua bán ngoại tệ</w:delText>
              </w:r>
            </w:del>
          </w:p>
          <w:p w14:paraId="232821B3" w14:textId="1BFBCB61" w:rsidR="00E8256A" w:rsidDel="00A7771C" w:rsidRDefault="00E8256A" w:rsidP="00BF1D45">
            <w:pPr>
              <w:ind w:firstLine="0"/>
              <w:rPr>
                <w:del w:id="888" w:author="Nguyen Duc Anh" w:date="2025-09-26T11:41:00Z"/>
                <w:rFonts w:asciiTheme="majorHAnsi" w:eastAsia="Calibri" w:hAnsiTheme="majorHAnsi" w:cstheme="majorHAnsi"/>
                <w:sz w:val="24"/>
                <w:szCs w:val="24"/>
              </w:rPr>
            </w:pPr>
            <w:del w:id="889" w:author="Nguyen Duc Anh" w:date="2025-09-26T11:41:00Z">
              <w:r w:rsidDel="00A7771C">
                <w:rPr>
                  <w:rFonts w:asciiTheme="majorHAnsi" w:eastAsia="Calibri" w:hAnsiTheme="majorHAnsi" w:cstheme="majorHAnsi"/>
                  <w:sz w:val="24"/>
                  <w:szCs w:val="24"/>
                </w:rPr>
                <w:delText>- Đề nghị bán -&gt; Hạch toán mua</w:delText>
              </w:r>
            </w:del>
          </w:p>
          <w:p w14:paraId="71A4D233" w14:textId="05B861CD" w:rsidR="00E8256A" w:rsidDel="00A7771C" w:rsidRDefault="00E8256A" w:rsidP="00BF1D45">
            <w:pPr>
              <w:ind w:firstLine="0"/>
              <w:rPr>
                <w:del w:id="890" w:author="Nguyen Duc Anh" w:date="2025-09-26T11:41:00Z"/>
                <w:rFonts w:asciiTheme="majorHAnsi" w:eastAsia="Calibri" w:hAnsiTheme="majorHAnsi" w:cstheme="majorHAnsi"/>
                <w:sz w:val="24"/>
                <w:szCs w:val="24"/>
              </w:rPr>
            </w:pPr>
            <w:del w:id="891" w:author="Nguyen Duc Anh" w:date="2025-09-26T11:41:00Z">
              <w:r w:rsidDel="00A7771C">
                <w:rPr>
                  <w:rFonts w:asciiTheme="majorHAnsi" w:eastAsia="Calibri" w:hAnsiTheme="majorHAnsi" w:cstheme="majorHAnsi"/>
                  <w:sz w:val="24"/>
                  <w:szCs w:val="24"/>
                </w:rPr>
                <w:delText>- Đề nghị mua -&gt; Hạch toán bán</w:delText>
              </w:r>
            </w:del>
          </w:p>
        </w:tc>
      </w:tr>
      <w:tr w:rsidR="0094684D" w:rsidRPr="002431CB" w14:paraId="52B68DF3" w14:textId="77777777" w:rsidTr="00BF1D45">
        <w:tc>
          <w:tcPr>
            <w:tcW w:w="8359" w:type="dxa"/>
            <w:gridSpan w:val="3"/>
          </w:tcPr>
          <w:p w14:paraId="3A8FF0C5" w14:textId="77777777" w:rsidR="00A7771C" w:rsidRDefault="0094684D" w:rsidP="00BF1D45">
            <w:pPr>
              <w:ind w:firstLine="0"/>
              <w:rPr>
                <w:ins w:id="892" w:author="Nguyen Duc Anh" w:date="2025-09-26T11:39:00Z"/>
                <w:rFonts w:asciiTheme="majorHAnsi" w:eastAsia="Calibri" w:hAnsiTheme="majorHAnsi" w:cstheme="majorHAnsi"/>
                <w:color w:val="FF0000"/>
                <w:sz w:val="24"/>
                <w:szCs w:val="24"/>
              </w:rPr>
            </w:pPr>
            <w:r w:rsidRPr="003E06F1">
              <w:rPr>
                <w:rFonts w:asciiTheme="majorHAnsi" w:eastAsia="Calibri" w:hAnsiTheme="majorHAnsi" w:cstheme="majorHAnsi"/>
                <w:color w:val="FF0000"/>
                <w:sz w:val="24"/>
                <w:szCs w:val="24"/>
              </w:rPr>
              <w:t>Trạng thái hồ sơ</w:t>
            </w:r>
            <w:del w:id="893" w:author="Nguyen Duc Anh" w:date="2025-09-26T11:39:00Z">
              <w:r w:rsidDel="00A7771C">
                <w:rPr>
                  <w:rFonts w:asciiTheme="majorHAnsi" w:eastAsia="Calibri" w:hAnsiTheme="majorHAnsi" w:cstheme="majorHAnsi"/>
                  <w:color w:val="FF0000"/>
                  <w:sz w:val="24"/>
                  <w:szCs w:val="24"/>
                </w:rPr>
                <w:delText xml:space="preserve"> (Đối với ngân hàng mua ngoại tệ)</w:delText>
              </w:r>
            </w:del>
            <w:r w:rsidRPr="003E06F1">
              <w:rPr>
                <w:rFonts w:asciiTheme="majorHAnsi" w:eastAsia="Calibri" w:hAnsiTheme="majorHAnsi" w:cstheme="majorHAnsi"/>
                <w:color w:val="FF0000"/>
                <w:sz w:val="24"/>
                <w:szCs w:val="24"/>
              </w:rPr>
              <w:t>: Đã huỷ</w:t>
            </w:r>
            <w:del w:id="894" w:author="Nguyen Duc Anh" w:date="2025-09-26T11:39:00Z">
              <w:r w:rsidRPr="003E06F1" w:rsidDel="00A7771C">
                <w:rPr>
                  <w:rFonts w:asciiTheme="majorHAnsi" w:eastAsia="Calibri" w:hAnsiTheme="majorHAnsi" w:cstheme="majorHAnsi"/>
                  <w:color w:val="FF0000"/>
                  <w:sz w:val="24"/>
                  <w:szCs w:val="24"/>
                </w:rPr>
                <w:delText xml:space="preserve"> - </w:delText>
              </w:r>
            </w:del>
          </w:p>
          <w:p w14:paraId="156B5C09" w14:textId="54976EB8" w:rsidR="0094684D" w:rsidRDefault="00A7771C" w:rsidP="00BF1D45">
            <w:pPr>
              <w:ind w:firstLine="0"/>
              <w:rPr>
                <w:rFonts w:asciiTheme="majorHAnsi" w:eastAsia="Calibri" w:hAnsiTheme="majorHAnsi" w:cstheme="majorHAnsi"/>
                <w:sz w:val="24"/>
                <w:szCs w:val="24"/>
              </w:rPr>
            </w:pPr>
            <w:ins w:id="895" w:author="Nguyen Duc Anh" w:date="2025-09-26T11:39:00Z">
              <w:r>
                <w:rPr>
                  <w:rFonts w:asciiTheme="majorHAnsi" w:eastAsia="Calibri" w:hAnsiTheme="majorHAnsi" w:cstheme="majorHAnsi"/>
                  <w:color w:val="FF0000"/>
                  <w:sz w:val="24"/>
                  <w:szCs w:val="24"/>
                </w:rPr>
                <w:t>(</w:t>
              </w:r>
            </w:ins>
            <w:r w:rsidR="0094684D" w:rsidRPr="003E06F1">
              <w:rPr>
                <w:rFonts w:asciiTheme="majorHAnsi" w:eastAsia="Calibri" w:hAnsiTheme="majorHAnsi" w:cstheme="majorHAnsi"/>
                <w:color w:val="FF0000"/>
                <w:sz w:val="24"/>
                <w:szCs w:val="24"/>
              </w:rPr>
              <w:t>không có nút tác vụ</w:t>
            </w:r>
            <w:ins w:id="896" w:author="Nguyen Duc Anh" w:date="2025-09-26T11:39:00Z">
              <w:r>
                <w:rPr>
                  <w:rFonts w:asciiTheme="majorHAnsi" w:eastAsia="Calibri" w:hAnsiTheme="majorHAnsi" w:cstheme="majorHAnsi"/>
                  <w:color w:val="FF0000"/>
                  <w:sz w:val="24"/>
                  <w:szCs w:val="24"/>
                </w:rPr>
                <w:t>)</w:t>
              </w:r>
            </w:ins>
          </w:p>
        </w:tc>
      </w:tr>
    </w:tbl>
    <w:p w14:paraId="40708476" w14:textId="77777777" w:rsidR="0094684D" w:rsidRPr="002431CB" w:rsidRDefault="0094684D" w:rsidP="0094684D">
      <w:pPr>
        <w:rPr>
          <w:rFonts w:asciiTheme="majorHAnsi" w:hAnsiTheme="majorHAnsi" w:cstheme="majorHAnsi"/>
          <w:b/>
          <w:sz w:val="24"/>
          <w:szCs w:val="24"/>
        </w:rPr>
      </w:pPr>
    </w:p>
    <w:p w14:paraId="37966CE6" w14:textId="77777777" w:rsidR="0094684D" w:rsidRPr="002431CB" w:rsidRDefault="0094684D" w:rsidP="0094684D">
      <w:pPr>
        <w:pStyle w:val="Heading3"/>
        <w:numPr>
          <w:ilvl w:val="2"/>
          <w:numId w:val="1"/>
        </w:numPr>
        <w:spacing w:before="0"/>
        <w:ind w:left="851"/>
        <w:rPr>
          <w:rFonts w:cstheme="majorHAnsi"/>
          <w:b w:val="0"/>
          <w:sz w:val="24"/>
          <w:szCs w:val="24"/>
        </w:rPr>
      </w:pPr>
      <w:r>
        <w:rPr>
          <w:rFonts w:cstheme="majorHAnsi"/>
          <w:sz w:val="24"/>
          <w:szCs w:val="24"/>
        </w:rPr>
        <w:t xml:space="preserve"> </w:t>
      </w:r>
      <w:bookmarkStart w:id="897" w:name="_Toc209883890"/>
      <w:r w:rsidRPr="002431CB">
        <w:rPr>
          <w:rFonts w:cstheme="majorHAnsi"/>
          <w:sz w:val="24"/>
          <w:szCs w:val="24"/>
        </w:rPr>
        <w:t>Màn hình</w:t>
      </w:r>
      <w:r>
        <w:rPr>
          <w:rFonts w:cstheme="majorHAnsi"/>
          <w:sz w:val="24"/>
          <w:szCs w:val="24"/>
        </w:rPr>
        <w:t xml:space="preserve"> tính năng</w:t>
      </w:r>
      <w:bookmarkEnd w:id="897"/>
    </w:p>
    <w:p w14:paraId="20DC78B7" w14:textId="29655A50" w:rsidR="0094684D" w:rsidRDefault="0094684D" w:rsidP="0094684D">
      <w:pPr>
        <w:pStyle w:val="ListParagraph"/>
        <w:ind w:left="900"/>
        <w:jc w:val="center"/>
        <w:rPr>
          <w:ins w:id="898" w:author="Nguyen Duc Anh" w:date="2025-09-26T14:36:00Z"/>
          <w:rFonts w:asciiTheme="majorHAnsi" w:hAnsiTheme="majorHAnsi" w:cstheme="majorHAnsi"/>
          <w:b/>
          <w:sz w:val="24"/>
          <w:szCs w:val="24"/>
        </w:rPr>
      </w:pPr>
      <w:del w:id="899" w:author="Nguyen Duc Anh" w:date="2025-09-26T14:36:00Z">
        <w:r w:rsidDel="00763D36">
          <w:rPr>
            <w:noProof/>
          </w:rPr>
          <w:drawing>
            <wp:inline distT="0" distB="0" distL="0" distR="0" wp14:anchorId="5D1CD29A" wp14:editId="4CA76166">
              <wp:extent cx="5041900" cy="4682876"/>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1900" cy="4682876"/>
                      </a:xfrm>
                      <a:prstGeom prst="rect">
                        <a:avLst/>
                      </a:prstGeom>
                      <a:noFill/>
                      <a:ln>
                        <a:noFill/>
                      </a:ln>
                    </pic:spPr>
                  </pic:pic>
                </a:graphicData>
              </a:graphic>
            </wp:inline>
          </w:drawing>
        </w:r>
      </w:del>
    </w:p>
    <w:p w14:paraId="304665B0" w14:textId="5EA32A24" w:rsidR="00763D36" w:rsidRPr="002431CB" w:rsidRDefault="00763D36" w:rsidP="0094684D">
      <w:pPr>
        <w:pStyle w:val="ListParagraph"/>
        <w:ind w:left="900"/>
        <w:jc w:val="center"/>
        <w:rPr>
          <w:rFonts w:asciiTheme="majorHAnsi" w:hAnsiTheme="majorHAnsi" w:cstheme="majorHAnsi"/>
          <w:b/>
          <w:sz w:val="24"/>
          <w:szCs w:val="24"/>
        </w:rPr>
      </w:pPr>
      <w:ins w:id="900" w:author="Nguyen Duc Anh" w:date="2025-09-26T14:36:00Z">
        <w:r>
          <w:rPr>
            <w:noProof/>
          </w:rPr>
          <w:lastRenderedPageBreak/>
          <w:drawing>
            <wp:inline distT="0" distB="0" distL="0" distR="0" wp14:anchorId="04F724F4" wp14:editId="342B6063">
              <wp:extent cx="5043054" cy="5471091"/>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3054" cy="5471091"/>
                      </a:xfrm>
                      <a:prstGeom prst="rect">
                        <a:avLst/>
                      </a:prstGeom>
                      <a:noFill/>
                      <a:ln>
                        <a:noFill/>
                      </a:ln>
                    </pic:spPr>
                  </pic:pic>
                </a:graphicData>
              </a:graphic>
            </wp:inline>
          </w:drawing>
        </w:r>
      </w:ins>
    </w:p>
    <w:p w14:paraId="450FD10F" w14:textId="0B3B6950" w:rsidR="0094684D" w:rsidRDefault="0094684D" w:rsidP="0094684D">
      <w:pPr>
        <w:jc w:val="center"/>
        <w:rPr>
          <w:ins w:id="901" w:author="Nguyen Duc Anh" w:date="2025-09-26T14:36:00Z"/>
          <w:rFonts w:asciiTheme="majorHAnsi" w:hAnsiTheme="majorHAnsi" w:cstheme="majorHAnsi"/>
          <w:i/>
          <w:sz w:val="24"/>
          <w:szCs w:val="24"/>
        </w:rPr>
      </w:pPr>
      <w:r w:rsidRPr="002431CB">
        <w:rPr>
          <w:rFonts w:asciiTheme="majorHAnsi" w:hAnsiTheme="majorHAnsi" w:cstheme="majorHAnsi"/>
          <w:i/>
          <w:sz w:val="24"/>
          <w:szCs w:val="24"/>
        </w:rPr>
        <w:t xml:space="preserve">Hình …  – Màn hình thông tin chi </w:t>
      </w:r>
      <w:r>
        <w:rPr>
          <w:rFonts w:asciiTheme="majorHAnsi" w:hAnsiTheme="majorHAnsi" w:cstheme="majorHAnsi"/>
          <w:i/>
          <w:sz w:val="24"/>
          <w:szCs w:val="24"/>
        </w:rPr>
        <w:t>đề nghị bán</w:t>
      </w:r>
      <w:del w:id="902" w:author="Nguyen Duc Anh" w:date="2025-09-26T11:44:00Z">
        <w:r w:rsidDel="00411F4E">
          <w:rPr>
            <w:rFonts w:asciiTheme="majorHAnsi" w:hAnsiTheme="majorHAnsi" w:cstheme="majorHAnsi"/>
            <w:i/>
            <w:sz w:val="24"/>
            <w:szCs w:val="24"/>
          </w:rPr>
          <w:delText>/đổi</w:delText>
        </w:r>
      </w:del>
      <w:r>
        <w:rPr>
          <w:rFonts w:asciiTheme="majorHAnsi" w:hAnsiTheme="majorHAnsi" w:cstheme="majorHAnsi"/>
          <w:i/>
          <w:sz w:val="24"/>
          <w:szCs w:val="24"/>
        </w:rPr>
        <w:t xml:space="preserve"> ngoại tệ – KHCN</w:t>
      </w:r>
    </w:p>
    <w:p w14:paraId="0143DD1C" w14:textId="7D94EE63" w:rsidR="00763D36" w:rsidRDefault="00DF135C" w:rsidP="0094684D">
      <w:pPr>
        <w:jc w:val="center"/>
        <w:rPr>
          <w:ins w:id="903" w:author="Nguyen Duc Anh" w:date="2025-09-26T14:36:00Z"/>
          <w:rFonts w:asciiTheme="majorHAnsi" w:hAnsiTheme="majorHAnsi" w:cstheme="majorHAnsi"/>
          <w:i/>
          <w:sz w:val="24"/>
          <w:szCs w:val="24"/>
        </w:rPr>
      </w:pPr>
      <w:ins w:id="904" w:author="Nguyen Duc Anh" w:date="2025-09-26T15:22:00Z">
        <w:r>
          <w:rPr>
            <w:noProof/>
          </w:rPr>
          <w:lastRenderedPageBreak/>
          <w:drawing>
            <wp:inline distT="0" distB="0" distL="0" distR="0" wp14:anchorId="2AB3A620" wp14:editId="2DAC1E6B">
              <wp:extent cx="5084618" cy="811622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4618" cy="8116221"/>
                      </a:xfrm>
                      <a:prstGeom prst="rect">
                        <a:avLst/>
                      </a:prstGeom>
                      <a:noFill/>
                      <a:ln>
                        <a:noFill/>
                      </a:ln>
                    </pic:spPr>
                  </pic:pic>
                </a:graphicData>
              </a:graphic>
            </wp:inline>
          </w:drawing>
        </w:r>
      </w:ins>
    </w:p>
    <w:p w14:paraId="63D4D8DF" w14:textId="73F15583" w:rsidR="00763D36" w:rsidRDefault="00763D36" w:rsidP="0094684D">
      <w:pPr>
        <w:jc w:val="center"/>
        <w:rPr>
          <w:rFonts w:asciiTheme="majorHAnsi" w:hAnsiTheme="majorHAnsi" w:cstheme="majorHAnsi"/>
          <w:i/>
          <w:sz w:val="24"/>
          <w:szCs w:val="24"/>
        </w:rPr>
      </w:pPr>
      <w:ins w:id="905" w:author="Nguyen Duc Anh" w:date="2025-09-26T14:36:00Z">
        <w:r w:rsidRPr="002431CB">
          <w:rPr>
            <w:rFonts w:asciiTheme="majorHAnsi" w:hAnsiTheme="majorHAnsi" w:cstheme="majorHAnsi"/>
            <w:i/>
            <w:sz w:val="24"/>
            <w:szCs w:val="24"/>
          </w:rPr>
          <w:t xml:space="preserve">Hình …  – Màn hình thông tin chi </w:t>
        </w:r>
        <w:r>
          <w:rPr>
            <w:rFonts w:asciiTheme="majorHAnsi" w:hAnsiTheme="majorHAnsi" w:cstheme="majorHAnsi"/>
            <w:i/>
            <w:sz w:val="24"/>
            <w:szCs w:val="24"/>
          </w:rPr>
          <w:t xml:space="preserve">đề nghị </w:t>
        </w:r>
      </w:ins>
      <w:ins w:id="906" w:author="Nguyen Duc Anh" w:date="2025-09-26T14:37:00Z">
        <w:r>
          <w:rPr>
            <w:rFonts w:asciiTheme="majorHAnsi" w:hAnsiTheme="majorHAnsi" w:cstheme="majorHAnsi"/>
            <w:i/>
            <w:sz w:val="24"/>
            <w:szCs w:val="24"/>
          </w:rPr>
          <w:t>mua</w:t>
        </w:r>
      </w:ins>
      <w:ins w:id="907" w:author="Nguyen Duc Anh" w:date="2025-09-26T14:36:00Z">
        <w:r>
          <w:rPr>
            <w:rFonts w:asciiTheme="majorHAnsi" w:hAnsiTheme="majorHAnsi" w:cstheme="majorHAnsi"/>
            <w:i/>
            <w:sz w:val="24"/>
            <w:szCs w:val="24"/>
          </w:rPr>
          <w:t xml:space="preserve"> ngoại tệ – KHCN</w:t>
        </w:r>
      </w:ins>
    </w:p>
    <w:p w14:paraId="0AD3F85B" w14:textId="4367C629" w:rsidR="0094684D" w:rsidRPr="002431CB" w:rsidRDefault="0094684D" w:rsidP="0094684D">
      <w:pPr>
        <w:pStyle w:val="Heading2"/>
        <w:numPr>
          <w:ilvl w:val="1"/>
          <w:numId w:val="1"/>
        </w:numPr>
        <w:spacing w:before="0"/>
        <w:ind w:left="540" w:hanging="540"/>
        <w:rPr>
          <w:rFonts w:cstheme="majorHAnsi"/>
          <w:b w:val="0"/>
          <w:i w:val="0"/>
          <w:sz w:val="24"/>
          <w:szCs w:val="24"/>
        </w:rPr>
      </w:pPr>
      <w:bookmarkStart w:id="908" w:name="_Toc209883891"/>
      <w:r w:rsidRPr="008505E3">
        <w:rPr>
          <w:rFonts w:ascii="Times New Roman" w:hAnsi="Times New Roman" w:cs="Times New Roman"/>
          <w:sz w:val="24"/>
          <w:szCs w:val="24"/>
        </w:rPr>
        <w:lastRenderedPageBreak/>
        <w:t>Cập</w:t>
      </w:r>
      <w:r w:rsidRPr="002431CB">
        <w:rPr>
          <w:rFonts w:cstheme="majorHAnsi"/>
          <w:sz w:val="24"/>
          <w:szCs w:val="24"/>
        </w:rPr>
        <w:t xml:space="preserve"> nhật </w:t>
      </w:r>
      <w:r>
        <w:rPr>
          <w:rFonts w:cstheme="majorHAnsi"/>
          <w:sz w:val="24"/>
          <w:szCs w:val="24"/>
        </w:rPr>
        <w:t>đề nghị</w:t>
      </w:r>
      <w:ins w:id="909" w:author="Nguyen Duc Anh" w:date="2025-09-26T14:38:00Z">
        <w:r w:rsidR="007A3FD7">
          <w:rPr>
            <w:rFonts w:cstheme="majorHAnsi"/>
            <w:sz w:val="24"/>
            <w:szCs w:val="24"/>
          </w:rPr>
          <w:t xml:space="preserve"> mua</w:t>
        </w:r>
      </w:ins>
      <w:r>
        <w:rPr>
          <w:rFonts w:cstheme="majorHAnsi"/>
          <w:sz w:val="24"/>
          <w:szCs w:val="24"/>
        </w:rPr>
        <w:t xml:space="preserve"> bán ngoại tệ</w:t>
      </w:r>
      <w:del w:id="910" w:author="Nguyen Duc Anh" w:date="2025-09-26T14:38:00Z">
        <w:r w:rsidRPr="002431CB" w:rsidDel="007A3FD7">
          <w:rPr>
            <w:rFonts w:cstheme="majorHAnsi"/>
            <w:sz w:val="24"/>
            <w:szCs w:val="24"/>
          </w:rPr>
          <w:delText xml:space="preserve"> trước khi gửi duyệt</w:delText>
        </w:r>
      </w:del>
      <w:bookmarkEnd w:id="908"/>
    </w:p>
    <w:p w14:paraId="00EB6E9D" w14:textId="77777777" w:rsidR="0094684D" w:rsidRPr="002431CB" w:rsidRDefault="0094684D" w:rsidP="0094684D">
      <w:pPr>
        <w:pStyle w:val="Heading3"/>
        <w:numPr>
          <w:ilvl w:val="2"/>
          <w:numId w:val="1"/>
        </w:numPr>
        <w:spacing w:before="0"/>
        <w:ind w:left="1134"/>
        <w:rPr>
          <w:rFonts w:cstheme="majorHAnsi"/>
          <w:b w:val="0"/>
          <w:sz w:val="24"/>
          <w:szCs w:val="24"/>
        </w:rPr>
      </w:pPr>
      <w:bookmarkStart w:id="911" w:name="_Toc209883892"/>
      <w:r w:rsidRPr="002431CB">
        <w:rPr>
          <w:rFonts w:cstheme="majorHAnsi"/>
          <w:sz w:val="24"/>
          <w:szCs w:val="24"/>
        </w:rPr>
        <w:t>Mô tả chung</w:t>
      </w:r>
      <w:bookmarkEnd w:id="911"/>
    </w:p>
    <w:p w14:paraId="62FF2F4F" w14:textId="2AF39DDF" w:rsidR="0094684D" w:rsidRDefault="0094684D" w:rsidP="0094684D">
      <w:pPr>
        <w:pStyle w:val="ListParagraph"/>
        <w:ind w:left="907"/>
        <w:rPr>
          <w:rFonts w:asciiTheme="majorHAnsi" w:hAnsiTheme="majorHAnsi" w:cstheme="majorHAnsi"/>
          <w:sz w:val="24"/>
          <w:szCs w:val="24"/>
        </w:rPr>
      </w:pPr>
      <w:r w:rsidRPr="002431CB">
        <w:rPr>
          <w:rFonts w:asciiTheme="majorHAnsi" w:hAnsiTheme="majorHAnsi" w:cstheme="majorHAnsi"/>
          <w:sz w:val="24"/>
          <w:szCs w:val="24"/>
        </w:rPr>
        <w:t xml:space="preserve">Hệ thống cho phép người dùng thực hiện cập nhật thông tin </w:t>
      </w:r>
      <w:r>
        <w:rPr>
          <w:rFonts w:asciiTheme="majorHAnsi" w:hAnsiTheme="majorHAnsi" w:cstheme="majorHAnsi"/>
          <w:sz w:val="24"/>
          <w:szCs w:val="24"/>
        </w:rPr>
        <w:t xml:space="preserve">đề nghị </w:t>
      </w:r>
      <w:ins w:id="912" w:author="Nguyen Duc Anh" w:date="2025-09-26T14:38:00Z">
        <w:r w:rsidR="007A3FD7">
          <w:rPr>
            <w:rFonts w:asciiTheme="majorHAnsi" w:hAnsiTheme="majorHAnsi" w:cstheme="majorHAnsi"/>
            <w:sz w:val="24"/>
            <w:szCs w:val="24"/>
          </w:rPr>
          <w:t xml:space="preserve">mua </w:t>
        </w:r>
      </w:ins>
      <w:r>
        <w:rPr>
          <w:rFonts w:asciiTheme="majorHAnsi" w:hAnsiTheme="majorHAnsi" w:cstheme="majorHAnsi"/>
          <w:sz w:val="24"/>
          <w:szCs w:val="24"/>
        </w:rPr>
        <w:t>bán ngoại tệ</w:t>
      </w:r>
      <w:del w:id="913" w:author="Nguyen Duc Anh" w:date="2025-09-26T14:38:00Z">
        <w:r w:rsidDel="007A3FD7">
          <w:rPr>
            <w:rFonts w:asciiTheme="majorHAnsi" w:hAnsiTheme="majorHAnsi" w:cstheme="majorHAnsi"/>
            <w:sz w:val="24"/>
            <w:szCs w:val="24"/>
          </w:rPr>
          <w:delText xml:space="preserve"> </w:delText>
        </w:r>
      </w:del>
      <w:ins w:id="914" w:author="Nguyen Duc Anh" w:date="2025-09-26T14:38:00Z">
        <w:r w:rsidR="007A3FD7">
          <w:rPr>
            <w:rFonts w:asciiTheme="majorHAnsi" w:hAnsiTheme="majorHAnsi" w:cstheme="majorHAnsi"/>
            <w:sz w:val="24"/>
            <w:szCs w:val="24"/>
          </w:rPr>
          <w:t>sau khi đã lưu thông tin thành công</w:t>
        </w:r>
      </w:ins>
      <w:del w:id="915" w:author="Nguyen Duc Anh" w:date="2025-09-26T14:38:00Z">
        <w:r w:rsidRPr="002431CB" w:rsidDel="007A3FD7">
          <w:rPr>
            <w:rFonts w:asciiTheme="majorHAnsi" w:hAnsiTheme="majorHAnsi" w:cstheme="majorHAnsi"/>
            <w:sz w:val="24"/>
            <w:szCs w:val="24"/>
          </w:rPr>
          <w:delText>trước khi gửi duyệt</w:delText>
        </w:r>
      </w:del>
      <w:r>
        <w:rPr>
          <w:rFonts w:asciiTheme="majorHAnsi" w:hAnsiTheme="majorHAnsi" w:cstheme="majorHAnsi"/>
          <w:sz w:val="24"/>
          <w:szCs w:val="24"/>
        </w:rPr>
        <w:t>.</w:t>
      </w:r>
    </w:p>
    <w:p w14:paraId="72C6E554" w14:textId="77777777" w:rsidR="0094684D" w:rsidRPr="002431CB" w:rsidRDefault="0094684D" w:rsidP="0094684D">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 xml:space="preserve">Đối tượng: Giao dịch viên. </w:t>
      </w:r>
    </w:p>
    <w:p w14:paraId="5358C7F1" w14:textId="77777777" w:rsidR="0094684D" w:rsidRPr="002431CB" w:rsidRDefault="0094684D" w:rsidP="0094684D">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Tần suất sử dụng: Thường xuyên.</w:t>
      </w:r>
    </w:p>
    <w:p w14:paraId="0FFB4F48" w14:textId="77777777" w:rsidR="0094684D" w:rsidRPr="002431CB" w:rsidRDefault="0094684D" w:rsidP="0094684D">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Mức độ áp dụng: Áp dụng toàn hàng.</w:t>
      </w:r>
    </w:p>
    <w:p w14:paraId="371D31C2" w14:textId="77777777" w:rsidR="0094684D" w:rsidRPr="002431CB" w:rsidRDefault="0094684D" w:rsidP="0094684D">
      <w:pPr>
        <w:pStyle w:val="Heading3"/>
        <w:numPr>
          <w:ilvl w:val="2"/>
          <w:numId w:val="1"/>
        </w:numPr>
        <w:spacing w:before="0"/>
        <w:ind w:left="1134"/>
        <w:rPr>
          <w:rFonts w:cstheme="majorHAnsi"/>
          <w:b w:val="0"/>
          <w:sz w:val="24"/>
          <w:szCs w:val="24"/>
        </w:rPr>
      </w:pPr>
      <w:bookmarkStart w:id="916" w:name="_Toc209883893"/>
      <w:r w:rsidRPr="002431CB">
        <w:rPr>
          <w:rFonts w:cstheme="majorHAnsi"/>
          <w:sz w:val="24"/>
          <w:szCs w:val="24"/>
        </w:rPr>
        <w:t>Quy trình thực hiện</w:t>
      </w:r>
      <w:bookmarkEnd w:id="916"/>
    </w:p>
    <w:p w14:paraId="760AA695" w14:textId="77777777" w:rsidR="0094684D" w:rsidRPr="002431CB" w:rsidRDefault="0094684D" w:rsidP="0094684D">
      <w:pPr>
        <w:pStyle w:val="BodyText"/>
        <w:ind w:left="720"/>
        <w:rPr>
          <w:rFonts w:asciiTheme="majorHAnsi" w:hAnsiTheme="majorHAnsi" w:cstheme="majorHAnsi"/>
          <w:b/>
          <w:sz w:val="24"/>
          <w:szCs w:val="24"/>
        </w:rPr>
      </w:pPr>
      <w:r w:rsidRPr="002431CB">
        <w:rPr>
          <w:rFonts w:asciiTheme="majorHAnsi" w:hAnsiTheme="majorHAnsi" w:cstheme="majorHAnsi"/>
          <w:b/>
          <w:sz w:val="24"/>
          <w:szCs w:val="24"/>
        </w:rPr>
        <w:t>Điều kiện bắt đầu nghiệp vụ:</w:t>
      </w:r>
    </w:p>
    <w:p w14:paraId="11A58A6F" w14:textId="77777777" w:rsidR="0094684D" w:rsidRPr="002431CB" w:rsidRDefault="0094684D" w:rsidP="0094684D">
      <w:pPr>
        <w:pStyle w:val="BodyText"/>
        <w:numPr>
          <w:ilvl w:val="1"/>
          <w:numId w:val="39"/>
        </w:numPr>
        <w:spacing w:after="240" w:line="240" w:lineRule="atLeast"/>
        <w:rPr>
          <w:rFonts w:asciiTheme="majorHAnsi" w:hAnsiTheme="majorHAnsi" w:cstheme="majorHAnsi"/>
          <w:bCs/>
          <w:sz w:val="24"/>
          <w:szCs w:val="24"/>
        </w:rPr>
      </w:pPr>
      <w:r w:rsidRPr="002431CB">
        <w:rPr>
          <w:rFonts w:asciiTheme="majorHAnsi" w:hAnsiTheme="majorHAnsi" w:cstheme="majorHAnsi"/>
          <w:bCs/>
          <w:sz w:val="24"/>
          <w:szCs w:val="24"/>
        </w:rPr>
        <w:t>Giao dịch viên được phân quyền sử dụng chức năng.</w:t>
      </w:r>
    </w:p>
    <w:p w14:paraId="16BC71CF" w14:textId="7CCAD74E" w:rsidR="0094684D" w:rsidRPr="002431CB" w:rsidRDefault="0094684D" w:rsidP="0094684D">
      <w:pPr>
        <w:pStyle w:val="BodyText"/>
        <w:numPr>
          <w:ilvl w:val="1"/>
          <w:numId w:val="39"/>
        </w:numPr>
        <w:spacing w:after="240" w:line="240" w:lineRule="atLeast"/>
        <w:rPr>
          <w:rFonts w:asciiTheme="majorHAnsi" w:hAnsiTheme="majorHAnsi" w:cstheme="majorHAnsi"/>
          <w:bCs/>
          <w:sz w:val="24"/>
          <w:szCs w:val="24"/>
        </w:rPr>
      </w:pPr>
      <w:r>
        <w:rPr>
          <w:rFonts w:asciiTheme="majorHAnsi" w:hAnsiTheme="majorHAnsi" w:cstheme="majorHAnsi"/>
          <w:bCs/>
          <w:sz w:val="24"/>
          <w:szCs w:val="24"/>
        </w:rPr>
        <w:t>Bản ghi thông tin đề nghị</w:t>
      </w:r>
      <w:r w:rsidRPr="002431CB">
        <w:rPr>
          <w:rFonts w:asciiTheme="majorHAnsi" w:hAnsiTheme="majorHAnsi" w:cstheme="majorHAnsi"/>
          <w:bCs/>
          <w:sz w:val="24"/>
          <w:szCs w:val="24"/>
        </w:rPr>
        <w:t xml:space="preserve"> đã được </w:t>
      </w:r>
      <w:del w:id="917" w:author="Nguyen Duc Anh" w:date="2025-09-26T14:39:00Z">
        <w:r w:rsidRPr="002431CB" w:rsidDel="008C6CB8">
          <w:rPr>
            <w:rFonts w:asciiTheme="majorHAnsi" w:hAnsiTheme="majorHAnsi" w:cstheme="majorHAnsi"/>
            <w:bCs/>
            <w:sz w:val="24"/>
            <w:szCs w:val="24"/>
          </w:rPr>
          <w:delText>thêm mới</w:delText>
        </w:r>
      </w:del>
      <w:ins w:id="918" w:author="Nguyen Duc Anh" w:date="2025-09-26T14:39:00Z">
        <w:r w:rsidR="008C6CB8">
          <w:rPr>
            <w:rFonts w:asciiTheme="majorHAnsi" w:hAnsiTheme="majorHAnsi" w:cstheme="majorHAnsi"/>
            <w:bCs/>
            <w:sz w:val="24"/>
            <w:szCs w:val="24"/>
          </w:rPr>
          <w:t>lập hoặc cập nhật</w:t>
        </w:r>
      </w:ins>
      <w:r w:rsidRPr="002431CB">
        <w:rPr>
          <w:rFonts w:asciiTheme="majorHAnsi" w:hAnsiTheme="majorHAnsi" w:cstheme="majorHAnsi"/>
          <w:bCs/>
          <w:sz w:val="24"/>
          <w:szCs w:val="24"/>
        </w:rPr>
        <w:t xml:space="preserve"> bởi giao dịch viên</w:t>
      </w:r>
      <w:del w:id="919" w:author="Nguyen Duc Anh" w:date="2025-09-26T14:39:00Z">
        <w:r w:rsidDel="008C6CB8">
          <w:rPr>
            <w:rFonts w:asciiTheme="majorHAnsi" w:hAnsiTheme="majorHAnsi" w:cstheme="majorHAnsi"/>
            <w:bCs/>
            <w:sz w:val="24"/>
            <w:szCs w:val="24"/>
          </w:rPr>
          <w:delText xml:space="preserve"> và chuyển duyệt thất bại</w:delText>
        </w:r>
        <w:r w:rsidRPr="002431CB" w:rsidDel="008C6CB8">
          <w:rPr>
            <w:rFonts w:asciiTheme="majorHAnsi" w:hAnsiTheme="majorHAnsi" w:cstheme="majorHAnsi"/>
            <w:bCs/>
            <w:sz w:val="24"/>
            <w:szCs w:val="24"/>
          </w:rPr>
          <w:delText xml:space="preserve"> hoặc giao dịch viên nhận được yêu cầu bổ sung từ kiểm soát viên </w:delText>
        </w:r>
      </w:del>
      <w:r w:rsidRPr="002431CB">
        <w:rPr>
          <w:rFonts w:asciiTheme="majorHAnsi" w:hAnsiTheme="majorHAnsi" w:cstheme="majorHAnsi"/>
          <w:bCs/>
          <w:sz w:val="24"/>
          <w:szCs w:val="24"/>
        </w:rPr>
        <w:t>.</w:t>
      </w:r>
    </w:p>
    <w:p w14:paraId="5666CF7D" w14:textId="2A8BA380" w:rsidR="0094684D" w:rsidRDefault="0094684D" w:rsidP="0094684D">
      <w:pPr>
        <w:pStyle w:val="BodyText"/>
        <w:numPr>
          <w:ilvl w:val="1"/>
          <w:numId w:val="39"/>
        </w:numPr>
        <w:spacing w:after="240" w:line="240" w:lineRule="atLeast"/>
        <w:rPr>
          <w:rFonts w:asciiTheme="majorHAnsi" w:hAnsiTheme="majorHAnsi" w:cstheme="majorHAnsi"/>
          <w:sz w:val="24"/>
          <w:szCs w:val="24"/>
        </w:rPr>
      </w:pPr>
      <w:r>
        <w:rPr>
          <w:rFonts w:asciiTheme="majorHAnsi" w:hAnsiTheme="majorHAnsi" w:cstheme="majorHAnsi"/>
          <w:bCs/>
          <w:sz w:val="24"/>
          <w:szCs w:val="24"/>
        </w:rPr>
        <w:t>Bản ghi đề nghị</w:t>
      </w:r>
      <w:r w:rsidRPr="002431CB">
        <w:rPr>
          <w:rFonts w:asciiTheme="majorHAnsi" w:hAnsiTheme="majorHAnsi" w:cstheme="majorHAnsi"/>
          <w:bCs/>
          <w:sz w:val="24"/>
          <w:szCs w:val="24"/>
        </w:rPr>
        <w:t xml:space="preserve"> cần cập nhật hiển thị trên </w:t>
      </w:r>
      <w:r w:rsidRPr="002431CB">
        <w:rPr>
          <w:rFonts w:asciiTheme="majorHAnsi" w:hAnsiTheme="majorHAnsi" w:cstheme="majorHAnsi"/>
          <w:sz w:val="24"/>
          <w:szCs w:val="24"/>
        </w:rPr>
        <w:t>danh sách “</w:t>
      </w:r>
      <w:del w:id="920" w:author="Nguyen Duc Anh" w:date="2025-09-26T14:39:00Z">
        <w:r w:rsidRPr="002431CB" w:rsidDel="00FE7700">
          <w:rPr>
            <w:rFonts w:asciiTheme="majorHAnsi" w:hAnsiTheme="majorHAnsi" w:cstheme="majorHAnsi"/>
            <w:sz w:val="24"/>
            <w:szCs w:val="24"/>
          </w:rPr>
          <w:delText>Danh sách</w:delText>
        </w:r>
        <w:r w:rsidDel="00FE7700">
          <w:rPr>
            <w:rFonts w:asciiTheme="majorHAnsi" w:hAnsiTheme="majorHAnsi" w:cstheme="majorHAnsi"/>
            <w:sz w:val="24"/>
            <w:szCs w:val="24"/>
          </w:rPr>
          <w:delText xml:space="preserve"> q</w:delText>
        </w:r>
      </w:del>
      <w:ins w:id="921" w:author="Nguyen Duc Anh" w:date="2025-09-26T14:39:00Z">
        <w:r w:rsidR="00FE7700">
          <w:rPr>
            <w:rFonts w:asciiTheme="majorHAnsi" w:hAnsiTheme="majorHAnsi" w:cstheme="majorHAnsi"/>
            <w:sz w:val="24"/>
            <w:szCs w:val="24"/>
          </w:rPr>
          <w:t>Q</w:t>
        </w:r>
      </w:ins>
      <w:r>
        <w:rPr>
          <w:rFonts w:asciiTheme="majorHAnsi" w:hAnsiTheme="majorHAnsi" w:cstheme="majorHAnsi"/>
          <w:sz w:val="24"/>
          <w:szCs w:val="24"/>
        </w:rPr>
        <w:t>uản lý đề nghị mua bán ngoại tệ</w:t>
      </w:r>
      <w:r w:rsidRPr="002431CB">
        <w:rPr>
          <w:rFonts w:asciiTheme="majorHAnsi" w:hAnsiTheme="majorHAnsi" w:cstheme="majorHAnsi"/>
          <w:sz w:val="24"/>
          <w:szCs w:val="24"/>
        </w:rPr>
        <w:t>”</w:t>
      </w:r>
      <w:r>
        <w:rPr>
          <w:rFonts w:asciiTheme="majorHAnsi" w:hAnsiTheme="majorHAnsi" w:cstheme="majorHAnsi"/>
          <w:sz w:val="24"/>
          <w:szCs w:val="24"/>
        </w:rPr>
        <w:t>.</w:t>
      </w:r>
    </w:p>
    <w:p w14:paraId="4132DE94" w14:textId="52EC984C" w:rsidR="0094684D" w:rsidRPr="002431CB" w:rsidRDefault="0094684D">
      <w:pPr>
        <w:pStyle w:val="BodyText"/>
        <w:spacing w:after="240" w:line="240" w:lineRule="atLeast"/>
        <w:ind w:left="1710"/>
        <w:rPr>
          <w:rFonts w:asciiTheme="majorHAnsi" w:hAnsiTheme="majorHAnsi" w:cstheme="majorHAnsi"/>
          <w:sz w:val="24"/>
          <w:szCs w:val="24"/>
        </w:rPr>
        <w:pPrChange w:id="922" w:author="Nguyen Duc Anh" w:date="2025-09-26T14:39:00Z">
          <w:pPr>
            <w:pStyle w:val="BodyText"/>
            <w:numPr>
              <w:ilvl w:val="1"/>
              <w:numId w:val="39"/>
            </w:numPr>
            <w:spacing w:after="240" w:line="240" w:lineRule="atLeast"/>
            <w:ind w:left="1710" w:hanging="360"/>
          </w:pPr>
        </w:pPrChange>
      </w:pPr>
      <w:del w:id="923" w:author="Nguyen Duc Anh" w:date="2025-09-26T14:39:00Z">
        <w:r w:rsidDel="008B755E">
          <w:rPr>
            <w:rFonts w:asciiTheme="majorHAnsi" w:hAnsiTheme="majorHAnsi" w:cstheme="majorHAnsi"/>
            <w:sz w:val="24"/>
            <w:szCs w:val="24"/>
          </w:rPr>
          <w:delText>Đối với đề nghị bán ngoại tệ.</w:delText>
        </w:r>
      </w:del>
    </w:p>
    <w:p w14:paraId="5791AA62" w14:textId="1F5BBCAB" w:rsidR="0094684D" w:rsidRPr="002431CB" w:rsidRDefault="0094684D" w:rsidP="0094684D">
      <w:pPr>
        <w:pStyle w:val="BodyText"/>
        <w:ind w:left="720"/>
        <w:rPr>
          <w:rFonts w:asciiTheme="majorHAnsi" w:hAnsiTheme="majorHAnsi" w:cstheme="majorHAnsi"/>
          <w:b/>
          <w:sz w:val="24"/>
          <w:szCs w:val="24"/>
        </w:rPr>
      </w:pPr>
      <w:r w:rsidRPr="002431CB">
        <w:rPr>
          <w:rFonts w:asciiTheme="majorHAnsi" w:hAnsiTheme="majorHAnsi" w:cstheme="majorHAnsi"/>
          <w:b/>
          <w:sz w:val="24"/>
          <w:szCs w:val="24"/>
        </w:rPr>
        <w:t xml:space="preserve">Các bước cập nhật </w:t>
      </w:r>
      <w:r>
        <w:rPr>
          <w:rFonts w:asciiTheme="majorHAnsi" w:hAnsiTheme="majorHAnsi" w:cstheme="majorHAnsi"/>
          <w:b/>
          <w:sz w:val="24"/>
          <w:szCs w:val="24"/>
        </w:rPr>
        <w:t xml:space="preserve">đề nghị </w:t>
      </w:r>
      <w:ins w:id="924" w:author="Nguyen Duc Anh" w:date="2025-09-26T14:45:00Z">
        <w:r w:rsidR="007D3463">
          <w:rPr>
            <w:rFonts w:asciiTheme="majorHAnsi" w:hAnsiTheme="majorHAnsi" w:cstheme="majorHAnsi"/>
            <w:b/>
            <w:sz w:val="24"/>
            <w:szCs w:val="24"/>
          </w:rPr>
          <w:t xml:space="preserve">mua </w:t>
        </w:r>
      </w:ins>
      <w:r>
        <w:rPr>
          <w:rFonts w:asciiTheme="majorHAnsi" w:hAnsiTheme="majorHAnsi" w:cstheme="majorHAnsi"/>
          <w:b/>
          <w:sz w:val="24"/>
          <w:szCs w:val="24"/>
        </w:rPr>
        <w:t>bán ngoại tệ</w:t>
      </w:r>
      <w:del w:id="925" w:author="Nguyen Duc Anh" w:date="2025-09-26T14:45:00Z">
        <w:r w:rsidDel="007D3463">
          <w:rPr>
            <w:rFonts w:asciiTheme="majorHAnsi" w:hAnsiTheme="majorHAnsi" w:cstheme="majorHAnsi"/>
            <w:b/>
            <w:sz w:val="24"/>
            <w:szCs w:val="24"/>
          </w:rPr>
          <w:delText xml:space="preserve"> </w:delText>
        </w:r>
        <w:r w:rsidRPr="002431CB" w:rsidDel="007D3463">
          <w:rPr>
            <w:rFonts w:asciiTheme="majorHAnsi" w:hAnsiTheme="majorHAnsi" w:cstheme="majorHAnsi"/>
            <w:b/>
            <w:sz w:val="24"/>
            <w:szCs w:val="24"/>
          </w:rPr>
          <w:delText>(Dành cho GDV)</w:delText>
        </w:r>
      </w:del>
      <w:r w:rsidRPr="002431CB">
        <w:rPr>
          <w:rFonts w:asciiTheme="majorHAnsi" w:hAnsiTheme="majorHAnsi" w:cstheme="majorHAnsi"/>
          <w:b/>
          <w:sz w:val="24"/>
          <w:szCs w:val="24"/>
        </w:rPr>
        <w:t>:</w:t>
      </w:r>
    </w:p>
    <w:p w14:paraId="0A424A8C" w14:textId="77777777" w:rsidR="0094684D" w:rsidRPr="002431CB" w:rsidRDefault="0094684D" w:rsidP="0094684D">
      <w:pPr>
        <w:pStyle w:val="BodyText"/>
        <w:ind w:left="714" w:firstLine="6"/>
        <w:rPr>
          <w:rFonts w:asciiTheme="majorHAnsi" w:hAnsiTheme="majorHAnsi" w:cstheme="majorHAnsi"/>
          <w:sz w:val="24"/>
          <w:szCs w:val="24"/>
        </w:rPr>
      </w:pPr>
      <w:r w:rsidRPr="002431CB">
        <w:rPr>
          <w:rFonts w:asciiTheme="majorHAnsi" w:hAnsiTheme="majorHAnsi" w:cstheme="majorHAnsi"/>
          <w:b/>
          <w:sz w:val="24"/>
          <w:szCs w:val="24"/>
        </w:rPr>
        <w:t xml:space="preserve">Bước 1: </w:t>
      </w:r>
      <w:r w:rsidRPr="002431CB">
        <w:rPr>
          <w:rFonts w:asciiTheme="majorHAnsi" w:hAnsiTheme="majorHAnsi" w:cstheme="majorHAnsi"/>
          <w:sz w:val="24"/>
          <w:szCs w:val="24"/>
        </w:rPr>
        <w:t xml:space="preserve">Tại màn hình thông tin chi tiết </w:t>
      </w:r>
      <w:r>
        <w:rPr>
          <w:rFonts w:asciiTheme="majorHAnsi" w:hAnsiTheme="majorHAnsi" w:cstheme="majorHAnsi"/>
          <w:sz w:val="24"/>
          <w:szCs w:val="24"/>
        </w:rPr>
        <w:t>đề nghị</w:t>
      </w:r>
      <w:r w:rsidRPr="002431CB">
        <w:rPr>
          <w:rFonts w:asciiTheme="majorHAnsi" w:hAnsiTheme="majorHAnsi" w:cstheme="majorHAnsi"/>
          <w:sz w:val="24"/>
          <w:szCs w:val="24"/>
        </w:rPr>
        <w:t>, nhấn chọn nút “</w:t>
      </w:r>
      <w:r w:rsidRPr="002431CB">
        <w:rPr>
          <w:rFonts w:asciiTheme="majorHAnsi" w:hAnsiTheme="majorHAnsi" w:cstheme="majorHAnsi"/>
          <w:bCs/>
          <w:sz w:val="24"/>
          <w:szCs w:val="24"/>
        </w:rPr>
        <w:t>Cập nhật”</w:t>
      </w:r>
      <w:r w:rsidRPr="002431CB">
        <w:rPr>
          <w:rFonts w:asciiTheme="majorHAnsi" w:hAnsiTheme="majorHAnsi" w:cstheme="majorHAnsi"/>
          <w:b/>
          <w:sz w:val="24"/>
          <w:szCs w:val="24"/>
        </w:rPr>
        <w:t xml:space="preserve"> </w:t>
      </w:r>
      <w:r w:rsidRPr="002431CB">
        <w:rPr>
          <w:rFonts w:asciiTheme="majorHAnsi" w:hAnsiTheme="majorHAnsi" w:cstheme="majorHAnsi"/>
          <w:sz w:val="24"/>
          <w:szCs w:val="24"/>
        </w:rPr>
        <w:t>để mở màn hình cập nhật thông tin.</w:t>
      </w:r>
    </w:p>
    <w:p w14:paraId="2C328147" w14:textId="630C7826" w:rsidR="0094684D" w:rsidRPr="002431CB" w:rsidRDefault="0094684D" w:rsidP="0094684D">
      <w:pPr>
        <w:pStyle w:val="BodyText"/>
        <w:ind w:left="714" w:firstLine="6"/>
        <w:rPr>
          <w:rFonts w:asciiTheme="majorHAnsi" w:hAnsiTheme="majorHAnsi" w:cstheme="majorHAnsi"/>
          <w:b/>
          <w:sz w:val="24"/>
          <w:szCs w:val="24"/>
        </w:rPr>
      </w:pPr>
      <w:r w:rsidRPr="002431CB">
        <w:rPr>
          <w:rFonts w:asciiTheme="majorHAnsi" w:hAnsiTheme="majorHAnsi" w:cstheme="majorHAnsi"/>
          <w:b/>
          <w:sz w:val="24"/>
          <w:szCs w:val="24"/>
        </w:rPr>
        <w:t xml:space="preserve">Bước 3: </w:t>
      </w:r>
      <w:r w:rsidRPr="002431CB">
        <w:rPr>
          <w:rFonts w:asciiTheme="majorHAnsi" w:hAnsiTheme="majorHAnsi" w:cstheme="majorHAnsi"/>
          <w:sz w:val="24"/>
          <w:szCs w:val="24"/>
        </w:rPr>
        <w:t>Nhập/chọn thông tin</w:t>
      </w:r>
      <w:r>
        <w:rPr>
          <w:rFonts w:asciiTheme="majorHAnsi" w:hAnsiTheme="majorHAnsi" w:cstheme="majorHAnsi"/>
          <w:sz w:val="24"/>
          <w:szCs w:val="24"/>
        </w:rPr>
        <w:t xml:space="preserve"> thay đổi hợp lệ</w:t>
      </w:r>
      <w:r w:rsidRPr="002431CB">
        <w:rPr>
          <w:rFonts w:asciiTheme="majorHAnsi" w:hAnsiTheme="majorHAnsi" w:cstheme="majorHAnsi"/>
          <w:sz w:val="24"/>
          <w:szCs w:val="24"/>
        </w:rPr>
        <w:t xml:space="preserve"> trên màn hình cập nhật </w:t>
      </w:r>
      <w:r>
        <w:rPr>
          <w:rFonts w:asciiTheme="majorHAnsi" w:hAnsiTheme="majorHAnsi" w:cstheme="majorHAnsi"/>
          <w:sz w:val="24"/>
          <w:szCs w:val="24"/>
        </w:rPr>
        <w:t>đề nghị</w:t>
      </w:r>
      <w:ins w:id="926" w:author="Nguyen Duc Anh" w:date="2025-09-26T14:45:00Z">
        <w:r w:rsidR="008D3E0F">
          <w:rPr>
            <w:rFonts w:asciiTheme="majorHAnsi" w:hAnsiTheme="majorHAnsi" w:cstheme="majorHAnsi"/>
            <w:sz w:val="24"/>
            <w:szCs w:val="24"/>
          </w:rPr>
          <w:t xml:space="preserve"> mua</w:t>
        </w:r>
      </w:ins>
      <w:r>
        <w:rPr>
          <w:rFonts w:asciiTheme="majorHAnsi" w:hAnsiTheme="majorHAnsi" w:cstheme="majorHAnsi"/>
          <w:sz w:val="24"/>
          <w:szCs w:val="24"/>
        </w:rPr>
        <w:t xml:space="preserve"> bán ngoại tệ.</w:t>
      </w:r>
    </w:p>
    <w:p w14:paraId="28963EE9" w14:textId="2A9AAE30" w:rsidR="0094684D" w:rsidRPr="002431CB" w:rsidRDefault="0094684D" w:rsidP="0094684D">
      <w:pPr>
        <w:pStyle w:val="BodyText"/>
        <w:ind w:left="720"/>
        <w:rPr>
          <w:rFonts w:asciiTheme="majorHAnsi" w:hAnsiTheme="majorHAnsi" w:cstheme="majorHAnsi"/>
          <w:sz w:val="24"/>
          <w:szCs w:val="24"/>
        </w:rPr>
      </w:pPr>
      <w:r w:rsidRPr="002431CB">
        <w:rPr>
          <w:rFonts w:asciiTheme="majorHAnsi" w:hAnsiTheme="majorHAnsi" w:cstheme="majorHAnsi"/>
          <w:b/>
          <w:sz w:val="24"/>
          <w:szCs w:val="24"/>
        </w:rPr>
        <w:t xml:space="preserve">Bước 4: </w:t>
      </w:r>
      <w:r w:rsidRPr="002431CB">
        <w:rPr>
          <w:rFonts w:asciiTheme="majorHAnsi" w:hAnsiTheme="majorHAnsi" w:cstheme="majorHAnsi"/>
          <w:sz w:val="24"/>
          <w:szCs w:val="24"/>
        </w:rPr>
        <w:t>Nhấn chọn nút “</w:t>
      </w:r>
      <w:r w:rsidRPr="002431CB">
        <w:rPr>
          <w:rFonts w:asciiTheme="majorHAnsi" w:hAnsiTheme="majorHAnsi" w:cstheme="majorHAnsi"/>
          <w:bCs/>
          <w:sz w:val="24"/>
          <w:szCs w:val="24"/>
        </w:rPr>
        <w:t xml:space="preserve">Lưu </w:t>
      </w:r>
      <w:del w:id="927" w:author="Nguyen Duc Anh" w:date="2025-09-26T14:45:00Z">
        <w:r w:rsidDel="008D3E0F">
          <w:rPr>
            <w:rFonts w:asciiTheme="majorHAnsi" w:hAnsiTheme="majorHAnsi" w:cstheme="majorHAnsi"/>
            <w:bCs/>
            <w:sz w:val="24"/>
            <w:szCs w:val="24"/>
          </w:rPr>
          <w:delText>và Chuyển duyệt</w:delText>
        </w:r>
      </w:del>
      <w:ins w:id="928" w:author="Nguyen Duc Anh" w:date="2025-09-26T14:46:00Z">
        <w:r w:rsidR="008D3E0F">
          <w:rPr>
            <w:rFonts w:asciiTheme="majorHAnsi" w:hAnsiTheme="majorHAnsi" w:cstheme="majorHAnsi"/>
            <w:bCs/>
            <w:sz w:val="24"/>
            <w:szCs w:val="24"/>
          </w:rPr>
          <w:t>thông tin</w:t>
        </w:r>
      </w:ins>
      <w:r w:rsidRPr="002431CB">
        <w:rPr>
          <w:rFonts w:asciiTheme="majorHAnsi" w:hAnsiTheme="majorHAnsi" w:cstheme="majorHAnsi"/>
          <w:b/>
          <w:sz w:val="24"/>
          <w:szCs w:val="24"/>
        </w:rPr>
        <w:t>”</w:t>
      </w:r>
      <w:r w:rsidRPr="002431CB">
        <w:rPr>
          <w:rFonts w:asciiTheme="majorHAnsi" w:hAnsiTheme="majorHAnsi" w:cstheme="majorHAnsi"/>
          <w:sz w:val="24"/>
          <w:szCs w:val="24"/>
        </w:rPr>
        <w:t xml:space="preserve"> để hoàn tất cập nhật</w:t>
      </w:r>
      <w:r>
        <w:rPr>
          <w:rFonts w:asciiTheme="majorHAnsi" w:hAnsiTheme="majorHAnsi" w:cstheme="majorHAnsi"/>
          <w:sz w:val="24"/>
          <w:szCs w:val="24"/>
        </w:rPr>
        <w:t xml:space="preserve"> </w:t>
      </w:r>
      <w:del w:id="929" w:author="Nguyen Duc Anh" w:date="2025-09-26T14:46:00Z">
        <w:r w:rsidDel="008D3E0F">
          <w:rPr>
            <w:rFonts w:asciiTheme="majorHAnsi" w:hAnsiTheme="majorHAnsi" w:cstheme="majorHAnsi"/>
            <w:sz w:val="24"/>
            <w:szCs w:val="24"/>
          </w:rPr>
          <w:delText>và chuyển duyệt</w:delText>
        </w:r>
        <w:r w:rsidRPr="002431CB" w:rsidDel="008D3E0F">
          <w:rPr>
            <w:rFonts w:asciiTheme="majorHAnsi" w:hAnsiTheme="majorHAnsi" w:cstheme="majorHAnsi"/>
            <w:sz w:val="24"/>
            <w:szCs w:val="24"/>
          </w:rPr>
          <w:delText xml:space="preserve"> </w:delText>
        </w:r>
      </w:del>
      <w:r w:rsidRPr="002431CB">
        <w:rPr>
          <w:rFonts w:asciiTheme="majorHAnsi" w:hAnsiTheme="majorHAnsi" w:cstheme="majorHAnsi"/>
          <w:sz w:val="24"/>
          <w:szCs w:val="24"/>
        </w:rPr>
        <w:t xml:space="preserve">thông tin </w:t>
      </w:r>
      <w:r>
        <w:rPr>
          <w:rFonts w:asciiTheme="majorHAnsi" w:hAnsiTheme="majorHAnsi" w:cstheme="majorHAnsi"/>
          <w:sz w:val="24"/>
          <w:szCs w:val="24"/>
        </w:rPr>
        <w:t>đề nghị</w:t>
      </w:r>
      <w:r w:rsidRPr="002431CB">
        <w:rPr>
          <w:rFonts w:asciiTheme="majorHAnsi" w:hAnsiTheme="majorHAnsi" w:cstheme="majorHAnsi"/>
          <w:sz w:val="24"/>
          <w:szCs w:val="24"/>
        </w:rPr>
        <w:t>.</w:t>
      </w:r>
    </w:p>
    <w:p w14:paraId="26F83A60" w14:textId="77777777" w:rsidR="0094684D" w:rsidRPr="002431CB" w:rsidRDefault="0094684D" w:rsidP="0094684D">
      <w:pPr>
        <w:pStyle w:val="BodyText"/>
        <w:ind w:left="720"/>
        <w:rPr>
          <w:rFonts w:asciiTheme="majorHAnsi" w:hAnsiTheme="majorHAnsi" w:cstheme="majorHAnsi"/>
          <w:sz w:val="24"/>
          <w:szCs w:val="24"/>
        </w:rPr>
      </w:pPr>
      <w:r w:rsidRPr="002431CB">
        <w:rPr>
          <w:rFonts w:asciiTheme="majorHAnsi" w:hAnsiTheme="majorHAnsi" w:cstheme="majorHAnsi"/>
          <w:b/>
          <w:sz w:val="24"/>
          <w:szCs w:val="24"/>
        </w:rPr>
        <w:t>Điều kiện kết thúc nghiệp vụ:</w:t>
      </w:r>
    </w:p>
    <w:p w14:paraId="1BE44487" w14:textId="5519F8A7" w:rsidR="0094684D" w:rsidRDefault="0094684D" w:rsidP="0094684D">
      <w:pPr>
        <w:pStyle w:val="BodyText"/>
        <w:numPr>
          <w:ilvl w:val="1"/>
          <w:numId w:val="39"/>
        </w:numPr>
        <w:spacing w:after="240" w:line="240" w:lineRule="atLeast"/>
        <w:rPr>
          <w:rFonts w:asciiTheme="majorHAnsi" w:hAnsiTheme="majorHAnsi" w:cstheme="majorHAnsi"/>
          <w:sz w:val="24"/>
          <w:szCs w:val="24"/>
        </w:rPr>
      </w:pPr>
      <w:r>
        <w:rPr>
          <w:rFonts w:asciiTheme="majorHAnsi" w:hAnsiTheme="majorHAnsi" w:cstheme="majorHAnsi"/>
          <w:sz w:val="24"/>
          <w:szCs w:val="24"/>
        </w:rPr>
        <w:t xml:space="preserve">Lưu thông tin </w:t>
      </w:r>
      <w:ins w:id="930" w:author="Nguyen Duc Anh" w:date="2025-09-26T14:47:00Z">
        <w:r w:rsidR="000C6FF5">
          <w:rPr>
            <w:rFonts w:asciiTheme="majorHAnsi" w:hAnsiTheme="majorHAnsi" w:cstheme="majorHAnsi"/>
            <w:sz w:val="24"/>
            <w:szCs w:val="24"/>
          </w:rPr>
          <w:t xml:space="preserve">cập nhật </w:t>
        </w:r>
      </w:ins>
      <w:r>
        <w:rPr>
          <w:rFonts w:asciiTheme="majorHAnsi" w:hAnsiTheme="majorHAnsi" w:cstheme="majorHAnsi"/>
          <w:sz w:val="24"/>
          <w:szCs w:val="24"/>
        </w:rPr>
        <w:t xml:space="preserve">đề nghị thành công, hệ thống hiển thị thông báo </w:t>
      </w:r>
      <w:ins w:id="931" w:author="Nguyen Duc Anh" w:date="2025-09-26T14:47:00Z">
        <w:r w:rsidR="000C6FF5">
          <w:rPr>
            <w:rFonts w:asciiTheme="majorHAnsi" w:hAnsiTheme="majorHAnsi" w:cstheme="majorHAnsi"/>
            <w:sz w:val="24"/>
            <w:szCs w:val="24"/>
          </w:rPr>
          <w:t>và đề nghị hiển thị với các thông tin mới đã cập nhật.</w:t>
        </w:r>
      </w:ins>
      <w:del w:id="932" w:author="Nguyen Duc Anh" w:date="2025-09-26T14:47:00Z">
        <w:r w:rsidDel="000C6FF5">
          <w:rPr>
            <w:rFonts w:asciiTheme="majorHAnsi" w:hAnsiTheme="majorHAnsi" w:cstheme="majorHAnsi"/>
            <w:sz w:val="24"/>
            <w:szCs w:val="24"/>
          </w:rPr>
          <w:delText>và cập nhật bản ghi đề nghị hiển thị trên danh sách quản lý đề nghị và hệ thống tự động tiếp tục chuyển duyệt.</w:delText>
        </w:r>
      </w:del>
    </w:p>
    <w:p w14:paraId="1F25A5BE" w14:textId="49A94FE3" w:rsidR="0094684D" w:rsidRDefault="0094684D" w:rsidP="0094684D">
      <w:pPr>
        <w:pStyle w:val="BodyText"/>
        <w:numPr>
          <w:ilvl w:val="1"/>
          <w:numId w:val="39"/>
        </w:numPr>
        <w:spacing w:after="240" w:line="240" w:lineRule="atLeast"/>
        <w:rPr>
          <w:rFonts w:asciiTheme="majorHAnsi" w:hAnsiTheme="majorHAnsi" w:cstheme="majorHAnsi"/>
          <w:sz w:val="24"/>
          <w:szCs w:val="24"/>
        </w:rPr>
      </w:pPr>
      <w:r>
        <w:rPr>
          <w:rFonts w:asciiTheme="majorHAnsi" w:hAnsiTheme="majorHAnsi" w:cstheme="majorHAnsi"/>
          <w:sz w:val="24"/>
          <w:szCs w:val="24"/>
        </w:rPr>
        <w:t xml:space="preserve">Lưu thông tin đề nghị thất bại, hệ thống hiển thị cảnh báo, nguyên nhân lỗi và giữ nguyên tại màn hình nhập thông tin cập nhật đề nghị để người dùng </w:t>
      </w:r>
      <w:del w:id="933" w:author="Nguyen Duc Anh" w:date="2025-09-26T14:59:00Z">
        <w:r w:rsidDel="008B068A">
          <w:rPr>
            <w:rFonts w:asciiTheme="majorHAnsi" w:hAnsiTheme="majorHAnsi" w:cstheme="majorHAnsi"/>
            <w:sz w:val="24"/>
            <w:szCs w:val="24"/>
          </w:rPr>
          <w:delText>xử lý lỗi và chưa được chuyển duyệt sang Kiểm soát viên</w:delText>
        </w:r>
      </w:del>
      <w:ins w:id="934" w:author="Nguyen Duc Anh" w:date="2025-09-26T14:59:00Z">
        <w:r w:rsidR="008B068A">
          <w:rPr>
            <w:rFonts w:asciiTheme="majorHAnsi" w:hAnsiTheme="majorHAnsi" w:cstheme="majorHAnsi"/>
            <w:sz w:val="24"/>
            <w:szCs w:val="24"/>
          </w:rPr>
          <w:t>cập nhật lại thông tin hoặc xử lý lỗi</w:t>
        </w:r>
      </w:ins>
      <w:r>
        <w:rPr>
          <w:rFonts w:asciiTheme="majorHAnsi" w:hAnsiTheme="majorHAnsi" w:cstheme="majorHAnsi"/>
          <w:sz w:val="24"/>
          <w:szCs w:val="24"/>
        </w:rPr>
        <w:t>.</w:t>
      </w:r>
    </w:p>
    <w:p w14:paraId="0254346E" w14:textId="323D9BBA" w:rsidR="0094684D" w:rsidRDefault="0094684D">
      <w:pPr>
        <w:pStyle w:val="BodyText"/>
        <w:spacing w:after="240" w:line="240" w:lineRule="atLeast"/>
        <w:ind w:left="1710"/>
        <w:rPr>
          <w:rFonts w:asciiTheme="majorHAnsi" w:hAnsiTheme="majorHAnsi" w:cstheme="majorHAnsi"/>
          <w:sz w:val="24"/>
          <w:szCs w:val="24"/>
        </w:rPr>
        <w:pPrChange w:id="935" w:author="Nguyen Duc Anh" w:date="2025-09-26T14:59:00Z">
          <w:pPr>
            <w:pStyle w:val="BodyText"/>
            <w:numPr>
              <w:ilvl w:val="1"/>
              <w:numId w:val="39"/>
            </w:numPr>
            <w:spacing w:after="240" w:line="240" w:lineRule="atLeast"/>
            <w:ind w:left="1710" w:hanging="360"/>
          </w:pPr>
        </w:pPrChange>
      </w:pPr>
      <w:del w:id="936" w:author="Nguyen Duc Anh" w:date="2025-09-26T14:59:00Z">
        <w:r w:rsidDel="006243DC">
          <w:rPr>
            <w:rFonts w:asciiTheme="majorHAnsi" w:hAnsiTheme="majorHAnsi" w:cstheme="majorHAnsi"/>
            <w:sz w:val="24"/>
            <w:szCs w:val="24"/>
          </w:rPr>
          <w:delText>Chuyển duyệt đề nghị thành công, hệ thống hiển thị thông báo và đề nghị chuyển sang trạng thái Chờ duyệt. Kiểm soát viên nhận được đề nghị chờ phê duyệt.</w:delText>
        </w:r>
      </w:del>
    </w:p>
    <w:p w14:paraId="736C2198" w14:textId="4983E04B" w:rsidR="0094684D" w:rsidRPr="002431CB" w:rsidDel="006243DC" w:rsidRDefault="0094684D" w:rsidP="0094684D">
      <w:pPr>
        <w:pStyle w:val="BodyText"/>
        <w:numPr>
          <w:ilvl w:val="1"/>
          <w:numId w:val="39"/>
        </w:numPr>
        <w:spacing w:after="240" w:line="240" w:lineRule="atLeast"/>
        <w:rPr>
          <w:del w:id="937" w:author="Nguyen Duc Anh" w:date="2025-09-26T14:59:00Z"/>
          <w:rFonts w:asciiTheme="majorHAnsi" w:hAnsiTheme="majorHAnsi" w:cstheme="majorHAnsi"/>
          <w:sz w:val="24"/>
          <w:szCs w:val="24"/>
        </w:rPr>
      </w:pPr>
      <w:del w:id="938" w:author="Nguyen Duc Anh" w:date="2025-09-26T14:59:00Z">
        <w:r w:rsidDel="006243DC">
          <w:rPr>
            <w:rFonts w:asciiTheme="majorHAnsi" w:hAnsiTheme="majorHAnsi" w:cstheme="majorHAnsi"/>
            <w:sz w:val="24"/>
            <w:szCs w:val="24"/>
          </w:rPr>
          <w:delText>Chuyển duyệt đề nghị thất bại, hệ thống hiển thị cảnh báo, nguyên nhân lỗi và giữ nguyên tại màn hình thông tin chi tiết đề nghị để người dùng thực hiện các tác vụ hoặc xử lý lỗi và chưa được chuyển duyệt sang Kiểm soát viên.</w:delText>
        </w:r>
      </w:del>
    </w:p>
    <w:p w14:paraId="1651C8EC" w14:textId="08C4A245" w:rsidR="0094684D" w:rsidRPr="0000589E" w:rsidRDefault="0094684D">
      <w:pPr>
        <w:pStyle w:val="BodyText"/>
        <w:spacing w:after="240" w:line="240" w:lineRule="atLeast"/>
        <w:ind w:left="1710"/>
        <w:rPr>
          <w:rFonts w:asciiTheme="majorHAnsi" w:hAnsiTheme="majorHAnsi" w:cstheme="majorHAnsi"/>
          <w:sz w:val="24"/>
          <w:szCs w:val="24"/>
        </w:rPr>
        <w:pPrChange w:id="939" w:author="Nguyen Duc Anh" w:date="2025-09-26T15:00:00Z">
          <w:pPr>
            <w:pStyle w:val="BodyText"/>
            <w:numPr>
              <w:ilvl w:val="1"/>
              <w:numId w:val="39"/>
            </w:numPr>
            <w:spacing w:after="240" w:line="240" w:lineRule="atLeast"/>
            <w:ind w:left="1710" w:hanging="360"/>
          </w:pPr>
        </w:pPrChange>
      </w:pPr>
      <w:del w:id="940" w:author="Nguyen Duc Anh" w:date="2025-09-26T14:59:00Z">
        <w:r w:rsidRPr="002431CB" w:rsidDel="006243DC">
          <w:rPr>
            <w:rFonts w:asciiTheme="majorHAnsi" w:hAnsiTheme="majorHAnsi" w:cstheme="majorHAnsi"/>
            <w:sz w:val="24"/>
            <w:szCs w:val="24"/>
          </w:rPr>
          <w:delText>Sau khi cập nhật</w:delText>
        </w:r>
        <w:r w:rsidDel="006243DC">
          <w:rPr>
            <w:rFonts w:asciiTheme="majorHAnsi" w:hAnsiTheme="majorHAnsi" w:cstheme="majorHAnsi"/>
            <w:sz w:val="24"/>
            <w:szCs w:val="24"/>
          </w:rPr>
          <w:delText xml:space="preserve"> và chuyển duyệt</w:delText>
        </w:r>
        <w:r w:rsidRPr="002431CB" w:rsidDel="006243DC">
          <w:rPr>
            <w:rFonts w:asciiTheme="majorHAnsi" w:hAnsiTheme="majorHAnsi" w:cstheme="majorHAnsi"/>
            <w:sz w:val="24"/>
            <w:szCs w:val="24"/>
          </w:rPr>
          <w:delText xml:space="preserve"> thành công, bản ghi thông tin </w:delText>
        </w:r>
        <w:r w:rsidDel="006243DC">
          <w:rPr>
            <w:rFonts w:asciiTheme="majorHAnsi" w:hAnsiTheme="majorHAnsi" w:cstheme="majorHAnsi"/>
            <w:sz w:val="24"/>
            <w:szCs w:val="24"/>
          </w:rPr>
          <w:delText>đề nghị</w:delText>
        </w:r>
        <w:r w:rsidRPr="002431CB" w:rsidDel="006243DC">
          <w:rPr>
            <w:rFonts w:asciiTheme="majorHAnsi" w:hAnsiTheme="majorHAnsi" w:cstheme="majorHAnsi"/>
            <w:sz w:val="24"/>
            <w:szCs w:val="24"/>
          </w:rPr>
          <w:delText xml:space="preserve"> hiển thị trên</w:delText>
        </w:r>
        <w:r w:rsidDel="006243DC">
          <w:rPr>
            <w:rFonts w:asciiTheme="majorHAnsi" w:hAnsiTheme="majorHAnsi" w:cstheme="majorHAnsi"/>
            <w:sz w:val="24"/>
            <w:szCs w:val="24"/>
          </w:rPr>
          <w:delText xml:space="preserve"> d</w:delText>
        </w:r>
        <w:r w:rsidRPr="0000589E" w:rsidDel="006243DC">
          <w:rPr>
            <w:rFonts w:asciiTheme="majorHAnsi" w:hAnsiTheme="majorHAnsi" w:cstheme="majorHAnsi"/>
            <w:sz w:val="24"/>
            <w:szCs w:val="24"/>
          </w:rPr>
          <w:delText>anh sách</w:delText>
        </w:r>
        <w:r w:rsidDel="006243DC">
          <w:rPr>
            <w:rFonts w:asciiTheme="majorHAnsi" w:hAnsiTheme="majorHAnsi" w:cstheme="majorHAnsi"/>
            <w:sz w:val="24"/>
            <w:szCs w:val="24"/>
          </w:rPr>
          <w:delText xml:space="preserve"> quản lý</w:delText>
        </w:r>
        <w:r w:rsidRPr="0000589E" w:rsidDel="006243DC">
          <w:rPr>
            <w:rFonts w:asciiTheme="majorHAnsi" w:hAnsiTheme="majorHAnsi" w:cstheme="majorHAnsi"/>
            <w:sz w:val="24"/>
            <w:szCs w:val="24"/>
          </w:rPr>
          <w:delText xml:space="preserve"> “Danh sách </w:delText>
        </w:r>
        <w:r w:rsidDel="006243DC">
          <w:rPr>
            <w:rFonts w:asciiTheme="majorHAnsi" w:hAnsiTheme="majorHAnsi" w:cstheme="majorHAnsi"/>
            <w:sz w:val="24"/>
            <w:szCs w:val="24"/>
          </w:rPr>
          <w:delText>đề nghị mua bán ngoại tệ</w:delText>
        </w:r>
        <w:r w:rsidRPr="0000589E" w:rsidDel="006243DC">
          <w:rPr>
            <w:rFonts w:asciiTheme="majorHAnsi" w:hAnsiTheme="majorHAnsi" w:cstheme="majorHAnsi"/>
            <w:sz w:val="24"/>
            <w:szCs w:val="24"/>
          </w:rPr>
          <w:delText>”.</w:delText>
        </w:r>
      </w:del>
    </w:p>
    <w:p w14:paraId="5A95C426" w14:textId="2E520A29" w:rsidR="0094684D" w:rsidRPr="002431CB" w:rsidDel="00852734" w:rsidRDefault="0094684D" w:rsidP="0094684D">
      <w:pPr>
        <w:pStyle w:val="Heading3"/>
        <w:numPr>
          <w:ilvl w:val="2"/>
          <w:numId w:val="1"/>
        </w:numPr>
        <w:spacing w:before="0"/>
        <w:ind w:left="1134"/>
        <w:rPr>
          <w:del w:id="941" w:author="Nguyen Duc Anh" w:date="2025-09-26T15:05:00Z"/>
          <w:rFonts w:cstheme="majorHAnsi"/>
          <w:b w:val="0"/>
          <w:sz w:val="24"/>
          <w:szCs w:val="24"/>
        </w:rPr>
      </w:pPr>
      <w:bookmarkStart w:id="942" w:name="_Toc209883894"/>
      <w:del w:id="943" w:author="Nguyen Duc Anh" w:date="2025-09-26T15:05:00Z">
        <w:r w:rsidRPr="002431CB" w:rsidDel="00852734">
          <w:rPr>
            <w:rFonts w:cstheme="majorHAnsi"/>
            <w:sz w:val="24"/>
            <w:szCs w:val="24"/>
          </w:rPr>
          <w:delText xml:space="preserve">Mô tả trường thông tin và nút tác </w:delText>
        </w:r>
        <w:commentRangeStart w:id="944"/>
        <w:commentRangeStart w:id="945"/>
        <w:r w:rsidRPr="002431CB" w:rsidDel="00852734">
          <w:rPr>
            <w:rFonts w:cstheme="majorHAnsi"/>
            <w:sz w:val="24"/>
            <w:szCs w:val="24"/>
          </w:rPr>
          <w:delText>vụ</w:delText>
        </w:r>
        <w:commentRangeEnd w:id="944"/>
        <w:r w:rsidDel="00852734">
          <w:rPr>
            <w:rStyle w:val="CommentReference"/>
            <w:rFonts w:ascii="Times New Roman" w:eastAsia="Times New Roman" w:hAnsi="Times New Roman" w:cs="Times New Roman"/>
            <w:b w:val="0"/>
            <w:i w:val="0"/>
            <w:kern w:val="32"/>
          </w:rPr>
          <w:commentReference w:id="944"/>
        </w:r>
        <w:commentRangeEnd w:id="945"/>
        <w:r w:rsidDel="00852734">
          <w:rPr>
            <w:rStyle w:val="CommentReference"/>
            <w:rFonts w:ascii="Times New Roman" w:eastAsia="Times New Roman" w:hAnsi="Times New Roman" w:cs="Times New Roman"/>
            <w:b w:val="0"/>
            <w:i w:val="0"/>
            <w:kern w:val="32"/>
          </w:rPr>
          <w:commentReference w:id="945"/>
        </w:r>
        <w:bookmarkEnd w:id="942"/>
      </w:del>
    </w:p>
    <w:tbl>
      <w:tblPr>
        <w:tblStyle w:val="HRTTableStyle11"/>
        <w:tblW w:w="0" w:type="auto"/>
        <w:tblLayout w:type="fixed"/>
        <w:tblLook w:val="04A0" w:firstRow="1" w:lastRow="0" w:firstColumn="1" w:lastColumn="0" w:noHBand="0" w:noVBand="1"/>
      </w:tblPr>
      <w:tblGrid>
        <w:gridCol w:w="988"/>
        <w:gridCol w:w="1559"/>
        <w:gridCol w:w="1272"/>
        <w:gridCol w:w="913"/>
        <w:gridCol w:w="929"/>
        <w:gridCol w:w="1042"/>
        <w:gridCol w:w="2359"/>
      </w:tblGrid>
      <w:tr w:rsidR="0094684D" w:rsidRPr="00644FCA" w:rsidDel="00AE7F10" w14:paraId="0D3ADDDF" w14:textId="5FBAC9F2" w:rsidTr="00BF1D45">
        <w:trPr>
          <w:trHeight w:val="1096"/>
          <w:del w:id="946" w:author="Nguyen Duc Anh" w:date="2025-09-26T15:02:00Z"/>
        </w:trPr>
        <w:tc>
          <w:tcPr>
            <w:tcW w:w="988" w:type="dxa"/>
            <w:tcBorders>
              <w:top w:val="single" w:sz="4" w:space="0" w:color="000000"/>
              <w:left w:val="single" w:sz="4" w:space="0" w:color="000000"/>
              <w:bottom w:val="single" w:sz="4" w:space="0" w:color="000000"/>
              <w:right w:val="single" w:sz="4" w:space="0" w:color="000000"/>
            </w:tcBorders>
            <w:hideMark/>
          </w:tcPr>
          <w:p w14:paraId="3E92CB68" w14:textId="5CB370A0" w:rsidR="0094684D" w:rsidRPr="00644FCA" w:rsidDel="00AE7F10" w:rsidRDefault="0094684D" w:rsidP="00BF1D45">
            <w:pPr>
              <w:tabs>
                <w:tab w:val="left" w:pos="519"/>
              </w:tabs>
              <w:spacing w:after="160" w:line="256" w:lineRule="auto"/>
              <w:ind w:right="-21" w:hanging="21"/>
              <w:jc w:val="center"/>
              <w:rPr>
                <w:del w:id="947" w:author="Nguyen Duc Anh" w:date="2025-09-26T15:02:00Z"/>
                <w:rFonts w:asciiTheme="majorHAnsi" w:hAnsiTheme="majorHAnsi" w:cstheme="majorHAnsi"/>
                <w:b/>
                <w:sz w:val="24"/>
                <w:szCs w:val="24"/>
              </w:rPr>
            </w:pPr>
            <w:del w:id="948" w:author="Nguyen Duc Anh" w:date="2025-09-26T15:02:00Z">
              <w:r w:rsidRPr="00644FCA" w:rsidDel="00AE7F10">
                <w:rPr>
                  <w:rFonts w:asciiTheme="majorHAnsi" w:hAnsiTheme="majorHAnsi" w:cstheme="majorHAnsi"/>
                  <w:b/>
                  <w:sz w:val="24"/>
                  <w:szCs w:val="24"/>
                </w:rPr>
                <w:delText>STT</w:delText>
              </w:r>
            </w:del>
          </w:p>
        </w:tc>
        <w:tc>
          <w:tcPr>
            <w:tcW w:w="1559" w:type="dxa"/>
            <w:tcBorders>
              <w:top w:val="single" w:sz="4" w:space="0" w:color="000000"/>
              <w:left w:val="single" w:sz="4" w:space="0" w:color="000000"/>
              <w:bottom w:val="single" w:sz="4" w:space="0" w:color="000000"/>
              <w:right w:val="single" w:sz="4" w:space="0" w:color="000000"/>
            </w:tcBorders>
            <w:hideMark/>
          </w:tcPr>
          <w:p w14:paraId="20923A50" w14:textId="3983F2D6" w:rsidR="0094684D" w:rsidRPr="00644FCA" w:rsidDel="00AE7F10" w:rsidRDefault="0094684D" w:rsidP="00BF1D45">
            <w:pPr>
              <w:spacing w:after="160" w:line="256" w:lineRule="auto"/>
              <w:ind w:firstLine="0"/>
              <w:jc w:val="center"/>
              <w:rPr>
                <w:del w:id="949" w:author="Nguyen Duc Anh" w:date="2025-09-26T15:02:00Z"/>
                <w:rFonts w:asciiTheme="majorHAnsi" w:hAnsiTheme="majorHAnsi" w:cstheme="majorHAnsi"/>
                <w:b/>
                <w:sz w:val="24"/>
                <w:szCs w:val="24"/>
              </w:rPr>
            </w:pPr>
            <w:del w:id="950" w:author="Nguyen Duc Anh" w:date="2025-09-26T15:02:00Z">
              <w:r w:rsidDel="00AE7F10">
                <w:rPr>
                  <w:rFonts w:asciiTheme="majorHAnsi" w:hAnsiTheme="majorHAnsi" w:cstheme="majorHAnsi"/>
                  <w:b/>
                  <w:sz w:val="24"/>
                  <w:szCs w:val="24"/>
                </w:rPr>
                <w:delText>Trường/Cột</w:delText>
              </w:r>
              <w:r w:rsidRPr="00644FCA" w:rsidDel="00AE7F10">
                <w:rPr>
                  <w:rFonts w:asciiTheme="majorHAnsi" w:hAnsiTheme="majorHAnsi" w:cstheme="majorHAnsi"/>
                  <w:b/>
                  <w:sz w:val="24"/>
                  <w:szCs w:val="24"/>
                </w:rPr>
                <w:delText xml:space="preserve"> thông tin</w:delText>
              </w:r>
            </w:del>
          </w:p>
        </w:tc>
        <w:tc>
          <w:tcPr>
            <w:tcW w:w="1272" w:type="dxa"/>
            <w:tcBorders>
              <w:top w:val="single" w:sz="4" w:space="0" w:color="000000"/>
              <w:left w:val="single" w:sz="4" w:space="0" w:color="000000"/>
              <w:bottom w:val="single" w:sz="4" w:space="0" w:color="000000"/>
              <w:right w:val="single" w:sz="4" w:space="0" w:color="000000"/>
            </w:tcBorders>
            <w:hideMark/>
          </w:tcPr>
          <w:p w14:paraId="24D3C743" w14:textId="112750B5" w:rsidR="0094684D" w:rsidRPr="00644FCA" w:rsidDel="00AE7F10" w:rsidRDefault="0094684D" w:rsidP="00BF1D45">
            <w:pPr>
              <w:spacing w:after="160" w:line="256" w:lineRule="auto"/>
              <w:ind w:firstLine="0"/>
              <w:jc w:val="center"/>
              <w:rPr>
                <w:del w:id="951" w:author="Nguyen Duc Anh" w:date="2025-09-26T15:02:00Z"/>
                <w:rFonts w:asciiTheme="majorHAnsi" w:hAnsiTheme="majorHAnsi" w:cstheme="majorHAnsi"/>
                <w:b/>
                <w:sz w:val="24"/>
                <w:szCs w:val="24"/>
              </w:rPr>
            </w:pPr>
            <w:del w:id="952" w:author="Nguyen Duc Anh" w:date="2025-09-26T15:02:00Z">
              <w:r w:rsidRPr="00644FCA" w:rsidDel="00AE7F10">
                <w:rPr>
                  <w:rFonts w:asciiTheme="majorHAnsi" w:hAnsiTheme="majorHAnsi" w:cstheme="majorHAnsi"/>
                  <w:b/>
                  <w:sz w:val="24"/>
                  <w:szCs w:val="24"/>
                </w:rPr>
                <w:delText>Kiểu dữ liệu</w:delText>
              </w:r>
            </w:del>
          </w:p>
        </w:tc>
        <w:tc>
          <w:tcPr>
            <w:tcW w:w="913" w:type="dxa"/>
            <w:tcBorders>
              <w:top w:val="single" w:sz="4" w:space="0" w:color="000000"/>
              <w:left w:val="single" w:sz="4" w:space="0" w:color="000000"/>
              <w:bottom w:val="single" w:sz="4" w:space="0" w:color="000000"/>
              <w:right w:val="single" w:sz="4" w:space="0" w:color="000000"/>
            </w:tcBorders>
            <w:hideMark/>
          </w:tcPr>
          <w:p w14:paraId="6B9011A8" w14:textId="0D472F4A" w:rsidR="0094684D" w:rsidRPr="00644FCA" w:rsidDel="00AE7F10" w:rsidRDefault="0094684D" w:rsidP="00BF1D45">
            <w:pPr>
              <w:spacing w:after="160" w:line="256" w:lineRule="auto"/>
              <w:ind w:firstLine="0"/>
              <w:jc w:val="center"/>
              <w:rPr>
                <w:del w:id="953" w:author="Nguyen Duc Anh" w:date="2025-09-26T15:02:00Z"/>
                <w:rFonts w:asciiTheme="majorHAnsi" w:hAnsiTheme="majorHAnsi" w:cstheme="majorHAnsi"/>
                <w:b/>
                <w:sz w:val="24"/>
                <w:szCs w:val="24"/>
              </w:rPr>
            </w:pPr>
            <w:del w:id="954" w:author="Nguyen Duc Anh" w:date="2025-09-26T15:02:00Z">
              <w:r w:rsidRPr="00644FCA" w:rsidDel="00AE7F10">
                <w:rPr>
                  <w:rFonts w:asciiTheme="majorHAnsi" w:hAnsiTheme="majorHAnsi" w:cstheme="majorHAnsi"/>
                  <w:b/>
                  <w:sz w:val="24"/>
                  <w:szCs w:val="24"/>
                </w:rPr>
                <w:delText>Bắt buộc</w:delText>
              </w:r>
            </w:del>
          </w:p>
        </w:tc>
        <w:tc>
          <w:tcPr>
            <w:tcW w:w="929" w:type="dxa"/>
            <w:tcBorders>
              <w:top w:val="single" w:sz="4" w:space="0" w:color="000000"/>
              <w:left w:val="single" w:sz="4" w:space="0" w:color="000000"/>
              <w:bottom w:val="single" w:sz="4" w:space="0" w:color="000000"/>
              <w:right w:val="single" w:sz="4" w:space="0" w:color="000000"/>
            </w:tcBorders>
          </w:tcPr>
          <w:p w14:paraId="11023C57" w14:textId="0ED5D005" w:rsidR="0094684D" w:rsidRPr="00644FCA" w:rsidDel="00AE7F10" w:rsidRDefault="0094684D" w:rsidP="00BF1D45">
            <w:pPr>
              <w:spacing w:line="256" w:lineRule="auto"/>
              <w:ind w:firstLine="0"/>
              <w:jc w:val="center"/>
              <w:rPr>
                <w:del w:id="955" w:author="Nguyen Duc Anh" w:date="2025-09-26T15:02:00Z"/>
                <w:rFonts w:asciiTheme="majorHAnsi" w:hAnsiTheme="majorHAnsi" w:cstheme="majorHAnsi"/>
                <w:b/>
                <w:sz w:val="24"/>
                <w:szCs w:val="24"/>
              </w:rPr>
            </w:pPr>
            <w:del w:id="956" w:author="Nguyen Duc Anh" w:date="2025-09-26T15:02:00Z">
              <w:r w:rsidRPr="00644FCA" w:rsidDel="00AE7F10">
                <w:rPr>
                  <w:rFonts w:asciiTheme="majorHAnsi" w:hAnsiTheme="majorHAnsi" w:cstheme="majorHAnsi"/>
                  <w:b/>
                  <w:sz w:val="24"/>
                  <w:szCs w:val="24"/>
                </w:rPr>
                <w:delText>Được cập nhật</w:delText>
              </w:r>
            </w:del>
          </w:p>
        </w:tc>
        <w:tc>
          <w:tcPr>
            <w:tcW w:w="1042" w:type="dxa"/>
            <w:tcBorders>
              <w:top w:val="single" w:sz="4" w:space="0" w:color="000000"/>
              <w:left w:val="single" w:sz="4" w:space="0" w:color="000000"/>
              <w:bottom w:val="single" w:sz="4" w:space="0" w:color="000000"/>
              <w:right w:val="single" w:sz="4" w:space="0" w:color="000000"/>
            </w:tcBorders>
            <w:hideMark/>
          </w:tcPr>
          <w:p w14:paraId="1DD19512" w14:textId="62C3382D" w:rsidR="0094684D" w:rsidRPr="00644FCA" w:rsidDel="00AE7F10" w:rsidRDefault="0094684D" w:rsidP="00BF1D45">
            <w:pPr>
              <w:spacing w:after="160" w:line="256" w:lineRule="auto"/>
              <w:ind w:firstLine="0"/>
              <w:jc w:val="center"/>
              <w:rPr>
                <w:del w:id="957" w:author="Nguyen Duc Anh" w:date="2025-09-26T15:02:00Z"/>
                <w:rFonts w:asciiTheme="majorHAnsi" w:hAnsiTheme="majorHAnsi" w:cstheme="majorHAnsi"/>
                <w:b/>
                <w:sz w:val="24"/>
                <w:szCs w:val="24"/>
              </w:rPr>
            </w:pPr>
            <w:del w:id="958" w:author="Nguyen Duc Anh" w:date="2025-09-26T15:02:00Z">
              <w:r w:rsidRPr="00644FCA" w:rsidDel="00AE7F10">
                <w:rPr>
                  <w:rFonts w:asciiTheme="majorHAnsi" w:hAnsiTheme="majorHAnsi" w:cstheme="majorHAnsi"/>
                  <w:b/>
                  <w:sz w:val="24"/>
                  <w:szCs w:val="24"/>
                </w:rPr>
                <w:delText>Giá trị mặc định</w:delText>
              </w:r>
            </w:del>
          </w:p>
        </w:tc>
        <w:tc>
          <w:tcPr>
            <w:tcW w:w="2359" w:type="dxa"/>
            <w:tcBorders>
              <w:top w:val="single" w:sz="4" w:space="0" w:color="000000"/>
              <w:left w:val="single" w:sz="4" w:space="0" w:color="000000"/>
              <w:bottom w:val="single" w:sz="4" w:space="0" w:color="000000"/>
              <w:right w:val="single" w:sz="4" w:space="0" w:color="000000"/>
            </w:tcBorders>
            <w:hideMark/>
          </w:tcPr>
          <w:p w14:paraId="0C50A79D" w14:textId="45C633B7" w:rsidR="0094684D" w:rsidRPr="00644FCA" w:rsidDel="00AE7F10" w:rsidRDefault="0094684D" w:rsidP="00BF1D45">
            <w:pPr>
              <w:spacing w:after="160" w:line="256" w:lineRule="auto"/>
              <w:ind w:firstLine="0"/>
              <w:jc w:val="center"/>
              <w:rPr>
                <w:del w:id="959" w:author="Nguyen Duc Anh" w:date="2025-09-26T15:02:00Z"/>
                <w:rFonts w:asciiTheme="majorHAnsi" w:hAnsiTheme="majorHAnsi" w:cstheme="majorHAnsi"/>
                <w:b/>
                <w:sz w:val="24"/>
                <w:szCs w:val="24"/>
              </w:rPr>
            </w:pPr>
            <w:del w:id="960" w:author="Nguyen Duc Anh" w:date="2025-09-26T15:02:00Z">
              <w:r w:rsidRPr="00644FCA" w:rsidDel="00AE7F10">
                <w:rPr>
                  <w:rFonts w:asciiTheme="majorHAnsi" w:hAnsiTheme="majorHAnsi" w:cstheme="majorHAnsi"/>
                  <w:b/>
                  <w:sz w:val="24"/>
                  <w:szCs w:val="24"/>
                </w:rPr>
                <w:delText>Mô tả</w:delText>
              </w:r>
            </w:del>
          </w:p>
        </w:tc>
      </w:tr>
      <w:tr w:rsidR="0094684D" w:rsidRPr="00644FCA" w:rsidDel="00AE7F10" w14:paraId="7DFC2FCF" w14:textId="7C1BC3FC" w:rsidTr="00BF1D45">
        <w:trPr>
          <w:trHeight w:val="1096"/>
          <w:del w:id="961"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265E7174" w14:textId="1BE23A48" w:rsidR="0094684D" w:rsidRPr="0051356F" w:rsidDel="00AE7F10" w:rsidRDefault="0094684D" w:rsidP="00BF1D45">
            <w:pPr>
              <w:pStyle w:val="ListParagraph"/>
              <w:numPr>
                <w:ilvl w:val="0"/>
                <w:numId w:val="38"/>
              </w:numPr>
              <w:tabs>
                <w:tab w:val="left" w:pos="519"/>
              </w:tabs>
              <w:spacing w:after="160" w:line="256" w:lineRule="auto"/>
              <w:ind w:right="-21"/>
              <w:rPr>
                <w:del w:id="962"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103346E3" w14:textId="46F0B018" w:rsidR="0094684D" w:rsidDel="00AE7F10" w:rsidRDefault="0094684D" w:rsidP="00BF1D45">
            <w:pPr>
              <w:spacing w:after="160" w:line="256" w:lineRule="auto"/>
              <w:ind w:firstLine="0"/>
              <w:rPr>
                <w:del w:id="963" w:author="Nguyen Duc Anh" w:date="2025-09-26T15:02:00Z"/>
                <w:rFonts w:asciiTheme="majorHAnsi" w:hAnsiTheme="majorHAnsi" w:cstheme="majorHAnsi"/>
                <w:sz w:val="24"/>
                <w:szCs w:val="24"/>
              </w:rPr>
            </w:pPr>
            <w:del w:id="964" w:author="Nguyen Duc Anh" w:date="2025-09-26T15:02:00Z">
              <w:r w:rsidDel="00AE7F10">
                <w:rPr>
                  <w:rFonts w:asciiTheme="majorHAnsi" w:hAnsiTheme="majorHAnsi" w:cstheme="majorHAnsi"/>
                  <w:bCs/>
                  <w:sz w:val="24"/>
                  <w:szCs w:val="24"/>
                </w:rPr>
                <w:delText>Loại đề nghị</w:delText>
              </w:r>
            </w:del>
          </w:p>
        </w:tc>
        <w:tc>
          <w:tcPr>
            <w:tcW w:w="1272" w:type="dxa"/>
            <w:tcBorders>
              <w:top w:val="single" w:sz="4" w:space="0" w:color="000000"/>
              <w:left w:val="single" w:sz="4" w:space="0" w:color="000000"/>
              <w:bottom w:val="single" w:sz="4" w:space="0" w:color="000000"/>
              <w:right w:val="single" w:sz="4" w:space="0" w:color="000000"/>
            </w:tcBorders>
          </w:tcPr>
          <w:p w14:paraId="1A331A7B" w14:textId="13D571F0" w:rsidR="0094684D" w:rsidDel="00AE7F10" w:rsidRDefault="0094684D" w:rsidP="00BF1D45">
            <w:pPr>
              <w:spacing w:after="160" w:line="256" w:lineRule="auto"/>
              <w:ind w:firstLine="0"/>
              <w:jc w:val="center"/>
              <w:rPr>
                <w:del w:id="965" w:author="Nguyen Duc Anh" w:date="2025-09-26T15:02:00Z"/>
                <w:rFonts w:asciiTheme="majorHAnsi" w:hAnsiTheme="majorHAnsi" w:cstheme="majorHAnsi"/>
                <w:sz w:val="24"/>
                <w:szCs w:val="24"/>
              </w:rPr>
            </w:pPr>
            <w:del w:id="966" w:author="Nguyen Duc Anh" w:date="2025-09-26T15:02:00Z">
              <w:r w:rsidDel="00AE7F10">
                <w:rPr>
                  <w:rFonts w:asciiTheme="majorHAnsi" w:hAnsiTheme="majorHAnsi" w:cstheme="majorHAnsi"/>
                  <w:sz w:val="24"/>
                  <w:szCs w:val="24"/>
                </w:rPr>
                <w:delText>Dropdownlist</w:delText>
              </w:r>
            </w:del>
          </w:p>
        </w:tc>
        <w:tc>
          <w:tcPr>
            <w:tcW w:w="913" w:type="dxa"/>
            <w:tcBorders>
              <w:top w:val="single" w:sz="4" w:space="0" w:color="000000"/>
              <w:left w:val="single" w:sz="4" w:space="0" w:color="000000"/>
              <w:bottom w:val="single" w:sz="4" w:space="0" w:color="000000"/>
              <w:right w:val="single" w:sz="4" w:space="0" w:color="000000"/>
            </w:tcBorders>
          </w:tcPr>
          <w:p w14:paraId="358B9403" w14:textId="2C20FA46" w:rsidR="0094684D" w:rsidDel="00AE7F10" w:rsidRDefault="0094684D" w:rsidP="00BF1D45">
            <w:pPr>
              <w:spacing w:after="160" w:line="256" w:lineRule="auto"/>
              <w:ind w:firstLine="0"/>
              <w:rPr>
                <w:del w:id="967" w:author="Nguyen Duc Anh" w:date="2025-09-26T15:02:00Z"/>
                <w:rFonts w:asciiTheme="majorHAnsi" w:hAnsiTheme="majorHAnsi" w:cstheme="majorHAnsi"/>
                <w:sz w:val="24"/>
                <w:szCs w:val="24"/>
              </w:rPr>
            </w:pPr>
            <w:del w:id="968"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46B9FAD3" w14:textId="6D5114FA" w:rsidR="0094684D" w:rsidDel="00AE7F10" w:rsidRDefault="0094684D" w:rsidP="00BF1D45">
            <w:pPr>
              <w:spacing w:line="256" w:lineRule="auto"/>
              <w:ind w:firstLine="0"/>
              <w:jc w:val="center"/>
              <w:rPr>
                <w:del w:id="969" w:author="Nguyen Duc Anh" w:date="2025-09-26T15:02:00Z"/>
                <w:rFonts w:asciiTheme="majorHAnsi" w:hAnsiTheme="majorHAnsi" w:cstheme="majorHAnsi"/>
                <w:sz w:val="24"/>
                <w:szCs w:val="24"/>
              </w:rPr>
            </w:pPr>
            <w:del w:id="970"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67D85248" w14:textId="167F66AC" w:rsidR="0094684D" w:rsidDel="00AE7F10" w:rsidRDefault="0094684D" w:rsidP="00BF1D45">
            <w:pPr>
              <w:spacing w:after="160" w:line="256" w:lineRule="auto"/>
              <w:ind w:firstLine="0"/>
              <w:jc w:val="center"/>
              <w:rPr>
                <w:del w:id="971" w:author="Nguyen Duc Anh" w:date="2025-09-26T15:02:00Z"/>
                <w:rFonts w:asciiTheme="majorHAnsi" w:hAnsiTheme="majorHAnsi" w:cstheme="majorHAnsi"/>
                <w:sz w:val="24"/>
                <w:szCs w:val="24"/>
              </w:rPr>
            </w:pPr>
            <w:del w:id="972"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70D987FE" w14:textId="1B4593F7" w:rsidR="0094684D" w:rsidDel="00AE7F10" w:rsidRDefault="0094684D" w:rsidP="00BF1D45">
            <w:pPr>
              <w:spacing w:after="160" w:line="256" w:lineRule="auto"/>
              <w:ind w:firstLine="0"/>
              <w:rPr>
                <w:del w:id="973" w:author="Nguyen Duc Anh" w:date="2025-09-26T15:02:00Z"/>
                <w:rFonts w:asciiTheme="majorHAnsi" w:hAnsiTheme="majorHAnsi" w:cstheme="majorHAnsi"/>
                <w:sz w:val="24"/>
                <w:szCs w:val="24"/>
              </w:rPr>
            </w:pPr>
            <w:del w:id="974" w:author="Nguyen Duc Anh" w:date="2025-09-26T15:02:00Z">
              <w:r w:rsidDel="00AE7F10">
                <w:rPr>
                  <w:rFonts w:asciiTheme="majorHAnsi" w:hAnsiTheme="majorHAnsi" w:cstheme="majorHAnsi"/>
                  <w:sz w:val="24"/>
                  <w:szCs w:val="24"/>
                </w:rPr>
                <w:delText>Chọn loại dịch vụ cần đề nghị:</w:delText>
              </w:r>
            </w:del>
          </w:p>
          <w:p w14:paraId="6443146E" w14:textId="4F452FDF" w:rsidR="0094684D" w:rsidDel="00AE7F10" w:rsidRDefault="0094684D" w:rsidP="00BF1D45">
            <w:pPr>
              <w:spacing w:after="160" w:line="256" w:lineRule="auto"/>
              <w:ind w:firstLine="0"/>
              <w:rPr>
                <w:del w:id="975" w:author="Nguyen Duc Anh" w:date="2025-09-26T15:02:00Z"/>
                <w:rFonts w:asciiTheme="majorHAnsi" w:hAnsiTheme="majorHAnsi" w:cstheme="majorHAnsi"/>
                <w:sz w:val="24"/>
                <w:szCs w:val="24"/>
              </w:rPr>
            </w:pPr>
            <w:del w:id="976" w:author="Nguyen Duc Anh" w:date="2025-09-26T15:02:00Z">
              <w:r w:rsidDel="00AE7F10">
                <w:rPr>
                  <w:rFonts w:asciiTheme="majorHAnsi" w:hAnsiTheme="majorHAnsi" w:cstheme="majorHAnsi"/>
                  <w:sz w:val="24"/>
                  <w:szCs w:val="24"/>
                </w:rPr>
                <w:delText>- Bán ngoại tệ</w:delText>
              </w:r>
            </w:del>
          </w:p>
          <w:p w14:paraId="7C73B538" w14:textId="702CA751" w:rsidR="0094684D" w:rsidDel="00AE7F10" w:rsidRDefault="0094684D" w:rsidP="00BF1D45">
            <w:pPr>
              <w:spacing w:after="160" w:line="256" w:lineRule="auto"/>
              <w:ind w:firstLine="0"/>
              <w:rPr>
                <w:del w:id="977" w:author="Nguyen Duc Anh" w:date="2025-09-26T15:02:00Z"/>
                <w:rFonts w:asciiTheme="majorHAnsi" w:hAnsiTheme="majorHAnsi" w:cstheme="majorHAnsi"/>
                <w:sz w:val="24"/>
                <w:szCs w:val="24"/>
              </w:rPr>
            </w:pPr>
            <w:del w:id="978" w:author="Nguyen Duc Anh" w:date="2025-09-26T15:02:00Z">
              <w:r w:rsidDel="00AE7F10">
                <w:rPr>
                  <w:rFonts w:asciiTheme="majorHAnsi" w:hAnsiTheme="majorHAnsi" w:cstheme="majorHAnsi"/>
                  <w:sz w:val="24"/>
                  <w:szCs w:val="24"/>
                </w:rPr>
                <w:delText>- Bán/ Đổi ngoại tệ</w:delText>
              </w:r>
            </w:del>
          </w:p>
        </w:tc>
      </w:tr>
      <w:tr w:rsidR="0094684D" w:rsidRPr="00644FCA" w:rsidDel="00AE7F10" w14:paraId="7951B8FC" w14:textId="1783C9BA" w:rsidTr="00BF1D45">
        <w:trPr>
          <w:trHeight w:val="1096"/>
          <w:del w:id="979"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4EC30BD0" w14:textId="503A9A99" w:rsidR="0094684D" w:rsidRPr="0051356F" w:rsidDel="00AE7F10" w:rsidRDefault="0094684D" w:rsidP="00BF1D45">
            <w:pPr>
              <w:pStyle w:val="ListParagraph"/>
              <w:numPr>
                <w:ilvl w:val="0"/>
                <w:numId w:val="38"/>
              </w:numPr>
              <w:tabs>
                <w:tab w:val="left" w:pos="519"/>
              </w:tabs>
              <w:spacing w:after="160" w:line="256" w:lineRule="auto"/>
              <w:ind w:right="-21"/>
              <w:rPr>
                <w:del w:id="980"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2BA90EE5" w14:textId="627A86FC" w:rsidR="0094684D" w:rsidDel="00AE7F10" w:rsidRDefault="0094684D" w:rsidP="00BF1D45">
            <w:pPr>
              <w:spacing w:after="160" w:line="256" w:lineRule="auto"/>
              <w:ind w:firstLine="0"/>
              <w:rPr>
                <w:del w:id="981" w:author="Nguyen Duc Anh" w:date="2025-09-26T15:02:00Z"/>
                <w:rFonts w:asciiTheme="majorHAnsi" w:hAnsiTheme="majorHAnsi" w:cstheme="majorHAnsi"/>
                <w:bCs/>
                <w:sz w:val="24"/>
                <w:szCs w:val="24"/>
              </w:rPr>
            </w:pPr>
            <w:del w:id="982" w:author="Nguyen Duc Anh" w:date="2025-09-26T15:02:00Z">
              <w:r w:rsidDel="00AE7F10">
                <w:rPr>
                  <w:rFonts w:asciiTheme="majorHAnsi" w:hAnsiTheme="majorHAnsi" w:cstheme="majorHAnsi"/>
                  <w:bCs/>
                  <w:sz w:val="24"/>
                  <w:szCs w:val="24"/>
                </w:rPr>
                <w:delText>Loại khách hàng</w:delText>
              </w:r>
            </w:del>
          </w:p>
        </w:tc>
        <w:tc>
          <w:tcPr>
            <w:tcW w:w="1272" w:type="dxa"/>
            <w:tcBorders>
              <w:top w:val="single" w:sz="4" w:space="0" w:color="000000"/>
              <w:left w:val="single" w:sz="4" w:space="0" w:color="000000"/>
              <w:bottom w:val="single" w:sz="4" w:space="0" w:color="000000"/>
              <w:right w:val="single" w:sz="4" w:space="0" w:color="000000"/>
            </w:tcBorders>
          </w:tcPr>
          <w:p w14:paraId="0FAD22FD" w14:textId="458B517C" w:rsidR="0094684D" w:rsidDel="00AE7F10" w:rsidRDefault="0094684D" w:rsidP="00BF1D45">
            <w:pPr>
              <w:spacing w:after="160" w:line="256" w:lineRule="auto"/>
              <w:ind w:firstLine="0"/>
              <w:jc w:val="center"/>
              <w:rPr>
                <w:del w:id="983" w:author="Nguyen Duc Anh" w:date="2025-09-26T15:02:00Z"/>
                <w:rFonts w:asciiTheme="majorHAnsi" w:hAnsiTheme="majorHAnsi" w:cstheme="majorHAnsi"/>
                <w:sz w:val="24"/>
                <w:szCs w:val="24"/>
              </w:rPr>
            </w:pPr>
            <w:del w:id="984" w:author="Nguyen Duc Anh" w:date="2025-09-26T15:02:00Z">
              <w:r w:rsidDel="00AE7F10">
                <w:rPr>
                  <w:rFonts w:asciiTheme="majorHAnsi" w:hAnsiTheme="majorHAnsi" w:cstheme="majorHAnsi"/>
                  <w:sz w:val="24"/>
                  <w:szCs w:val="24"/>
                </w:rPr>
                <w:delText>Dropdownlist</w:delText>
              </w:r>
            </w:del>
          </w:p>
        </w:tc>
        <w:tc>
          <w:tcPr>
            <w:tcW w:w="913" w:type="dxa"/>
            <w:tcBorders>
              <w:top w:val="single" w:sz="4" w:space="0" w:color="000000"/>
              <w:left w:val="single" w:sz="4" w:space="0" w:color="000000"/>
              <w:bottom w:val="single" w:sz="4" w:space="0" w:color="000000"/>
              <w:right w:val="single" w:sz="4" w:space="0" w:color="000000"/>
            </w:tcBorders>
          </w:tcPr>
          <w:p w14:paraId="0023F571" w14:textId="032ECFE0" w:rsidR="0094684D" w:rsidDel="00AE7F10" w:rsidRDefault="0094684D" w:rsidP="00BF1D45">
            <w:pPr>
              <w:spacing w:after="160" w:line="256" w:lineRule="auto"/>
              <w:ind w:firstLine="0"/>
              <w:rPr>
                <w:del w:id="985" w:author="Nguyen Duc Anh" w:date="2025-09-26T15:02:00Z"/>
                <w:rFonts w:asciiTheme="majorHAnsi" w:hAnsiTheme="majorHAnsi" w:cstheme="majorHAnsi"/>
                <w:sz w:val="24"/>
                <w:szCs w:val="24"/>
              </w:rPr>
            </w:pPr>
            <w:del w:id="986"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7E8BA5FF" w14:textId="581ADE35" w:rsidR="0094684D" w:rsidDel="00AE7F10" w:rsidRDefault="0094684D" w:rsidP="00BF1D45">
            <w:pPr>
              <w:spacing w:line="256" w:lineRule="auto"/>
              <w:ind w:firstLine="0"/>
              <w:jc w:val="center"/>
              <w:rPr>
                <w:del w:id="987" w:author="Nguyen Duc Anh" w:date="2025-09-26T15:02:00Z"/>
                <w:rFonts w:asciiTheme="majorHAnsi" w:hAnsiTheme="majorHAnsi" w:cstheme="majorHAnsi"/>
                <w:sz w:val="24"/>
                <w:szCs w:val="24"/>
              </w:rPr>
            </w:pPr>
            <w:del w:id="988" w:author="Nguyen Duc Anh" w:date="2025-09-26T15:02:00Z">
              <w:r w:rsidDel="00AE7F10">
                <w:rPr>
                  <w:rFonts w:asciiTheme="majorHAnsi" w:hAnsiTheme="majorHAnsi" w:cstheme="majorHAnsi"/>
                  <w:sz w:val="24"/>
                  <w:szCs w:val="24"/>
                </w:rPr>
                <w:delText>Không</w:delText>
              </w:r>
            </w:del>
          </w:p>
        </w:tc>
        <w:tc>
          <w:tcPr>
            <w:tcW w:w="1042" w:type="dxa"/>
            <w:tcBorders>
              <w:top w:val="single" w:sz="4" w:space="0" w:color="000000"/>
              <w:left w:val="single" w:sz="4" w:space="0" w:color="000000"/>
              <w:bottom w:val="single" w:sz="4" w:space="0" w:color="000000"/>
              <w:right w:val="single" w:sz="4" w:space="0" w:color="000000"/>
            </w:tcBorders>
          </w:tcPr>
          <w:p w14:paraId="4E6C1F73" w14:textId="2BE40139" w:rsidR="0094684D" w:rsidDel="00AE7F10" w:rsidRDefault="0094684D" w:rsidP="00BF1D45">
            <w:pPr>
              <w:spacing w:after="160" w:line="256" w:lineRule="auto"/>
              <w:ind w:firstLine="0"/>
              <w:jc w:val="center"/>
              <w:rPr>
                <w:del w:id="989" w:author="Nguyen Duc Anh" w:date="2025-09-26T15:02:00Z"/>
                <w:rFonts w:asciiTheme="majorHAnsi" w:hAnsiTheme="majorHAnsi" w:cstheme="majorHAnsi"/>
                <w:sz w:val="24"/>
                <w:szCs w:val="24"/>
              </w:rPr>
            </w:pPr>
            <w:del w:id="990" w:author="Nguyen Duc Anh" w:date="2025-09-26T15:02:00Z">
              <w:r w:rsidDel="00AE7F10">
                <w:rPr>
                  <w:rFonts w:asciiTheme="majorHAnsi" w:hAnsiTheme="majorHAnsi" w:cstheme="majorHAnsi"/>
                  <w:sz w:val="24"/>
                  <w:szCs w:val="24"/>
                </w:rPr>
                <w:delText>Có</w:delText>
              </w:r>
            </w:del>
          </w:p>
        </w:tc>
        <w:tc>
          <w:tcPr>
            <w:tcW w:w="2359" w:type="dxa"/>
            <w:tcBorders>
              <w:top w:val="single" w:sz="4" w:space="0" w:color="000000"/>
              <w:left w:val="single" w:sz="4" w:space="0" w:color="000000"/>
              <w:bottom w:val="single" w:sz="4" w:space="0" w:color="000000"/>
              <w:right w:val="single" w:sz="4" w:space="0" w:color="000000"/>
            </w:tcBorders>
          </w:tcPr>
          <w:p w14:paraId="24FF51BA" w14:textId="79BD04AA" w:rsidR="0094684D" w:rsidDel="00AE7F10" w:rsidRDefault="0094684D" w:rsidP="00BF1D45">
            <w:pPr>
              <w:spacing w:after="160" w:line="256" w:lineRule="auto"/>
              <w:ind w:firstLine="0"/>
              <w:rPr>
                <w:del w:id="991" w:author="Nguyen Duc Anh" w:date="2025-09-26T15:02:00Z"/>
                <w:rFonts w:asciiTheme="majorHAnsi" w:hAnsiTheme="majorHAnsi" w:cstheme="majorHAnsi"/>
                <w:sz w:val="24"/>
                <w:szCs w:val="24"/>
              </w:rPr>
            </w:pPr>
            <w:del w:id="992" w:author="Nguyen Duc Anh" w:date="2025-09-26T15:02:00Z">
              <w:r w:rsidDel="00AE7F10">
                <w:rPr>
                  <w:rFonts w:asciiTheme="majorHAnsi" w:hAnsiTheme="majorHAnsi" w:cstheme="majorHAnsi"/>
                  <w:sz w:val="24"/>
                  <w:szCs w:val="24"/>
                </w:rPr>
                <w:delText>Chọn loại khách hàng cần đề nghị chứng nhận:</w:delText>
              </w:r>
            </w:del>
          </w:p>
          <w:p w14:paraId="71EF02F7" w14:textId="1E96BAAA" w:rsidR="0094684D" w:rsidDel="00AE7F10" w:rsidRDefault="0094684D" w:rsidP="00BF1D45">
            <w:pPr>
              <w:spacing w:after="160" w:line="256" w:lineRule="auto"/>
              <w:ind w:firstLine="0"/>
              <w:rPr>
                <w:del w:id="993" w:author="Nguyen Duc Anh" w:date="2025-09-26T15:02:00Z"/>
                <w:rFonts w:asciiTheme="majorHAnsi" w:hAnsiTheme="majorHAnsi" w:cstheme="majorHAnsi"/>
                <w:sz w:val="24"/>
                <w:szCs w:val="24"/>
              </w:rPr>
            </w:pPr>
            <w:del w:id="994" w:author="Nguyen Duc Anh" w:date="2025-09-26T15:02:00Z">
              <w:r w:rsidDel="00AE7F10">
                <w:rPr>
                  <w:rFonts w:asciiTheme="majorHAnsi" w:hAnsiTheme="majorHAnsi" w:cstheme="majorHAnsi"/>
                  <w:sz w:val="24"/>
                  <w:szCs w:val="24"/>
                </w:rPr>
                <w:delText>- Mặc định chọn “KHCN”</w:delText>
              </w:r>
            </w:del>
          </w:p>
        </w:tc>
      </w:tr>
      <w:tr w:rsidR="0094684D" w:rsidRPr="00644FCA" w:rsidDel="00AE7F10" w14:paraId="6268B3B0" w14:textId="3CF7D9E3" w:rsidTr="00BF1D45">
        <w:trPr>
          <w:trHeight w:val="557"/>
          <w:del w:id="995" w:author="Nguyen Duc Anh" w:date="2025-09-26T15:02:00Z"/>
        </w:trPr>
        <w:tc>
          <w:tcPr>
            <w:tcW w:w="9062" w:type="dxa"/>
            <w:gridSpan w:val="7"/>
            <w:tcBorders>
              <w:top w:val="single" w:sz="4" w:space="0" w:color="000000"/>
              <w:left w:val="single" w:sz="4" w:space="0" w:color="000000"/>
              <w:bottom w:val="single" w:sz="4" w:space="0" w:color="000000"/>
              <w:right w:val="single" w:sz="4" w:space="0" w:color="000000"/>
            </w:tcBorders>
          </w:tcPr>
          <w:p w14:paraId="4F32941B" w14:textId="06BDDDEF" w:rsidR="0094684D" w:rsidRPr="002A4D1E" w:rsidDel="00AE7F10" w:rsidRDefault="0094684D" w:rsidP="00BF1D45">
            <w:pPr>
              <w:spacing w:after="160" w:line="256" w:lineRule="auto"/>
              <w:ind w:firstLine="0"/>
              <w:rPr>
                <w:del w:id="996" w:author="Nguyen Duc Anh" w:date="2025-09-26T15:02:00Z"/>
                <w:rFonts w:asciiTheme="majorHAnsi" w:hAnsiTheme="majorHAnsi" w:cstheme="majorHAnsi"/>
                <w:b/>
                <w:bCs/>
                <w:sz w:val="24"/>
                <w:szCs w:val="24"/>
              </w:rPr>
            </w:pPr>
            <w:del w:id="997" w:author="Nguyen Duc Anh" w:date="2025-09-26T15:02:00Z">
              <w:r w:rsidDel="00AE7F10">
                <w:rPr>
                  <w:rFonts w:asciiTheme="majorHAnsi" w:hAnsiTheme="majorHAnsi" w:cstheme="majorHAnsi"/>
                  <w:b/>
                  <w:bCs/>
                  <w:sz w:val="24"/>
                  <w:szCs w:val="24"/>
                </w:rPr>
                <w:delText>Loại đề nghị: Bán/Đổi ngoại tệ</w:delText>
              </w:r>
            </w:del>
          </w:p>
        </w:tc>
      </w:tr>
      <w:tr w:rsidR="0094684D" w:rsidRPr="00644FCA" w:rsidDel="00AE7F10" w14:paraId="5C863703" w14:textId="7BEA3B8D" w:rsidTr="00BF1D45">
        <w:trPr>
          <w:trHeight w:val="535"/>
          <w:del w:id="998"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65C245A5" w14:textId="0B6EBEEC" w:rsidR="0094684D" w:rsidRPr="0051356F" w:rsidDel="00AE7F10" w:rsidRDefault="0094684D" w:rsidP="00BF1D45">
            <w:pPr>
              <w:pStyle w:val="ListParagraph"/>
              <w:tabs>
                <w:tab w:val="left" w:pos="519"/>
              </w:tabs>
              <w:spacing w:after="160" w:line="256" w:lineRule="auto"/>
              <w:ind w:right="-21"/>
              <w:rPr>
                <w:del w:id="999" w:author="Nguyen Duc Anh" w:date="2025-09-26T15:02:00Z"/>
                <w:rFonts w:asciiTheme="majorHAnsi" w:hAnsiTheme="majorHAnsi" w:cstheme="majorHAnsi"/>
                <w:bCs/>
                <w:sz w:val="24"/>
                <w:szCs w:val="24"/>
              </w:rPr>
            </w:pPr>
          </w:p>
        </w:tc>
        <w:tc>
          <w:tcPr>
            <w:tcW w:w="8074" w:type="dxa"/>
            <w:gridSpan w:val="6"/>
            <w:tcBorders>
              <w:top w:val="single" w:sz="4" w:space="0" w:color="000000"/>
              <w:left w:val="single" w:sz="4" w:space="0" w:color="000000"/>
              <w:bottom w:val="single" w:sz="4" w:space="0" w:color="000000"/>
              <w:right w:val="single" w:sz="4" w:space="0" w:color="000000"/>
            </w:tcBorders>
          </w:tcPr>
          <w:p w14:paraId="68F6BB8E" w14:textId="1BF4082C" w:rsidR="0094684D" w:rsidRPr="00195FFD" w:rsidDel="00AE7F10" w:rsidRDefault="0094684D" w:rsidP="00BF1D45">
            <w:pPr>
              <w:spacing w:after="160" w:line="256" w:lineRule="auto"/>
              <w:ind w:firstLine="0"/>
              <w:rPr>
                <w:del w:id="1000" w:author="Nguyen Duc Anh" w:date="2025-09-26T15:02:00Z"/>
                <w:rFonts w:asciiTheme="majorHAnsi" w:hAnsiTheme="majorHAnsi" w:cstheme="majorHAnsi"/>
                <w:b/>
                <w:bCs/>
                <w:sz w:val="24"/>
                <w:szCs w:val="24"/>
              </w:rPr>
            </w:pPr>
            <w:del w:id="1001" w:author="Nguyen Duc Anh" w:date="2025-09-26T15:02:00Z">
              <w:r w:rsidRPr="00195FFD" w:rsidDel="00AE7F10">
                <w:rPr>
                  <w:rFonts w:asciiTheme="majorHAnsi" w:hAnsiTheme="majorHAnsi" w:cstheme="majorHAnsi"/>
                  <w:b/>
                  <w:bCs/>
                  <w:sz w:val="24"/>
                  <w:szCs w:val="24"/>
                </w:rPr>
                <w:delText>Thông tin khách hàng:</w:delText>
              </w:r>
            </w:del>
          </w:p>
        </w:tc>
      </w:tr>
      <w:tr w:rsidR="0094684D" w:rsidRPr="00644FCA" w:rsidDel="00AE7F10" w14:paraId="1647A49F" w14:textId="1DE474C6" w:rsidTr="00BF1D45">
        <w:trPr>
          <w:trHeight w:val="1096"/>
          <w:del w:id="1002"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23F954AB" w14:textId="63FB7992" w:rsidR="0094684D" w:rsidRPr="0051356F" w:rsidDel="00AE7F10" w:rsidRDefault="0094684D" w:rsidP="00BF1D45">
            <w:pPr>
              <w:pStyle w:val="ListParagraph"/>
              <w:numPr>
                <w:ilvl w:val="0"/>
                <w:numId w:val="38"/>
              </w:numPr>
              <w:tabs>
                <w:tab w:val="left" w:pos="519"/>
              </w:tabs>
              <w:spacing w:after="160" w:line="256" w:lineRule="auto"/>
              <w:ind w:right="-21"/>
              <w:rPr>
                <w:del w:id="1003"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2F31F126" w14:textId="14E91B8D" w:rsidR="0094684D" w:rsidDel="00AE7F10" w:rsidRDefault="0094684D" w:rsidP="00BF1D45">
            <w:pPr>
              <w:spacing w:after="160" w:line="256" w:lineRule="auto"/>
              <w:ind w:firstLine="0"/>
              <w:rPr>
                <w:del w:id="1004" w:author="Nguyen Duc Anh" w:date="2025-09-26T15:02:00Z"/>
                <w:rFonts w:asciiTheme="majorHAnsi" w:hAnsiTheme="majorHAnsi" w:cstheme="majorHAnsi"/>
                <w:sz w:val="24"/>
                <w:szCs w:val="24"/>
              </w:rPr>
            </w:pPr>
            <w:del w:id="1005" w:author="Nguyen Duc Anh" w:date="2025-09-26T15:02:00Z">
              <w:r w:rsidDel="00AE7F10">
                <w:rPr>
                  <w:rFonts w:asciiTheme="majorHAnsi" w:hAnsiTheme="majorHAnsi" w:cstheme="majorHAnsi"/>
                  <w:sz w:val="24"/>
                  <w:szCs w:val="24"/>
                </w:rPr>
                <w:delText>Họ và tên</w:delText>
              </w:r>
            </w:del>
          </w:p>
        </w:tc>
        <w:tc>
          <w:tcPr>
            <w:tcW w:w="1272" w:type="dxa"/>
            <w:tcBorders>
              <w:top w:val="single" w:sz="4" w:space="0" w:color="000000"/>
              <w:left w:val="single" w:sz="4" w:space="0" w:color="000000"/>
              <w:bottom w:val="single" w:sz="4" w:space="0" w:color="000000"/>
              <w:right w:val="single" w:sz="4" w:space="0" w:color="000000"/>
            </w:tcBorders>
          </w:tcPr>
          <w:p w14:paraId="29FD0E28" w14:textId="26714998" w:rsidR="0094684D" w:rsidDel="00AE7F10" w:rsidRDefault="0094684D" w:rsidP="00BF1D45">
            <w:pPr>
              <w:spacing w:after="160" w:line="256" w:lineRule="auto"/>
              <w:ind w:firstLine="0"/>
              <w:jc w:val="center"/>
              <w:rPr>
                <w:del w:id="1006" w:author="Nguyen Duc Anh" w:date="2025-09-26T15:02:00Z"/>
                <w:rFonts w:asciiTheme="majorHAnsi" w:hAnsiTheme="majorHAnsi" w:cstheme="majorHAnsi"/>
                <w:sz w:val="24"/>
                <w:szCs w:val="24"/>
              </w:rPr>
            </w:pPr>
            <w:del w:id="1007"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6C14D5B7" w14:textId="0973227D" w:rsidR="0094684D" w:rsidDel="00AE7F10" w:rsidRDefault="0094684D" w:rsidP="00BF1D45">
            <w:pPr>
              <w:spacing w:after="160" w:line="256" w:lineRule="auto"/>
              <w:ind w:firstLine="0"/>
              <w:jc w:val="center"/>
              <w:rPr>
                <w:del w:id="1008" w:author="Nguyen Duc Anh" w:date="2025-09-26T15:02:00Z"/>
                <w:rFonts w:asciiTheme="majorHAnsi" w:hAnsiTheme="majorHAnsi" w:cstheme="majorHAnsi"/>
                <w:sz w:val="24"/>
                <w:szCs w:val="24"/>
              </w:rPr>
            </w:pPr>
            <w:del w:id="1009"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7657CEBB" w14:textId="682B8C9E" w:rsidR="0094684D" w:rsidDel="00AE7F10" w:rsidRDefault="0094684D" w:rsidP="00BF1D45">
            <w:pPr>
              <w:spacing w:line="256" w:lineRule="auto"/>
              <w:ind w:firstLine="0"/>
              <w:jc w:val="center"/>
              <w:rPr>
                <w:del w:id="1010" w:author="Nguyen Duc Anh" w:date="2025-09-26T15:02:00Z"/>
                <w:rFonts w:asciiTheme="majorHAnsi" w:hAnsiTheme="majorHAnsi" w:cstheme="majorHAnsi"/>
                <w:sz w:val="24"/>
                <w:szCs w:val="24"/>
              </w:rPr>
            </w:pPr>
            <w:del w:id="1011"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21A2C283" w14:textId="4DCE6953" w:rsidR="0094684D" w:rsidDel="00AE7F10" w:rsidRDefault="0094684D" w:rsidP="00BF1D45">
            <w:pPr>
              <w:spacing w:after="160" w:line="256" w:lineRule="auto"/>
              <w:ind w:firstLine="0"/>
              <w:jc w:val="center"/>
              <w:rPr>
                <w:del w:id="1012" w:author="Nguyen Duc Anh" w:date="2025-09-26T15:02:00Z"/>
                <w:rFonts w:asciiTheme="majorHAnsi" w:hAnsiTheme="majorHAnsi" w:cstheme="majorHAnsi"/>
                <w:sz w:val="24"/>
                <w:szCs w:val="24"/>
              </w:rPr>
            </w:pPr>
            <w:del w:id="1013"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7C0CE8B0" w14:textId="694BD983" w:rsidR="0094684D" w:rsidDel="00AE7F10" w:rsidRDefault="0094684D" w:rsidP="00BF1D45">
            <w:pPr>
              <w:spacing w:after="160" w:line="256" w:lineRule="auto"/>
              <w:ind w:firstLine="0"/>
              <w:rPr>
                <w:del w:id="1014" w:author="Nguyen Duc Anh" w:date="2025-09-26T15:02:00Z"/>
                <w:rFonts w:asciiTheme="majorHAnsi" w:hAnsiTheme="majorHAnsi" w:cstheme="majorHAnsi"/>
                <w:sz w:val="24"/>
                <w:szCs w:val="24"/>
              </w:rPr>
            </w:pPr>
            <w:del w:id="1015" w:author="Nguyen Duc Anh" w:date="2025-09-26T15:02:00Z">
              <w:r w:rsidDel="00AE7F10">
                <w:rPr>
                  <w:rFonts w:asciiTheme="majorHAnsi" w:hAnsiTheme="majorHAnsi" w:cstheme="majorHAnsi"/>
                  <w:sz w:val="24"/>
                  <w:szCs w:val="24"/>
                </w:rPr>
                <w:delText>Nhập họ và tên khách hàng</w:delText>
              </w:r>
            </w:del>
          </w:p>
        </w:tc>
      </w:tr>
      <w:tr w:rsidR="0094684D" w:rsidRPr="00644FCA" w:rsidDel="00AE7F10" w14:paraId="0199DB14" w14:textId="1E7A27C1" w:rsidTr="00BF1D45">
        <w:trPr>
          <w:trHeight w:val="1096"/>
          <w:del w:id="1016"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558324D4" w14:textId="60607EE8" w:rsidR="0094684D" w:rsidRPr="0051356F" w:rsidDel="00AE7F10" w:rsidRDefault="0094684D" w:rsidP="00BF1D45">
            <w:pPr>
              <w:pStyle w:val="ListParagraph"/>
              <w:numPr>
                <w:ilvl w:val="0"/>
                <w:numId w:val="38"/>
              </w:numPr>
              <w:tabs>
                <w:tab w:val="left" w:pos="519"/>
              </w:tabs>
              <w:spacing w:after="160" w:line="256" w:lineRule="auto"/>
              <w:ind w:right="-21"/>
              <w:rPr>
                <w:del w:id="1017"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2328B448" w14:textId="58A8AD1F" w:rsidR="0094684D" w:rsidDel="00AE7F10" w:rsidRDefault="0094684D" w:rsidP="00BF1D45">
            <w:pPr>
              <w:spacing w:after="160" w:line="256" w:lineRule="auto"/>
              <w:ind w:firstLine="0"/>
              <w:rPr>
                <w:del w:id="1018" w:author="Nguyen Duc Anh" w:date="2025-09-26T15:02:00Z"/>
                <w:rFonts w:asciiTheme="majorHAnsi" w:hAnsiTheme="majorHAnsi" w:cstheme="majorHAnsi"/>
                <w:sz w:val="24"/>
                <w:szCs w:val="24"/>
              </w:rPr>
            </w:pPr>
            <w:del w:id="1019" w:author="Nguyen Duc Anh" w:date="2025-09-26T15:02:00Z">
              <w:r w:rsidDel="00AE7F10">
                <w:rPr>
                  <w:rFonts w:asciiTheme="majorHAnsi" w:hAnsiTheme="majorHAnsi" w:cstheme="majorHAnsi"/>
                  <w:sz w:val="24"/>
                  <w:szCs w:val="24"/>
                </w:rPr>
                <w:delText>Loại giấy tờ</w:delText>
              </w:r>
            </w:del>
          </w:p>
        </w:tc>
        <w:tc>
          <w:tcPr>
            <w:tcW w:w="1272" w:type="dxa"/>
            <w:tcBorders>
              <w:top w:val="single" w:sz="4" w:space="0" w:color="000000"/>
              <w:left w:val="single" w:sz="4" w:space="0" w:color="000000"/>
              <w:bottom w:val="single" w:sz="4" w:space="0" w:color="000000"/>
              <w:right w:val="single" w:sz="4" w:space="0" w:color="000000"/>
            </w:tcBorders>
          </w:tcPr>
          <w:p w14:paraId="6B98EAC5" w14:textId="42B354FE" w:rsidR="0094684D" w:rsidDel="00AE7F10" w:rsidRDefault="0094684D" w:rsidP="00BF1D45">
            <w:pPr>
              <w:spacing w:after="160" w:line="256" w:lineRule="auto"/>
              <w:ind w:firstLine="0"/>
              <w:jc w:val="center"/>
              <w:rPr>
                <w:del w:id="1020" w:author="Nguyen Duc Anh" w:date="2025-09-26T15:02:00Z"/>
                <w:rFonts w:asciiTheme="majorHAnsi" w:hAnsiTheme="majorHAnsi" w:cstheme="majorHAnsi"/>
                <w:sz w:val="24"/>
                <w:szCs w:val="24"/>
              </w:rPr>
            </w:pPr>
            <w:del w:id="1021" w:author="Nguyen Duc Anh" w:date="2025-09-26T15:02:00Z">
              <w:r w:rsidDel="00AE7F10">
                <w:rPr>
                  <w:rFonts w:asciiTheme="majorHAnsi" w:hAnsiTheme="majorHAnsi" w:cstheme="majorHAnsi"/>
                  <w:sz w:val="24"/>
                  <w:szCs w:val="24"/>
                </w:rPr>
                <w:delText>Dropdownlist</w:delText>
              </w:r>
            </w:del>
          </w:p>
        </w:tc>
        <w:tc>
          <w:tcPr>
            <w:tcW w:w="913" w:type="dxa"/>
            <w:tcBorders>
              <w:top w:val="single" w:sz="4" w:space="0" w:color="000000"/>
              <w:left w:val="single" w:sz="4" w:space="0" w:color="000000"/>
              <w:bottom w:val="single" w:sz="4" w:space="0" w:color="000000"/>
              <w:right w:val="single" w:sz="4" w:space="0" w:color="000000"/>
            </w:tcBorders>
          </w:tcPr>
          <w:p w14:paraId="647385BE" w14:textId="7CC68D10" w:rsidR="0094684D" w:rsidDel="00AE7F10" w:rsidRDefault="0094684D" w:rsidP="00BF1D45">
            <w:pPr>
              <w:spacing w:after="160" w:line="256" w:lineRule="auto"/>
              <w:ind w:firstLine="0"/>
              <w:jc w:val="center"/>
              <w:rPr>
                <w:del w:id="1022" w:author="Nguyen Duc Anh" w:date="2025-09-26T15:02:00Z"/>
                <w:rFonts w:asciiTheme="majorHAnsi" w:hAnsiTheme="majorHAnsi" w:cstheme="majorHAnsi"/>
                <w:sz w:val="24"/>
                <w:szCs w:val="24"/>
              </w:rPr>
            </w:pPr>
            <w:del w:id="1023"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3EDEC5BB" w14:textId="7A5127FD" w:rsidR="0094684D" w:rsidDel="00AE7F10" w:rsidRDefault="0094684D" w:rsidP="00BF1D45">
            <w:pPr>
              <w:spacing w:line="256" w:lineRule="auto"/>
              <w:ind w:firstLine="0"/>
              <w:jc w:val="center"/>
              <w:rPr>
                <w:del w:id="1024" w:author="Nguyen Duc Anh" w:date="2025-09-26T15:02:00Z"/>
                <w:rFonts w:asciiTheme="majorHAnsi" w:hAnsiTheme="majorHAnsi" w:cstheme="majorHAnsi"/>
                <w:sz w:val="24"/>
                <w:szCs w:val="24"/>
              </w:rPr>
            </w:pPr>
            <w:del w:id="1025"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03546C81" w14:textId="17E2EA74" w:rsidR="0094684D" w:rsidDel="00AE7F10" w:rsidRDefault="0094684D" w:rsidP="00BF1D45">
            <w:pPr>
              <w:spacing w:after="160" w:line="256" w:lineRule="auto"/>
              <w:ind w:firstLine="0"/>
              <w:jc w:val="center"/>
              <w:rPr>
                <w:del w:id="1026" w:author="Nguyen Duc Anh" w:date="2025-09-26T15:02:00Z"/>
                <w:rFonts w:asciiTheme="majorHAnsi" w:hAnsiTheme="majorHAnsi" w:cstheme="majorHAnsi"/>
                <w:sz w:val="24"/>
                <w:szCs w:val="24"/>
              </w:rPr>
            </w:pPr>
            <w:del w:id="1027"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58D354F9" w14:textId="203E8426" w:rsidR="0094684D" w:rsidDel="00AE7F10" w:rsidRDefault="0094684D" w:rsidP="00BF1D45">
            <w:pPr>
              <w:spacing w:after="160" w:line="256" w:lineRule="auto"/>
              <w:ind w:firstLine="0"/>
              <w:rPr>
                <w:del w:id="1028" w:author="Nguyen Duc Anh" w:date="2025-09-26T15:02:00Z"/>
                <w:rFonts w:asciiTheme="majorHAnsi" w:hAnsiTheme="majorHAnsi" w:cstheme="majorHAnsi"/>
                <w:sz w:val="24"/>
                <w:szCs w:val="24"/>
              </w:rPr>
            </w:pPr>
            <w:del w:id="1029" w:author="Nguyen Duc Anh" w:date="2025-09-26T15:02:00Z">
              <w:r w:rsidDel="00AE7F10">
                <w:rPr>
                  <w:rFonts w:asciiTheme="majorHAnsi" w:hAnsiTheme="majorHAnsi" w:cstheme="majorHAnsi"/>
                  <w:sz w:val="24"/>
                  <w:szCs w:val="24"/>
                </w:rPr>
                <w:delText>Chọn loại giấy tờ tuỳ thân của khách hàng:</w:delText>
              </w:r>
            </w:del>
          </w:p>
          <w:p w14:paraId="3E6FB292" w14:textId="24A93EA7" w:rsidR="0094684D" w:rsidRPr="002F4017" w:rsidDel="00AE7F10" w:rsidRDefault="0094684D" w:rsidP="00BF1D45">
            <w:pPr>
              <w:spacing w:after="160" w:line="256" w:lineRule="auto"/>
              <w:ind w:firstLine="0"/>
              <w:rPr>
                <w:del w:id="1030" w:author="Nguyen Duc Anh" w:date="2025-09-26T15:02:00Z"/>
                <w:rFonts w:asciiTheme="majorHAnsi" w:hAnsiTheme="majorHAnsi" w:cstheme="majorHAnsi"/>
                <w:b/>
                <w:bCs/>
                <w:sz w:val="24"/>
                <w:szCs w:val="24"/>
              </w:rPr>
            </w:pPr>
            <w:del w:id="1031" w:author="Nguyen Duc Anh" w:date="2025-09-26T15:02:00Z">
              <w:r w:rsidRPr="002F4017" w:rsidDel="00AE7F10">
                <w:rPr>
                  <w:rFonts w:asciiTheme="majorHAnsi" w:hAnsiTheme="majorHAnsi" w:cstheme="majorHAnsi"/>
                  <w:b/>
                  <w:bCs/>
                  <w:sz w:val="24"/>
                  <w:szCs w:val="24"/>
                </w:rPr>
                <w:delText>Khách hàng cá nhân:</w:delText>
              </w:r>
            </w:del>
          </w:p>
          <w:p w14:paraId="5E225AE9" w14:textId="10D0C8AF" w:rsidR="0094684D" w:rsidDel="00AE7F10" w:rsidRDefault="0094684D" w:rsidP="00BF1D45">
            <w:pPr>
              <w:spacing w:after="160" w:line="256" w:lineRule="auto"/>
              <w:ind w:firstLine="0"/>
              <w:rPr>
                <w:del w:id="1032" w:author="Nguyen Duc Anh" w:date="2025-09-26T15:02:00Z"/>
                <w:rFonts w:asciiTheme="majorHAnsi" w:hAnsiTheme="majorHAnsi" w:cstheme="majorHAnsi"/>
                <w:sz w:val="24"/>
                <w:szCs w:val="24"/>
              </w:rPr>
            </w:pPr>
            <w:del w:id="1033" w:author="Nguyen Duc Anh" w:date="2025-09-26T15:02:00Z">
              <w:r w:rsidDel="00AE7F10">
                <w:rPr>
                  <w:rFonts w:asciiTheme="majorHAnsi" w:hAnsiTheme="majorHAnsi" w:cstheme="majorHAnsi"/>
                  <w:sz w:val="24"/>
                  <w:szCs w:val="24"/>
                </w:rPr>
                <w:delText>- CMT</w:delText>
              </w:r>
            </w:del>
          </w:p>
          <w:p w14:paraId="67068E9C" w14:textId="7466954A" w:rsidR="0094684D" w:rsidDel="00AE7F10" w:rsidRDefault="0094684D" w:rsidP="00BF1D45">
            <w:pPr>
              <w:spacing w:after="160" w:line="256" w:lineRule="auto"/>
              <w:ind w:firstLine="0"/>
              <w:rPr>
                <w:del w:id="1034" w:author="Nguyen Duc Anh" w:date="2025-09-26T15:02:00Z"/>
                <w:rFonts w:asciiTheme="majorHAnsi" w:hAnsiTheme="majorHAnsi" w:cstheme="majorHAnsi"/>
                <w:sz w:val="24"/>
                <w:szCs w:val="24"/>
              </w:rPr>
            </w:pPr>
            <w:del w:id="1035" w:author="Nguyen Duc Anh" w:date="2025-09-26T15:02:00Z">
              <w:r w:rsidDel="00AE7F10">
                <w:rPr>
                  <w:rFonts w:asciiTheme="majorHAnsi" w:hAnsiTheme="majorHAnsi" w:cstheme="majorHAnsi"/>
                  <w:sz w:val="24"/>
                  <w:szCs w:val="24"/>
                </w:rPr>
                <w:delText>- Hộ chiếu</w:delText>
              </w:r>
            </w:del>
          </w:p>
        </w:tc>
      </w:tr>
      <w:tr w:rsidR="0094684D" w:rsidRPr="00644FCA" w:rsidDel="00AE7F10" w14:paraId="6971C880" w14:textId="783C7328" w:rsidTr="00BF1D45">
        <w:trPr>
          <w:trHeight w:val="1096"/>
          <w:del w:id="1036"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06765108" w14:textId="4F53D1EE" w:rsidR="0094684D" w:rsidRPr="0051356F" w:rsidDel="00AE7F10" w:rsidRDefault="0094684D" w:rsidP="00BF1D45">
            <w:pPr>
              <w:pStyle w:val="ListParagraph"/>
              <w:numPr>
                <w:ilvl w:val="0"/>
                <w:numId w:val="38"/>
              </w:numPr>
              <w:tabs>
                <w:tab w:val="left" w:pos="519"/>
              </w:tabs>
              <w:spacing w:after="160" w:line="256" w:lineRule="auto"/>
              <w:ind w:right="-21"/>
              <w:rPr>
                <w:del w:id="1037"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040F4D51" w14:textId="0FBB8D94" w:rsidR="0094684D" w:rsidDel="00AE7F10" w:rsidRDefault="0094684D" w:rsidP="00BF1D45">
            <w:pPr>
              <w:spacing w:after="160" w:line="256" w:lineRule="auto"/>
              <w:ind w:firstLine="0"/>
              <w:rPr>
                <w:del w:id="1038" w:author="Nguyen Duc Anh" w:date="2025-09-26T15:02:00Z"/>
                <w:rFonts w:asciiTheme="majorHAnsi" w:hAnsiTheme="majorHAnsi" w:cstheme="majorHAnsi"/>
                <w:sz w:val="24"/>
                <w:szCs w:val="24"/>
              </w:rPr>
            </w:pPr>
            <w:del w:id="1039" w:author="Nguyen Duc Anh" w:date="2025-09-26T15:02:00Z">
              <w:r w:rsidDel="00AE7F10">
                <w:rPr>
                  <w:rFonts w:asciiTheme="majorHAnsi" w:hAnsiTheme="majorHAnsi" w:cstheme="majorHAnsi"/>
                  <w:sz w:val="24"/>
                  <w:szCs w:val="24"/>
                </w:rPr>
                <w:delText>Số CMT/Hộ chiếu</w:delText>
              </w:r>
            </w:del>
          </w:p>
        </w:tc>
        <w:tc>
          <w:tcPr>
            <w:tcW w:w="1272" w:type="dxa"/>
            <w:tcBorders>
              <w:top w:val="single" w:sz="4" w:space="0" w:color="000000"/>
              <w:left w:val="single" w:sz="4" w:space="0" w:color="000000"/>
              <w:bottom w:val="single" w:sz="4" w:space="0" w:color="000000"/>
              <w:right w:val="single" w:sz="4" w:space="0" w:color="000000"/>
            </w:tcBorders>
          </w:tcPr>
          <w:p w14:paraId="5A15DE3F" w14:textId="2BA1AA3F" w:rsidR="0094684D" w:rsidDel="00AE7F10" w:rsidRDefault="0094684D" w:rsidP="00BF1D45">
            <w:pPr>
              <w:spacing w:after="160" w:line="256" w:lineRule="auto"/>
              <w:ind w:firstLine="0"/>
              <w:jc w:val="center"/>
              <w:rPr>
                <w:del w:id="1040" w:author="Nguyen Duc Anh" w:date="2025-09-26T15:02:00Z"/>
                <w:rFonts w:asciiTheme="majorHAnsi" w:hAnsiTheme="majorHAnsi" w:cstheme="majorHAnsi"/>
                <w:sz w:val="24"/>
                <w:szCs w:val="24"/>
              </w:rPr>
            </w:pPr>
            <w:del w:id="1041"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13FBEBD6" w14:textId="2EA6472E" w:rsidR="0094684D" w:rsidDel="00AE7F10" w:rsidRDefault="0094684D" w:rsidP="00BF1D45">
            <w:pPr>
              <w:spacing w:after="160" w:line="256" w:lineRule="auto"/>
              <w:ind w:firstLine="0"/>
              <w:jc w:val="center"/>
              <w:rPr>
                <w:del w:id="1042" w:author="Nguyen Duc Anh" w:date="2025-09-26T15:02:00Z"/>
                <w:rFonts w:asciiTheme="majorHAnsi" w:hAnsiTheme="majorHAnsi" w:cstheme="majorHAnsi"/>
                <w:sz w:val="24"/>
                <w:szCs w:val="24"/>
              </w:rPr>
            </w:pPr>
            <w:del w:id="1043"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429323B2" w14:textId="3C273023" w:rsidR="0094684D" w:rsidDel="00AE7F10" w:rsidRDefault="0094684D" w:rsidP="00BF1D45">
            <w:pPr>
              <w:spacing w:line="256" w:lineRule="auto"/>
              <w:ind w:firstLine="0"/>
              <w:jc w:val="center"/>
              <w:rPr>
                <w:del w:id="1044" w:author="Nguyen Duc Anh" w:date="2025-09-26T15:02:00Z"/>
                <w:rFonts w:asciiTheme="majorHAnsi" w:hAnsiTheme="majorHAnsi" w:cstheme="majorHAnsi"/>
                <w:sz w:val="24"/>
                <w:szCs w:val="24"/>
              </w:rPr>
            </w:pPr>
            <w:del w:id="1045"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21CD2AEC" w14:textId="16D8DF86" w:rsidR="0094684D" w:rsidDel="00AE7F10" w:rsidRDefault="0094684D" w:rsidP="00BF1D45">
            <w:pPr>
              <w:spacing w:after="160" w:line="256" w:lineRule="auto"/>
              <w:ind w:firstLine="0"/>
              <w:jc w:val="center"/>
              <w:rPr>
                <w:del w:id="1046" w:author="Nguyen Duc Anh" w:date="2025-09-26T15:02:00Z"/>
                <w:rFonts w:asciiTheme="majorHAnsi" w:hAnsiTheme="majorHAnsi" w:cstheme="majorHAnsi"/>
                <w:sz w:val="24"/>
                <w:szCs w:val="24"/>
              </w:rPr>
            </w:pPr>
            <w:del w:id="1047"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56F46F9B" w14:textId="5BF41435" w:rsidR="0094684D" w:rsidDel="00AE7F10" w:rsidRDefault="0094684D" w:rsidP="00BF1D45">
            <w:pPr>
              <w:spacing w:after="160" w:line="256" w:lineRule="auto"/>
              <w:ind w:firstLine="0"/>
              <w:rPr>
                <w:del w:id="1048" w:author="Nguyen Duc Anh" w:date="2025-09-26T15:02:00Z"/>
                <w:rFonts w:asciiTheme="majorHAnsi" w:hAnsiTheme="majorHAnsi" w:cstheme="majorHAnsi"/>
                <w:sz w:val="24"/>
                <w:szCs w:val="24"/>
              </w:rPr>
            </w:pPr>
            <w:del w:id="1049" w:author="Nguyen Duc Anh" w:date="2025-09-26T15:02:00Z">
              <w:r w:rsidDel="00AE7F10">
                <w:rPr>
                  <w:rFonts w:asciiTheme="majorHAnsi" w:hAnsiTheme="majorHAnsi" w:cstheme="majorHAnsi"/>
                  <w:sz w:val="24"/>
                  <w:szCs w:val="24"/>
                </w:rPr>
                <w:delText>Nhập số giấy tờ tuỳ thân theo loại giấy tờ đã chọn hoặc hiển thị theo kết quả truy vấn thành công.</w:delText>
              </w:r>
            </w:del>
          </w:p>
          <w:p w14:paraId="7A6A7F45" w14:textId="0C7DD907" w:rsidR="0094684D" w:rsidDel="00AE7F10" w:rsidRDefault="0094684D" w:rsidP="00BF1D45">
            <w:pPr>
              <w:spacing w:after="160" w:line="256" w:lineRule="auto"/>
              <w:ind w:firstLine="0"/>
              <w:rPr>
                <w:del w:id="1050" w:author="Nguyen Duc Anh" w:date="2025-09-26T15:02:00Z"/>
                <w:rFonts w:asciiTheme="majorHAnsi" w:hAnsiTheme="majorHAnsi" w:cstheme="majorHAnsi"/>
                <w:sz w:val="24"/>
                <w:szCs w:val="24"/>
              </w:rPr>
            </w:pPr>
            <w:del w:id="1051" w:author="Nguyen Duc Anh" w:date="2025-09-26T15:02:00Z">
              <w:r w:rsidDel="00AE7F10">
                <w:rPr>
                  <w:rFonts w:asciiTheme="majorHAnsi" w:hAnsiTheme="majorHAnsi" w:cstheme="majorHAnsi"/>
                  <w:sz w:val="24"/>
                  <w:szCs w:val="24"/>
                </w:rPr>
                <w:delText>- Sau khi nhập dữ liệu và nhấn chọn icon “Tìm kiếm” hệ thống truy vấn và lấy ra thông tin khách hàng hợp lệ và tự động điền vào các trường thông tin tương ứng</w:delText>
              </w:r>
            </w:del>
          </w:p>
          <w:p w14:paraId="62A184D5" w14:textId="18BBD08D" w:rsidR="0094684D" w:rsidRPr="000D7BCF" w:rsidDel="00AE7F10" w:rsidRDefault="0094684D" w:rsidP="00BF1D45">
            <w:pPr>
              <w:pStyle w:val="ListParagraph"/>
              <w:numPr>
                <w:ilvl w:val="0"/>
                <w:numId w:val="29"/>
              </w:numPr>
              <w:spacing w:after="160" w:line="256" w:lineRule="auto"/>
              <w:ind w:left="6740"/>
              <w:rPr>
                <w:del w:id="1052" w:author="Nguyen Duc Anh" w:date="2025-09-26T15:02:00Z"/>
                <w:rFonts w:asciiTheme="majorHAnsi" w:hAnsiTheme="majorHAnsi" w:cstheme="majorHAnsi"/>
                <w:sz w:val="24"/>
                <w:szCs w:val="24"/>
              </w:rPr>
            </w:pPr>
            <w:del w:id="1053" w:author="Nguyen Duc Anh" w:date="2025-09-26T15:02:00Z">
              <w:r w:rsidDel="00AE7F10">
                <w:rPr>
                  <w:rFonts w:asciiTheme="majorHAnsi" w:hAnsiTheme="majorHAnsi" w:cstheme="majorHAnsi"/>
                  <w:sz w:val="24"/>
                  <w:szCs w:val="24"/>
                </w:rPr>
                <w:delText>Sau</w:delText>
              </w:r>
            </w:del>
          </w:p>
        </w:tc>
      </w:tr>
      <w:tr w:rsidR="0094684D" w:rsidRPr="00644FCA" w:rsidDel="00AE7F10" w14:paraId="49569F66" w14:textId="3664371A" w:rsidTr="00BF1D45">
        <w:trPr>
          <w:trHeight w:val="1096"/>
          <w:del w:id="1054"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4D25D0A2" w14:textId="421ABFBD" w:rsidR="0094684D" w:rsidRPr="0051356F" w:rsidDel="00AE7F10" w:rsidRDefault="0094684D" w:rsidP="00BF1D45">
            <w:pPr>
              <w:pStyle w:val="ListParagraph"/>
              <w:numPr>
                <w:ilvl w:val="0"/>
                <w:numId w:val="38"/>
              </w:numPr>
              <w:tabs>
                <w:tab w:val="left" w:pos="519"/>
              </w:tabs>
              <w:spacing w:after="160" w:line="256" w:lineRule="auto"/>
              <w:ind w:right="-21"/>
              <w:rPr>
                <w:del w:id="1055"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EC1B38A" w14:textId="044763DF" w:rsidR="0094684D" w:rsidDel="00AE7F10" w:rsidRDefault="0094684D" w:rsidP="00BF1D45">
            <w:pPr>
              <w:spacing w:after="160" w:line="256" w:lineRule="auto"/>
              <w:ind w:firstLine="0"/>
              <w:rPr>
                <w:del w:id="1056" w:author="Nguyen Duc Anh" w:date="2025-09-26T15:02:00Z"/>
                <w:rFonts w:asciiTheme="majorHAnsi" w:hAnsiTheme="majorHAnsi" w:cstheme="majorHAnsi"/>
                <w:sz w:val="24"/>
                <w:szCs w:val="24"/>
              </w:rPr>
            </w:pPr>
            <w:del w:id="1057" w:author="Nguyen Duc Anh" w:date="2025-09-26T15:02:00Z">
              <w:r w:rsidDel="00AE7F10">
                <w:rPr>
                  <w:rFonts w:asciiTheme="majorHAnsi" w:hAnsiTheme="majorHAnsi" w:cstheme="majorHAnsi"/>
                  <w:sz w:val="24"/>
                  <w:szCs w:val="24"/>
                </w:rPr>
                <w:delText>Ngày cấp</w:delText>
              </w:r>
            </w:del>
          </w:p>
        </w:tc>
        <w:tc>
          <w:tcPr>
            <w:tcW w:w="1272" w:type="dxa"/>
            <w:tcBorders>
              <w:top w:val="single" w:sz="4" w:space="0" w:color="000000"/>
              <w:left w:val="single" w:sz="4" w:space="0" w:color="000000"/>
              <w:bottom w:val="single" w:sz="4" w:space="0" w:color="000000"/>
              <w:right w:val="single" w:sz="4" w:space="0" w:color="000000"/>
            </w:tcBorders>
          </w:tcPr>
          <w:p w14:paraId="2811830F" w14:textId="3DAF4E28" w:rsidR="0094684D" w:rsidDel="00AE7F10" w:rsidRDefault="0094684D" w:rsidP="00BF1D45">
            <w:pPr>
              <w:spacing w:after="160" w:line="256" w:lineRule="auto"/>
              <w:ind w:firstLine="0"/>
              <w:jc w:val="center"/>
              <w:rPr>
                <w:del w:id="1058" w:author="Nguyen Duc Anh" w:date="2025-09-26T15:02:00Z"/>
                <w:rFonts w:asciiTheme="majorHAnsi" w:hAnsiTheme="majorHAnsi" w:cstheme="majorHAnsi"/>
                <w:sz w:val="24"/>
                <w:szCs w:val="24"/>
              </w:rPr>
            </w:pPr>
            <w:del w:id="1059" w:author="Nguyen Duc Anh" w:date="2025-09-26T15:02:00Z">
              <w:r w:rsidDel="00AE7F10">
                <w:rPr>
                  <w:rFonts w:asciiTheme="majorHAnsi" w:hAnsiTheme="majorHAnsi" w:cstheme="majorHAnsi"/>
                  <w:sz w:val="24"/>
                  <w:szCs w:val="24"/>
                </w:rPr>
                <w:delText>Date</w:delText>
              </w:r>
            </w:del>
          </w:p>
        </w:tc>
        <w:tc>
          <w:tcPr>
            <w:tcW w:w="913" w:type="dxa"/>
            <w:tcBorders>
              <w:top w:val="single" w:sz="4" w:space="0" w:color="000000"/>
              <w:left w:val="single" w:sz="4" w:space="0" w:color="000000"/>
              <w:bottom w:val="single" w:sz="4" w:space="0" w:color="000000"/>
              <w:right w:val="single" w:sz="4" w:space="0" w:color="000000"/>
            </w:tcBorders>
          </w:tcPr>
          <w:p w14:paraId="42DDACB1" w14:textId="481B9CC1" w:rsidR="0094684D" w:rsidDel="00AE7F10" w:rsidRDefault="0094684D" w:rsidP="00BF1D45">
            <w:pPr>
              <w:spacing w:after="160" w:line="256" w:lineRule="auto"/>
              <w:ind w:firstLine="0"/>
              <w:jc w:val="center"/>
              <w:rPr>
                <w:del w:id="1060" w:author="Nguyen Duc Anh" w:date="2025-09-26T15:02:00Z"/>
                <w:rFonts w:asciiTheme="majorHAnsi" w:hAnsiTheme="majorHAnsi" w:cstheme="majorHAnsi"/>
                <w:sz w:val="24"/>
                <w:szCs w:val="24"/>
              </w:rPr>
            </w:pPr>
            <w:del w:id="1061"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4D36DEC3" w14:textId="12BFD4EF" w:rsidR="0094684D" w:rsidDel="00AE7F10" w:rsidRDefault="0094684D" w:rsidP="00BF1D45">
            <w:pPr>
              <w:spacing w:line="256" w:lineRule="auto"/>
              <w:ind w:firstLine="0"/>
              <w:jc w:val="center"/>
              <w:rPr>
                <w:del w:id="1062" w:author="Nguyen Duc Anh" w:date="2025-09-26T15:02:00Z"/>
                <w:rFonts w:asciiTheme="majorHAnsi" w:hAnsiTheme="majorHAnsi" w:cstheme="majorHAnsi"/>
                <w:sz w:val="24"/>
                <w:szCs w:val="24"/>
              </w:rPr>
            </w:pPr>
            <w:del w:id="1063"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4D0CBE39" w14:textId="33DEFEBB" w:rsidR="0094684D" w:rsidDel="00AE7F10" w:rsidRDefault="0094684D" w:rsidP="00BF1D45">
            <w:pPr>
              <w:spacing w:after="160" w:line="256" w:lineRule="auto"/>
              <w:ind w:firstLine="0"/>
              <w:jc w:val="center"/>
              <w:rPr>
                <w:del w:id="1064" w:author="Nguyen Duc Anh" w:date="2025-09-26T15:02:00Z"/>
                <w:rFonts w:asciiTheme="majorHAnsi" w:hAnsiTheme="majorHAnsi" w:cstheme="majorHAnsi"/>
                <w:sz w:val="24"/>
                <w:szCs w:val="24"/>
              </w:rPr>
            </w:pPr>
            <w:del w:id="1065"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7CEA734F" w14:textId="7150734D" w:rsidR="0094684D" w:rsidDel="00AE7F10" w:rsidRDefault="0094684D" w:rsidP="00BF1D45">
            <w:pPr>
              <w:spacing w:after="160" w:line="256" w:lineRule="auto"/>
              <w:ind w:firstLine="0"/>
              <w:rPr>
                <w:del w:id="1066" w:author="Nguyen Duc Anh" w:date="2025-09-26T15:02:00Z"/>
                <w:rFonts w:asciiTheme="majorHAnsi" w:hAnsiTheme="majorHAnsi" w:cstheme="majorHAnsi"/>
                <w:sz w:val="24"/>
                <w:szCs w:val="24"/>
              </w:rPr>
            </w:pPr>
            <w:del w:id="1067" w:author="Nguyen Duc Anh" w:date="2025-09-26T15:02:00Z">
              <w:r w:rsidDel="00AE7F10">
                <w:rPr>
                  <w:rFonts w:asciiTheme="majorHAnsi" w:hAnsiTheme="majorHAnsi" w:cstheme="majorHAnsi"/>
                  <w:sz w:val="24"/>
                  <w:szCs w:val="24"/>
                </w:rPr>
                <w:delText>Nhập/chọn ngày tháng năm cấp giấy tờ tuỳ thân hoặc hiển thị theo kết quả truy vấn thành công</w:delText>
              </w:r>
            </w:del>
          </w:p>
        </w:tc>
      </w:tr>
      <w:tr w:rsidR="0094684D" w:rsidRPr="00644FCA" w:rsidDel="00AE7F10" w14:paraId="335F9B95" w14:textId="08AC3630" w:rsidTr="00BF1D45">
        <w:trPr>
          <w:trHeight w:val="1096"/>
          <w:del w:id="1068"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1B2DF615" w14:textId="3DA2AA1A" w:rsidR="0094684D" w:rsidRPr="0051356F" w:rsidDel="00AE7F10" w:rsidRDefault="0094684D" w:rsidP="00BF1D45">
            <w:pPr>
              <w:pStyle w:val="ListParagraph"/>
              <w:numPr>
                <w:ilvl w:val="0"/>
                <w:numId w:val="38"/>
              </w:numPr>
              <w:tabs>
                <w:tab w:val="left" w:pos="519"/>
              </w:tabs>
              <w:spacing w:after="160" w:line="256" w:lineRule="auto"/>
              <w:ind w:right="-21"/>
              <w:rPr>
                <w:del w:id="1069"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4D4637EE" w14:textId="190C0B98" w:rsidR="0094684D" w:rsidDel="00AE7F10" w:rsidRDefault="0094684D" w:rsidP="00BF1D45">
            <w:pPr>
              <w:spacing w:after="160" w:line="256" w:lineRule="auto"/>
              <w:ind w:firstLine="0"/>
              <w:rPr>
                <w:del w:id="1070" w:author="Nguyen Duc Anh" w:date="2025-09-26T15:02:00Z"/>
                <w:rFonts w:asciiTheme="majorHAnsi" w:hAnsiTheme="majorHAnsi" w:cstheme="majorHAnsi"/>
                <w:sz w:val="24"/>
                <w:szCs w:val="24"/>
              </w:rPr>
            </w:pPr>
            <w:del w:id="1071" w:author="Nguyen Duc Anh" w:date="2025-09-26T15:02:00Z">
              <w:r w:rsidDel="00AE7F10">
                <w:rPr>
                  <w:rFonts w:asciiTheme="majorHAnsi" w:hAnsiTheme="majorHAnsi" w:cstheme="majorHAnsi"/>
                  <w:sz w:val="24"/>
                  <w:szCs w:val="24"/>
                </w:rPr>
                <w:delText>Nơi cấp</w:delText>
              </w:r>
            </w:del>
          </w:p>
        </w:tc>
        <w:tc>
          <w:tcPr>
            <w:tcW w:w="1272" w:type="dxa"/>
            <w:tcBorders>
              <w:top w:val="single" w:sz="4" w:space="0" w:color="000000"/>
              <w:left w:val="single" w:sz="4" w:space="0" w:color="000000"/>
              <w:bottom w:val="single" w:sz="4" w:space="0" w:color="000000"/>
              <w:right w:val="single" w:sz="4" w:space="0" w:color="000000"/>
            </w:tcBorders>
          </w:tcPr>
          <w:p w14:paraId="19DC770F" w14:textId="027D6804" w:rsidR="0094684D" w:rsidDel="00AE7F10" w:rsidRDefault="0094684D" w:rsidP="00BF1D45">
            <w:pPr>
              <w:spacing w:after="160" w:line="256" w:lineRule="auto"/>
              <w:ind w:firstLine="0"/>
              <w:jc w:val="center"/>
              <w:rPr>
                <w:del w:id="1072" w:author="Nguyen Duc Anh" w:date="2025-09-26T15:02:00Z"/>
                <w:rFonts w:asciiTheme="majorHAnsi" w:hAnsiTheme="majorHAnsi" w:cstheme="majorHAnsi"/>
                <w:sz w:val="24"/>
                <w:szCs w:val="24"/>
              </w:rPr>
            </w:pPr>
            <w:del w:id="1073"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39D04CDF" w14:textId="0A917FE1" w:rsidR="0094684D" w:rsidDel="00AE7F10" w:rsidRDefault="0094684D" w:rsidP="00BF1D45">
            <w:pPr>
              <w:spacing w:after="160" w:line="256" w:lineRule="auto"/>
              <w:ind w:firstLine="0"/>
              <w:jc w:val="center"/>
              <w:rPr>
                <w:del w:id="1074" w:author="Nguyen Duc Anh" w:date="2025-09-26T15:02:00Z"/>
                <w:rFonts w:asciiTheme="majorHAnsi" w:hAnsiTheme="majorHAnsi" w:cstheme="majorHAnsi"/>
                <w:sz w:val="24"/>
                <w:szCs w:val="24"/>
              </w:rPr>
            </w:pPr>
            <w:del w:id="1075"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0721D95D" w14:textId="58F8ACF3" w:rsidR="0094684D" w:rsidDel="00AE7F10" w:rsidRDefault="0094684D" w:rsidP="00BF1D45">
            <w:pPr>
              <w:spacing w:line="256" w:lineRule="auto"/>
              <w:ind w:firstLine="0"/>
              <w:jc w:val="center"/>
              <w:rPr>
                <w:del w:id="1076" w:author="Nguyen Duc Anh" w:date="2025-09-26T15:02:00Z"/>
                <w:rFonts w:asciiTheme="majorHAnsi" w:hAnsiTheme="majorHAnsi" w:cstheme="majorHAnsi"/>
                <w:sz w:val="24"/>
                <w:szCs w:val="24"/>
              </w:rPr>
            </w:pPr>
            <w:del w:id="1077"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389C69CD" w14:textId="14FED168" w:rsidR="0094684D" w:rsidDel="00AE7F10" w:rsidRDefault="0094684D" w:rsidP="00BF1D45">
            <w:pPr>
              <w:spacing w:after="160" w:line="256" w:lineRule="auto"/>
              <w:ind w:firstLine="0"/>
              <w:jc w:val="center"/>
              <w:rPr>
                <w:del w:id="1078" w:author="Nguyen Duc Anh" w:date="2025-09-26T15:02:00Z"/>
                <w:rFonts w:asciiTheme="majorHAnsi" w:hAnsiTheme="majorHAnsi" w:cstheme="majorHAnsi"/>
                <w:sz w:val="24"/>
                <w:szCs w:val="24"/>
              </w:rPr>
            </w:pPr>
            <w:del w:id="1079"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6393ACF8" w14:textId="1176767C" w:rsidR="0094684D" w:rsidDel="00AE7F10" w:rsidRDefault="0094684D" w:rsidP="00BF1D45">
            <w:pPr>
              <w:spacing w:after="160" w:line="256" w:lineRule="auto"/>
              <w:ind w:firstLine="0"/>
              <w:rPr>
                <w:del w:id="1080" w:author="Nguyen Duc Anh" w:date="2025-09-26T15:02:00Z"/>
                <w:rFonts w:asciiTheme="majorHAnsi" w:hAnsiTheme="majorHAnsi" w:cstheme="majorHAnsi"/>
                <w:sz w:val="24"/>
                <w:szCs w:val="24"/>
              </w:rPr>
            </w:pPr>
            <w:del w:id="1081" w:author="Nguyen Duc Anh" w:date="2025-09-26T15:02:00Z">
              <w:r w:rsidDel="00AE7F10">
                <w:rPr>
                  <w:rFonts w:asciiTheme="majorHAnsi" w:hAnsiTheme="majorHAnsi" w:cstheme="majorHAnsi"/>
                  <w:sz w:val="24"/>
                  <w:szCs w:val="24"/>
                </w:rPr>
                <w:delText>Nhập nơi cấp giấy tờ tuỳ thân hoặc hiển thị theo kết quả truy vấn thành công</w:delText>
              </w:r>
            </w:del>
          </w:p>
        </w:tc>
      </w:tr>
      <w:tr w:rsidR="0094684D" w:rsidRPr="00644FCA" w:rsidDel="00AE7F10" w14:paraId="6AD6A2F1" w14:textId="1CC5F4F8" w:rsidTr="00BF1D45">
        <w:trPr>
          <w:trHeight w:val="1096"/>
          <w:del w:id="1082"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75E075C6" w14:textId="51A77952" w:rsidR="0094684D" w:rsidRPr="0051356F" w:rsidDel="00AE7F10" w:rsidRDefault="0094684D" w:rsidP="00BF1D45">
            <w:pPr>
              <w:pStyle w:val="ListParagraph"/>
              <w:numPr>
                <w:ilvl w:val="0"/>
                <w:numId w:val="38"/>
              </w:numPr>
              <w:tabs>
                <w:tab w:val="left" w:pos="519"/>
              </w:tabs>
              <w:spacing w:after="160" w:line="256" w:lineRule="auto"/>
              <w:ind w:right="-21"/>
              <w:rPr>
                <w:del w:id="1083"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F13142E" w14:textId="2B7E8B9D" w:rsidR="0094684D" w:rsidDel="00AE7F10" w:rsidRDefault="0094684D" w:rsidP="00BF1D45">
            <w:pPr>
              <w:spacing w:after="160" w:line="256" w:lineRule="auto"/>
              <w:ind w:firstLine="0"/>
              <w:rPr>
                <w:del w:id="1084" w:author="Nguyen Duc Anh" w:date="2025-09-26T15:02:00Z"/>
                <w:rFonts w:asciiTheme="majorHAnsi" w:hAnsiTheme="majorHAnsi" w:cstheme="majorHAnsi"/>
                <w:sz w:val="24"/>
                <w:szCs w:val="24"/>
              </w:rPr>
            </w:pPr>
            <w:del w:id="1085" w:author="Nguyen Duc Anh" w:date="2025-09-26T15:02:00Z">
              <w:r w:rsidDel="00AE7F10">
                <w:rPr>
                  <w:rFonts w:asciiTheme="majorHAnsi" w:hAnsiTheme="majorHAnsi" w:cstheme="majorHAnsi"/>
                  <w:sz w:val="24"/>
                  <w:szCs w:val="24"/>
                </w:rPr>
                <w:delText>Địa chỉ</w:delText>
              </w:r>
            </w:del>
          </w:p>
        </w:tc>
        <w:tc>
          <w:tcPr>
            <w:tcW w:w="1272" w:type="dxa"/>
            <w:tcBorders>
              <w:top w:val="single" w:sz="4" w:space="0" w:color="000000"/>
              <w:left w:val="single" w:sz="4" w:space="0" w:color="000000"/>
              <w:bottom w:val="single" w:sz="4" w:space="0" w:color="000000"/>
              <w:right w:val="single" w:sz="4" w:space="0" w:color="000000"/>
            </w:tcBorders>
          </w:tcPr>
          <w:p w14:paraId="59FA0E3D" w14:textId="253DAA72" w:rsidR="0094684D" w:rsidDel="00AE7F10" w:rsidRDefault="0094684D" w:rsidP="00BF1D45">
            <w:pPr>
              <w:spacing w:after="160" w:line="256" w:lineRule="auto"/>
              <w:ind w:firstLine="0"/>
              <w:jc w:val="center"/>
              <w:rPr>
                <w:del w:id="1086" w:author="Nguyen Duc Anh" w:date="2025-09-26T15:02:00Z"/>
                <w:rFonts w:asciiTheme="majorHAnsi" w:hAnsiTheme="majorHAnsi" w:cstheme="majorHAnsi"/>
                <w:sz w:val="24"/>
                <w:szCs w:val="24"/>
              </w:rPr>
            </w:pPr>
            <w:del w:id="1087"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690118B8" w14:textId="7E4BF414" w:rsidR="0094684D" w:rsidDel="00AE7F10" w:rsidRDefault="0094684D" w:rsidP="00BF1D45">
            <w:pPr>
              <w:spacing w:after="160" w:line="256" w:lineRule="auto"/>
              <w:ind w:firstLine="0"/>
              <w:jc w:val="center"/>
              <w:rPr>
                <w:del w:id="1088" w:author="Nguyen Duc Anh" w:date="2025-09-26T15:02:00Z"/>
                <w:rFonts w:asciiTheme="majorHAnsi" w:hAnsiTheme="majorHAnsi" w:cstheme="majorHAnsi"/>
                <w:sz w:val="24"/>
                <w:szCs w:val="24"/>
              </w:rPr>
            </w:pPr>
            <w:del w:id="1089"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6A1E2D86" w14:textId="1724D4A3" w:rsidR="0094684D" w:rsidDel="00AE7F10" w:rsidRDefault="0094684D" w:rsidP="00BF1D45">
            <w:pPr>
              <w:spacing w:line="256" w:lineRule="auto"/>
              <w:ind w:firstLine="0"/>
              <w:jc w:val="center"/>
              <w:rPr>
                <w:del w:id="1090" w:author="Nguyen Duc Anh" w:date="2025-09-26T15:02:00Z"/>
                <w:rFonts w:asciiTheme="majorHAnsi" w:hAnsiTheme="majorHAnsi" w:cstheme="majorHAnsi"/>
                <w:sz w:val="24"/>
                <w:szCs w:val="24"/>
              </w:rPr>
            </w:pPr>
            <w:del w:id="1091"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22C54FFD" w14:textId="06E01D4A" w:rsidR="0094684D" w:rsidDel="00AE7F10" w:rsidRDefault="0094684D" w:rsidP="00BF1D45">
            <w:pPr>
              <w:spacing w:after="160" w:line="256" w:lineRule="auto"/>
              <w:ind w:firstLine="0"/>
              <w:jc w:val="center"/>
              <w:rPr>
                <w:del w:id="1092" w:author="Nguyen Duc Anh" w:date="2025-09-26T15:02:00Z"/>
                <w:rFonts w:asciiTheme="majorHAnsi" w:hAnsiTheme="majorHAnsi" w:cstheme="majorHAnsi"/>
                <w:sz w:val="24"/>
                <w:szCs w:val="24"/>
              </w:rPr>
            </w:pPr>
            <w:del w:id="1093"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069A5C61" w14:textId="281084DE" w:rsidR="0094684D" w:rsidDel="00AE7F10" w:rsidRDefault="0094684D" w:rsidP="00BF1D45">
            <w:pPr>
              <w:spacing w:after="160" w:line="256" w:lineRule="auto"/>
              <w:ind w:firstLine="0"/>
              <w:rPr>
                <w:del w:id="1094" w:author="Nguyen Duc Anh" w:date="2025-09-26T15:02:00Z"/>
                <w:rFonts w:asciiTheme="majorHAnsi" w:hAnsiTheme="majorHAnsi" w:cstheme="majorHAnsi"/>
                <w:sz w:val="24"/>
                <w:szCs w:val="24"/>
              </w:rPr>
            </w:pPr>
            <w:del w:id="1095" w:author="Nguyen Duc Anh" w:date="2025-09-26T15:02:00Z">
              <w:r w:rsidDel="00AE7F10">
                <w:rPr>
                  <w:rFonts w:asciiTheme="majorHAnsi" w:hAnsiTheme="majorHAnsi" w:cstheme="majorHAnsi"/>
                  <w:sz w:val="24"/>
                  <w:szCs w:val="24"/>
                </w:rPr>
                <w:delText>Nhập địa chỉ đăng ký thường trú hoặc hiển thị theo kết quả truy vấn thành công</w:delText>
              </w:r>
            </w:del>
          </w:p>
        </w:tc>
      </w:tr>
      <w:tr w:rsidR="0094684D" w:rsidRPr="00644FCA" w:rsidDel="00AE7F10" w14:paraId="45113F6F" w14:textId="78AE379C" w:rsidTr="00BF1D45">
        <w:trPr>
          <w:trHeight w:val="505"/>
          <w:del w:id="1096"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4735F01C" w14:textId="71538A09" w:rsidR="0094684D" w:rsidRPr="0051356F" w:rsidDel="00AE7F10" w:rsidRDefault="0094684D" w:rsidP="00BF1D45">
            <w:pPr>
              <w:pStyle w:val="ListParagraph"/>
              <w:tabs>
                <w:tab w:val="left" w:pos="519"/>
              </w:tabs>
              <w:spacing w:after="160" w:line="256" w:lineRule="auto"/>
              <w:ind w:right="-21"/>
              <w:rPr>
                <w:del w:id="1097" w:author="Nguyen Duc Anh" w:date="2025-09-26T15:02:00Z"/>
                <w:rFonts w:asciiTheme="majorHAnsi" w:hAnsiTheme="majorHAnsi" w:cstheme="majorHAnsi"/>
                <w:bCs/>
                <w:sz w:val="24"/>
                <w:szCs w:val="24"/>
              </w:rPr>
            </w:pPr>
          </w:p>
        </w:tc>
        <w:tc>
          <w:tcPr>
            <w:tcW w:w="8074" w:type="dxa"/>
            <w:gridSpan w:val="6"/>
            <w:tcBorders>
              <w:top w:val="single" w:sz="4" w:space="0" w:color="000000"/>
              <w:left w:val="single" w:sz="4" w:space="0" w:color="000000"/>
              <w:bottom w:val="single" w:sz="4" w:space="0" w:color="000000"/>
              <w:right w:val="single" w:sz="4" w:space="0" w:color="000000"/>
            </w:tcBorders>
          </w:tcPr>
          <w:p w14:paraId="7B49460C" w14:textId="1EBAA08E" w:rsidR="0094684D" w:rsidRPr="00195FFD" w:rsidDel="00AE7F10" w:rsidRDefault="0094684D" w:rsidP="00BF1D45">
            <w:pPr>
              <w:spacing w:after="160" w:line="256" w:lineRule="auto"/>
              <w:ind w:firstLine="0"/>
              <w:rPr>
                <w:del w:id="1098" w:author="Nguyen Duc Anh" w:date="2025-09-26T15:02:00Z"/>
                <w:rFonts w:asciiTheme="majorHAnsi" w:hAnsiTheme="majorHAnsi" w:cstheme="majorHAnsi"/>
                <w:b/>
                <w:bCs/>
                <w:sz w:val="24"/>
                <w:szCs w:val="24"/>
              </w:rPr>
            </w:pPr>
            <w:del w:id="1099" w:author="Nguyen Duc Anh" w:date="2025-09-26T15:02:00Z">
              <w:r w:rsidRPr="00195FFD" w:rsidDel="00AE7F10">
                <w:rPr>
                  <w:rFonts w:asciiTheme="majorHAnsi" w:hAnsiTheme="majorHAnsi" w:cstheme="majorHAnsi"/>
                  <w:b/>
                  <w:bCs/>
                  <w:sz w:val="24"/>
                  <w:szCs w:val="24"/>
                </w:rPr>
                <w:delText>Thông tin yêu cầu đổi tiền:</w:delText>
              </w:r>
            </w:del>
          </w:p>
        </w:tc>
      </w:tr>
      <w:tr w:rsidR="0094684D" w:rsidRPr="00644FCA" w:rsidDel="00AE7F10" w14:paraId="36887ED2" w14:textId="4ABD27DF" w:rsidTr="00BF1D45">
        <w:trPr>
          <w:trHeight w:val="1096"/>
          <w:del w:id="1100"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41BB4F94" w14:textId="4E9842D9" w:rsidR="0094684D" w:rsidRPr="0051356F" w:rsidDel="00AE7F10" w:rsidRDefault="0094684D" w:rsidP="00BF1D45">
            <w:pPr>
              <w:pStyle w:val="ListParagraph"/>
              <w:numPr>
                <w:ilvl w:val="0"/>
                <w:numId w:val="38"/>
              </w:numPr>
              <w:tabs>
                <w:tab w:val="left" w:pos="519"/>
              </w:tabs>
              <w:spacing w:after="160" w:line="256" w:lineRule="auto"/>
              <w:ind w:right="-21"/>
              <w:rPr>
                <w:del w:id="1101"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49E8BAD4" w14:textId="120D9071" w:rsidR="0094684D" w:rsidRPr="00951267" w:rsidDel="00AE7F10" w:rsidRDefault="0094684D" w:rsidP="00BF1D45">
            <w:pPr>
              <w:spacing w:after="160" w:line="256" w:lineRule="auto"/>
              <w:ind w:firstLine="0"/>
              <w:rPr>
                <w:del w:id="1102" w:author="Nguyen Duc Anh" w:date="2025-09-26T15:02:00Z"/>
                <w:rFonts w:asciiTheme="majorHAnsi" w:hAnsiTheme="majorHAnsi" w:cstheme="majorHAnsi"/>
                <w:b/>
                <w:bCs/>
                <w:sz w:val="24"/>
                <w:szCs w:val="24"/>
              </w:rPr>
            </w:pPr>
            <w:del w:id="1103" w:author="Nguyen Duc Anh" w:date="2025-09-26T15:02:00Z">
              <w:r w:rsidRPr="00951267" w:rsidDel="00AE7F10">
                <w:rPr>
                  <w:rFonts w:asciiTheme="majorHAnsi" w:hAnsiTheme="majorHAnsi" w:cstheme="majorHAnsi"/>
                  <w:b/>
                  <w:bCs/>
                  <w:sz w:val="24"/>
                  <w:szCs w:val="24"/>
                </w:rPr>
                <w:delText>Loại tiền:</w:delText>
              </w:r>
            </w:del>
          </w:p>
          <w:p w14:paraId="00543D99" w14:textId="284B868C" w:rsidR="0094684D" w:rsidDel="00AE7F10" w:rsidRDefault="0094684D" w:rsidP="00BF1D45">
            <w:pPr>
              <w:spacing w:after="160" w:line="256" w:lineRule="auto"/>
              <w:ind w:firstLine="0"/>
              <w:rPr>
                <w:del w:id="1104" w:author="Nguyen Duc Anh" w:date="2025-09-26T15:02:00Z"/>
                <w:rFonts w:asciiTheme="majorHAnsi" w:hAnsiTheme="majorHAnsi" w:cstheme="majorHAnsi"/>
                <w:sz w:val="24"/>
                <w:szCs w:val="24"/>
              </w:rPr>
            </w:pPr>
            <w:del w:id="1105" w:author="Nguyen Duc Anh" w:date="2025-09-26T15:02:00Z">
              <w:r w:rsidDel="00AE7F10">
                <w:rPr>
                  <w:rFonts w:asciiTheme="majorHAnsi" w:hAnsiTheme="majorHAnsi" w:cstheme="majorHAnsi"/>
                  <w:sz w:val="24"/>
                  <w:szCs w:val="24"/>
                </w:rPr>
                <w:delText>Từ loại tiền</w:delText>
              </w:r>
            </w:del>
          </w:p>
        </w:tc>
        <w:tc>
          <w:tcPr>
            <w:tcW w:w="1272" w:type="dxa"/>
            <w:tcBorders>
              <w:top w:val="single" w:sz="4" w:space="0" w:color="000000"/>
              <w:left w:val="single" w:sz="4" w:space="0" w:color="000000"/>
              <w:bottom w:val="single" w:sz="4" w:space="0" w:color="000000"/>
              <w:right w:val="single" w:sz="4" w:space="0" w:color="000000"/>
            </w:tcBorders>
          </w:tcPr>
          <w:p w14:paraId="3ACBBD3F" w14:textId="5732EC17" w:rsidR="0094684D" w:rsidDel="00AE7F10" w:rsidRDefault="0094684D" w:rsidP="00BF1D45">
            <w:pPr>
              <w:spacing w:after="160" w:line="256" w:lineRule="auto"/>
              <w:ind w:firstLine="0"/>
              <w:jc w:val="center"/>
              <w:rPr>
                <w:del w:id="1106" w:author="Nguyen Duc Anh" w:date="2025-09-26T15:02:00Z"/>
                <w:rFonts w:asciiTheme="majorHAnsi" w:hAnsiTheme="majorHAnsi" w:cstheme="majorHAnsi"/>
                <w:sz w:val="24"/>
                <w:szCs w:val="24"/>
              </w:rPr>
            </w:pPr>
            <w:del w:id="1107" w:author="Nguyen Duc Anh" w:date="2025-09-26T15:02:00Z">
              <w:r w:rsidDel="00AE7F10">
                <w:rPr>
                  <w:rFonts w:asciiTheme="majorHAnsi" w:hAnsiTheme="majorHAnsi" w:cstheme="majorHAnsi"/>
                  <w:sz w:val="24"/>
                  <w:szCs w:val="24"/>
                </w:rPr>
                <w:delText>Dropdownlist</w:delText>
              </w:r>
            </w:del>
          </w:p>
        </w:tc>
        <w:tc>
          <w:tcPr>
            <w:tcW w:w="913" w:type="dxa"/>
            <w:tcBorders>
              <w:top w:val="single" w:sz="4" w:space="0" w:color="000000"/>
              <w:left w:val="single" w:sz="4" w:space="0" w:color="000000"/>
              <w:bottom w:val="single" w:sz="4" w:space="0" w:color="000000"/>
              <w:right w:val="single" w:sz="4" w:space="0" w:color="000000"/>
            </w:tcBorders>
          </w:tcPr>
          <w:p w14:paraId="3527E93D" w14:textId="027E89CD" w:rsidR="0094684D" w:rsidDel="00AE7F10" w:rsidRDefault="0094684D" w:rsidP="00BF1D45">
            <w:pPr>
              <w:spacing w:after="160" w:line="256" w:lineRule="auto"/>
              <w:ind w:firstLine="0"/>
              <w:jc w:val="center"/>
              <w:rPr>
                <w:del w:id="1108" w:author="Nguyen Duc Anh" w:date="2025-09-26T15:02:00Z"/>
                <w:rFonts w:asciiTheme="majorHAnsi" w:hAnsiTheme="majorHAnsi" w:cstheme="majorHAnsi"/>
                <w:sz w:val="24"/>
                <w:szCs w:val="24"/>
              </w:rPr>
            </w:pPr>
            <w:del w:id="1109"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572B98BC" w14:textId="01E1FCC5" w:rsidR="0094684D" w:rsidDel="00AE7F10" w:rsidRDefault="0094684D" w:rsidP="00BF1D45">
            <w:pPr>
              <w:spacing w:line="256" w:lineRule="auto"/>
              <w:ind w:firstLine="0"/>
              <w:jc w:val="center"/>
              <w:rPr>
                <w:del w:id="1110" w:author="Nguyen Duc Anh" w:date="2025-09-26T15:02:00Z"/>
                <w:rFonts w:asciiTheme="majorHAnsi" w:hAnsiTheme="majorHAnsi" w:cstheme="majorHAnsi"/>
                <w:sz w:val="24"/>
                <w:szCs w:val="24"/>
              </w:rPr>
            </w:pPr>
            <w:del w:id="1111"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3E8F3A64" w14:textId="10C3C64A" w:rsidR="0094684D" w:rsidDel="00AE7F10" w:rsidRDefault="0094684D" w:rsidP="00BF1D45">
            <w:pPr>
              <w:spacing w:after="160" w:line="256" w:lineRule="auto"/>
              <w:ind w:firstLine="0"/>
              <w:jc w:val="center"/>
              <w:rPr>
                <w:del w:id="1112" w:author="Nguyen Duc Anh" w:date="2025-09-26T15:02:00Z"/>
                <w:rFonts w:asciiTheme="majorHAnsi" w:hAnsiTheme="majorHAnsi" w:cstheme="majorHAnsi"/>
                <w:sz w:val="24"/>
                <w:szCs w:val="24"/>
              </w:rPr>
            </w:pPr>
            <w:del w:id="1113"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17BFDCDB" w14:textId="0C58EE5D" w:rsidR="0094684D" w:rsidDel="00AE7F10" w:rsidRDefault="0094684D" w:rsidP="00BF1D45">
            <w:pPr>
              <w:spacing w:after="160" w:line="256" w:lineRule="auto"/>
              <w:ind w:firstLine="0"/>
              <w:rPr>
                <w:del w:id="1114" w:author="Nguyen Duc Anh" w:date="2025-09-26T15:02:00Z"/>
                <w:rFonts w:asciiTheme="majorHAnsi" w:hAnsiTheme="majorHAnsi" w:cstheme="majorHAnsi"/>
                <w:sz w:val="24"/>
                <w:szCs w:val="24"/>
              </w:rPr>
            </w:pPr>
            <w:del w:id="1115" w:author="Nguyen Duc Anh" w:date="2025-09-26T15:02:00Z">
              <w:r w:rsidDel="00AE7F10">
                <w:rPr>
                  <w:rFonts w:asciiTheme="majorHAnsi" w:hAnsiTheme="majorHAnsi" w:cstheme="majorHAnsi"/>
                  <w:sz w:val="24"/>
                  <w:szCs w:val="24"/>
                </w:rPr>
                <w:delText>Chọn loại tiền muốn bán hoặc đổi cho ngân hàng</w:delText>
              </w:r>
            </w:del>
          </w:p>
        </w:tc>
      </w:tr>
      <w:tr w:rsidR="0094684D" w:rsidRPr="00644FCA" w:rsidDel="00AE7F10" w14:paraId="4199ACEA" w14:textId="26CE7ED3" w:rsidTr="00BF1D45">
        <w:trPr>
          <w:trHeight w:val="1096"/>
          <w:del w:id="1116"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2D762026" w14:textId="55AF77CB" w:rsidR="0094684D" w:rsidRPr="0051356F" w:rsidDel="00AE7F10" w:rsidRDefault="0094684D" w:rsidP="00BF1D45">
            <w:pPr>
              <w:pStyle w:val="ListParagraph"/>
              <w:numPr>
                <w:ilvl w:val="0"/>
                <w:numId w:val="38"/>
              </w:numPr>
              <w:tabs>
                <w:tab w:val="left" w:pos="519"/>
              </w:tabs>
              <w:spacing w:after="160" w:line="256" w:lineRule="auto"/>
              <w:ind w:right="-21"/>
              <w:rPr>
                <w:del w:id="1117"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27BC0DD3" w14:textId="6167711E" w:rsidR="0094684D" w:rsidRPr="00951267" w:rsidDel="00AE7F10" w:rsidRDefault="0094684D" w:rsidP="00BF1D45">
            <w:pPr>
              <w:spacing w:after="160" w:line="256" w:lineRule="auto"/>
              <w:ind w:firstLine="0"/>
              <w:rPr>
                <w:del w:id="1118" w:author="Nguyen Duc Anh" w:date="2025-09-26T15:02:00Z"/>
                <w:rFonts w:asciiTheme="majorHAnsi" w:hAnsiTheme="majorHAnsi" w:cstheme="majorHAnsi"/>
                <w:b/>
                <w:bCs/>
                <w:sz w:val="24"/>
                <w:szCs w:val="24"/>
              </w:rPr>
            </w:pPr>
            <w:del w:id="1119" w:author="Nguyen Duc Anh" w:date="2025-09-26T15:02:00Z">
              <w:r w:rsidRPr="00951267" w:rsidDel="00AE7F10">
                <w:rPr>
                  <w:rFonts w:asciiTheme="majorHAnsi" w:hAnsiTheme="majorHAnsi" w:cstheme="majorHAnsi"/>
                  <w:b/>
                  <w:bCs/>
                  <w:sz w:val="24"/>
                  <w:szCs w:val="24"/>
                </w:rPr>
                <w:delText>Loại tiền:</w:delText>
              </w:r>
            </w:del>
          </w:p>
          <w:p w14:paraId="746B1E15" w14:textId="39256FEE" w:rsidR="0094684D" w:rsidDel="00AE7F10" w:rsidRDefault="0094684D" w:rsidP="00BF1D45">
            <w:pPr>
              <w:spacing w:after="160" w:line="256" w:lineRule="auto"/>
              <w:ind w:firstLine="0"/>
              <w:rPr>
                <w:del w:id="1120" w:author="Nguyen Duc Anh" w:date="2025-09-26T15:02:00Z"/>
                <w:rFonts w:asciiTheme="majorHAnsi" w:hAnsiTheme="majorHAnsi" w:cstheme="majorHAnsi"/>
                <w:sz w:val="24"/>
                <w:szCs w:val="24"/>
              </w:rPr>
            </w:pPr>
            <w:del w:id="1121" w:author="Nguyen Duc Anh" w:date="2025-09-26T15:02:00Z">
              <w:r w:rsidDel="00AE7F10">
                <w:rPr>
                  <w:rFonts w:asciiTheme="majorHAnsi" w:hAnsiTheme="majorHAnsi" w:cstheme="majorHAnsi"/>
                  <w:sz w:val="24"/>
                  <w:szCs w:val="24"/>
                </w:rPr>
                <w:delText>Sang loại tiền:</w:delText>
              </w:r>
            </w:del>
          </w:p>
        </w:tc>
        <w:tc>
          <w:tcPr>
            <w:tcW w:w="1272" w:type="dxa"/>
            <w:tcBorders>
              <w:top w:val="single" w:sz="4" w:space="0" w:color="000000"/>
              <w:left w:val="single" w:sz="4" w:space="0" w:color="000000"/>
              <w:bottom w:val="single" w:sz="4" w:space="0" w:color="000000"/>
              <w:right w:val="single" w:sz="4" w:space="0" w:color="000000"/>
            </w:tcBorders>
          </w:tcPr>
          <w:p w14:paraId="4C6E01F1" w14:textId="7EE45675" w:rsidR="0094684D" w:rsidDel="00AE7F10" w:rsidRDefault="0094684D" w:rsidP="00BF1D45">
            <w:pPr>
              <w:spacing w:after="160" w:line="256" w:lineRule="auto"/>
              <w:ind w:firstLine="0"/>
              <w:jc w:val="center"/>
              <w:rPr>
                <w:del w:id="1122" w:author="Nguyen Duc Anh" w:date="2025-09-26T15:02:00Z"/>
                <w:rFonts w:asciiTheme="majorHAnsi" w:hAnsiTheme="majorHAnsi" w:cstheme="majorHAnsi"/>
                <w:sz w:val="24"/>
                <w:szCs w:val="24"/>
              </w:rPr>
            </w:pPr>
            <w:del w:id="1123" w:author="Nguyen Duc Anh" w:date="2025-09-26T15:02:00Z">
              <w:r w:rsidDel="00AE7F10">
                <w:rPr>
                  <w:rFonts w:asciiTheme="majorHAnsi" w:hAnsiTheme="majorHAnsi" w:cstheme="majorHAnsi"/>
                  <w:sz w:val="24"/>
                  <w:szCs w:val="24"/>
                </w:rPr>
                <w:delText>Dropdownlist</w:delText>
              </w:r>
            </w:del>
          </w:p>
        </w:tc>
        <w:tc>
          <w:tcPr>
            <w:tcW w:w="913" w:type="dxa"/>
            <w:tcBorders>
              <w:top w:val="single" w:sz="4" w:space="0" w:color="000000"/>
              <w:left w:val="single" w:sz="4" w:space="0" w:color="000000"/>
              <w:bottom w:val="single" w:sz="4" w:space="0" w:color="000000"/>
              <w:right w:val="single" w:sz="4" w:space="0" w:color="000000"/>
            </w:tcBorders>
          </w:tcPr>
          <w:p w14:paraId="334D4D33" w14:textId="58D6864C" w:rsidR="0094684D" w:rsidDel="00AE7F10" w:rsidRDefault="0094684D" w:rsidP="00BF1D45">
            <w:pPr>
              <w:spacing w:after="160" w:line="256" w:lineRule="auto"/>
              <w:ind w:firstLine="0"/>
              <w:jc w:val="center"/>
              <w:rPr>
                <w:del w:id="1124" w:author="Nguyen Duc Anh" w:date="2025-09-26T15:02:00Z"/>
                <w:rFonts w:asciiTheme="majorHAnsi" w:hAnsiTheme="majorHAnsi" w:cstheme="majorHAnsi"/>
                <w:sz w:val="24"/>
                <w:szCs w:val="24"/>
              </w:rPr>
            </w:pPr>
            <w:del w:id="1125"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37975E6B" w14:textId="299EF233" w:rsidR="0094684D" w:rsidDel="00AE7F10" w:rsidRDefault="0094684D" w:rsidP="00BF1D45">
            <w:pPr>
              <w:spacing w:line="256" w:lineRule="auto"/>
              <w:ind w:firstLine="0"/>
              <w:jc w:val="center"/>
              <w:rPr>
                <w:del w:id="1126" w:author="Nguyen Duc Anh" w:date="2025-09-26T15:02:00Z"/>
                <w:rFonts w:asciiTheme="majorHAnsi" w:hAnsiTheme="majorHAnsi" w:cstheme="majorHAnsi"/>
                <w:sz w:val="24"/>
                <w:szCs w:val="24"/>
              </w:rPr>
            </w:pPr>
            <w:del w:id="1127"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450DEDE3" w14:textId="0C024603" w:rsidR="0094684D" w:rsidDel="00AE7F10" w:rsidRDefault="0094684D" w:rsidP="00BF1D45">
            <w:pPr>
              <w:spacing w:after="160" w:line="256" w:lineRule="auto"/>
              <w:ind w:firstLine="0"/>
              <w:jc w:val="center"/>
              <w:rPr>
                <w:del w:id="1128" w:author="Nguyen Duc Anh" w:date="2025-09-26T15:02:00Z"/>
                <w:rFonts w:asciiTheme="majorHAnsi" w:hAnsiTheme="majorHAnsi" w:cstheme="majorHAnsi"/>
                <w:sz w:val="24"/>
                <w:szCs w:val="24"/>
              </w:rPr>
            </w:pPr>
            <w:del w:id="1129"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426BEE16" w14:textId="1E8671F5" w:rsidR="0094684D" w:rsidDel="00AE7F10" w:rsidRDefault="0094684D" w:rsidP="00BF1D45">
            <w:pPr>
              <w:spacing w:after="160" w:line="256" w:lineRule="auto"/>
              <w:ind w:firstLine="0"/>
              <w:rPr>
                <w:del w:id="1130" w:author="Nguyen Duc Anh" w:date="2025-09-26T15:02:00Z"/>
                <w:rFonts w:asciiTheme="majorHAnsi" w:hAnsiTheme="majorHAnsi" w:cstheme="majorHAnsi"/>
                <w:sz w:val="24"/>
                <w:szCs w:val="24"/>
              </w:rPr>
            </w:pPr>
            <w:del w:id="1131" w:author="Nguyen Duc Anh" w:date="2025-09-26T15:02:00Z">
              <w:r w:rsidDel="00AE7F10">
                <w:rPr>
                  <w:rFonts w:asciiTheme="majorHAnsi" w:hAnsiTheme="majorHAnsi" w:cstheme="majorHAnsi"/>
                  <w:sz w:val="24"/>
                  <w:szCs w:val="24"/>
                </w:rPr>
                <w:delText>Chọn loại tiền muốn nhận</w:delText>
              </w:r>
            </w:del>
          </w:p>
        </w:tc>
      </w:tr>
      <w:tr w:rsidR="0094684D" w:rsidRPr="00644FCA" w:rsidDel="00AE7F10" w14:paraId="7C721CFD" w14:textId="5A4857B4" w:rsidTr="00BF1D45">
        <w:trPr>
          <w:trHeight w:val="575"/>
          <w:del w:id="1132"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3F8B6E91" w14:textId="5AE42EAE" w:rsidR="0094684D" w:rsidRPr="0051356F" w:rsidDel="00AE7F10" w:rsidRDefault="0094684D" w:rsidP="00BF1D45">
            <w:pPr>
              <w:pStyle w:val="ListParagraph"/>
              <w:tabs>
                <w:tab w:val="left" w:pos="519"/>
              </w:tabs>
              <w:spacing w:after="160" w:line="256" w:lineRule="auto"/>
              <w:ind w:right="-21"/>
              <w:rPr>
                <w:del w:id="1133" w:author="Nguyen Duc Anh" w:date="2025-09-26T15:02:00Z"/>
                <w:rFonts w:asciiTheme="majorHAnsi" w:hAnsiTheme="majorHAnsi" w:cstheme="majorHAnsi"/>
                <w:bCs/>
                <w:sz w:val="24"/>
                <w:szCs w:val="24"/>
              </w:rPr>
            </w:pPr>
          </w:p>
        </w:tc>
        <w:tc>
          <w:tcPr>
            <w:tcW w:w="8074" w:type="dxa"/>
            <w:gridSpan w:val="6"/>
            <w:tcBorders>
              <w:top w:val="single" w:sz="4" w:space="0" w:color="000000"/>
              <w:left w:val="single" w:sz="4" w:space="0" w:color="000000"/>
              <w:bottom w:val="single" w:sz="4" w:space="0" w:color="000000"/>
              <w:right w:val="single" w:sz="4" w:space="0" w:color="000000"/>
            </w:tcBorders>
          </w:tcPr>
          <w:p w14:paraId="631D772E" w14:textId="72D7C25D" w:rsidR="0094684D" w:rsidRPr="00951267" w:rsidDel="00AE7F10" w:rsidRDefault="0094684D" w:rsidP="00BF1D45">
            <w:pPr>
              <w:spacing w:after="160" w:line="256" w:lineRule="auto"/>
              <w:ind w:firstLine="0"/>
              <w:rPr>
                <w:del w:id="1134" w:author="Nguyen Duc Anh" w:date="2025-09-26T15:02:00Z"/>
                <w:rFonts w:asciiTheme="majorHAnsi" w:hAnsiTheme="majorHAnsi" w:cstheme="majorHAnsi"/>
                <w:b/>
                <w:bCs/>
                <w:sz w:val="24"/>
                <w:szCs w:val="24"/>
              </w:rPr>
            </w:pPr>
            <w:del w:id="1135" w:author="Nguyen Duc Anh" w:date="2025-09-26T15:02:00Z">
              <w:r w:rsidRPr="00951267" w:rsidDel="00AE7F10">
                <w:rPr>
                  <w:rFonts w:asciiTheme="majorHAnsi" w:hAnsiTheme="majorHAnsi" w:cstheme="majorHAnsi"/>
                  <w:b/>
                  <w:bCs/>
                  <w:sz w:val="24"/>
                  <w:szCs w:val="24"/>
                </w:rPr>
                <w:delText>Bảng kê tiền:</w:delText>
              </w:r>
            </w:del>
          </w:p>
        </w:tc>
      </w:tr>
      <w:tr w:rsidR="0094684D" w:rsidRPr="00644FCA" w:rsidDel="00AE7F10" w14:paraId="3008E480" w14:textId="7DDCF0D3" w:rsidTr="00BF1D45">
        <w:trPr>
          <w:trHeight w:val="1096"/>
          <w:del w:id="1136"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40CF0AB9" w14:textId="24598037" w:rsidR="0094684D" w:rsidRPr="0051356F" w:rsidDel="00AE7F10" w:rsidRDefault="0094684D" w:rsidP="00BF1D45">
            <w:pPr>
              <w:pStyle w:val="ListParagraph"/>
              <w:numPr>
                <w:ilvl w:val="0"/>
                <w:numId w:val="38"/>
              </w:numPr>
              <w:tabs>
                <w:tab w:val="left" w:pos="519"/>
              </w:tabs>
              <w:spacing w:after="160" w:line="256" w:lineRule="auto"/>
              <w:ind w:right="-21"/>
              <w:rPr>
                <w:del w:id="1137"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61DB3BF0" w14:textId="6C5AF26C" w:rsidR="0094684D" w:rsidDel="00AE7F10" w:rsidRDefault="0094684D" w:rsidP="00BF1D45">
            <w:pPr>
              <w:spacing w:after="160" w:line="256" w:lineRule="auto"/>
              <w:ind w:firstLine="0"/>
              <w:rPr>
                <w:del w:id="1138" w:author="Nguyen Duc Anh" w:date="2025-09-26T15:02:00Z"/>
                <w:rFonts w:asciiTheme="majorHAnsi" w:hAnsiTheme="majorHAnsi" w:cstheme="majorHAnsi"/>
                <w:sz w:val="24"/>
                <w:szCs w:val="24"/>
              </w:rPr>
            </w:pPr>
            <w:del w:id="1139" w:author="Nguyen Duc Anh" w:date="2025-09-26T15:02:00Z">
              <w:r w:rsidDel="00AE7F10">
                <w:rPr>
                  <w:rFonts w:asciiTheme="majorHAnsi" w:hAnsiTheme="majorHAnsi" w:cstheme="majorHAnsi"/>
                  <w:sz w:val="24"/>
                  <w:szCs w:val="24"/>
                </w:rPr>
                <w:delText>Mệnh giá</w:delText>
              </w:r>
            </w:del>
          </w:p>
        </w:tc>
        <w:tc>
          <w:tcPr>
            <w:tcW w:w="1272" w:type="dxa"/>
            <w:tcBorders>
              <w:top w:val="single" w:sz="4" w:space="0" w:color="000000"/>
              <w:left w:val="single" w:sz="4" w:space="0" w:color="000000"/>
              <w:bottom w:val="single" w:sz="4" w:space="0" w:color="000000"/>
              <w:right w:val="single" w:sz="4" w:space="0" w:color="000000"/>
            </w:tcBorders>
          </w:tcPr>
          <w:p w14:paraId="32975322" w14:textId="78130F2B" w:rsidR="0094684D" w:rsidDel="00AE7F10" w:rsidRDefault="0094684D" w:rsidP="00BF1D45">
            <w:pPr>
              <w:spacing w:after="160" w:line="256" w:lineRule="auto"/>
              <w:ind w:firstLine="0"/>
              <w:jc w:val="center"/>
              <w:rPr>
                <w:del w:id="1140" w:author="Nguyen Duc Anh" w:date="2025-09-26T15:02:00Z"/>
                <w:rFonts w:asciiTheme="majorHAnsi" w:hAnsiTheme="majorHAnsi" w:cstheme="majorHAnsi"/>
                <w:sz w:val="24"/>
                <w:szCs w:val="24"/>
              </w:rPr>
            </w:pPr>
          </w:p>
        </w:tc>
        <w:tc>
          <w:tcPr>
            <w:tcW w:w="913" w:type="dxa"/>
            <w:tcBorders>
              <w:top w:val="single" w:sz="4" w:space="0" w:color="000000"/>
              <w:left w:val="single" w:sz="4" w:space="0" w:color="000000"/>
              <w:bottom w:val="single" w:sz="4" w:space="0" w:color="000000"/>
              <w:right w:val="single" w:sz="4" w:space="0" w:color="000000"/>
            </w:tcBorders>
          </w:tcPr>
          <w:p w14:paraId="725D1D3C" w14:textId="0E39E13B" w:rsidR="0094684D" w:rsidDel="00AE7F10" w:rsidRDefault="0094684D" w:rsidP="00BF1D45">
            <w:pPr>
              <w:spacing w:after="160" w:line="256" w:lineRule="auto"/>
              <w:ind w:firstLine="0"/>
              <w:jc w:val="center"/>
              <w:rPr>
                <w:del w:id="1141" w:author="Nguyen Duc Anh" w:date="2025-09-26T15:02:00Z"/>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7937777C" w14:textId="5D824A9B" w:rsidR="0094684D" w:rsidDel="00AE7F10" w:rsidRDefault="0094684D" w:rsidP="00BF1D45">
            <w:pPr>
              <w:spacing w:line="256" w:lineRule="auto"/>
              <w:ind w:firstLine="0"/>
              <w:jc w:val="center"/>
              <w:rPr>
                <w:del w:id="1142" w:author="Nguyen Duc Anh" w:date="2025-09-26T15:02:00Z"/>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5FEFD771" w14:textId="6A7502A9" w:rsidR="0094684D" w:rsidDel="00AE7F10" w:rsidRDefault="0094684D" w:rsidP="00BF1D45">
            <w:pPr>
              <w:spacing w:after="160" w:line="256" w:lineRule="auto"/>
              <w:ind w:firstLine="0"/>
              <w:jc w:val="center"/>
              <w:rPr>
                <w:del w:id="1143" w:author="Nguyen Duc Anh" w:date="2025-09-26T15:02:00Z"/>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0F28EC96" w14:textId="7A35D297" w:rsidR="0094684D" w:rsidDel="00AE7F10" w:rsidRDefault="0094684D" w:rsidP="00BF1D45">
            <w:pPr>
              <w:spacing w:after="160" w:line="256" w:lineRule="auto"/>
              <w:ind w:firstLine="0"/>
              <w:rPr>
                <w:del w:id="1144" w:author="Nguyen Duc Anh" w:date="2025-09-26T15:02:00Z"/>
                <w:rFonts w:asciiTheme="majorHAnsi" w:hAnsiTheme="majorHAnsi" w:cstheme="majorHAnsi"/>
                <w:sz w:val="24"/>
                <w:szCs w:val="24"/>
              </w:rPr>
            </w:pPr>
            <w:del w:id="1145" w:author="Nguyen Duc Anh" w:date="2025-09-26T15:02:00Z">
              <w:r w:rsidDel="00AE7F10">
                <w:rPr>
                  <w:rFonts w:asciiTheme="majorHAnsi" w:hAnsiTheme="majorHAnsi" w:cstheme="majorHAnsi"/>
                  <w:sz w:val="24"/>
                  <w:szCs w:val="24"/>
                </w:rPr>
                <w:delText>Hiển thị mệnh giá theo loại tiền “Từ loại tiền”</w:delText>
              </w:r>
            </w:del>
          </w:p>
        </w:tc>
      </w:tr>
      <w:tr w:rsidR="0094684D" w:rsidRPr="00644FCA" w:rsidDel="00AE7F10" w14:paraId="15C9A228" w14:textId="112E2C3E" w:rsidTr="00BF1D45">
        <w:trPr>
          <w:trHeight w:val="1096"/>
          <w:del w:id="1146"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6032CA34" w14:textId="200FC62A" w:rsidR="0094684D" w:rsidRPr="0051356F" w:rsidDel="00AE7F10" w:rsidRDefault="0094684D" w:rsidP="00BF1D45">
            <w:pPr>
              <w:pStyle w:val="ListParagraph"/>
              <w:numPr>
                <w:ilvl w:val="0"/>
                <w:numId w:val="38"/>
              </w:numPr>
              <w:tabs>
                <w:tab w:val="left" w:pos="519"/>
              </w:tabs>
              <w:spacing w:after="160" w:line="256" w:lineRule="auto"/>
              <w:ind w:right="-21"/>
              <w:rPr>
                <w:del w:id="1147"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17842694" w14:textId="140BCFFA" w:rsidR="0094684D" w:rsidDel="00AE7F10" w:rsidRDefault="0094684D" w:rsidP="00BF1D45">
            <w:pPr>
              <w:spacing w:after="160" w:line="256" w:lineRule="auto"/>
              <w:ind w:firstLine="0"/>
              <w:rPr>
                <w:del w:id="1148" w:author="Nguyen Duc Anh" w:date="2025-09-26T15:02:00Z"/>
                <w:rFonts w:asciiTheme="majorHAnsi" w:hAnsiTheme="majorHAnsi" w:cstheme="majorHAnsi"/>
                <w:sz w:val="24"/>
                <w:szCs w:val="24"/>
              </w:rPr>
            </w:pPr>
            <w:del w:id="1149" w:author="Nguyen Duc Anh" w:date="2025-09-26T15:02:00Z">
              <w:r w:rsidDel="00AE7F10">
                <w:rPr>
                  <w:rFonts w:asciiTheme="majorHAnsi" w:hAnsiTheme="majorHAnsi" w:cstheme="majorHAnsi"/>
                  <w:sz w:val="24"/>
                  <w:szCs w:val="24"/>
                </w:rPr>
                <w:delText>Số tờ</w:delText>
              </w:r>
            </w:del>
          </w:p>
        </w:tc>
        <w:tc>
          <w:tcPr>
            <w:tcW w:w="1272" w:type="dxa"/>
            <w:tcBorders>
              <w:top w:val="single" w:sz="4" w:space="0" w:color="000000"/>
              <w:left w:val="single" w:sz="4" w:space="0" w:color="000000"/>
              <w:bottom w:val="single" w:sz="4" w:space="0" w:color="000000"/>
              <w:right w:val="single" w:sz="4" w:space="0" w:color="000000"/>
            </w:tcBorders>
          </w:tcPr>
          <w:p w14:paraId="43C8AEA4" w14:textId="57FE97BE" w:rsidR="0094684D" w:rsidDel="00AE7F10" w:rsidRDefault="0094684D" w:rsidP="00BF1D45">
            <w:pPr>
              <w:spacing w:after="160" w:line="256" w:lineRule="auto"/>
              <w:ind w:firstLine="0"/>
              <w:jc w:val="center"/>
              <w:rPr>
                <w:del w:id="1150" w:author="Nguyen Duc Anh" w:date="2025-09-26T15:02:00Z"/>
                <w:rFonts w:asciiTheme="majorHAnsi" w:hAnsiTheme="majorHAnsi" w:cstheme="majorHAnsi"/>
                <w:sz w:val="24"/>
                <w:szCs w:val="24"/>
              </w:rPr>
            </w:pPr>
            <w:del w:id="1151"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04E0B03C" w14:textId="5099CA82" w:rsidR="0094684D" w:rsidDel="00AE7F10" w:rsidRDefault="0094684D" w:rsidP="00BF1D45">
            <w:pPr>
              <w:spacing w:after="160" w:line="256" w:lineRule="auto"/>
              <w:ind w:firstLine="0"/>
              <w:jc w:val="center"/>
              <w:rPr>
                <w:del w:id="1152" w:author="Nguyen Duc Anh" w:date="2025-09-26T15:02:00Z"/>
                <w:rFonts w:asciiTheme="majorHAnsi" w:hAnsiTheme="majorHAnsi" w:cstheme="majorHAnsi"/>
                <w:sz w:val="24"/>
                <w:szCs w:val="24"/>
              </w:rPr>
            </w:pPr>
            <w:del w:id="1153"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3AD59B6E" w14:textId="4CE6067C" w:rsidR="0094684D" w:rsidDel="00AE7F10" w:rsidRDefault="0094684D" w:rsidP="00BF1D45">
            <w:pPr>
              <w:spacing w:line="256" w:lineRule="auto"/>
              <w:ind w:firstLine="0"/>
              <w:jc w:val="center"/>
              <w:rPr>
                <w:del w:id="1154" w:author="Nguyen Duc Anh" w:date="2025-09-26T15:02:00Z"/>
                <w:rFonts w:asciiTheme="majorHAnsi" w:hAnsiTheme="majorHAnsi" w:cstheme="majorHAnsi"/>
                <w:sz w:val="24"/>
                <w:szCs w:val="24"/>
              </w:rPr>
            </w:pPr>
            <w:del w:id="1155"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2FB89631" w14:textId="4B6F93BA" w:rsidR="0094684D" w:rsidDel="00AE7F10" w:rsidRDefault="0094684D" w:rsidP="00BF1D45">
            <w:pPr>
              <w:spacing w:after="160" w:line="256" w:lineRule="auto"/>
              <w:ind w:firstLine="0"/>
              <w:jc w:val="center"/>
              <w:rPr>
                <w:del w:id="1156" w:author="Nguyen Duc Anh" w:date="2025-09-26T15:02:00Z"/>
                <w:rFonts w:asciiTheme="majorHAnsi" w:hAnsiTheme="majorHAnsi" w:cstheme="majorHAnsi"/>
                <w:sz w:val="24"/>
                <w:szCs w:val="24"/>
              </w:rPr>
            </w:pPr>
            <w:del w:id="1157"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5766975D" w14:textId="4F65D877" w:rsidR="0094684D" w:rsidDel="00AE7F10" w:rsidRDefault="0094684D" w:rsidP="00BF1D45">
            <w:pPr>
              <w:spacing w:after="160" w:line="256" w:lineRule="auto"/>
              <w:ind w:firstLine="0"/>
              <w:rPr>
                <w:del w:id="1158" w:author="Nguyen Duc Anh" w:date="2025-09-26T15:02:00Z"/>
                <w:rFonts w:asciiTheme="majorHAnsi" w:hAnsiTheme="majorHAnsi" w:cstheme="majorHAnsi"/>
                <w:sz w:val="24"/>
                <w:szCs w:val="24"/>
              </w:rPr>
            </w:pPr>
            <w:del w:id="1159" w:author="Nguyen Duc Anh" w:date="2025-09-26T15:02:00Z">
              <w:r w:rsidDel="00AE7F10">
                <w:rPr>
                  <w:rFonts w:asciiTheme="majorHAnsi" w:hAnsiTheme="majorHAnsi" w:cstheme="majorHAnsi"/>
                  <w:sz w:val="24"/>
                  <w:szCs w:val="24"/>
                </w:rPr>
                <w:delText>Nhập số tờ tiền khách hàng mang đến</w:delText>
              </w:r>
            </w:del>
          </w:p>
        </w:tc>
      </w:tr>
      <w:tr w:rsidR="0094684D" w:rsidRPr="00644FCA" w:rsidDel="00AE7F10" w14:paraId="3C68ADB9" w14:textId="3B9BF19E" w:rsidTr="00BF1D45">
        <w:trPr>
          <w:trHeight w:val="1096"/>
          <w:del w:id="1160"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735E8410" w14:textId="3364064A" w:rsidR="0094684D" w:rsidRPr="0051356F" w:rsidDel="00AE7F10" w:rsidRDefault="0094684D" w:rsidP="00BF1D45">
            <w:pPr>
              <w:pStyle w:val="ListParagraph"/>
              <w:numPr>
                <w:ilvl w:val="0"/>
                <w:numId w:val="38"/>
              </w:numPr>
              <w:tabs>
                <w:tab w:val="left" w:pos="519"/>
              </w:tabs>
              <w:spacing w:after="160" w:line="256" w:lineRule="auto"/>
              <w:ind w:right="-21"/>
              <w:rPr>
                <w:del w:id="1161"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0BFD481C" w14:textId="4D936136" w:rsidR="0094684D" w:rsidDel="00AE7F10" w:rsidRDefault="0094684D" w:rsidP="00BF1D45">
            <w:pPr>
              <w:spacing w:after="160" w:line="256" w:lineRule="auto"/>
              <w:ind w:firstLine="0"/>
              <w:rPr>
                <w:del w:id="1162" w:author="Nguyen Duc Anh" w:date="2025-09-26T15:02:00Z"/>
                <w:rFonts w:asciiTheme="majorHAnsi" w:hAnsiTheme="majorHAnsi" w:cstheme="majorHAnsi"/>
                <w:sz w:val="24"/>
                <w:szCs w:val="24"/>
              </w:rPr>
            </w:pPr>
            <w:del w:id="1163" w:author="Nguyen Duc Anh" w:date="2025-09-26T15:02:00Z">
              <w:r w:rsidDel="00AE7F10">
                <w:rPr>
                  <w:rFonts w:asciiTheme="majorHAnsi" w:hAnsiTheme="majorHAnsi" w:cstheme="majorHAnsi"/>
                  <w:sz w:val="24"/>
                  <w:szCs w:val="24"/>
                </w:rPr>
                <w:delText>Tỷ giá</w:delText>
              </w:r>
            </w:del>
          </w:p>
        </w:tc>
        <w:tc>
          <w:tcPr>
            <w:tcW w:w="1272" w:type="dxa"/>
            <w:tcBorders>
              <w:top w:val="single" w:sz="4" w:space="0" w:color="000000"/>
              <w:left w:val="single" w:sz="4" w:space="0" w:color="000000"/>
              <w:bottom w:val="single" w:sz="4" w:space="0" w:color="000000"/>
              <w:right w:val="single" w:sz="4" w:space="0" w:color="000000"/>
            </w:tcBorders>
          </w:tcPr>
          <w:p w14:paraId="0EC41C0A" w14:textId="27018B94" w:rsidR="0094684D" w:rsidDel="00AE7F10" w:rsidRDefault="0094684D" w:rsidP="00BF1D45">
            <w:pPr>
              <w:spacing w:after="160" w:line="256" w:lineRule="auto"/>
              <w:ind w:firstLine="0"/>
              <w:jc w:val="center"/>
              <w:rPr>
                <w:del w:id="1164" w:author="Nguyen Duc Anh" w:date="2025-09-26T15:02:00Z"/>
                <w:rFonts w:asciiTheme="majorHAnsi" w:hAnsiTheme="majorHAnsi" w:cstheme="majorHAnsi"/>
                <w:sz w:val="24"/>
                <w:szCs w:val="24"/>
              </w:rPr>
            </w:pPr>
            <w:del w:id="1165" w:author="Nguyen Duc Anh" w:date="2025-09-26T15:02:00Z">
              <w:r w:rsidDel="00AE7F10">
                <w:rPr>
                  <w:rFonts w:asciiTheme="majorHAnsi" w:hAnsiTheme="majorHAnsi" w:cstheme="majorHAnsi"/>
                  <w:sz w:val="24"/>
                  <w:szCs w:val="24"/>
                </w:rPr>
                <w:delText>number</w:delText>
              </w:r>
            </w:del>
          </w:p>
        </w:tc>
        <w:tc>
          <w:tcPr>
            <w:tcW w:w="913" w:type="dxa"/>
            <w:tcBorders>
              <w:top w:val="single" w:sz="4" w:space="0" w:color="000000"/>
              <w:left w:val="single" w:sz="4" w:space="0" w:color="000000"/>
              <w:bottom w:val="single" w:sz="4" w:space="0" w:color="000000"/>
              <w:right w:val="single" w:sz="4" w:space="0" w:color="000000"/>
            </w:tcBorders>
          </w:tcPr>
          <w:p w14:paraId="14745226" w14:textId="205E3545" w:rsidR="0094684D" w:rsidDel="00AE7F10" w:rsidRDefault="0094684D" w:rsidP="00BF1D45">
            <w:pPr>
              <w:spacing w:after="160" w:line="256" w:lineRule="auto"/>
              <w:ind w:firstLine="0"/>
              <w:jc w:val="center"/>
              <w:rPr>
                <w:del w:id="1166" w:author="Nguyen Duc Anh" w:date="2025-09-26T15:02:00Z"/>
                <w:rFonts w:asciiTheme="majorHAnsi" w:hAnsiTheme="majorHAnsi" w:cstheme="majorHAnsi"/>
                <w:sz w:val="24"/>
                <w:szCs w:val="24"/>
              </w:rPr>
            </w:pPr>
            <w:del w:id="1167"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4D803D37" w14:textId="63D7E558" w:rsidR="0094684D" w:rsidDel="00AE7F10" w:rsidRDefault="0094684D" w:rsidP="00BF1D45">
            <w:pPr>
              <w:spacing w:line="256" w:lineRule="auto"/>
              <w:ind w:firstLine="0"/>
              <w:jc w:val="center"/>
              <w:rPr>
                <w:del w:id="1168" w:author="Nguyen Duc Anh" w:date="2025-09-26T15:02:00Z"/>
                <w:rFonts w:asciiTheme="majorHAnsi" w:hAnsiTheme="majorHAnsi" w:cstheme="majorHAnsi"/>
                <w:sz w:val="24"/>
                <w:szCs w:val="24"/>
              </w:rPr>
            </w:pPr>
            <w:del w:id="1169"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4BB956C6" w14:textId="76C12F64" w:rsidR="0094684D" w:rsidDel="00AE7F10" w:rsidRDefault="0094684D" w:rsidP="00BF1D45">
            <w:pPr>
              <w:spacing w:after="160" w:line="256" w:lineRule="auto"/>
              <w:ind w:firstLine="0"/>
              <w:jc w:val="center"/>
              <w:rPr>
                <w:del w:id="1170" w:author="Nguyen Duc Anh" w:date="2025-09-26T15:02:00Z"/>
                <w:rFonts w:asciiTheme="majorHAnsi" w:hAnsiTheme="majorHAnsi" w:cstheme="majorHAnsi"/>
                <w:sz w:val="24"/>
                <w:szCs w:val="24"/>
              </w:rPr>
            </w:pPr>
            <w:del w:id="1171"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2042C412" w14:textId="630E6DEC" w:rsidR="0094684D" w:rsidDel="00AE7F10" w:rsidRDefault="0094684D" w:rsidP="00BF1D45">
            <w:pPr>
              <w:spacing w:after="160" w:line="256" w:lineRule="auto"/>
              <w:ind w:firstLine="0"/>
              <w:rPr>
                <w:del w:id="1172" w:author="Nguyen Duc Anh" w:date="2025-09-26T15:02:00Z"/>
                <w:rFonts w:asciiTheme="majorHAnsi" w:hAnsiTheme="majorHAnsi" w:cstheme="majorHAnsi"/>
                <w:sz w:val="24"/>
                <w:szCs w:val="24"/>
              </w:rPr>
            </w:pPr>
            <w:del w:id="1173" w:author="Nguyen Duc Anh" w:date="2025-09-26T15:02:00Z">
              <w:r w:rsidDel="00AE7F10">
                <w:rPr>
                  <w:rFonts w:asciiTheme="majorHAnsi" w:hAnsiTheme="majorHAnsi" w:cstheme="majorHAnsi"/>
                  <w:sz w:val="24"/>
                  <w:szCs w:val="24"/>
                </w:rPr>
                <w:delText>Hiển thị tỷ giá quy đổi tại thời điểm nhập và cho phép sửa</w:delText>
              </w:r>
            </w:del>
          </w:p>
        </w:tc>
      </w:tr>
      <w:tr w:rsidR="0094684D" w:rsidRPr="00644FCA" w:rsidDel="00AE7F10" w14:paraId="2AE17FA9" w14:textId="4AB28C4C" w:rsidTr="00BF1D45">
        <w:trPr>
          <w:trHeight w:val="1096"/>
          <w:del w:id="1174"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16DD5B1D" w14:textId="6891100A" w:rsidR="0094684D" w:rsidRPr="0051356F" w:rsidDel="00AE7F10" w:rsidRDefault="0094684D" w:rsidP="00BF1D45">
            <w:pPr>
              <w:pStyle w:val="ListParagraph"/>
              <w:numPr>
                <w:ilvl w:val="0"/>
                <w:numId w:val="38"/>
              </w:numPr>
              <w:tabs>
                <w:tab w:val="left" w:pos="519"/>
              </w:tabs>
              <w:spacing w:after="160" w:line="256" w:lineRule="auto"/>
              <w:ind w:right="-21"/>
              <w:rPr>
                <w:del w:id="1175"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44FD3742" w14:textId="48DB42D6" w:rsidR="0094684D" w:rsidDel="00AE7F10" w:rsidRDefault="0094684D" w:rsidP="00BF1D45">
            <w:pPr>
              <w:spacing w:after="160" w:line="256" w:lineRule="auto"/>
              <w:ind w:firstLine="0"/>
              <w:rPr>
                <w:del w:id="1176" w:author="Nguyen Duc Anh" w:date="2025-09-26T15:02:00Z"/>
                <w:rFonts w:asciiTheme="majorHAnsi" w:hAnsiTheme="majorHAnsi" w:cstheme="majorHAnsi"/>
                <w:sz w:val="24"/>
                <w:szCs w:val="24"/>
              </w:rPr>
            </w:pPr>
            <w:del w:id="1177" w:author="Nguyen Duc Anh" w:date="2025-09-26T15:02:00Z">
              <w:r w:rsidDel="00AE7F10">
                <w:rPr>
                  <w:rFonts w:asciiTheme="majorHAnsi" w:hAnsiTheme="majorHAnsi" w:cstheme="majorHAnsi"/>
                  <w:sz w:val="24"/>
                  <w:szCs w:val="24"/>
                </w:rPr>
                <w:delText>Thành tiền</w:delText>
              </w:r>
            </w:del>
          </w:p>
        </w:tc>
        <w:tc>
          <w:tcPr>
            <w:tcW w:w="1272" w:type="dxa"/>
            <w:tcBorders>
              <w:top w:val="single" w:sz="4" w:space="0" w:color="000000"/>
              <w:left w:val="single" w:sz="4" w:space="0" w:color="000000"/>
              <w:bottom w:val="single" w:sz="4" w:space="0" w:color="000000"/>
              <w:right w:val="single" w:sz="4" w:space="0" w:color="000000"/>
            </w:tcBorders>
          </w:tcPr>
          <w:p w14:paraId="413DC302" w14:textId="1E9FDAB8" w:rsidR="0094684D" w:rsidDel="00AE7F10" w:rsidRDefault="0094684D" w:rsidP="00BF1D45">
            <w:pPr>
              <w:spacing w:after="160" w:line="256" w:lineRule="auto"/>
              <w:ind w:firstLine="0"/>
              <w:jc w:val="center"/>
              <w:rPr>
                <w:del w:id="1178" w:author="Nguyen Duc Anh" w:date="2025-09-26T15:02:00Z"/>
                <w:rFonts w:asciiTheme="majorHAnsi" w:hAnsiTheme="majorHAnsi" w:cstheme="majorHAnsi"/>
                <w:sz w:val="24"/>
                <w:szCs w:val="24"/>
              </w:rPr>
            </w:pPr>
          </w:p>
        </w:tc>
        <w:tc>
          <w:tcPr>
            <w:tcW w:w="913" w:type="dxa"/>
            <w:tcBorders>
              <w:top w:val="single" w:sz="4" w:space="0" w:color="000000"/>
              <w:left w:val="single" w:sz="4" w:space="0" w:color="000000"/>
              <w:bottom w:val="single" w:sz="4" w:space="0" w:color="000000"/>
              <w:right w:val="single" w:sz="4" w:space="0" w:color="000000"/>
            </w:tcBorders>
          </w:tcPr>
          <w:p w14:paraId="796EEA02" w14:textId="7596898D" w:rsidR="0094684D" w:rsidDel="00AE7F10" w:rsidRDefault="0094684D" w:rsidP="00BF1D45">
            <w:pPr>
              <w:spacing w:after="160" w:line="256" w:lineRule="auto"/>
              <w:ind w:firstLine="0"/>
              <w:jc w:val="center"/>
              <w:rPr>
                <w:del w:id="1179" w:author="Nguyen Duc Anh" w:date="2025-09-26T15:02:00Z"/>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2F14371A" w14:textId="2B27D5B8" w:rsidR="0094684D" w:rsidDel="00AE7F10" w:rsidRDefault="0094684D" w:rsidP="00BF1D45">
            <w:pPr>
              <w:spacing w:line="256" w:lineRule="auto"/>
              <w:ind w:firstLine="0"/>
              <w:jc w:val="center"/>
              <w:rPr>
                <w:del w:id="1180" w:author="Nguyen Duc Anh" w:date="2025-09-26T15:02:00Z"/>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3592BB56" w14:textId="323EB21C" w:rsidR="0094684D" w:rsidDel="00AE7F10" w:rsidRDefault="0094684D" w:rsidP="00BF1D45">
            <w:pPr>
              <w:spacing w:after="160" w:line="256" w:lineRule="auto"/>
              <w:ind w:firstLine="0"/>
              <w:jc w:val="center"/>
              <w:rPr>
                <w:del w:id="1181" w:author="Nguyen Duc Anh" w:date="2025-09-26T15:02:00Z"/>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59299261" w14:textId="5F729B09" w:rsidR="0094684D" w:rsidDel="00AE7F10" w:rsidRDefault="0094684D" w:rsidP="00BF1D45">
            <w:pPr>
              <w:spacing w:after="160" w:line="256" w:lineRule="auto"/>
              <w:ind w:firstLine="0"/>
              <w:rPr>
                <w:del w:id="1182" w:author="Nguyen Duc Anh" w:date="2025-09-26T15:02:00Z"/>
                <w:rFonts w:asciiTheme="majorHAnsi" w:hAnsiTheme="majorHAnsi" w:cstheme="majorHAnsi"/>
                <w:sz w:val="24"/>
                <w:szCs w:val="24"/>
              </w:rPr>
            </w:pPr>
            <w:del w:id="1183" w:author="Nguyen Duc Anh" w:date="2025-09-26T15:02:00Z">
              <w:r w:rsidDel="00AE7F10">
                <w:rPr>
                  <w:rFonts w:asciiTheme="majorHAnsi" w:hAnsiTheme="majorHAnsi" w:cstheme="majorHAnsi"/>
                  <w:sz w:val="24"/>
                  <w:szCs w:val="24"/>
                </w:rPr>
                <w:delText>Hiển thị số tiền sau khi quy đổi</w:delText>
              </w:r>
            </w:del>
          </w:p>
        </w:tc>
      </w:tr>
      <w:tr w:rsidR="0094684D" w:rsidRPr="00644FCA" w:rsidDel="00AE7F10" w14:paraId="0BCEBBBD" w14:textId="017C3FCA" w:rsidTr="00BF1D45">
        <w:trPr>
          <w:trHeight w:val="1096"/>
          <w:del w:id="1184"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27EB49DE" w14:textId="3EBD2C41" w:rsidR="0094684D" w:rsidRPr="0051356F" w:rsidDel="00AE7F10" w:rsidRDefault="0094684D" w:rsidP="00BF1D45">
            <w:pPr>
              <w:pStyle w:val="ListParagraph"/>
              <w:numPr>
                <w:ilvl w:val="0"/>
                <w:numId w:val="38"/>
              </w:numPr>
              <w:tabs>
                <w:tab w:val="left" w:pos="519"/>
              </w:tabs>
              <w:spacing w:after="160" w:line="256" w:lineRule="auto"/>
              <w:ind w:right="-21"/>
              <w:rPr>
                <w:del w:id="1185"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087D8A77" w14:textId="7B0F5B3E" w:rsidR="0094684D" w:rsidDel="00AE7F10" w:rsidRDefault="0094684D" w:rsidP="00BF1D45">
            <w:pPr>
              <w:spacing w:after="160" w:line="256" w:lineRule="auto"/>
              <w:ind w:firstLine="0"/>
              <w:rPr>
                <w:del w:id="1186" w:author="Nguyen Duc Anh" w:date="2025-09-26T15:02:00Z"/>
                <w:rFonts w:asciiTheme="majorHAnsi" w:hAnsiTheme="majorHAnsi" w:cstheme="majorHAnsi"/>
                <w:sz w:val="24"/>
                <w:szCs w:val="24"/>
              </w:rPr>
            </w:pPr>
            <w:del w:id="1187" w:author="Nguyen Duc Anh" w:date="2025-09-26T15:02:00Z">
              <w:r w:rsidDel="00AE7F10">
                <w:rPr>
                  <w:rFonts w:asciiTheme="majorHAnsi" w:hAnsiTheme="majorHAnsi" w:cstheme="majorHAnsi"/>
                  <w:sz w:val="24"/>
                  <w:szCs w:val="24"/>
                </w:rPr>
                <w:delText>Tổng cộng</w:delText>
              </w:r>
            </w:del>
          </w:p>
        </w:tc>
        <w:tc>
          <w:tcPr>
            <w:tcW w:w="1272" w:type="dxa"/>
            <w:tcBorders>
              <w:top w:val="single" w:sz="4" w:space="0" w:color="000000"/>
              <w:left w:val="single" w:sz="4" w:space="0" w:color="000000"/>
              <w:bottom w:val="single" w:sz="4" w:space="0" w:color="000000"/>
              <w:right w:val="single" w:sz="4" w:space="0" w:color="000000"/>
            </w:tcBorders>
          </w:tcPr>
          <w:p w14:paraId="5335AF47" w14:textId="172C4C8B" w:rsidR="0094684D" w:rsidDel="00AE7F10" w:rsidRDefault="0094684D" w:rsidP="00BF1D45">
            <w:pPr>
              <w:spacing w:after="160" w:line="256" w:lineRule="auto"/>
              <w:ind w:firstLine="0"/>
              <w:jc w:val="center"/>
              <w:rPr>
                <w:del w:id="1188" w:author="Nguyen Duc Anh" w:date="2025-09-26T15:02:00Z"/>
                <w:rFonts w:asciiTheme="majorHAnsi" w:hAnsiTheme="majorHAnsi" w:cstheme="majorHAnsi"/>
                <w:sz w:val="24"/>
                <w:szCs w:val="24"/>
              </w:rPr>
            </w:pPr>
          </w:p>
        </w:tc>
        <w:tc>
          <w:tcPr>
            <w:tcW w:w="913" w:type="dxa"/>
            <w:tcBorders>
              <w:top w:val="single" w:sz="4" w:space="0" w:color="000000"/>
              <w:left w:val="single" w:sz="4" w:space="0" w:color="000000"/>
              <w:bottom w:val="single" w:sz="4" w:space="0" w:color="000000"/>
              <w:right w:val="single" w:sz="4" w:space="0" w:color="000000"/>
            </w:tcBorders>
          </w:tcPr>
          <w:p w14:paraId="4D920B89" w14:textId="19811D15" w:rsidR="0094684D" w:rsidDel="00AE7F10" w:rsidRDefault="0094684D" w:rsidP="00BF1D45">
            <w:pPr>
              <w:spacing w:after="160" w:line="256" w:lineRule="auto"/>
              <w:ind w:firstLine="0"/>
              <w:jc w:val="center"/>
              <w:rPr>
                <w:del w:id="1189" w:author="Nguyen Duc Anh" w:date="2025-09-26T15:02:00Z"/>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76D17151" w14:textId="09456508" w:rsidR="0094684D" w:rsidDel="00AE7F10" w:rsidRDefault="0094684D" w:rsidP="00BF1D45">
            <w:pPr>
              <w:spacing w:line="256" w:lineRule="auto"/>
              <w:ind w:firstLine="0"/>
              <w:jc w:val="center"/>
              <w:rPr>
                <w:del w:id="1190" w:author="Nguyen Duc Anh" w:date="2025-09-26T15:02:00Z"/>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5BF51581" w14:textId="46419270" w:rsidR="0094684D" w:rsidDel="00AE7F10" w:rsidRDefault="0094684D" w:rsidP="00BF1D45">
            <w:pPr>
              <w:spacing w:after="160" w:line="256" w:lineRule="auto"/>
              <w:ind w:firstLine="0"/>
              <w:jc w:val="center"/>
              <w:rPr>
                <w:del w:id="1191" w:author="Nguyen Duc Anh" w:date="2025-09-26T15:02:00Z"/>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6446D10D" w14:textId="5F3EA63C" w:rsidR="0094684D" w:rsidDel="00AE7F10" w:rsidRDefault="0094684D" w:rsidP="00BF1D45">
            <w:pPr>
              <w:spacing w:after="160" w:line="256" w:lineRule="auto"/>
              <w:ind w:firstLine="0"/>
              <w:rPr>
                <w:del w:id="1192" w:author="Nguyen Duc Anh" w:date="2025-09-26T15:02:00Z"/>
                <w:rFonts w:asciiTheme="majorHAnsi" w:hAnsiTheme="majorHAnsi" w:cstheme="majorHAnsi"/>
                <w:sz w:val="24"/>
                <w:szCs w:val="24"/>
              </w:rPr>
            </w:pPr>
            <w:del w:id="1193" w:author="Nguyen Duc Anh" w:date="2025-09-26T15:02:00Z">
              <w:r w:rsidDel="00AE7F10">
                <w:rPr>
                  <w:rFonts w:asciiTheme="majorHAnsi" w:hAnsiTheme="majorHAnsi" w:cstheme="majorHAnsi"/>
                  <w:sz w:val="24"/>
                  <w:szCs w:val="24"/>
                </w:rPr>
                <w:delText>Hiển thị tổng số tiền sau khi quy đổi</w:delText>
              </w:r>
            </w:del>
          </w:p>
        </w:tc>
      </w:tr>
      <w:tr w:rsidR="0094684D" w:rsidRPr="00644FCA" w:rsidDel="00AE7F10" w14:paraId="03D8B75E" w14:textId="0CF5CC4B" w:rsidTr="00BF1D45">
        <w:trPr>
          <w:trHeight w:val="1096"/>
          <w:del w:id="1194"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1504F73D" w14:textId="16A7E2C1" w:rsidR="0094684D" w:rsidRPr="0051356F" w:rsidDel="00AE7F10" w:rsidRDefault="0094684D" w:rsidP="00BF1D45">
            <w:pPr>
              <w:pStyle w:val="ListParagraph"/>
              <w:numPr>
                <w:ilvl w:val="0"/>
                <w:numId w:val="38"/>
              </w:numPr>
              <w:tabs>
                <w:tab w:val="left" w:pos="519"/>
              </w:tabs>
              <w:spacing w:after="160" w:line="256" w:lineRule="auto"/>
              <w:ind w:right="-21"/>
              <w:rPr>
                <w:del w:id="1195"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A8D8DC3" w14:textId="5DE56723" w:rsidR="0094684D" w:rsidDel="00AE7F10" w:rsidRDefault="0094684D" w:rsidP="00BF1D45">
            <w:pPr>
              <w:spacing w:after="160" w:line="256" w:lineRule="auto"/>
              <w:ind w:firstLine="0"/>
              <w:rPr>
                <w:del w:id="1196" w:author="Nguyen Duc Anh" w:date="2025-09-26T15:02:00Z"/>
                <w:rFonts w:asciiTheme="majorHAnsi" w:hAnsiTheme="majorHAnsi" w:cstheme="majorHAnsi"/>
                <w:sz w:val="24"/>
                <w:szCs w:val="24"/>
              </w:rPr>
            </w:pPr>
            <w:del w:id="1197" w:author="Nguyen Duc Anh" w:date="2025-09-26T15:02:00Z">
              <w:r w:rsidDel="00AE7F10">
                <w:rPr>
                  <w:rFonts w:asciiTheme="majorHAnsi" w:hAnsiTheme="majorHAnsi" w:cstheme="majorHAnsi"/>
                  <w:sz w:val="24"/>
                  <w:szCs w:val="24"/>
                </w:rPr>
                <w:delText>Bằng chữ</w:delText>
              </w:r>
            </w:del>
          </w:p>
        </w:tc>
        <w:tc>
          <w:tcPr>
            <w:tcW w:w="1272" w:type="dxa"/>
            <w:tcBorders>
              <w:top w:val="single" w:sz="4" w:space="0" w:color="000000"/>
              <w:left w:val="single" w:sz="4" w:space="0" w:color="000000"/>
              <w:bottom w:val="single" w:sz="4" w:space="0" w:color="000000"/>
              <w:right w:val="single" w:sz="4" w:space="0" w:color="000000"/>
            </w:tcBorders>
          </w:tcPr>
          <w:p w14:paraId="2384714C" w14:textId="12D1C934" w:rsidR="0094684D" w:rsidDel="00AE7F10" w:rsidRDefault="0094684D" w:rsidP="00BF1D45">
            <w:pPr>
              <w:spacing w:after="160" w:line="256" w:lineRule="auto"/>
              <w:ind w:firstLine="0"/>
              <w:jc w:val="center"/>
              <w:rPr>
                <w:del w:id="1198" w:author="Nguyen Duc Anh" w:date="2025-09-26T15:02:00Z"/>
                <w:rFonts w:asciiTheme="majorHAnsi" w:hAnsiTheme="majorHAnsi" w:cstheme="majorHAnsi"/>
                <w:sz w:val="24"/>
                <w:szCs w:val="24"/>
              </w:rPr>
            </w:pPr>
            <w:del w:id="1199"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2AFB230A" w14:textId="1E815A9D" w:rsidR="0094684D" w:rsidDel="00AE7F10" w:rsidRDefault="0094684D" w:rsidP="00BF1D45">
            <w:pPr>
              <w:spacing w:after="160" w:line="256" w:lineRule="auto"/>
              <w:ind w:firstLine="0"/>
              <w:jc w:val="center"/>
              <w:rPr>
                <w:del w:id="1200" w:author="Nguyen Duc Anh" w:date="2025-09-26T15:02:00Z"/>
                <w:rFonts w:asciiTheme="majorHAnsi" w:hAnsiTheme="majorHAnsi" w:cstheme="majorHAnsi"/>
                <w:sz w:val="24"/>
                <w:szCs w:val="24"/>
              </w:rPr>
            </w:pPr>
            <w:del w:id="1201"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7F7BF379" w14:textId="7062F535" w:rsidR="0094684D" w:rsidDel="00AE7F10" w:rsidRDefault="0094684D" w:rsidP="00BF1D45">
            <w:pPr>
              <w:spacing w:line="256" w:lineRule="auto"/>
              <w:ind w:firstLine="0"/>
              <w:jc w:val="center"/>
              <w:rPr>
                <w:del w:id="1202" w:author="Nguyen Duc Anh" w:date="2025-09-26T15:02:00Z"/>
                <w:rFonts w:asciiTheme="majorHAnsi" w:hAnsiTheme="majorHAnsi" w:cstheme="majorHAnsi"/>
                <w:sz w:val="24"/>
                <w:szCs w:val="24"/>
              </w:rPr>
            </w:pPr>
            <w:del w:id="1203"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513855AD" w14:textId="24ABC8E9" w:rsidR="0094684D" w:rsidDel="00AE7F10" w:rsidRDefault="0094684D" w:rsidP="00BF1D45">
            <w:pPr>
              <w:spacing w:after="160" w:line="256" w:lineRule="auto"/>
              <w:ind w:firstLine="0"/>
              <w:jc w:val="center"/>
              <w:rPr>
                <w:del w:id="1204" w:author="Nguyen Duc Anh" w:date="2025-09-26T15:02:00Z"/>
                <w:rFonts w:asciiTheme="majorHAnsi" w:hAnsiTheme="majorHAnsi" w:cstheme="majorHAnsi"/>
                <w:sz w:val="24"/>
                <w:szCs w:val="24"/>
              </w:rPr>
            </w:pPr>
            <w:del w:id="1205"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793BBD43" w14:textId="25FD997B" w:rsidR="0094684D" w:rsidDel="00AE7F10" w:rsidRDefault="0094684D" w:rsidP="00BF1D45">
            <w:pPr>
              <w:spacing w:after="160" w:line="256" w:lineRule="auto"/>
              <w:ind w:firstLine="0"/>
              <w:rPr>
                <w:del w:id="1206" w:author="Nguyen Duc Anh" w:date="2025-09-26T15:02:00Z"/>
                <w:rFonts w:asciiTheme="majorHAnsi" w:hAnsiTheme="majorHAnsi" w:cstheme="majorHAnsi"/>
                <w:sz w:val="24"/>
                <w:szCs w:val="24"/>
              </w:rPr>
            </w:pPr>
            <w:del w:id="1207" w:author="Nguyen Duc Anh" w:date="2025-09-26T15:02:00Z">
              <w:r w:rsidDel="00AE7F10">
                <w:rPr>
                  <w:rFonts w:asciiTheme="majorHAnsi" w:hAnsiTheme="majorHAnsi" w:cstheme="majorHAnsi"/>
                  <w:sz w:val="24"/>
                  <w:szCs w:val="24"/>
                </w:rPr>
                <w:delText>Hiển thị tổng số tiền được đọc bằng chữ và cho phép sửa</w:delText>
              </w:r>
            </w:del>
          </w:p>
        </w:tc>
      </w:tr>
      <w:tr w:rsidR="0094684D" w:rsidRPr="00644FCA" w:rsidDel="00AE7F10" w14:paraId="39FF2370" w14:textId="19C21B7B" w:rsidTr="00BF1D45">
        <w:trPr>
          <w:trHeight w:val="473"/>
          <w:del w:id="1208"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2BFF46B9" w14:textId="4CAB0D19" w:rsidR="0094684D" w:rsidRPr="00813A17" w:rsidDel="00AE7F10" w:rsidRDefault="0094684D" w:rsidP="00BF1D45">
            <w:pPr>
              <w:tabs>
                <w:tab w:val="left" w:pos="519"/>
              </w:tabs>
              <w:spacing w:after="160" w:line="256" w:lineRule="auto"/>
              <w:ind w:right="-21" w:firstLine="0"/>
              <w:rPr>
                <w:del w:id="1209" w:author="Nguyen Duc Anh" w:date="2025-09-26T15:02:00Z"/>
                <w:rFonts w:asciiTheme="majorHAnsi" w:hAnsiTheme="majorHAnsi" w:cstheme="majorHAnsi"/>
                <w:bCs/>
                <w:sz w:val="24"/>
                <w:szCs w:val="24"/>
              </w:rPr>
            </w:pPr>
          </w:p>
        </w:tc>
        <w:tc>
          <w:tcPr>
            <w:tcW w:w="8074" w:type="dxa"/>
            <w:gridSpan w:val="6"/>
            <w:tcBorders>
              <w:top w:val="single" w:sz="4" w:space="0" w:color="000000"/>
              <w:left w:val="single" w:sz="4" w:space="0" w:color="000000"/>
              <w:bottom w:val="single" w:sz="4" w:space="0" w:color="000000"/>
              <w:right w:val="single" w:sz="4" w:space="0" w:color="000000"/>
            </w:tcBorders>
          </w:tcPr>
          <w:p w14:paraId="7B48FC2C" w14:textId="33C4A386" w:rsidR="0094684D" w:rsidRPr="00813A17" w:rsidDel="00AE7F10" w:rsidRDefault="0094684D" w:rsidP="00BF1D45">
            <w:pPr>
              <w:spacing w:after="160" w:line="256" w:lineRule="auto"/>
              <w:ind w:firstLine="0"/>
              <w:rPr>
                <w:del w:id="1210" w:author="Nguyen Duc Anh" w:date="2025-09-26T15:02:00Z"/>
                <w:rFonts w:asciiTheme="majorHAnsi" w:hAnsiTheme="majorHAnsi" w:cstheme="majorHAnsi"/>
                <w:b/>
                <w:bCs/>
                <w:sz w:val="24"/>
                <w:szCs w:val="24"/>
              </w:rPr>
            </w:pPr>
            <w:del w:id="1211" w:author="Nguyen Duc Anh" w:date="2025-09-26T15:02:00Z">
              <w:r w:rsidDel="00AE7F10">
                <w:rPr>
                  <w:rFonts w:asciiTheme="majorHAnsi" w:hAnsiTheme="majorHAnsi" w:cstheme="majorHAnsi"/>
                  <w:b/>
                  <w:bCs/>
                  <w:sz w:val="24"/>
                  <w:szCs w:val="24"/>
                </w:rPr>
                <w:delText>Hình thức nhận tiền</w:delText>
              </w:r>
            </w:del>
          </w:p>
        </w:tc>
      </w:tr>
      <w:tr w:rsidR="0094684D" w:rsidRPr="00644FCA" w:rsidDel="00AE7F10" w14:paraId="6C4FA0B9" w14:textId="7214C21B" w:rsidTr="00BF1D45">
        <w:trPr>
          <w:trHeight w:val="1096"/>
          <w:del w:id="1212"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0BFF587B" w14:textId="46A50251" w:rsidR="0094684D" w:rsidRPr="0051356F" w:rsidDel="00AE7F10" w:rsidRDefault="0094684D" w:rsidP="00BF1D45">
            <w:pPr>
              <w:pStyle w:val="ListParagraph"/>
              <w:numPr>
                <w:ilvl w:val="0"/>
                <w:numId w:val="38"/>
              </w:numPr>
              <w:tabs>
                <w:tab w:val="left" w:pos="519"/>
              </w:tabs>
              <w:spacing w:after="160" w:line="256" w:lineRule="auto"/>
              <w:ind w:right="-21"/>
              <w:rPr>
                <w:del w:id="1213"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5DF22386" w14:textId="273F4E27" w:rsidR="0094684D" w:rsidDel="00AE7F10" w:rsidRDefault="0094684D" w:rsidP="00BF1D45">
            <w:pPr>
              <w:spacing w:after="160" w:line="256" w:lineRule="auto"/>
              <w:ind w:firstLine="0"/>
              <w:rPr>
                <w:del w:id="1214" w:author="Nguyen Duc Anh" w:date="2025-09-26T15:02:00Z"/>
                <w:rFonts w:asciiTheme="majorHAnsi" w:hAnsiTheme="majorHAnsi" w:cstheme="majorHAnsi"/>
                <w:sz w:val="24"/>
                <w:szCs w:val="24"/>
              </w:rPr>
            </w:pPr>
            <w:del w:id="1215" w:author="Nguyen Duc Anh" w:date="2025-09-26T15:02:00Z">
              <w:r w:rsidDel="00AE7F10">
                <w:rPr>
                  <w:rFonts w:asciiTheme="majorHAnsi" w:hAnsiTheme="majorHAnsi" w:cstheme="majorHAnsi"/>
                  <w:sz w:val="24"/>
                  <w:szCs w:val="24"/>
                </w:rPr>
                <w:delText>Nhận tiền mặt</w:delText>
              </w:r>
            </w:del>
          </w:p>
        </w:tc>
        <w:tc>
          <w:tcPr>
            <w:tcW w:w="1272" w:type="dxa"/>
            <w:tcBorders>
              <w:top w:val="single" w:sz="4" w:space="0" w:color="000000"/>
              <w:left w:val="single" w:sz="4" w:space="0" w:color="000000"/>
              <w:bottom w:val="single" w:sz="4" w:space="0" w:color="000000"/>
              <w:right w:val="single" w:sz="4" w:space="0" w:color="000000"/>
            </w:tcBorders>
          </w:tcPr>
          <w:p w14:paraId="2D49B867" w14:textId="75DBCE6A" w:rsidR="0094684D" w:rsidDel="00AE7F10" w:rsidRDefault="0094684D" w:rsidP="00BF1D45">
            <w:pPr>
              <w:spacing w:after="160" w:line="256" w:lineRule="auto"/>
              <w:ind w:firstLine="0"/>
              <w:jc w:val="both"/>
              <w:rPr>
                <w:del w:id="1216" w:author="Nguyen Duc Anh" w:date="2025-09-26T15:02:00Z"/>
                <w:rFonts w:asciiTheme="majorHAnsi" w:hAnsiTheme="majorHAnsi" w:cstheme="majorHAnsi"/>
                <w:sz w:val="24"/>
                <w:szCs w:val="24"/>
              </w:rPr>
            </w:pPr>
            <w:del w:id="1217" w:author="Nguyen Duc Anh" w:date="2025-09-26T15:02:00Z">
              <w:r w:rsidDel="00AE7F10">
                <w:rPr>
                  <w:rFonts w:asciiTheme="majorHAnsi" w:hAnsiTheme="majorHAnsi" w:cstheme="majorHAnsi"/>
                  <w:sz w:val="24"/>
                  <w:szCs w:val="24"/>
                </w:rPr>
                <w:delText>Checkbox</w:delText>
              </w:r>
            </w:del>
          </w:p>
        </w:tc>
        <w:tc>
          <w:tcPr>
            <w:tcW w:w="913" w:type="dxa"/>
            <w:tcBorders>
              <w:top w:val="single" w:sz="4" w:space="0" w:color="000000"/>
              <w:left w:val="single" w:sz="4" w:space="0" w:color="000000"/>
              <w:bottom w:val="single" w:sz="4" w:space="0" w:color="000000"/>
              <w:right w:val="single" w:sz="4" w:space="0" w:color="000000"/>
            </w:tcBorders>
          </w:tcPr>
          <w:p w14:paraId="00341067" w14:textId="3ED78725" w:rsidR="0094684D" w:rsidDel="00AE7F10" w:rsidRDefault="0094684D" w:rsidP="00BF1D45">
            <w:pPr>
              <w:spacing w:after="160" w:line="256" w:lineRule="auto"/>
              <w:ind w:firstLine="0"/>
              <w:jc w:val="center"/>
              <w:rPr>
                <w:del w:id="1218" w:author="Nguyen Duc Anh" w:date="2025-09-26T15:02:00Z"/>
                <w:rFonts w:asciiTheme="majorHAnsi" w:hAnsiTheme="majorHAnsi" w:cstheme="majorHAnsi"/>
                <w:sz w:val="24"/>
                <w:szCs w:val="24"/>
              </w:rPr>
            </w:pPr>
            <w:del w:id="1219" w:author="Nguyen Duc Anh" w:date="2025-09-26T15:02:00Z">
              <w:r w:rsidRPr="00752ADB" w:rsidDel="00AE7F10">
                <w:rPr>
                  <w:rFonts w:asciiTheme="majorHAnsi" w:hAnsiTheme="majorHAnsi" w:cstheme="majorHAnsi"/>
                  <w:sz w:val="24"/>
                  <w:szCs w:val="24"/>
                </w:rPr>
                <w:delText>Không/Có</w:delText>
              </w:r>
            </w:del>
          </w:p>
        </w:tc>
        <w:tc>
          <w:tcPr>
            <w:tcW w:w="929" w:type="dxa"/>
            <w:tcBorders>
              <w:top w:val="single" w:sz="4" w:space="0" w:color="000000"/>
              <w:left w:val="single" w:sz="4" w:space="0" w:color="000000"/>
              <w:bottom w:val="single" w:sz="4" w:space="0" w:color="000000"/>
              <w:right w:val="single" w:sz="4" w:space="0" w:color="000000"/>
            </w:tcBorders>
          </w:tcPr>
          <w:p w14:paraId="6865EFBF" w14:textId="57D10C8C" w:rsidR="0094684D" w:rsidDel="00AE7F10" w:rsidRDefault="0094684D" w:rsidP="00BF1D45">
            <w:pPr>
              <w:spacing w:line="256" w:lineRule="auto"/>
              <w:ind w:firstLine="0"/>
              <w:jc w:val="center"/>
              <w:rPr>
                <w:del w:id="1220" w:author="Nguyen Duc Anh" w:date="2025-09-26T15:02:00Z"/>
                <w:rFonts w:asciiTheme="majorHAnsi" w:hAnsiTheme="majorHAnsi" w:cstheme="majorHAnsi"/>
                <w:sz w:val="24"/>
                <w:szCs w:val="24"/>
              </w:rPr>
            </w:pPr>
            <w:del w:id="1221"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29AB524C" w14:textId="39DF4994" w:rsidR="0094684D" w:rsidDel="00AE7F10" w:rsidRDefault="0094684D" w:rsidP="00BF1D45">
            <w:pPr>
              <w:spacing w:after="160" w:line="256" w:lineRule="auto"/>
              <w:ind w:firstLine="0"/>
              <w:jc w:val="center"/>
              <w:rPr>
                <w:del w:id="1222" w:author="Nguyen Duc Anh" w:date="2025-09-26T15:02:00Z"/>
                <w:rFonts w:asciiTheme="majorHAnsi" w:hAnsiTheme="majorHAnsi" w:cstheme="majorHAnsi"/>
                <w:sz w:val="24"/>
                <w:szCs w:val="24"/>
              </w:rPr>
            </w:pPr>
            <w:del w:id="1223" w:author="Nguyen Duc Anh" w:date="2025-09-26T15:02:00Z">
              <w:r w:rsidRPr="00752ADB" w:rsidDel="00AE7F10">
                <w:rPr>
                  <w:rFonts w:asciiTheme="majorHAnsi" w:hAnsiTheme="majorHAnsi" w:cstheme="majorHAnsi"/>
                  <w:sz w:val="24"/>
                  <w:szCs w:val="24"/>
                </w:rPr>
                <w:delText>Không/Có</w:delText>
              </w:r>
            </w:del>
          </w:p>
        </w:tc>
        <w:tc>
          <w:tcPr>
            <w:tcW w:w="2359" w:type="dxa"/>
            <w:tcBorders>
              <w:top w:val="single" w:sz="4" w:space="0" w:color="000000"/>
              <w:left w:val="single" w:sz="4" w:space="0" w:color="000000"/>
              <w:bottom w:val="single" w:sz="4" w:space="0" w:color="000000"/>
              <w:right w:val="single" w:sz="4" w:space="0" w:color="000000"/>
            </w:tcBorders>
          </w:tcPr>
          <w:p w14:paraId="2C8102A8" w14:textId="3B4F73A8" w:rsidR="0094684D" w:rsidDel="00AE7F10" w:rsidRDefault="0094684D" w:rsidP="00BF1D45">
            <w:pPr>
              <w:spacing w:after="160" w:line="256" w:lineRule="auto"/>
              <w:ind w:firstLine="0"/>
              <w:rPr>
                <w:del w:id="1224" w:author="Nguyen Duc Anh" w:date="2025-09-26T15:02:00Z"/>
                <w:rFonts w:asciiTheme="majorHAnsi" w:hAnsiTheme="majorHAnsi" w:cstheme="majorHAnsi"/>
                <w:sz w:val="24"/>
                <w:szCs w:val="24"/>
              </w:rPr>
            </w:pPr>
            <w:del w:id="1225" w:author="Nguyen Duc Anh" w:date="2025-09-26T15:02:00Z">
              <w:r w:rsidDel="00AE7F10">
                <w:rPr>
                  <w:rFonts w:asciiTheme="majorHAnsi" w:hAnsiTheme="majorHAnsi" w:cstheme="majorHAnsi"/>
                  <w:sz w:val="24"/>
                  <w:szCs w:val="24"/>
                </w:rPr>
                <w:delText>Tích chọn nhận tiền bằng tiền mặt</w:delText>
              </w:r>
            </w:del>
          </w:p>
        </w:tc>
      </w:tr>
      <w:tr w:rsidR="0094684D" w:rsidRPr="00644FCA" w:rsidDel="00AE7F10" w14:paraId="3722EE9C" w14:textId="33CC4D99" w:rsidTr="00BF1D45">
        <w:trPr>
          <w:trHeight w:val="1096"/>
          <w:del w:id="1226"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45D5D42A" w14:textId="216769FD" w:rsidR="0094684D" w:rsidRPr="0051356F" w:rsidDel="00AE7F10" w:rsidRDefault="0094684D" w:rsidP="00BF1D45">
            <w:pPr>
              <w:pStyle w:val="ListParagraph"/>
              <w:numPr>
                <w:ilvl w:val="0"/>
                <w:numId w:val="38"/>
              </w:numPr>
              <w:tabs>
                <w:tab w:val="left" w:pos="519"/>
              </w:tabs>
              <w:spacing w:after="160" w:line="256" w:lineRule="auto"/>
              <w:ind w:right="-21"/>
              <w:rPr>
                <w:del w:id="1227"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7392BF2" w14:textId="75BC81B7" w:rsidR="0094684D" w:rsidDel="00AE7F10" w:rsidRDefault="0094684D" w:rsidP="00BF1D45">
            <w:pPr>
              <w:spacing w:after="160" w:line="256" w:lineRule="auto"/>
              <w:ind w:firstLine="0"/>
              <w:rPr>
                <w:del w:id="1228" w:author="Nguyen Duc Anh" w:date="2025-09-26T15:02:00Z"/>
                <w:rFonts w:asciiTheme="majorHAnsi" w:hAnsiTheme="majorHAnsi" w:cstheme="majorHAnsi"/>
                <w:sz w:val="24"/>
                <w:szCs w:val="24"/>
              </w:rPr>
            </w:pPr>
            <w:del w:id="1229" w:author="Nguyen Duc Anh" w:date="2025-09-26T15:02:00Z">
              <w:r w:rsidDel="00AE7F10">
                <w:rPr>
                  <w:rFonts w:asciiTheme="majorHAnsi" w:hAnsiTheme="majorHAnsi" w:cstheme="majorHAnsi"/>
                  <w:sz w:val="24"/>
                  <w:szCs w:val="24"/>
                </w:rPr>
                <w:delText>Nộp vào tài khoản</w:delText>
              </w:r>
            </w:del>
          </w:p>
        </w:tc>
        <w:tc>
          <w:tcPr>
            <w:tcW w:w="1272" w:type="dxa"/>
            <w:tcBorders>
              <w:top w:val="single" w:sz="4" w:space="0" w:color="000000"/>
              <w:left w:val="single" w:sz="4" w:space="0" w:color="000000"/>
              <w:bottom w:val="single" w:sz="4" w:space="0" w:color="000000"/>
              <w:right w:val="single" w:sz="4" w:space="0" w:color="000000"/>
            </w:tcBorders>
          </w:tcPr>
          <w:p w14:paraId="2757B0D7" w14:textId="53CC13F1" w:rsidR="0094684D" w:rsidDel="00AE7F10" w:rsidRDefault="0094684D" w:rsidP="00BF1D45">
            <w:pPr>
              <w:spacing w:after="160" w:line="256" w:lineRule="auto"/>
              <w:ind w:firstLine="0"/>
              <w:jc w:val="center"/>
              <w:rPr>
                <w:del w:id="1230" w:author="Nguyen Duc Anh" w:date="2025-09-26T15:02:00Z"/>
                <w:rFonts w:asciiTheme="majorHAnsi" w:hAnsiTheme="majorHAnsi" w:cstheme="majorHAnsi"/>
                <w:sz w:val="24"/>
                <w:szCs w:val="24"/>
              </w:rPr>
            </w:pPr>
            <w:del w:id="1231" w:author="Nguyen Duc Anh" w:date="2025-09-26T15:02:00Z">
              <w:r w:rsidDel="00AE7F10">
                <w:rPr>
                  <w:rFonts w:asciiTheme="majorHAnsi" w:hAnsiTheme="majorHAnsi" w:cstheme="majorHAnsi"/>
                  <w:sz w:val="24"/>
                  <w:szCs w:val="24"/>
                </w:rPr>
                <w:delText>Checkbox</w:delText>
              </w:r>
            </w:del>
          </w:p>
        </w:tc>
        <w:tc>
          <w:tcPr>
            <w:tcW w:w="913" w:type="dxa"/>
            <w:tcBorders>
              <w:top w:val="single" w:sz="4" w:space="0" w:color="000000"/>
              <w:left w:val="single" w:sz="4" w:space="0" w:color="000000"/>
              <w:bottom w:val="single" w:sz="4" w:space="0" w:color="000000"/>
              <w:right w:val="single" w:sz="4" w:space="0" w:color="000000"/>
            </w:tcBorders>
          </w:tcPr>
          <w:p w14:paraId="6A27FE58" w14:textId="63D7083B" w:rsidR="0094684D" w:rsidDel="00AE7F10" w:rsidRDefault="0094684D" w:rsidP="00BF1D45">
            <w:pPr>
              <w:spacing w:after="160" w:line="256" w:lineRule="auto"/>
              <w:ind w:firstLine="0"/>
              <w:jc w:val="center"/>
              <w:rPr>
                <w:del w:id="1232" w:author="Nguyen Duc Anh" w:date="2025-09-26T15:02:00Z"/>
                <w:rFonts w:asciiTheme="majorHAnsi" w:hAnsiTheme="majorHAnsi" w:cstheme="majorHAnsi"/>
                <w:sz w:val="24"/>
                <w:szCs w:val="24"/>
              </w:rPr>
            </w:pPr>
            <w:del w:id="1233" w:author="Nguyen Duc Anh" w:date="2025-09-26T15:02:00Z">
              <w:r w:rsidRPr="00752ADB" w:rsidDel="00AE7F10">
                <w:rPr>
                  <w:rFonts w:asciiTheme="majorHAnsi" w:hAnsiTheme="majorHAnsi" w:cstheme="majorHAnsi"/>
                  <w:sz w:val="24"/>
                  <w:szCs w:val="24"/>
                </w:rPr>
                <w:delText>Không/Có</w:delText>
              </w:r>
            </w:del>
          </w:p>
        </w:tc>
        <w:tc>
          <w:tcPr>
            <w:tcW w:w="929" w:type="dxa"/>
            <w:tcBorders>
              <w:top w:val="single" w:sz="4" w:space="0" w:color="000000"/>
              <w:left w:val="single" w:sz="4" w:space="0" w:color="000000"/>
              <w:bottom w:val="single" w:sz="4" w:space="0" w:color="000000"/>
              <w:right w:val="single" w:sz="4" w:space="0" w:color="000000"/>
            </w:tcBorders>
          </w:tcPr>
          <w:p w14:paraId="1B5578CC" w14:textId="48353601" w:rsidR="0094684D" w:rsidDel="00AE7F10" w:rsidRDefault="0094684D" w:rsidP="00BF1D45">
            <w:pPr>
              <w:spacing w:line="256" w:lineRule="auto"/>
              <w:ind w:firstLine="0"/>
              <w:jc w:val="center"/>
              <w:rPr>
                <w:del w:id="1234" w:author="Nguyen Duc Anh" w:date="2025-09-26T15:02:00Z"/>
                <w:rFonts w:asciiTheme="majorHAnsi" w:hAnsiTheme="majorHAnsi" w:cstheme="majorHAnsi"/>
                <w:sz w:val="24"/>
                <w:szCs w:val="24"/>
              </w:rPr>
            </w:pPr>
            <w:del w:id="1235"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3907E321" w14:textId="230E1012" w:rsidR="0094684D" w:rsidDel="00AE7F10" w:rsidRDefault="0094684D" w:rsidP="00BF1D45">
            <w:pPr>
              <w:spacing w:after="160" w:line="256" w:lineRule="auto"/>
              <w:ind w:firstLine="0"/>
              <w:jc w:val="center"/>
              <w:rPr>
                <w:del w:id="1236" w:author="Nguyen Duc Anh" w:date="2025-09-26T15:02:00Z"/>
                <w:rFonts w:asciiTheme="majorHAnsi" w:hAnsiTheme="majorHAnsi" w:cstheme="majorHAnsi"/>
                <w:sz w:val="24"/>
                <w:szCs w:val="24"/>
              </w:rPr>
            </w:pPr>
            <w:del w:id="1237" w:author="Nguyen Duc Anh" w:date="2025-09-26T15:02:00Z">
              <w:r w:rsidRPr="00752ADB" w:rsidDel="00AE7F10">
                <w:rPr>
                  <w:rFonts w:asciiTheme="majorHAnsi" w:hAnsiTheme="majorHAnsi" w:cstheme="majorHAnsi"/>
                  <w:sz w:val="24"/>
                  <w:szCs w:val="24"/>
                </w:rPr>
                <w:delText>Không/Có</w:delText>
              </w:r>
            </w:del>
          </w:p>
        </w:tc>
        <w:tc>
          <w:tcPr>
            <w:tcW w:w="2359" w:type="dxa"/>
            <w:tcBorders>
              <w:top w:val="single" w:sz="4" w:space="0" w:color="000000"/>
              <w:left w:val="single" w:sz="4" w:space="0" w:color="000000"/>
              <w:bottom w:val="single" w:sz="4" w:space="0" w:color="000000"/>
              <w:right w:val="single" w:sz="4" w:space="0" w:color="000000"/>
            </w:tcBorders>
          </w:tcPr>
          <w:p w14:paraId="7EA14B97" w14:textId="7E4FC74D" w:rsidR="0094684D" w:rsidDel="00AE7F10" w:rsidRDefault="0094684D" w:rsidP="00BF1D45">
            <w:pPr>
              <w:spacing w:after="160" w:line="256" w:lineRule="auto"/>
              <w:ind w:firstLine="0"/>
              <w:rPr>
                <w:del w:id="1238" w:author="Nguyen Duc Anh" w:date="2025-09-26T15:02:00Z"/>
                <w:rFonts w:asciiTheme="majorHAnsi" w:hAnsiTheme="majorHAnsi" w:cstheme="majorHAnsi"/>
                <w:sz w:val="24"/>
                <w:szCs w:val="24"/>
              </w:rPr>
            </w:pPr>
            <w:del w:id="1239" w:author="Nguyen Duc Anh" w:date="2025-09-26T15:02:00Z">
              <w:r w:rsidDel="00AE7F10">
                <w:rPr>
                  <w:rFonts w:asciiTheme="majorHAnsi" w:hAnsiTheme="majorHAnsi" w:cstheme="majorHAnsi"/>
                  <w:sz w:val="24"/>
                  <w:szCs w:val="24"/>
                </w:rPr>
                <w:delText>Tích chọn nhận tiền bằng hình thức nộp tiền vào tài khoản tại ngân hàng Agribank</w:delText>
              </w:r>
            </w:del>
          </w:p>
          <w:p w14:paraId="0CDDE18F" w14:textId="7821627D" w:rsidR="0094684D" w:rsidDel="00AE7F10" w:rsidRDefault="0094684D" w:rsidP="00BF1D45">
            <w:pPr>
              <w:spacing w:after="160" w:line="256" w:lineRule="auto"/>
              <w:ind w:firstLine="0"/>
              <w:rPr>
                <w:del w:id="1240" w:author="Nguyen Duc Anh" w:date="2025-09-26T15:02:00Z"/>
                <w:rFonts w:asciiTheme="majorHAnsi" w:hAnsiTheme="majorHAnsi" w:cstheme="majorHAnsi"/>
                <w:sz w:val="24"/>
                <w:szCs w:val="24"/>
              </w:rPr>
            </w:pPr>
            <w:del w:id="1241" w:author="Nguyen Duc Anh" w:date="2025-09-26T15:02:00Z">
              <w:r w:rsidDel="00AE7F10">
                <w:rPr>
                  <w:rFonts w:asciiTheme="majorHAnsi" w:hAnsiTheme="majorHAnsi" w:cstheme="majorHAnsi"/>
                  <w:sz w:val="24"/>
                  <w:szCs w:val="24"/>
                </w:rPr>
                <w:delText>- Sau khi tích chọn hệ thống hiển thị trường thông tin “Tài khoản số”, “Tại ngân hàng”</w:delText>
              </w:r>
            </w:del>
          </w:p>
        </w:tc>
      </w:tr>
      <w:tr w:rsidR="0094684D" w:rsidRPr="00644FCA" w:rsidDel="00AE7F10" w14:paraId="787B36F4" w14:textId="73EAE8EB" w:rsidTr="00BF1D45">
        <w:trPr>
          <w:trHeight w:val="1096"/>
          <w:del w:id="1242"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5228B156" w14:textId="3FC9A78C" w:rsidR="0094684D" w:rsidRPr="0051356F" w:rsidDel="00AE7F10" w:rsidRDefault="0094684D" w:rsidP="00BF1D45">
            <w:pPr>
              <w:pStyle w:val="ListParagraph"/>
              <w:numPr>
                <w:ilvl w:val="0"/>
                <w:numId w:val="38"/>
              </w:numPr>
              <w:tabs>
                <w:tab w:val="left" w:pos="519"/>
              </w:tabs>
              <w:spacing w:after="160" w:line="256" w:lineRule="auto"/>
              <w:ind w:right="-21"/>
              <w:rPr>
                <w:del w:id="1243"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E2801D6" w14:textId="653BA40C" w:rsidR="0094684D" w:rsidDel="00AE7F10" w:rsidRDefault="0094684D" w:rsidP="00BF1D45">
            <w:pPr>
              <w:spacing w:after="160" w:line="256" w:lineRule="auto"/>
              <w:ind w:firstLine="0"/>
              <w:rPr>
                <w:del w:id="1244" w:author="Nguyen Duc Anh" w:date="2025-09-26T15:02:00Z"/>
                <w:rFonts w:asciiTheme="majorHAnsi" w:hAnsiTheme="majorHAnsi" w:cstheme="majorHAnsi"/>
                <w:sz w:val="24"/>
                <w:szCs w:val="24"/>
              </w:rPr>
            </w:pPr>
            <w:del w:id="1245" w:author="Nguyen Duc Anh" w:date="2025-09-26T15:02:00Z">
              <w:r w:rsidDel="00AE7F10">
                <w:rPr>
                  <w:rFonts w:asciiTheme="majorHAnsi" w:hAnsiTheme="majorHAnsi" w:cstheme="majorHAnsi"/>
                  <w:sz w:val="24"/>
                  <w:szCs w:val="24"/>
                </w:rPr>
                <w:delText>Tài khoản số</w:delText>
              </w:r>
            </w:del>
          </w:p>
        </w:tc>
        <w:tc>
          <w:tcPr>
            <w:tcW w:w="1272" w:type="dxa"/>
            <w:tcBorders>
              <w:top w:val="single" w:sz="4" w:space="0" w:color="000000"/>
              <w:left w:val="single" w:sz="4" w:space="0" w:color="000000"/>
              <w:bottom w:val="single" w:sz="4" w:space="0" w:color="000000"/>
              <w:right w:val="single" w:sz="4" w:space="0" w:color="000000"/>
            </w:tcBorders>
          </w:tcPr>
          <w:p w14:paraId="5FDB6786" w14:textId="018A07CD" w:rsidR="0094684D" w:rsidDel="00AE7F10" w:rsidRDefault="0094684D" w:rsidP="00BF1D45">
            <w:pPr>
              <w:spacing w:after="160" w:line="256" w:lineRule="auto"/>
              <w:ind w:firstLine="0"/>
              <w:jc w:val="center"/>
              <w:rPr>
                <w:del w:id="1246" w:author="Nguyen Duc Anh" w:date="2025-09-26T15:02:00Z"/>
                <w:rFonts w:asciiTheme="majorHAnsi" w:hAnsiTheme="majorHAnsi" w:cstheme="majorHAnsi"/>
                <w:sz w:val="24"/>
                <w:szCs w:val="24"/>
              </w:rPr>
            </w:pPr>
            <w:del w:id="1247"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7F1F7863" w14:textId="3E783B93" w:rsidR="0094684D" w:rsidDel="00AE7F10" w:rsidRDefault="0094684D" w:rsidP="00BF1D45">
            <w:pPr>
              <w:spacing w:after="160" w:line="256" w:lineRule="auto"/>
              <w:ind w:firstLine="0"/>
              <w:jc w:val="center"/>
              <w:rPr>
                <w:del w:id="1248" w:author="Nguyen Duc Anh" w:date="2025-09-26T15:02:00Z"/>
                <w:rFonts w:asciiTheme="majorHAnsi" w:hAnsiTheme="majorHAnsi" w:cstheme="majorHAnsi"/>
                <w:sz w:val="24"/>
                <w:szCs w:val="24"/>
              </w:rPr>
            </w:pPr>
            <w:del w:id="1249"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755A5FB4" w14:textId="7A5DADCF" w:rsidR="0094684D" w:rsidDel="00AE7F10" w:rsidRDefault="0094684D" w:rsidP="00BF1D45">
            <w:pPr>
              <w:spacing w:line="256" w:lineRule="auto"/>
              <w:ind w:firstLine="0"/>
              <w:jc w:val="center"/>
              <w:rPr>
                <w:del w:id="1250" w:author="Nguyen Duc Anh" w:date="2025-09-26T15:02:00Z"/>
                <w:rFonts w:asciiTheme="majorHAnsi" w:hAnsiTheme="majorHAnsi" w:cstheme="majorHAnsi"/>
                <w:sz w:val="24"/>
                <w:szCs w:val="24"/>
              </w:rPr>
            </w:pPr>
            <w:del w:id="1251"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27167268" w14:textId="52B36070" w:rsidR="0094684D" w:rsidDel="00AE7F10" w:rsidRDefault="0094684D" w:rsidP="00BF1D45">
            <w:pPr>
              <w:spacing w:after="160" w:line="256" w:lineRule="auto"/>
              <w:ind w:firstLine="0"/>
              <w:jc w:val="center"/>
              <w:rPr>
                <w:del w:id="1252" w:author="Nguyen Duc Anh" w:date="2025-09-26T15:02:00Z"/>
                <w:rFonts w:asciiTheme="majorHAnsi" w:hAnsiTheme="majorHAnsi" w:cstheme="majorHAnsi"/>
                <w:sz w:val="24"/>
                <w:szCs w:val="24"/>
              </w:rPr>
            </w:pPr>
            <w:del w:id="1253"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232FB68E" w14:textId="1BBE7067" w:rsidR="0094684D" w:rsidDel="00AE7F10" w:rsidRDefault="0094684D" w:rsidP="00BF1D45">
            <w:pPr>
              <w:spacing w:after="160" w:line="256" w:lineRule="auto"/>
              <w:ind w:firstLine="0"/>
              <w:rPr>
                <w:del w:id="1254" w:author="Nguyen Duc Anh" w:date="2025-09-26T15:02:00Z"/>
                <w:rFonts w:asciiTheme="majorHAnsi" w:hAnsiTheme="majorHAnsi" w:cstheme="majorHAnsi"/>
                <w:sz w:val="24"/>
                <w:szCs w:val="24"/>
              </w:rPr>
            </w:pPr>
            <w:del w:id="1255" w:author="Nguyen Duc Anh" w:date="2025-09-26T15:02:00Z">
              <w:r w:rsidDel="00AE7F10">
                <w:rPr>
                  <w:rFonts w:asciiTheme="majorHAnsi" w:hAnsiTheme="majorHAnsi" w:cstheme="majorHAnsi"/>
                  <w:sz w:val="24"/>
                  <w:szCs w:val="24"/>
                </w:rPr>
                <w:delText>Nhập số tài khoản tại ngân hàng Agribank cần nộp</w:delText>
              </w:r>
            </w:del>
          </w:p>
        </w:tc>
      </w:tr>
      <w:tr w:rsidR="0094684D" w:rsidRPr="00644FCA" w:rsidDel="00AE7F10" w14:paraId="0796C4C3" w14:textId="72B29EFB" w:rsidTr="00BF1D45">
        <w:trPr>
          <w:trHeight w:val="1096"/>
          <w:del w:id="1256"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29F838E3" w14:textId="15F686D8" w:rsidR="0094684D" w:rsidRPr="0051356F" w:rsidDel="00AE7F10" w:rsidRDefault="0094684D" w:rsidP="00BF1D45">
            <w:pPr>
              <w:pStyle w:val="ListParagraph"/>
              <w:numPr>
                <w:ilvl w:val="0"/>
                <w:numId w:val="38"/>
              </w:numPr>
              <w:tabs>
                <w:tab w:val="left" w:pos="519"/>
              </w:tabs>
              <w:spacing w:after="160" w:line="256" w:lineRule="auto"/>
              <w:ind w:right="-21"/>
              <w:rPr>
                <w:del w:id="1257"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2AB14E3" w14:textId="42B83581" w:rsidR="0094684D" w:rsidDel="00AE7F10" w:rsidRDefault="0094684D" w:rsidP="00BF1D45">
            <w:pPr>
              <w:spacing w:after="160" w:line="256" w:lineRule="auto"/>
              <w:ind w:firstLine="0"/>
              <w:rPr>
                <w:del w:id="1258" w:author="Nguyen Duc Anh" w:date="2025-09-26T15:02:00Z"/>
                <w:rFonts w:asciiTheme="majorHAnsi" w:hAnsiTheme="majorHAnsi" w:cstheme="majorHAnsi"/>
                <w:sz w:val="24"/>
                <w:szCs w:val="24"/>
              </w:rPr>
            </w:pPr>
            <w:del w:id="1259" w:author="Nguyen Duc Anh" w:date="2025-09-26T15:02:00Z">
              <w:r w:rsidDel="00AE7F10">
                <w:rPr>
                  <w:rFonts w:asciiTheme="majorHAnsi" w:hAnsiTheme="majorHAnsi" w:cstheme="majorHAnsi"/>
                  <w:sz w:val="24"/>
                  <w:szCs w:val="24"/>
                </w:rPr>
                <w:delText>Tại ngân hàng</w:delText>
              </w:r>
            </w:del>
          </w:p>
        </w:tc>
        <w:tc>
          <w:tcPr>
            <w:tcW w:w="1272" w:type="dxa"/>
            <w:tcBorders>
              <w:top w:val="single" w:sz="4" w:space="0" w:color="000000"/>
              <w:left w:val="single" w:sz="4" w:space="0" w:color="000000"/>
              <w:bottom w:val="single" w:sz="4" w:space="0" w:color="000000"/>
              <w:right w:val="single" w:sz="4" w:space="0" w:color="000000"/>
            </w:tcBorders>
          </w:tcPr>
          <w:p w14:paraId="684D19AF" w14:textId="26C8BC96" w:rsidR="0094684D" w:rsidDel="00AE7F10" w:rsidRDefault="0094684D" w:rsidP="00BF1D45">
            <w:pPr>
              <w:spacing w:after="160" w:line="256" w:lineRule="auto"/>
              <w:ind w:firstLine="0"/>
              <w:jc w:val="center"/>
              <w:rPr>
                <w:del w:id="1260" w:author="Nguyen Duc Anh" w:date="2025-09-26T15:02:00Z"/>
                <w:rFonts w:asciiTheme="majorHAnsi" w:hAnsiTheme="majorHAnsi" w:cstheme="majorHAnsi"/>
                <w:sz w:val="24"/>
                <w:szCs w:val="24"/>
              </w:rPr>
            </w:pPr>
            <w:del w:id="1261"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70DF4AE1" w14:textId="1C031A44" w:rsidR="0094684D" w:rsidDel="00AE7F10" w:rsidRDefault="0094684D" w:rsidP="00BF1D45">
            <w:pPr>
              <w:spacing w:after="160" w:line="256" w:lineRule="auto"/>
              <w:ind w:firstLine="0"/>
              <w:jc w:val="both"/>
              <w:rPr>
                <w:del w:id="1262" w:author="Nguyen Duc Anh" w:date="2025-09-26T15:02:00Z"/>
                <w:rFonts w:asciiTheme="majorHAnsi" w:hAnsiTheme="majorHAnsi" w:cstheme="majorHAnsi"/>
                <w:sz w:val="24"/>
                <w:szCs w:val="24"/>
              </w:rPr>
            </w:pPr>
            <w:del w:id="1263"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414880B1" w14:textId="0892E0BB" w:rsidR="0094684D" w:rsidDel="00AE7F10" w:rsidRDefault="0094684D" w:rsidP="00BF1D45">
            <w:pPr>
              <w:spacing w:line="256" w:lineRule="auto"/>
              <w:ind w:firstLine="0"/>
              <w:jc w:val="center"/>
              <w:rPr>
                <w:del w:id="1264" w:author="Nguyen Duc Anh" w:date="2025-09-26T15:02:00Z"/>
                <w:rFonts w:asciiTheme="majorHAnsi" w:hAnsiTheme="majorHAnsi" w:cstheme="majorHAnsi"/>
                <w:sz w:val="24"/>
                <w:szCs w:val="24"/>
              </w:rPr>
            </w:pPr>
            <w:del w:id="1265"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157DCFF5" w14:textId="4D1B7952" w:rsidR="0094684D" w:rsidDel="00AE7F10" w:rsidRDefault="0094684D" w:rsidP="00BF1D45">
            <w:pPr>
              <w:spacing w:after="160" w:line="256" w:lineRule="auto"/>
              <w:ind w:firstLine="0"/>
              <w:jc w:val="center"/>
              <w:rPr>
                <w:del w:id="1266" w:author="Nguyen Duc Anh" w:date="2025-09-26T15:02:00Z"/>
                <w:rFonts w:asciiTheme="majorHAnsi" w:hAnsiTheme="majorHAnsi" w:cstheme="majorHAnsi"/>
                <w:sz w:val="24"/>
                <w:szCs w:val="24"/>
              </w:rPr>
            </w:pPr>
            <w:del w:id="1267" w:author="Nguyen Duc Anh" w:date="2025-09-26T15:02:00Z">
              <w:r w:rsidDel="00AE7F10">
                <w:rPr>
                  <w:rFonts w:asciiTheme="majorHAnsi" w:hAnsiTheme="majorHAnsi" w:cstheme="majorHAnsi"/>
                  <w:sz w:val="24"/>
                  <w:szCs w:val="24"/>
                </w:rPr>
                <w:delText>Có</w:delText>
              </w:r>
            </w:del>
          </w:p>
        </w:tc>
        <w:tc>
          <w:tcPr>
            <w:tcW w:w="2359" w:type="dxa"/>
            <w:tcBorders>
              <w:top w:val="single" w:sz="4" w:space="0" w:color="000000"/>
              <w:left w:val="single" w:sz="4" w:space="0" w:color="000000"/>
              <w:bottom w:val="single" w:sz="4" w:space="0" w:color="000000"/>
              <w:right w:val="single" w:sz="4" w:space="0" w:color="000000"/>
            </w:tcBorders>
          </w:tcPr>
          <w:p w14:paraId="169FB2B0" w14:textId="7DD515CF" w:rsidR="0094684D" w:rsidDel="00AE7F10" w:rsidRDefault="0094684D" w:rsidP="00BF1D45">
            <w:pPr>
              <w:spacing w:after="160" w:line="256" w:lineRule="auto"/>
              <w:ind w:firstLine="0"/>
              <w:rPr>
                <w:del w:id="1268" w:author="Nguyen Duc Anh" w:date="2025-09-26T15:02:00Z"/>
                <w:rFonts w:asciiTheme="majorHAnsi" w:hAnsiTheme="majorHAnsi" w:cstheme="majorHAnsi"/>
                <w:sz w:val="24"/>
                <w:szCs w:val="24"/>
              </w:rPr>
            </w:pPr>
            <w:del w:id="1269" w:author="Nguyen Duc Anh" w:date="2025-09-26T15:02:00Z">
              <w:r w:rsidDel="00AE7F10">
                <w:rPr>
                  <w:rFonts w:asciiTheme="majorHAnsi" w:hAnsiTheme="majorHAnsi" w:cstheme="majorHAnsi"/>
                  <w:sz w:val="24"/>
                  <w:szCs w:val="24"/>
                </w:rPr>
                <w:delText>Nhập hoặc hiển thị mặc định tên ngân hàng Agribank</w:delText>
              </w:r>
            </w:del>
          </w:p>
        </w:tc>
      </w:tr>
      <w:tr w:rsidR="0094684D" w:rsidRPr="00644FCA" w:rsidDel="00AE7F10" w14:paraId="58A871EA" w14:textId="7780D778" w:rsidTr="00BF1D45">
        <w:trPr>
          <w:trHeight w:val="1096"/>
          <w:del w:id="1270"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3E071082" w14:textId="4989FBE5" w:rsidR="0094684D" w:rsidRPr="0051356F" w:rsidDel="00AE7F10" w:rsidRDefault="0094684D" w:rsidP="00BF1D45">
            <w:pPr>
              <w:pStyle w:val="ListParagraph"/>
              <w:numPr>
                <w:ilvl w:val="0"/>
                <w:numId w:val="38"/>
              </w:numPr>
              <w:tabs>
                <w:tab w:val="left" w:pos="519"/>
              </w:tabs>
              <w:spacing w:after="160" w:line="256" w:lineRule="auto"/>
              <w:ind w:right="-21"/>
              <w:rPr>
                <w:del w:id="1271"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0111063" w14:textId="1DBA7768" w:rsidR="0094684D" w:rsidDel="00AE7F10" w:rsidRDefault="0094684D" w:rsidP="00BF1D45">
            <w:pPr>
              <w:spacing w:after="160" w:line="256" w:lineRule="auto"/>
              <w:ind w:firstLine="0"/>
              <w:rPr>
                <w:del w:id="1272" w:author="Nguyen Duc Anh" w:date="2025-09-26T15:02:00Z"/>
                <w:rFonts w:asciiTheme="majorHAnsi" w:hAnsiTheme="majorHAnsi" w:cstheme="majorHAnsi"/>
                <w:sz w:val="24"/>
                <w:szCs w:val="24"/>
              </w:rPr>
            </w:pPr>
            <w:del w:id="1273" w:author="Nguyen Duc Anh" w:date="2025-09-26T15:02:00Z">
              <w:r w:rsidDel="00AE7F10">
                <w:rPr>
                  <w:rFonts w:asciiTheme="majorHAnsi" w:hAnsiTheme="majorHAnsi" w:cstheme="majorHAnsi"/>
                  <w:sz w:val="24"/>
                  <w:szCs w:val="24"/>
                </w:rPr>
                <w:delText>Chuyển tiếp cho người hưởng lợi</w:delText>
              </w:r>
            </w:del>
          </w:p>
        </w:tc>
        <w:tc>
          <w:tcPr>
            <w:tcW w:w="1272" w:type="dxa"/>
            <w:tcBorders>
              <w:top w:val="single" w:sz="4" w:space="0" w:color="000000"/>
              <w:left w:val="single" w:sz="4" w:space="0" w:color="000000"/>
              <w:bottom w:val="single" w:sz="4" w:space="0" w:color="000000"/>
              <w:right w:val="single" w:sz="4" w:space="0" w:color="000000"/>
            </w:tcBorders>
          </w:tcPr>
          <w:p w14:paraId="19AE728B" w14:textId="7455888A" w:rsidR="0094684D" w:rsidDel="00AE7F10" w:rsidRDefault="0094684D" w:rsidP="00BF1D45">
            <w:pPr>
              <w:spacing w:after="160" w:line="256" w:lineRule="auto"/>
              <w:ind w:firstLine="0"/>
              <w:jc w:val="center"/>
              <w:rPr>
                <w:del w:id="1274" w:author="Nguyen Duc Anh" w:date="2025-09-26T15:02:00Z"/>
                <w:rFonts w:asciiTheme="majorHAnsi" w:hAnsiTheme="majorHAnsi" w:cstheme="majorHAnsi"/>
                <w:sz w:val="24"/>
                <w:szCs w:val="24"/>
              </w:rPr>
            </w:pPr>
            <w:del w:id="1275" w:author="Nguyen Duc Anh" w:date="2025-09-26T15:02:00Z">
              <w:r w:rsidDel="00AE7F10">
                <w:rPr>
                  <w:rFonts w:asciiTheme="majorHAnsi" w:hAnsiTheme="majorHAnsi" w:cstheme="majorHAnsi"/>
                  <w:sz w:val="24"/>
                  <w:szCs w:val="24"/>
                </w:rPr>
                <w:delText>Checkbox</w:delText>
              </w:r>
            </w:del>
          </w:p>
        </w:tc>
        <w:tc>
          <w:tcPr>
            <w:tcW w:w="913" w:type="dxa"/>
            <w:tcBorders>
              <w:top w:val="single" w:sz="4" w:space="0" w:color="000000"/>
              <w:left w:val="single" w:sz="4" w:space="0" w:color="000000"/>
              <w:bottom w:val="single" w:sz="4" w:space="0" w:color="000000"/>
              <w:right w:val="single" w:sz="4" w:space="0" w:color="000000"/>
            </w:tcBorders>
          </w:tcPr>
          <w:p w14:paraId="546D0A66" w14:textId="67C894DF" w:rsidR="0094684D" w:rsidDel="00AE7F10" w:rsidRDefault="0094684D" w:rsidP="00BF1D45">
            <w:pPr>
              <w:spacing w:after="160" w:line="256" w:lineRule="auto"/>
              <w:ind w:firstLine="0"/>
              <w:jc w:val="center"/>
              <w:rPr>
                <w:del w:id="1276" w:author="Nguyen Duc Anh" w:date="2025-09-26T15:02:00Z"/>
                <w:rFonts w:asciiTheme="majorHAnsi" w:hAnsiTheme="majorHAnsi" w:cstheme="majorHAnsi"/>
                <w:sz w:val="24"/>
                <w:szCs w:val="24"/>
              </w:rPr>
            </w:pPr>
            <w:del w:id="1277" w:author="Nguyen Duc Anh" w:date="2025-09-26T15:02:00Z">
              <w:r w:rsidRPr="00752ADB" w:rsidDel="00AE7F10">
                <w:rPr>
                  <w:rFonts w:asciiTheme="majorHAnsi" w:hAnsiTheme="majorHAnsi" w:cstheme="majorHAnsi"/>
                  <w:sz w:val="24"/>
                  <w:szCs w:val="24"/>
                </w:rPr>
                <w:delText>Không/Có</w:delText>
              </w:r>
            </w:del>
          </w:p>
        </w:tc>
        <w:tc>
          <w:tcPr>
            <w:tcW w:w="929" w:type="dxa"/>
            <w:tcBorders>
              <w:top w:val="single" w:sz="4" w:space="0" w:color="000000"/>
              <w:left w:val="single" w:sz="4" w:space="0" w:color="000000"/>
              <w:bottom w:val="single" w:sz="4" w:space="0" w:color="000000"/>
              <w:right w:val="single" w:sz="4" w:space="0" w:color="000000"/>
            </w:tcBorders>
          </w:tcPr>
          <w:p w14:paraId="7634C4F7" w14:textId="58A3300B" w:rsidR="0094684D" w:rsidDel="00AE7F10" w:rsidRDefault="0094684D" w:rsidP="00BF1D45">
            <w:pPr>
              <w:spacing w:line="256" w:lineRule="auto"/>
              <w:ind w:firstLine="0"/>
              <w:jc w:val="center"/>
              <w:rPr>
                <w:del w:id="1278" w:author="Nguyen Duc Anh" w:date="2025-09-26T15:02:00Z"/>
                <w:rFonts w:asciiTheme="majorHAnsi" w:hAnsiTheme="majorHAnsi" w:cstheme="majorHAnsi"/>
                <w:sz w:val="24"/>
                <w:szCs w:val="24"/>
              </w:rPr>
            </w:pPr>
            <w:del w:id="1279"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617536BB" w14:textId="7CD82880" w:rsidR="0094684D" w:rsidDel="00AE7F10" w:rsidRDefault="0094684D" w:rsidP="00BF1D45">
            <w:pPr>
              <w:spacing w:after="160" w:line="256" w:lineRule="auto"/>
              <w:ind w:firstLine="0"/>
              <w:jc w:val="center"/>
              <w:rPr>
                <w:del w:id="1280" w:author="Nguyen Duc Anh" w:date="2025-09-26T15:02:00Z"/>
                <w:rFonts w:asciiTheme="majorHAnsi" w:hAnsiTheme="majorHAnsi" w:cstheme="majorHAnsi"/>
                <w:sz w:val="24"/>
                <w:szCs w:val="24"/>
              </w:rPr>
            </w:pPr>
            <w:del w:id="1281" w:author="Nguyen Duc Anh" w:date="2025-09-26T15:02:00Z">
              <w:r w:rsidRPr="00752ADB" w:rsidDel="00AE7F10">
                <w:rPr>
                  <w:rFonts w:asciiTheme="majorHAnsi" w:hAnsiTheme="majorHAnsi" w:cstheme="majorHAnsi"/>
                  <w:sz w:val="24"/>
                  <w:szCs w:val="24"/>
                </w:rPr>
                <w:delText>Không/Có</w:delText>
              </w:r>
            </w:del>
          </w:p>
        </w:tc>
        <w:tc>
          <w:tcPr>
            <w:tcW w:w="2359" w:type="dxa"/>
            <w:tcBorders>
              <w:top w:val="single" w:sz="4" w:space="0" w:color="000000"/>
              <w:left w:val="single" w:sz="4" w:space="0" w:color="000000"/>
              <w:bottom w:val="single" w:sz="4" w:space="0" w:color="000000"/>
              <w:right w:val="single" w:sz="4" w:space="0" w:color="000000"/>
            </w:tcBorders>
          </w:tcPr>
          <w:p w14:paraId="68C19FA3" w14:textId="6B24416B" w:rsidR="0094684D" w:rsidDel="00AE7F10" w:rsidRDefault="0094684D" w:rsidP="00BF1D45">
            <w:pPr>
              <w:spacing w:after="160" w:line="256" w:lineRule="auto"/>
              <w:ind w:firstLine="0"/>
              <w:rPr>
                <w:del w:id="1282" w:author="Nguyen Duc Anh" w:date="2025-09-26T15:02:00Z"/>
                <w:rFonts w:asciiTheme="majorHAnsi" w:hAnsiTheme="majorHAnsi" w:cstheme="majorHAnsi"/>
                <w:sz w:val="24"/>
                <w:szCs w:val="24"/>
              </w:rPr>
            </w:pPr>
            <w:del w:id="1283" w:author="Nguyen Duc Anh" w:date="2025-09-26T15:02:00Z">
              <w:r w:rsidDel="00AE7F10">
                <w:rPr>
                  <w:rFonts w:asciiTheme="majorHAnsi" w:hAnsiTheme="majorHAnsi" w:cstheme="majorHAnsi"/>
                  <w:sz w:val="24"/>
                  <w:szCs w:val="24"/>
                </w:rPr>
                <w:delText>Tích chọn nhận tiền bằng hình thức chuyển tiền cho người hưởng lợi tại ngân hàng ngoài hệ thống.</w:delText>
              </w:r>
            </w:del>
          </w:p>
          <w:p w14:paraId="67162C25" w14:textId="003E77A6" w:rsidR="0094684D" w:rsidDel="00AE7F10" w:rsidRDefault="0094684D" w:rsidP="00BF1D45">
            <w:pPr>
              <w:spacing w:after="160" w:line="256" w:lineRule="auto"/>
              <w:ind w:firstLine="0"/>
              <w:rPr>
                <w:del w:id="1284" w:author="Nguyen Duc Anh" w:date="2025-09-26T15:02:00Z"/>
                <w:rFonts w:asciiTheme="majorHAnsi" w:hAnsiTheme="majorHAnsi" w:cstheme="majorHAnsi"/>
                <w:sz w:val="24"/>
                <w:szCs w:val="24"/>
              </w:rPr>
            </w:pPr>
            <w:del w:id="1285" w:author="Nguyen Duc Anh" w:date="2025-09-26T15:02:00Z">
              <w:r w:rsidDel="00AE7F10">
                <w:rPr>
                  <w:rFonts w:asciiTheme="majorHAnsi" w:hAnsiTheme="majorHAnsi" w:cstheme="majorHAnsi"/>
                  <w:sz w:val="24"/>
                  <w:szCs w:val="24"/>
                </w:rPr>
                <w:delText>- Sau khi tích chọn hệ thống hiển thị trường thông tin “Tên người hưởng lợi”, “Tài khoản số”, “Tại ngân hàng”, “Nội dung”, “Phí chuyển tiền”</w:delText>
              </w:r>
            </w:del>
          </w:p>
        </w:tc>
      </w:tr>
      <w:tr w:rsidR="0094684D" w:rsidRPr="00644FCA" w:rsidDel="00AE7F10" w14:paraId="6C9BF9D2" w14:textId="7C53538F" w:rsidTr="00BF1D45">
        <w:trPr>
          <w:trHeight w:val="1096"/>
          <w:del w:id="1286"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5126FC1E" w14:textId="24D71154" w:rsidR="0094684D" w:rsidRPr="0051356F" w:rsidDel="00AE7F10" w:rsidRDefault="0094684D" w:rsidP="00BF1D45">
            <w:pPr>
              <w:pStyle w:val="ListParagraph"/>
              <w:numPr>
                <w:ilvl w:val="0"/>
                <w:numId w:val="38"/>
              </w:numPr>
              <w:tabs>
                <w:tab w:val="left" w:pos="519"/>
              </w:tabs>
              <w:spacing w:after="160" w:line="256" w:lineRule="auto"/>
              <w:ind w:right="-21"/>
              <w:rPr>
                <w:del w:id="1287"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5FA2EA21" w14:textId="0EBC64B8" w:rsidR="0094684D" w:rsidDel="00AE7F10" w:rsidRDefault="0094684D" w:rsidP="00BF1D45">
            <w:pPr>
              <w:spacing w:after="160" w:line="256" w:lineRule="auto"/>
              <w:ind w:firstLine="0"/>
              <w:rPr>
                <w:del w:id="1288" w:author="Nguyen Duc Anh" w:date="2025-09-26T15:02:00Z"/>
                <w:rFonts w:asciiTheme="majorHAnsi" w:hAnsiTheme="majorHAnsi" w:cstheme="majorHAnsi"/>
                <w:sz w:val="24"/>
                <w:szCs w:val="24"/>
              </w:rPr>
            </w:pPr>
            <w:del w:id="1289" w:author="Nguyen Duc Anh" w:date="2025-09-26T15:02:00Z">
              <w:r w:rsidDel="00AE7F10">
                <w:rPr>
                  <w:rFonts w:asciiTheme="majorHAnsi" w:hAnsiTheme="majorHAnsi" w:cstheme="majorHAnsi"/>
                  <w:sz w:val="24"/>
                  <w:szCs w:val="24"/>
                </w:rPr>
                <w:delText>Tên người hưởng lợi</w:delText>
              </w:r>
            </w:del>
          </w:p>
        </w:tc>
        <w:tc>
          <w:tcPr>
            <w:tcW w:w="1272" w:type="dxa"/>
            <w:tcBorders>
              <w:top w:val="single" w:sz="4" w:space="0" w:color="000000"/>
              <w:left w:val="single" w:sz="4" w:space="0" w:color="000000"/>
              <w:bottom w:val="single" w:sz="4" w:space="0" w:color="000000"/>
              <w:right w:val="single" w:sz="4" w:space="0" w:color="000000"/>
            </w:tcBorders>
          </w:tcPr>
          <w:p w14:paraId="07FCEF06" w14:textId="37D44257" w:rsidR="0094684D" w:rsidDel="00AE7F10" w:rsidRDefault="0094684D" w:rsidP="00BF1D45">
            <w:pPr>
              <w:spacing w:after="160" w:line="256" w:lineRule="auto"/>
              <w:ind w:firstLine="0"/>
              <w:jc w:val="center"/>
              <w:rPr>
                <w:del w:id="1290" w:author="Nguyen Duc Anh" w:date="2025-09-26T15:02:00Z"/>
                <w:rFonts w:asciiTheme="majorHAnsi" w:hAnsiTheme="majorHAnsi" w:cstheme="majorHAnsi"/>
                <w:sz w:val="24"/>
                <w:szCs w:val="24"/>
              </w:rPr>
            </w:pPr>
            <w:del w:id="1291"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0D6A7666" w14:textId="122940A5" w:rsidR="0094684D" w:rsidDel="00AE7F10" w:rsidRDefault="0094684D" w:rsidP="00BF1D45">
            <w:pPr>
              <w:spacing w:after="160" w:line="256" w:lineRule="auto"/>
              <w:ind w:firstLine="0"/>
              <w:jc w:val="center"/>
              <w:rPr>
                <w:del w:id="1292" w:author="Nguyen Duc Anh" w:date="2025-09-26T15:02:00Z"/>
                <w:rFonts w:asciiTheme="majorHAnsi" w:hAnsiTheme="majorHAnsi" w:cstheme="majorHAnsi"/>
                <w:sz w:val="24"/>
                <w:szCs w:val="24"/>
              </w:rPr>
            </w:pPr>
            <w:del w:id="1293"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484CE9E4" w14:textId="7B0584DF" w:rsidR="0094684D" w:rsidDel="00AE7F10" w:rsidRDefault="0094684D" w:rsidP="00BF1D45">
            <w:pPr>
              <w:spacing w:line="256" w:lineRule="auto"/>
              <w:ind w:firstLine="0"/>
              <w:jc w:val="center"/>
              <w:rPr>
                <w:del w:id="1294" w:author="Nguyen Duc Anh" w:date="2025-09-26T15:02:00Z"/>
                <w:rFonts w:asciiTheme="majorHAnsi" w:hAnsiTheme="majorHAnsi" w:cstheme="majorHAnsi"/>
                <w:sz w:val="24"/>
                <w:szCs w:val="24"/>
              </w:rPr>
            </w:pPr>
            <w:del w:id="1295"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49B5AA91" w14:textId="01103B99" w:rsidR="0094684D" w:rsidDel="00AE7F10" w:rsidRDefault="0094684D" w:rsidP="00BF1D45">
            <w:pPr>
              <w:spacing w:after="160" w:line="256" w:lineRule="auto"/>
              <w:ind w:firstLine="0"/>
              <w:jc w:val="center"/>
              <w:rPr>
                <w:del w:id="1296" w:author="Nguyen Duc Anh" w:date="2025-09-26T15:02:00Z"/>
                <w:rFonts w:asciiTheme="majorHAnsi" w:hAnsiTheme="majorHAnsi" w:cstheme="majorHAnsi"/>
                <w:sz w:val="24"/>
                <w:szCs w:val="24"/>
              </w:rPr>
            </w:pPr>
            <w:del w:id="1297"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595D553D" w14:textId="72C7F6C8" w:rsidR="0094684D" w:rsidDel="00AE7F10" w:rsidRDefault="0094684D" w:rsidP="00BF1D45">
            <w:pPr>
              <w:spacing w:after="160" w:line="256" w:lineRule="auto"/>
              <w:ind w:firstLine="0"/>
              <w:rPr>
                <w:del w:id="1298" w:author="Nguyen Duc Anh" w:date="2025-09-26T15:02:00Z"/>
                <w:rFonts w:asciiTheme="majorHAnsi" w:hAnsiTheme="majorHAnsi" w:cstheme="majorHAnsi"/>
                <w:sz w:val="24"/>
                <w:szCs w:val="24"/>
              </w:rPr>
            </w:pPr>
            <w:del w:id="1299" w:author="Nguyen Duc Anh" w:date="2025-09-26T15:02:00Z">
              <w:r w:rsidDel="00AE7F10">
                <w:rPr>
                  <w:rFonts w:asciiTheme="majorHAnsi" w:hAnsiTheme="majorHAnsi" w:cstheme="majorHAnsi"/>
                  <w:sz w:val="24"/>
                  <w:szCs w:val="24"/>
                </w:rPr>
                <w:delText>Nhập tên người hưởng</w:delText>
              </w:r>
            </w:del>
          </w:p>
        </w:tc>
      </w:tr>
      <w:tr w:rsidR="0094684D" w:rsidRPr="00644FCA" w:rsidDel="00AE7F10" w14:paraId="59235F0C" w14:textId="3A989A3E" w:rsidTr="00BF1D45">
        <w:trPr>
          <w:trHeight w:val="1096"/>
          <w:del w:id="1300"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36CBE660" w14:textId="23B98D5C" w:rsidR="0094684D" w:rsidRPr="0051356F" w:rsidDel="00AE7F10" w:rsidRDefault="0094684D" w:rsidP="00BF1D45">
            <w:pPr>
              <w:pStyle w:val="ListParagraph"/>
              <w:numPr>
                <w:ilvl w:val="0"/>
                <w:numId w:val="38"/>
              </w:numPr>
              <w:tabs>
                <w:tab w:val="left" w:pos="519"/>
              </w:tabs>
              <w:spacing w:after="160" w:line="256" w:lineRule="auto"/>
              <w:ind w:right="-21"/>
              <w:rPr>
                <w:del w:id="1301"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4751B8BB" w14:textId="1E4B5736" w:rsidR="0094684D" w:rsidDel="00AE7F10" w:rsidRDefault="0094684D" w:rsidP="00BF1D45">
            <w:pPr>
              <w:spacing w:after="160" w:line="256" w:lineRule="auto"/>
              <w:ind w:firstLine="0"/>
              <w:rPr>
                <w:del w:id="1302" w:author="Nguyen Duc Anh" w:date="2025-09-26T15:02:00Z"/>
                <w:rFonts w:asciiTheme="majorHAnsi" w:hAnsiTheme="majorHAnsi" w:cstheme="majorHAnsi"/>
                <w:sz w:val="24"/>
                <w:szCs w:val="24"/>
              </w:rPr>
            </w:pPr>
            <w:del w:id="1303" w:author="Nguyen Duc Anh" w:date="2025-09-26T15:02:00Z">
              <w:r w:rsidDel="00AE7F10">
                <w:rPr>
                  <w:rFonts w:asciiTheme="majorHAnsi" w:hAnsiTheme="majorHAnsi" w:cstheme="majorHAnsi"/>
                  <w:sz w:val="24"/>
                  <w:szCs w:val="24"/>
                </w:rPr>
                <w:delText>Tài khoản số</w:delText>
              </w:r>
            </w:del>
          </w:p>
        </w:tc>
        <w:tc>
          <w:tcPr>
            <w:tcW w:w="1272" w:type="dxa"/>
            <w:tcBorders>
              <w:top w:val="single" w:sz="4" w:space="0" w:color="000000"/>
              <w:left w:val="single" w:sz="4" w:space="0" w:color="000000"/>
              <w:bottom w:val="single" w:sz="4" w:space="0" w:color="000000"/>
              <w:right w:val="single" w:sz="4" w:space="0" w:color="000000"/>
            </w:tcBorders>
          </w:tcPr>
          <w:p w14:paraId="2528BF31" w14:textId="5C66F2C1" w:rsidR="0094684D" w:rsidDel="00AE7F10" w:rsidRDefault="0094684D" w:rsidP="00BF1D45">
            <w:pPr>
              <w:spacing w:after="160" w:line="256" w:lineRule="auto"/>
              <w:ind w:firstLine="0"/>
              <w:jc w:val="center"/>
              <w:rPr>
                <w:del w:id="1304" w:author="Nguyen Duc Anh" w:date="2025-09-26T15:02:00Z"/>
                <w:rFonts w:asciiTheme="majorHAnsi" w:hAnsiTheme="majorHAnsi" w:cstheme="majorHAnsi"/>
                <w:sz w:val="24"/>
                <w:szCs w:val="24"/>
              </w:rPr>
            </w:pPr>
            <w:del w:id="1305"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273B8BCD" w14:textId="4C4A2513" w:rsidR="0094684D" w:rsidDel="00AE7F10" w:rsidRDefault="0094684D" w:rsidP="00BF1D45">
            <w:pPr>
              <w:spacing w:after="160" w:line="256" w:lineRule="auto"/>
              <w:ind w:firstLine="0"/>
              <w:jc w:val="center"/>
              <w:rPr>
                <w:del w:id="1306" w:author="Nguyen Duc Anh" w:date="2025-09-26T15:02:00Z"/>
                <w:rFonts w:asciiTheme="majorHAnsi" w:hAnsiTheme="majorHAnsi" w:cstheme="majorHAnsi"/>
                <w:sz w:val="24"/>
                <w:szCs w:val="24"/>
              </w:rPr>
            </w:pPr>
            <w:del w:id="1307"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326EF883" w14:textId="025E06DF" w:rsidR="0094684D" w:rsidDel="00AE7F10" w:rsidRDefault="0094684D" w:rsidP="00BF1D45">
            <w:pPr>
              <w:spacing w:line="256" w:lineRule="auto"/>
              <w:ind w:firstLine="0"/>
              <w:jc w:val="center"/>
              <w:rPr>
                <w:del w:id="1308" w:author="Nguyen Duc Anh" w:date="2025-09-26T15:02:00Z"/>
                <w:rFonts w:asciiTheme="majorHAnsi" w:hAnsiTheme="majorHAnsi" w:cstheme="majorHAnsi"/>
                <w:sz w:val="24"/>
                <w:szCs w:val="24"/>
              </w:rPr>
            </w:pPr>
            <w:del w:id="1309"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6640868A" w14:textId="1538D635" w:rsidR="0094684D" w:rsidDel="00AE7F10" w:rsidRDefault="0094684D" w:rsidP="00BF1D45">
            <w:pPr>
              <w:spacing w:after="160" w:line="256" w:lineRule="auto"/>
              <w:ind w:firstLine="0"/>
              <w:jc w:val="center"/>
              <w:rPr>
                <w:del w:id="1310" w:author="Nguyen Duc Anh" w:date="2025-09-26T15:02:00Z"/>
                <w:rFonts w:asciiTheme="majorHAnsi" w:hAnsiTheme="majorHAnsi" w:cstheme="majorHAnsi"/>
                <w:sz w:val="24"/>
                <w:szCs w:val="24"/>
              </w:rPr>
            </w:pPr>
            <w:del w:id="1311"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54764AE0" w14:textId="6A863B2A" w:rsidR="0094684D" w:rsidDel="00AE7F10" w:rsidRDefault="0094684D" w:rsidP="00BF1D45">
            <w:pPr>
              <w:spacing w:after="160" w:line="256" w:lineRule="auto"/>
              <w:ind w:firstLine="0"/>
              <w:rPr>
                <w:del w:id="1312" w:author="Nguyen Duc Anh" w:date="2025-09-26T15:02:00Z"/>
                <w:rFonts w:asciiTheme="majorHAnsi" w:hAnsiTheme="majorHAnsi" w:cstheme="majorHAnsi"/>
                <w:sz w:val="24"/>
                <w:szCs w:val="24"/>
              </w:rPr>
            </w:pPr>
            <w:del w:id="1313" w:author="Nguyen Duc Anh" w:date="2025-09-26T15:02:00Z">
              <w:r w:rsidDel="00AE7F10">
                <w:rPr>
                  <w:rFonts w:asciiTheme="majorHAnsi" w:hAnsiTheme="majorHAnsi" w:cstheme="majorHAnsi"/>
                  <w:sz w:val="24"/>
                  <w:szCs w:val="24"/>
                </w:rPr>
                <w:delText>Nhập số tài khoản hưởng</w:delText>
              </w:r>
            </w:del>
          </w:p>
        </w:tc>
      </w:tr>
      <w:tr w:rsidR="0094684D" w:rsidRPr="00644FCA" w:rsidDel="00AE7F10" w14:paraId="712DB02C" w14:textId="6DEB2741" w:rsidTr="00BF1D45">
        <w:trPr>
          <w:trHeight w:val="1096"/>
          <w:del w:id="1314"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3D0229E0" w14:textId="0B620A27" w:rsidR="0094684D" w:rsidRPr="0051356F" w:rsidDel="00AE7F10" w:rsidRDefault="0094684D" w:rsidP="00BF1D45">
            <w:pPr>
              <w:pStyle w:val="ListParagraph"/>
              <w:numPr>
                <w:ilvl w:val="0"/>
                <w:numId w:val="38"/>
              </w:numPr>
              <w:tabs>
                <w:tab w:val="left" w:pos="519"/>
              </w:tabs>
              <w:spacing w:after="160" w:line="256" w:lineRule="auto"/>
              <w:ind w:right="-21"/>
              <w:rPr>
                <w:del w:id="1315"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170D3A0A" w14:textId="5C1EDA8D" w:rsidR="0094684D" w:rsidDel="00AE7F10" w:rsidRDefault="0094684D" w:rsidP="00BF1D45">
            <w:pPr>
              <w:spacing w:after="160" w:line="256" w:lineRule="auto"/>
              <w:ind w:firstLine="0"/>
              <w:rPr>
                <w:del w:id="1316" w:author="Nguyen Duc Anh" w:date="2025-09-26T15:02:00Z"/>
                <w:rFonts w:asciiTheme="majorHAnsi" w:hAnsiTheme="majorHAnsi" w:cstheme="majorHAnsi"/>
                <w:sz w:val="24"/>
                <w:szCs w:val="24"/>
              </w:rPr>
            </w:pPr>
            <w:del w:id="1317" w:author="Nguyen Duc Anh" w:date="2025-09-26T15:02:00Z">
              <w:r w:rsidDel="00AE7F10">
                <w:rPr>
                  <w:rFonts w:asciiTheme="majorHAnsi" w:hAnsiTheme="majorHAnsi" w:cstheme="majorHAnsi"/>
                  <w:sz w:val="24"/>
                  <w:szCs w:val="24"/>
                </w:rPr>
                <w:delText>Tại ngân hàng</w:delText>
              </w:r>
            </w:del>
          </w:p>
        </w:tc>
        <w:tc>
          <w:tcPr>
            <w:tcW w:w="1272" w:type="dxa"/>
            <w:tcBorders>
              <w:top w:val="single" w:sz="4" w:space="0" w:color="000000"/>
              <w:left w:val="single" w:sz="4" w:space="0" w:color="000000"/>
              <w:bottom w:val="single" w:sz="4" w:space="0" w:color="000000"/>
              <w:right w:val="single" w:sz="4" w:space="0" w:color="000000"/>
            </w:tcBorders>
          </w:tcPr>
          <w:p w14:paraId="717845EE" w14:textId="44F3D80B" w:rsidR="0094684D" w:rsidDel="00AE7F10" w:rsidRDefault="0094684D" w:rsidP="00BF1D45">
            <w:pPr>
              <w:spacing w:after="160" w:line="256" w:lineRule="auto"/>
              <w:ind w:firstLine="0"/>
              <w:jc w:val="center"/>
              <w:rPr>
                <w:del w:id="1318" w:author="Nguyen Duc Anh" w:date="2025-09-26T15:02:00Z"/>
                <w:rFonts w:asciiTheme="majorHAnsi" w:hAnsiTheme="majorHAnsi" w:cstheme="majorHAnsi"/>
                <w:sz w:val="24"/>
                <w:szCs w:val="24"/>
              </w:rPr>
            </w:pPr>
            <w:del w:id="1319" w:author="Nguyen Duc Anh" w:date="2025-09-26T15:02:00Z">
              <w:r w:rsidDel="00AE7F10">
                <w:rPr>
                  <w:rFonts w:asciiTheme="majorHAnsi" w:hAnsiTheme="majorHAnsi" w:cstheme="majorHAnsi"/>
                  <w:sz w:val="24"/>
                  <w:szCs w:val="24"/>
                </w:rPr>
                <w:delText>Dropdownlist</w:delText>
              </w:r>
            </w:del>
          </w:p>
        </w:tc>
        <w:tc>
          <w:tcPr>
            <w:tcW w:w="913" w:type="dxa"/>
            <w:tcBorders>
              <w:top w:val="single" w:sz="4" w:space="0" w:color="000000"/>
              <w:left w:val="single" w:sz="4" w:space="0" w:color="000000"/>
              <w:bottom w:val="single" w:sz="4" w:space="0" w:color="000000"/>
              <w:right w:val="single" w:sz="4" w:space="0" w:color="000000"/>
            </w:tcBorders>
          </w:tcPr>
          <w:p w14:paraId="2E1FB36C" w14:textId="6668D33C" w:rsidR="0094684D" w:rsidDel="00AE7F10" w:rsidRDefault="0094684D" w:rsidP="00BF1D45">
            <w:pPr>
              <w:spacing w:after="160" w:line="256" w:lineRule="auto"/>
              <w:ind w:firstLine="0"/>
              <w:jc w:val="center"/>
              <w:rPr>
                <w:del w:id="1320" w:author="Nguyen Duc Anh" w:date="2025-09-26T15:02:00Z"/>
                <w:rFonts w:asciiTheme="majorHAnsi" w:hAnsiTheme="majorHAnsi" w:cstheme="majorHAnsi"/>
                <w:sz w:val="24"/>
                <w:szCs w:val="24"/>
              </w:rPr>
            </w:pPr>
            <w:del w:id="1321"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113308BC" w14:textId="6AB3D222" w:rsidR="0094684D" w:rsidDel="00AE7F10" w:rsidRDefault="0094684D" w:rsidP="00BF1D45">
            <w:pPr>
              <w:spacing w:line="256" w:lineRule="auto"/>
              <w:ind w:firstLine="0"/>
              <w:jc w:val="center"/>
              <w:rPr>
                <w:del w:id="1322" w:author="Nguyen Duc Anh" w:date="2025-09-26T15:02:00Z"/>
                <w:rFonts w:asciiTheme="majorHAnsi" w:hAnsiTheme="majorHAnsi" w:cstheme="majorHAnsi"/>
                <w:sz w:val="24"/>
                <w:szCs w:val="24"/>
              </w:rPr>
            </w:pPr>
            <w:del w:id="1323"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6DE2C73F" w14:textId="541D7A2F" w:rsidR="0094684D" w:rsidDel="00AE7F10" w:rsidRDefault="0094684D" w:rsidP="00BF1D45">
            <w:pPr>
              <w:spacing w:after="160" w:line="256" w:lineRule="auto"/>
              <w:ind w:firstLine="0"/>
              <w:jc w:val="center"/>
              <w:rPr>
                <w:del w:id="1324" w:author="Nguyen Duc Anh" w:date="2025-09-26T15:02:00Z"/>
                <w:rFonts w:asciiTheme="majorHAnsi" w:hAnsiTheme="majorHAnsi" w:cstheme="majorHAnsi"/>
                <w:sz w:val="24"/>
                <w:szCs w:val="24"/>
              </w:rPr>
            </w:pPr>
            <w:del w:id="1325"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3002A982" w14:textId="303149DB" w:rsidR="0094684D" w:rsidDel="00AE7F10" w:rsidRDefault="0094684D" w:rsidP="00BF1D45">
            <w:pPr>
              <w:spacing w:after="160" w:line="256" w:lineRule="auto"/>
              <w:ind w:firstLine="0"/>
              <w:rPr>
                <w:del w:id="1326" w:author="Nguyen Duc Anh" w:date="2025-09-26T15:02:00Z"/>
                <w:rFonts w:asciiTheme="majorHAnsi" w:hAnsiTheme="majorHAnsi" w:cstheme="majorHAnsi"/>
                <w:sz w:val="24"/>
                <w:szCs w:val="24"/>
              </w:rPr>
            </w:pPr>
            <w:del w:id="1327" w:author="Nguyen Duc Anh" w:date="2025-09-26T15:02:00Z">
              <w:r w:rsidDel="00AE7F10">
                <w:rPr>
                  <w:rFonts w:asciiTheme="majorHAnsi" w:hAnsiTheme="majorHAnsi" w:cstheme="majorHAnsi"/>
                  <w:sz w:val="24"/>
                  <w:szCs w:val="24"/>
                </w:rPr>
                <w:delText>Chọn ngân hàng hưởng ngoài hệ thống</w:delText>
              </w:r>
            </w:del>
          </w:p>
        </w:tc>
      </w:tr>
      <w:tr w:rsidR="0094684D" w:rsidRPr="00644FCA" w:rsidDel="00AE7F10" w14:paraId="4C17DB91" w14:textId="43F453FB" w:rsidTr="00BF1D45">
        <w:trPr>
          <w:trHeight w:val="1096"/>
          <w:del w:id="1328"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00CC80EC" w14:textId="714DDA80" w:rsidR="0094684D" w:rsidRPr="0051356F" w:rsidDel="00AE7F10" w:rsidRDefault="0094684D" w:rsidP="00BF1D45">
            <w:pPr>
              <w:pStyle w:val="ListParagraph"/>
              <w:numPr>
                <w:ilvl w:val="0"/>
                <w:numId w:val="38"/>
              </w:numPr>
              <w:tabs>
                <w:tab w:val="left" w:pos="519"/>
              </w:tabs>
              <w:spacing w:after="160" w:line="256" w:lineRule="auto"/>
              <w:ind w:right="-21"/>
              <w:rPr>
                <w:del w:id="1329"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407A97CE" w14:textId="108132BE" w:rsidR="0094684D" w:rsidDel="00AE7F10" w:rsidRDefault="0094684D" w:rsidP="00BF1D45">
            <w:pPr>
              <w:spacing w:after="160" w:line="256" w:lineRule="auto"/>
              <w:ind w:firstLine="0"/>
              <w:rPr>
                <w:del w:id="1330" w:author="Nguyen Duc Anh" w:date="2025-09-26T15:02:00Z"/>
                <w:rFonts w:asciiTheme="majorHAnsi" w:hAnsiTheme="majorHAnsi" w:cstheme="majorHAnsi"/>
                <w:sz w:val="24"/>
                <w:szCs w:val="24"/>
              </w:rPr>
            </w:pPr>
            <w:del w:id="1331" w:author="Nguyen Duc Anh" w:date="2025-09-26T15:02:00Z">
              <w:r w:rsidDel="00AE7F10">
                <w:rPr>
                  <w:rFonts w:asciiTheme="majorHAnsi" w:hAnsiTheme="majorHAnsi" w:cstheme="majorHAnsi"/>
                  <w:sz w:val="24"/>
                  <w:szCs w:val="24"/>
                </w:rPr>
                <w:delText>Nội dung</w:delText>
              </w:r>
            </w:del>
          </w:p>
        </w:tc>
        <w:tc>
          <w:tcPr>
            <w:tcW w:w="1272" w:type="dxa"/>
            <w:tcBorders>
              <w:top w:val="single" w:sz="4" w:space="0" w:color="000000"/>
              <w:left w:val="single" w:sz="4" w:space="0" w:color="000000"/>
              <w:bottom w:val="single" w:sz="4" w:space="0" w:color="000000"/>
              <w:right w:val="single" w:sz="4" w:space="0" w:color="000000"/>
            </w:tcBorders>
          </w:tcPr>
          <w:p w14:paraId="3A1E8AE9" w14:textId="3C530E86" w:rsidR="0094684D" w:rsidDel="00AE7F10" w:rsidRDefault="0094684D" w:rsidP="00BF1D45">
            <w:pPr>
              <w:spacing w:after="160" w:line="256" w:lineRule="auto"/>
              <w:ind w:firstLine="0"/>
              <w:jc w:val="center"/>
              <w:rPr>
                <w:del w:id="1332" w:author="Nguyen Duc Anh" w:date="2025-09-26T15:02:00Z"/>
                <w:rFonts w:asciiTheme="majorHAnsi" w:hAnsiTheme="majorHAnsi" w:cstheme="majorHAnsi"/>
                <w:sz w:val="24"/>
                <w:szCs w:val="24"/>
              </w:rPr>
            </w:pPr>
            <w:del w:id="1333"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40C3E01D" w14:textId="79E8D4A2" w:rsidR="0094684D" w:rsidDel="00AE7F10" w:rsidRDefault="0094684D" w:rsidP="00BF1D45">
            <w:pPr>
              <w:spacing w:after="160" w:line="256" w:lineRule="auto"/>
              <w:ind w:firstLine="0"/>
              <w:jc w:val="center"/>
              <w:rPr>
                <w:del w:id="1334" w:author="Nguyen Duc Anh" w:date="2025-09-26T15:02:00Z"/>
                <w:rFonts w:asciiTheme="majorHAnsi" w:hAnsiTheme="majorHAnsi" w:cstheme="majorHAnsi"/>
                <w:sz w:val="24"/>
                <w:szCs w:val="24"/>
              </w:rPr>
            </w:pPr>
            <w:del w:id="1335"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35799FB6" w14:textId="45BBA92F" w:rsidR="0094684D" w:rsidDel="00AE7F10" w:rsidRDefault="0094684D" w:rsidP="00BF1D45">
            <w:pPr>
              <w:spacing w:line="256" w:lineRule="auto"/>
              <w:ind w:firstLine="0"/>
              <w:jc w:val="center"/>
              <w:rPr>
                <w:del w:id="1336" w:author="Nguyen Duc Anh" w:date="2025-09-26T15:02:00Z"/>
                <w:rFonts w:asciiTheme="majorHAnsi" w:hAnsiTheme="majorHAnsi" w:cstheme="majorHAnsi"/>
                <w:sz w:val="24"/>
                <w:szCs w:val="24"/>
              </w:rPr>
            </w:pPr>
            <w:del w:id="1337"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15F0E788" w14:textId="48E86179" w:rsidR="0094684D" w:rsidDel="00AE7F10" w:rsidRDefault="0094684D" w:rsidP="00BF1D45">
            <w:pPr>
              <w:spacing w:after="160" w:line="256" w:lineRule="auto"/>
              <w:ind w:firstLine="0"/>
              <w:jc w:val="center"/>
              <w:rPr>
                <w:del w:id="1338" w:author="Nguyen Duc Anh" w:date="2025-09-26T15:02:00Z"/>
                <w:rFonts w:asciiTheme="majorHAnsi" w:hAnsiTheme="majorHAnsi" w:cstheme="majorHAnsi"/>
                <w:sz w:val="24"/>
                <w:szCs w:val="24"/>
              </w:rPr>
            </w:pPr>
            <w:del w:id="1339"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55EEFAC9" w14:textId="70107F66" w:rsidR="0094684D" w:rsidDel="00AE7F10" w:rsidRDefault="0094684D" w:rsidP="00BF1D45">
            <w:pPr>
              <w:spacing w:after="160" w:line="256" w:lineRule="auto"/>
              <w:ind w:firstLine="0"/>
              <w:rPr>
                <w:del w:id="1340" w:author="Nguyen Duc Anh" w:date="2025-09-26T15:02:00Z"/>
                <w:rFonts w:asciiTheme="majorHAnsi" w:hAnsiTheme="majorHAnsi" w:cstheme="majorHAnsi"/>
                <w:sz w:val="24"/>
                <w:szCs w:val="24"/>
              </w:rPr>
            </w:pPr>
            <w:del w:id="1341" w:author="Nguyen Duc Anh" w:date="2025-09-26T15:02:00Z">
              <w:r w:rsidDel="00AE7F10">
                <w:rPr>
                  <w:rFonts w:asciiTheme="majorHAnsi" w:hAnsiTheme="majorHAnsi" w:cstheme="majorHAnsi"/>
                  <w:sz w:val="24"/>
                  <w:szCs w:val="24"/>
                </w:rPr>
                <w:delText>Nhập nội dung chuyển tiền</w:delText>
              </w:r>
            </w:del>
          </w:p>
        </w:tc>
      </w:tr>
      <w:tr w:rsidR="0094684D" w:rsidRPr="00644FCA" w:rsidDel="00AE7F10" w14:paraId="43059DFF" w14:textId="05DE1683" w:rsidTr="00BF1D45">
        <w:trPr>
          <w:trHeight w:val="1096"/>
          <w:del w:id="1342"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4A4F2EC1" w14:textId="0F469BA1" w:rsidR="0094684D" w:rsidRPr="0051356F" w:rsidDel="00AE7F10" w:rsidRDefault="0094684D" w:rsidP="00BF1D45">
            <w:pPr>
              <w:pStyle w:val="ListParagraph"/>
              <w:numPr>
                <w:ilvl w:val="0"/>
                <w:numId w:val="38"/>
              </w:numPr>
              <w:tabs>
                <w:tab w:val="left" w:pos="519"/>
              </w:tabs>
              <w:spacing w:after="160" w:line="256" w:lineRule="auto"/>
              <w:ind w:right="-21"/>
              <w:rPr>
                <w:del w:id="1343"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5AC17D3A" w14:textId="4401452B" w:rsidR="0094684D" w:rsidDel="00AE7F10" w:rsidRDefault="0094684D" w:rsidP="00BF1D45">
            <w:pPr>
              <w:spacing w:after="160" w:line="256" w:lineRule="auto"/>
              <w:ind w:firstLine="0"/>
              <w:rPr>
                <w:del w:id="1344" w:author="Nguyen Duc Anh" w:date="2025-09-26T15:02:00Z"/>
                <w:rFonts w:asciiTheme="majorHAnsi" w:hAnsiTheme="majorHAnsi" w:cstheme="majorHAnsi"/>
                <w:sz w:val="24"/>
                <w:szCs w:val="24"/>
              </w:rPr>
            </w:pPr>
            <w:del w:id="1345" w:author="Nguyen Duc Anh" w:date="2025-09-26T15:02:00Z">
              <w:r w:rsidDel="00AE7F10">
                <w:rPr>
                  <w:rFonts w:asciiTheme="majorHAnsi" w:hAnsiTheme="majorHAnsi" w:cstheme="majorHAnsi"/>
                  <w:sz w:val="24"/>
                  <w:szCs w:val="24"/>
                </w:rPr>
                <w:delText>Phí chuyển tiền (nếu có)</w:delText>
              </w:r>
            </w:del>
          </w:p>
        </w:tc>
        <w:tc>
          <w:tcPr>
            <w:tcW w:w="1272" w:type="dxa"/>
            <w:tcBorders>
              <w:top w:val="single" w:sz="4" w:space="0" w:color="000000"/>
              <w:left w:val="single" w:sz="4" w:space="0" w:color="000000"/>
              <w:bottom w:val="single" w:sz="4" w:space="0" w:color="000000"/>
              <w:right w:val="single" w:sz="4" w:space="0" w:color="000000"/>
            </w:tcBorders>
          </w:tcPr>
          <w:p w14:paraId="4BEDEF1D" w14:textId="1CABFE21" w:rsidR="0094684D" w:rsidDel="00AE7F10" w:rsidRDefault="0094684D" w:rsidP="00BF1D45">
            <w:pPr>
              <w:spacing w:after="160" w:line="256" w:lineRule="auto"/>
              <w:ind w:firstLine="0"/>
              <w:jc w:val="center"/>
              <w:rPr>
                <w:del w:id="1346" w:author="Nguyen Duc Anh" w:date="2025-09-26T15:02:00Z"/>
                <w:rFonts w:asciiTheme="majorHAnsi" w:hAnsiTheme="majorHAnsi" w:cstheme="majorHAnsi"/>
                <w:sz w:val="24"/>
                <w:szCs w:val="24"/>
              </w:rPr>
            </w:pPr>
            <w:del w:id="1347" w:author="Nguyen Duc Anh" w:date="2025-09-26T15:02:00Z">
              <w:r w:rsidDel="00AE7F10">
                <w:rPr>
                  <w:rFonts w:asciiTheme="majorHAnsi" w:hAnsiTheme="majorHAnsi" w:cstheme="majorHAnsi"/>
                  <w:sz w:val="24"/>
                  <w:szCs w:val="24"/>
                </w:rPr>
                <w:delText>Number</w:delText>
              </w:r>
            </w:del>
          </w:p>
        </w:tc>
        <w:tc>
          <w:tcPr>
            <w:tcW w:w="913" w:type="dxa"/>
            <w:tcBorders>
              <w:top w:val="single" w:sz="4" w:space="0" w:color="000000"/>
              <w:left w:val="single" w:sz="4" w:space="0" w:color="000000"/>
              <w:bottom w:val="single" w:sz="4" w:space="0" w:color="000000"/>
              <w:right w:val="single" w:sz="4" w:space="0" w:color="000000"/>
            </w:tcBorders>
          </w:tcPr>
          <w:p w14:paraId="01FB0B99" w14:textId="120B5E13" w:rsidR="0094684D" w:rsidDel="00AE7F10" w:rsidRDefault="0094684D" w:rsidP="00BF1D45">
            <w:pPr>
              <w:spacing w:after="160" w:line="256" w:lineRule="auto"/>
              <w:ind w:firstLine="0"/>
              <w:jc w:val="center"/>
              <w:rPr>
                <w:del w:id="1348" w:author="Nguyen Duc Anh" w:date="2025-09-26T15:02:00Z"/>
                <w:rFonts w:asciiTheme="majorHAnsi" w:hAnsiTheme="majorHAnsi" w:cstheme="majorHAnsi"/>
                <w:sz w:val="24"/>
                <w:szCs w:val="24"/>
              </w:rPr>
            </w:pPr>
            <w:del w:id="1349" w:author="Nguyen Duc Anh" w:date="2025-09-26T15:02:00Z">
              <w:r w:rsidDel="00AE7F10">
                <w:rPr>
                  <w:rFonts w:asciiTheme="majorHAnsi" w:hAnsiTheme="majorHAnsi" w:cstheme="majorHAnsi"/>
                  <w:sz w:val="24"/>
                  <w:szCs w:val="24"/>
                </w:rPr>
                <w:delText>Không</w:delText>
              </w:r>
            </w:del>
          </w:p>
        </w:tc>
        <w:tc>
          <w:tcPr>
            <w:tcW w:w="929" w:type="dxa"/>
            <w:tcBorders>
              <w:top w:val="single" w:sz="4" w:space="0" w:color="000000"/>
              <w:left w:val="single" w:sz="4" w:space="0" w:color="000000"/>
              <w:bottom w:val="single" w:sz="4" w:space="0" w:color="000000"/>
              <w:right w:val="single" w:sz="4" w:space="0" w:color="000000"/>
            </w:tcBorders>
          </w:tcPr>
          <w:p w14:paraId="16F89AD1" w14:textId="6F4C4B60" w:rsidR="0094684D" w:rsidDel="00AE7F10" w:rsidRDefault="0094684D" w:rsidP="00BF1D45">
            <w:pPr>
              <w:spacing w:line="256" w:lineRule="auto"/>
              <w:ind w:firstLine="0"/>
              <w:jc w:val="center"/>
              <w:rPr>
                <w:del w:id="1350" w:author="Nguyen Duc Anh" w:date="2025-09-26T15:02:00Z"/>
                <w:rFonts w:asciiTheme="majorHAnsi" w:hAnsiTheme="majorHAnsi" w:cstheme="majorHAnsi"/>
                <w:sz w:val="24"/>
                <w:szCs w:val="24"/>
              </w:rPr>
            </w:pPr>
            <w:del w:id="1351"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5A57FA2D" w14:textId="2C4BD56F" w:rsidR="0094684D" w:rsidDel="00AE7F10" w:rsidRDefault="0094684D" w:rsidP="00BF1D45">
            <w:pPr>
              <w:spacing w:after="160" w:line="256" w:lineRule="auto"/>
              <w:ind w:firstLine="0"/>
              <w:jc w:val="center"/>
              <w:rPr>
                <w:del w:id="1352" w:author="Nguyen Duc Anh" w:date="2025-09-26T15:02:00Z"/>
                <w:rFonts w:asciiTheme="majorHAnsi" w:hAnsiTheme="majorHAnsi" w:cstheme="majorHAnsi"/>
                <w:sz w:val="24"/>
                <w:szCs w:val="24"/>
              </w:rPr>
            </w:pPr>
            <w:del w:id="1353"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7C256E4E" w14:textId="694E8F58" w:rsidR="0094684D" w:rsidDel="00AE7F10" w:rsidRDefault="0094684D" w:rsidP="00BF1D45">
            <w:pPr>
              <w:spacing w:after="160" w:line="256" w:lineRule="auto"/>
              <w:ind w:firstLine="0"/>
              <w:rPr>
                <w:del w:id="1354" w:author="Nguyen Duc Anh" w:date="2025-09-26T15:02:00Z"/>
                <w:rFonts w:asciiTheme="majorHAnsi" w:hAnsiTheme="majorHAnsi" w:cstheme="majorHAnsi"/>
                <w:sz w:val="24"/>
                <w:szCs w:val="24"/>
              </w:rPr>
            </w:pPr>
            <w:del w:id="1355" w:author="Nguyen Duc Anh" w:date="2025-09-26T15:02:00Z">
              <w:r w:rsidDel="00AE7F10">
                <w:rPr>
                  <w:rFonts w:asciiTheme="majorHAnsi" w:hAnsiTheme="majorHAnsi" w:cstheme="majorHAnsi"/>
                  <w:sz w:val="24"/>
                  <w:szCs w:val="24"/>
                </w:rPr>
                <w:delText>Nhập số tiền phí chuyển tiền nếu có</w:delText>
              </w:r>
            </w:del>
          </w:p>
        </w:tc>
      </w:tr>
      <w:tr w:rsidR="0094684D" w:rsidRPr="00644FCA" w:rsidDel="00AE7F10" w14:paraId="78D5E98F" w14:textId="76EA24A3" w:rsidTr="00BF1D45">
        <w:trPr>
          <w:trHeight w:val="481"/>
          <w:del w:id="1356" w:author="Nguyen Duc Anh" w:date="2025-09-26T15:02:00Z"/>
        </w:trPr>
        <w:tc>
          <w:tcPr>
            <w:tcW w:w="9062" w:type="dxa"/>
            <w:gridSpan w:val="7"/>
            <w:tcBorders>
              <w:top w:val="single" w:sz="4" w:space="0" w:color="000000"/>
              <w:left w:val="single" w:sz="4" w:space="0" w:color="000000"/>
              <w:bottom w:val="single" w:sz="4" w:space="0" w:color="000000"/>
              <w:right w:val="single" w:sz="4" w:space="0" w:color="000000"/>
            </w:tcBorders>
          </w:tcPr>
          <w:p w14:paraId="498B1C9F" w14:textId="0D545268" w:rsidR="0094684D" w:rsidRPr="000D6357" w:rsidDel="00AE7F10" w:rsidRDefault="0094684D" w:rsidP="00BF1D45">
            <w:pPr>
              <w:spacing w:after="160" w:line="256" w:lineRule="auto"/>
              <w:ind w:firstLine="0"/>
              <w:rPr>
                <w:del w:id="1357" w:author="Nguyen Duc Anh" w:date="2025-09-26T15:02:00Z"/>
                <w:rFonts w:asciiTheme="majorHAnsi" w:hAnsiTheme="majorHAnsi" w:cstheme="majorHAnsi"/>
                <w:b/>
                <w:bCs/>
                <w:sz w:val="24"/>
                <w:szCs w:val="24"/>
              </w:rPr>
            </w:pPr>
            <w:commentRangeStart w:id="1358"/>
            <w:commentRangeStart w:id="1359"/>
            <w:del w:id="1360" w:author="Nguyen Duc Anh" w:date="2025-09-26T15:02:00Z">
              <w:r w:rsidRPr="009E47FC" w:rsidDel="00AE7F10">
                <w:rPr>
                  <w:rFonts w:asciiTheme="majorHAnsi" w:hAnsiTheme="majorHAnsi" w:cstheme="majorHAnsi"/>
                  <w:b/>
                  <w:bCs/>
                  <w:color w:val="FF0000"/>
                  <w:sz w:val="24"/>
                  <w:szCs w:val="24"/>
                </w:rPr>
                <w:delText xml:space="preserve">Loại đề nghị: </w:delText>
              </w:r>
              <w:r w:rsidDel="00AE7F10">
                <w:rPr>
                  <w:rFonts w:asciiTheme="majorHAnsi" w:hAnsiTheme="majorHAnsi" w:cstheme="majorHAnsi"/>
                  <w:b/>
                  <w:bCs/>
                  <w:color w:val="FF0000"/>
                  <w:sz w:val="24"/>
                  <w:szCs w:val="24"/>
                </w:rPr>
                <w:delText>Mua</w:delText>
              </w:r>
              <w:r w:rsidRPr="009E47FC" w:rsidDel="00AE7F10">
                <w:rPr>
                  <w:rFonts w:asciiTheme="majorHAnsi" w:hAnsiTheme="majorHAnsi" w:cstheme="majorHAnsi"/>
                  <w:b/>
                  <w:bCs/>
                  <w:color w:val="FF0000"/>
                  <w:sz w:val="24"/>
                  <w:szCs w:val="24"/>
                </w:rPr>
                <w:delText xml:space="preserve"> ngoại </w:delText>
              </w:r>
              <w:commentRangeStart w:id="1361"/>
              <w:commentRangeStart w:id="1362"/>
              <w:r w:rsidRPr="009E47FC" w:rsidDel="00AE7F10">
                <w:rPr>
                  <w:rFonts w:asciiTheme="majorHAnsi" w:hAnsiTheme="majorHAnsi" w:cstheme="majorHAnsi"/>
                  <w:b/>
                  <w:bCs/>
                  <w:color w:val="FF0000"/>
                  <w:sz w:val="24"/>
                  <w:szCs w:val="24"/>
                </w:rPr>
                <w:delText>tệ</w:delText>
              </w:r>
              <w:commentRangeEnd w:id="1361"/>
              <w:r w:rsidDel="00AE7F10">
                <w:rPr>
                  <w:rStyle w:val="CommentReference"/>
                  <w:rFonts w:eastAsia="Times New Roman"/>
                  <w:bCs/>
                  <w:kern w:val="32"/>
                </w:rPr>
                <w:commentReference w:id="1361"/>
              </w:r>
              <w:commentRangeEnd w:id="1362"/>
              <w:r w:rsidDel="00AE7F10">
                <w:rPr>
                  <w:rStyle w:val="CommentReference"/>
                  <w:rFonts w:eastAsia="Times New Roman"/>
                  <w:bCs/>
                  <w:kern w:val="32"/>
                </w:rPr>
                <w:commentReference w:id="1362"/>
              </w:r>
              <w:commentRangeEnd w:id="1358"/>
              <w:r w:rsidDel="00AE7F10">
                <w:rPr>
                  <w:rStyle w:val="CommentReference"/>
                  <w:rFonts w:eastAsia="Times New Roman"/>
                  <w:bCs/>
                  <w:kern w:val="32"/>
                </w:rPr>
                <w:commentReference w:id="1358"/>
              </w:r>
              <w:commentRangeEnd w:id="1359"/>
              <w:r w:rsidDel="00AE7F10">
                <w:rPr>
                  <w:rStyle w:val="CommentReference"/>
                  <w:rFonts w:eastAsia="Times New Roman"/>
                  <w:bCs/>
                  <w:kern w:val="32"/>
                </w:rPr>
                <w:commentReference w:id="1359"/>
              </w:r>
            </w:del>
          </w:p>
        </w:tc>
      </w:tr>
      <w:tr w:rsidR="0094684D" w:rsidRPr="00644FCA" w:rsidDel="00AE7F10" w14:paraId="690C8184" w14:textId="78CB800D" w:rsidTr="00BF1D45">
        <w:trPr>
          <w:trHeight w:val="1096"/>
          <w:del w:id="1363"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416DFF12" w14:textId="0F8C7EA6" w:rsidR="0094684D" w:rsidRPr="0051356F" w:rsidDel="00AE7F10" w:rsidRDefault="0094684D" w:rsidP="00BF1D45">
            <w:pPr>
              <w:pStyle w:val="ListParagraph"/>
              <w:numPr>
                <w:ilvl w:val="0"/>
                <w:numId w:val="38"/>
              </w:numPr>
              <w:tabs>
                <w:tab w:val="left" w:pos="519"/>
              </w:tabs>
              <w:spacing w:after="160" w:line="256" w:lineRule="auto"/>
              <w:ind w:right="-21"/>
              <w:rPr>
                <w:del w:id="1364"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3DF3393" w14:textId="7C5F9AAB" w:rsidR="0094684D" w:rsidDel="00AE7F10" w:rsidRDefault="0094684D" w:rsidP="00BF1D45">
            <w:pPr>
              <w:spacing w:after="160" w:line="256" w:lineRule="auto"/>
              <w:ind w:firstLine="0"/>
              <w:rPr>
                <w:del w:id="1365" w:author="Nguyen Duc Anh" w:date="2025-09-26T15:02:00Z"/>
                <w:rFonts w:asciiTheme="majorHAnsi" w:hAnsiTheme="majorHAnsi" w:cstheme="majorHAnsi"/>
                <w:sz w:val="24"/>
                <w:szCs w:val="24"/>
              </w:rPr>
            </w:pPr>
            <w:del w:id="1366" w:author="Nguyen Duc Anh" w:date="2025-09-26T15:02:00Z">
              <w:r w:rsidDel="00AE7F10">
                <w:rPr>
                  <w:rFonts w:asciiTheme="majorHAnsi" w:hAnsiTheme="majorHAnsi" w:cstheme="majorHAnsi"/>
                  <w:sz w:val="24"/>
                  <w:szCs w:val="24"/>
                </w:rPr>
                <w:delText>Tên khách hàng</w:delText>
              </w:r>
            </w:del>
          </w:p>
        </w:tc>
        <w:tc>
          <w:tcPr>
            <w:tcW w:w="1272" w:type="dxa"/>
            <w:tcBorders>
              <w:top w:val="single" w:sz="4" w:space="0" w:color="000000"/>
              <w:left w:val="single" w:sz="4" w:space="0" w:color="000000"/>
              <w:bottom w:val="single" w:sz="4" w:space="0" w:color="000000"/>
              <w:right w:val="single" w:sz="4" w:space="0" w:color="000000"/>
            </w:tcBorders>
          </w:tcPr>
          <w:p w14:paraId="14CA66AC" w14:textId="565583E1" w:rsidR="0094684D" w:rsidDel="00AE7F10" w:rsidRDefault="0094684D" w:rsidP="00BF1D45">
            <w:pPr>
              <w:spacing w:after="160" w:line="256" w:lineRule="auto"/>
              <w:ind w:firstLine="0"/>
              <w:jc w:val="center"/>
              <w:rPr>
                <w:del w:id="1367" w:author="Nguyen Duc Anh" w:date="2025-09-26T15:02:00Z"/>
                <w:rFonts w:asciiTheme="majorHAnsi" w:hAnsiTheme="majorHAnsi" w:cstheme="majorHAnsi"/>
                <w:sz w:val="24"/>
                <w:szCs w:val="24"/>
              </w:rPr>
            </w:pPr>
            <w:del w:id="1368"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33D186EA" w14:textId="0F5FA58F" w:rsidR="0094684D" w:rsidDel="00AE7F10" w:rsidRDefault="0094684D" w:rsidP="00BF1D45">
            <w:pPr>
              <w:spacing w:after="160" w:line="256" w:lineRule="auto"/>
              <w:ind w:firstLine="0"/>
              <w:jc w:val="center"/>
              <w:rPr>
                <w:del w:id="1369" w:author="Nguyen Duc Anh" w:date="2025-09-26T15:02:00Z"/>
                <w:rFonts w:asciiTheme="majorHAnsi" w:hAnsiTheme="majorHAnsi" w:cstheme="majorHAnsi"/>
                <w:sz w:val="24"/>
                <w:szCs w:val="24"/>
              </w:rPr>
            </w:pPr>
            <w:del w:id="1370"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08317BDA" w14:textId="506CBB9D" w:rsidR="0094684D" w:rsidDel="00AE7F10" w:rsidRDefault="0094684D" w:rsidP="00BF1D45">
            <w:pPr>
              <w:spacing w:line="256" w:lineRule="auto"/>
              <w:ind w:firstLine="0"/>
              <w:jc w:val="center"/>
              <w:rPr>
                <w:del w:id="1371" w:author="Nguyen Duc Anh" w:date="2025-09-26T15:02:00Z"/>
                <w:rFonts w:asciiTheme="majorHAnsi" w:hAnsiTheme="majorHAnsi" w:cstheme="majorHAnsi"/>
                <w:sz w:val="24"/>
                <w:szCs w:val="24"/>
              </w:rPr>
            </w:pPr>
            <w:del w:id="1372"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6D69208D" w14:textId="516BAF82" w:rsidR="0094684D" w:rsidDel="00AE7F10" w:rsidRDefault="0094684D" w:rsidP="00BF1D45">
            <w:pPr>
              <w:spacing w:after="160" w:line="256" w:lineRule="auto"/>
              <w:ind w:firstLine="0"/>
              <w:jc w:val="center"/>
              <w:rPr>
                <w:del w:id="1373" w:author="Nguyen Duc Anh" w:date="2025-09-26T15:02:00Z"/>
                <w:rFonts w:asciiTheme="majorHAnsi" w:hAnsiTheme="majorHAnsi" w:cstheme="majorHAnsi"/>
                <w:sz w:val="24"/>
                <w:szCs w:val="24"/>
              </w:rPr>
            </w:pPr>
            <w:del w:id="1374"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7512B090" w14:textId="533A25DD" w:rsidR="0094684D" w:rsidDel="00AE7F10" w:rsidRDefault="0094684D" w:rsidP="00BF1D45">
            <w:pPr>
              <w:spacing w:after="160" w:line="256" w:lineRule="auto"/>
              <w:ind w:firstLine="0"/>
              <w:rPr>
                <w:del w:id="1375" w:author="Nguyen Duc Anh" w:date="2025-09-26T15:02:00Z"/>
                <w:rFonts w:asciiTheme="majorHAnsi" w:hAnsiTheme="majorHAnsi" w:cstheme="majorHAnsi"/>
                <w:sz w:val="24"/>
                <w:szCs w:val="24"/>
              </w:rPr>
            </w:pPr>
            <w:del w:id="1376" w:author="Nguyen Duc Anh" w:date="2025-09-26T15:02:00Z">
              <w:r w:rsidDel="00AE7F10">
                <w:rPr>
                  <w:rFonts w:asciiTheme="majorHAnsi" w:hAnsiTheme="majorHAnsi" w:cstheme="majorHAnsi"/>
                  <w:sz w:val="24"/>
                  <w:szCs w:val="24"/>
                </w:rPr>
                <w:delText>Nhập họ và tên khách hàng</w:delText>
              </w:r>
            </w:del>
          </w:p>
        </w:tc>
      </w:tr>
      <w:tr w:rsidR="0094684D" w:rsidRPr="00644FCA" w:rsidDel="00AE7F10" w14:paraId="34342ABF" w14:textId="011911BC" w:rsidTr="00BF1D45">
        <w:trPr>
          <w:trHeight w:val="1096"/>
          <w:del w:id="1377"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1FD192E0" w14:textId="31FC5AB9" w:rsidR="0094684D" w:rsidRPr="0051356F" w:rsidDel="00AE7F10" w:rsidRDefault="0094684D" w:rsidP="00BF1D45">
            <w:pPr>
              <w:pStyle w:val="ListParagraph"/>
              <w:numPr>
                <w:ilvl w:val="0"/>
                <w:numId w:val="38"/>
              </w:numPr>
              <w:tabs>
                <w:tab w:val="left" w:pos="519"/>
              </w:tabs>
              <w:spacing w:after="160" w:line="256" w:lineRule="auto"/>
              <w:ind w:right="-21"/>
              <w:rPr>
                <w:del w:id="1378"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45FC60C2" w14:textId="11D58FD6" w:rsidR="0094684D" w:rsidDel="00AE7F10" w:rsidRDefault="0094684D" w:rsidP="00BF1D45">
            <w:pPr>
              <w:spacing w:after="160" w:line="256" w:lineRule="auto"/>
              <w:ind w:firstLine="0"/>
              <w:rPr>
                <w:del w:id="1379" w:author="Nguyen Duc Anh" w:date="2025-09-26T15:02:00Z"/>
                <w:rFonts w:asciiTheme="majorHAnsi" w:hAnsiTheme="majorHAnsi" w:cstheme="majorHAnsi"/>
                <w:sz w:val="24"/>
                <w:szCs w:val="24"/>
              </w:rPr>
            </w:pPr>
            <w:del w:id="1380" w:author="Nguyen Duc Anh" w:date="2025-09-26T15:02:00Z">
              <w:r w:rsidDel="00AE7F10">
                <w:rPr>
                  <w:rFonts w:asciiTheme="majorHAnsi" w:hAnsiTheme="majorHAnsi" w:cstheme="majorHAnsi"/>
                  <w:sz w:val="24"/>
                  <w:szCs w:val="24"/>
                </w:rPr>
                <w:delText>Loại giấy tờ</w:delText>
              </w:r>
            </w:del>
          </w:p>
        </w:tc>
        <w:tc>
          <w:tcPr>
            <w:tcW w:w="1272" w:type="dxa"/>
            <w:tcBorders>
              <w:top w:val="single" w:sz="4" w:space="0" w:color="000000"/>
              <w:left w:val="single" w:sz="4" w:space="0" w:color="000000"/>
              <w:bottom w:val="single" w:sz="4" w:space="0" w:color="000000"/>
              <w:right w:val="single" w:sz="4" w:space="0" w:color="000000"/>
            </w:tcBorders>
          </w:tcPr>
          <w:p w14:paraId="7E18D3F4" w14:textId="7FCAE07D" w:rsidR="0094684D" w:rsidDel="00AE7F10" w:rsidRDefault="0094684D" w:rsidP="00BF1D45">
            <w:pPr>
              <w:spacing w:after="160" w:line="256" w:lineRule="auto"/>
              <w:ind w:firstLine="0"/>
              <w:jc w:val="center"/>
              <w:rPr>
                <w:del w:id="1381" w:author="Nguyen Duc Anh" w:date="2025-09-26T15:02:00Z"/>
                <w:rFonts w:asciiTheme="majorHAnsi" w:hAnsiTheme="majorHAnsi" w:cstheme="majorHAnsi"/>
                <w:sz w:val="24"/>
                <w:szCs w:val="24"/>
              </w:rPr>
            </w:pPr>
            <w:del w:id="1382" w:author="Nguyen Duc Anh" w:date="2025-09-26T15:02:00Z">
              <w:r w:rsidDel="00AE7F10">
                <w:rPr>
                  <w:rFonts w:asciiTheme="majorHAnsi" w:hAnsiTheme="majorHAnsi" w:cstheme="majorHAnsi"/>
                  <w:sz w:val="24"/>
                  <w:szCs w:val="24"/>
                </w:rPr>
                <w:delText>Dropdownlist</w:delText>
              </w:r>
            </w:del>
          </w:p>
        </w:tc>
        <w:tc>
          <w:tcPr>
            <w:tcW w:w="913" w:type="dxa"/>
            <w:tcBorders>
              <w:top w:val="single" w:sz="4" w:space="0" w:color="000000"/>
              <w:left w:val="single" w:sz="4" w:space="0" w:color="000000"/>
              <w:bottom w:val="single" w:sz="4" w:space="0" w:color="000000"/>
              <w:right w:val="single" w:sz="4" w:space="0" w:color="000000"/>
            </w:tcBorders>
          </w:tcPr>
          <w:p w14:paraId="198843E9" w14:textId="6A19DC24" w:rsidR="0094684D" w:rsidDel="00AE7F10" w:rsidRDefault="0094684D" w:rsidP="00BF1D45">
            <w:pPr>
              <w:spacing w:after="160" w:line="256" w:lineRule="auto"/>
              <w:ind w:firstLine="0"/>
              <w:jc w:val="center"/>
              <w:rPr>
                <w:del w:id="1383" w:author="Nguyen Duc Anh" w:date="2025-09-26T15:02:00Z"/>
                <w:rFonts w:asciiTheme="majorHAnsi" w:hAnsiTheme="majorHAnsi" w:cstheme="majorHAnsi"/>
                <w:sz w:val="24"/>
                <w:szCs w:val="24"/>
              </w:rPr>
            </w:pPr>
            <w:del w:id="1384"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1BA1F652" w14:textId="32A109CF" w:rsidR="0094684D" w:rsidDel="00AE7F10" w:rsidRDefault="0094684D" w:rsidP="00BF1D45">
            <w:pPr>
              <w:spacing w:line="256" w:lineRule="auto"/>
              <w:ind w:firstLine="0"/>
              <w:jc w:val="center"/>
              <w:rPr>
                <w:del w:id="1385" w:author="Nguyen Duc Anh" w:date="2025-09-26T15:02:00Z"/>
                <w:rFonts w:asciiTheme="majorHAnsi" w:hAnsiTheme="majorHAnsi" w:cstheme="majorHAnsi"/>
                <w:sz w:val="24"/>
                <w:szCs w:val="24"/>
              </w:rPr>
            </w:pPr>
            <w:del w:id="1386"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2F7375DE" w14:textId="54A10E2C" w:rsidR="0094684D" w:rsidDel="00AE7F10" w:rsidRDefault="0094684D" w:rsidP="00BF1D45">
            <w:pPr>
              <w:spacing w:after="160" w:line="256" w:lineRule="auto"/>
              <w:ind w:firstLine="0"/>
              <w:jc w:val="center"/>
              <w:rPr>
                <w:del w:id="1387" w:author="Nguyen Duc Anh" w:date="2025-09-26T15:02:00Z"/>
                <w:rFonts w:asciiTheme="majorHAnsi" w:hAnsiTheme="majorHAnsi" w:cstheme="majorHAnsi"/>
                <w:sz w:val="24"/>
                <w:szCs w:val="24"/>
              </w:rPr>
            </w:pPr>
            <w:del w:id="1388"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7B7D8376" w14:textId="0E81FA82" w:rsidR="0094684D" w:rsidDel="00AE7F10" w:rsidRDefault="0094684D" w:rsidP="00BF1D45">
            <w:pPr>
              <w:spacing w:after="160" w:line="256" w:lineRule="auto"/>
              <w:ind w:firstLine="0"/>
              <w:rPr>
                <w:del w:id="1389" w:author="Nguyen Duc Anh" w:date="2025-09-26T15:02:00Z"/>
                <w:rFonts w:asciiTheme="majorHAnsi" w:hAnsiTheme="majorHAnsi" w:cstheme="majorHAnsi"/>
                <w:sz w:val="24"/>
                <w:szCs w:val="24"/>
              </w:rPr>
            </w:pPr>
            <w:del w:id="1390" w:author="Nguyen Duc Anh" w:date="2025-09-26T15:02:00Z">
              <w:r w:rsidDel="00AE7F10">
                <w:rPr>
                  <w:rFonts w:asciiTheme="majorHAnsi" w:hAnsiTheme="majorHAnsi" w:cstheme="majorHAnsi"/>
                  <w:sz w:val="24"/>
                  <w:szCs w:val="24"/>
                </w:rPr>
                <w:delText>Chọn loại giấy tờ tuỳ thân của khách hàng:</w:delText>
              </w:r>
            </w:del>
          </w:p>
          <w:p w14:paraId="19294074" w14:textId="2A36715A" w:rsidR="0094684D" w:rsidRPr="002F4017" w:rsidDel="00AE7F10" w:rsidRDefault="0094684D" w:rsidP="00BF1D45">
            <w:pPr>
              <w:spacing w:after="160" w:line="256" w:lineRule="auto"/>
              <w:ind w:firstLine="0"/>
              <w:rPr>
                <w:del w:id="1391" w:author="Nguyen Duc Anh" w:date="2025-09-26T15:02:00Z"/>
                <w:rFonts w:asciiTheme="majorHAnsi" w:hAnsiTheme="majorHAnsi" w:cstheme="majorHAnsi"/>
                <w:b/>
                <w:bCs/>
                <w:sz w:val="24"/>
                <w:szCs w:val="24"/>
              </w:rPr>
            </w:pPr>
            <w:del w:id="1392" w:author="Nguyen Duc Anh" w:date="2025-09-26T15:02:00Z">
              <w:r w:rsidRPr="002F4017" w:rsidDel="00AE7F10">
                <w:rPr>
                  <w:rFonts w:asciiTheme="majorHAnsi" w:hAnsiTheme="majorHAnsi" w:cstheme="majorHAnsi"/>
                  <w:b/>
                  <w:bCs/>
                  <w:sz w:val="24"/>
                  <w:szCs w:val="24"/>
                </w:rPr>
                <w:delText>Khách hàng cá nhân:</w:delText>
              </w:r>
            </w:del>
          </w:p>
          <w:p w14:paraId="5E9A5BE9" w14:textId="002121C6" w:rsidR="0094684D" w:rsidDel="00AE7F10" w:rsidRDefault="0094684D" w:rsidP="00BF1D45">
            <w:pPr>
              <w:spacing w:after="160" w:line="256" w:lineRule="auto"/>
              <w:ind w:firstLine="0"/>
              <w:rPr>
                <w:del w:id="1393" w:author="Nguyen Duc Anh" w:date="2025-09-26T15:02:00Z"/>
                <w:rFonts w:asciiTheme="majorHAnsi" w:hAnsiTheme="majorHAnsi" w:cstheme="majorHAnsi"/>
                <w:sz w:val="24"/>
                <w:szCs w:val="24"/>
              </w:rPr>
            </w:pPr>
            <w:del w:id="1394" w:author="Nguyen Duc Anh" w:date="2025-09-26T15:02:00Z">
              <w:r w:rsidDel="00AE7F10">
                <w:rPr>
                  <w:rFonts w:asciiTheme="majorHAnsi" w:hAnsiTheme="majorHAnsi" w:cstheme="majorHAnsi"/>
                  <w:sz w:val="24"/>
                  <w:szCs w:val="24"/>
                </w:rPr>
                <w:delText>- CMT</w:delText>
              </w:r>
            </w:del>
          </w:p>
          <w:p w14:paraId="62C4D535" w14:textId="57A8C84D" w:rsidR="0094684D" w:rsidDel="00AE7F10" w:rsidRDefault="0094684D" w:rsidP="00BF1D45">
            <w:pPr>
              <w:spacing w:after="160" w:line="256" w:lineRule="auto"/>
              <w:ind w:firstLine="0"/>
              <w:rPr>
                <w:del w:id="1395" w:author="Nguyen Duc Anh" w:date="2025-09-26T15:02:00Z"/>
                <w:rFonts w:asciiTheme="majorHAnsi" w:hAnsiTheme="majorHAnsi" w:cstheme="majorHAnsi"/>
                <w:sz w:val="24"/>
                <w:szCs w:val="24"/>
              </w:rPr>
            </w:pPr>
            <w:del w:id="1396" w:author="Nguyen Duc Anh" w:date="2025-09-26T15:02:00Z">
              <w:r w:rsidDel="00AE7F10">
                <w:rPr>
                  <w:rFonts w:asciiTheme="majorHAnsi" w:hAnsiTheme="majorHAnsi" w:cstheme="majorHAnsi"/>
                  <w:sz w:val="24"/>
                  <w:szCs w:val="24"/>
                </w:rPr>
                <w:delText>- Hộ chiếu</w:delText>
              </w:r>
            </w:del>
          </w:p>
        </w:tc>
      </w:tr>
      <w:tr w:rsidR="0094684D" w:rsidRPr="00644FCA" w:rsidDel="00AE7F10" w14:paraId="59FDB715" w14:textId="6CCDD928" w:rsidTr="00BF1D45">
        <w:trPr>
          <w:trHeight w:val="1096"/>
          <w:del w:id="1397"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5058A8B8" w14:textId="39CA1205" w:rsidR="0094684D" w:rsidRPr="0051356F" w:rsidDel="00AE7F10" w:rsidRDefault="0094684D" w:rsidP="00BF1D45">
            <w:pPr>
              <w:pStyle w:val="ListParagraph"/>
              <w:numPr>
                <w:ilvl w:val="0"/>
                <w:numId w:val="38"/>
              </w:numPr>
              <w:tabs>
                <w:tab w:val="left" w:pos="519"/>
              </w:tabs>
              <w:spacing w:after="160" w:line="256" w:lineRule="auto"/>
              <w:ind w:right="-21"/>
              <w:rPr>
                <w:del w:id="1398"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44D71AF" w14:textId="6B2B41BD" w:rsidR="0094684D" w:rsidDel="00AE7F10" w:rsidRDefault="0094684D" w:rsidP="00BF1D45">
            <w:pPr>
              <w:spacing w:after="160" w:line="256" w:lineRule="auto"/>
              <w:ind w:firstLine="0"/>
              <w:rPr>
                <w:del w:id="1399" w:author="Nguyen Duc Anh" w:date="2025-09-26T15:02:00Z"/>
                <w:rFonts w:asciiTheme="majorHAnsi" w:hAnsiTheme="majorHAnsi" w:cstheme="majorHAnsi"/>
                <w:sz w:val="24"/>
                <w:szCs w:val="24"/>
              </w:rPr>
            </w:pPr>
            <w:del w:id="1400" w:author="Nguyen Duc Anh" w:date="2025-09-26T15:02:00Z">
              <w:r w:rsidDel="00AE7F10">
                <w:rPr>
                  <w:rFonts w:asciiTheme="majorHAnsi" w:hAnsiTheme="majorHAnsi" w:cstheme="majorHAnsi"/>
                  <w:sz w:val="24"/>
                  <w:szCs w:val="24"/>
                </w:rPr>
                <w:delText>Số CMT/Hộ chiếu</w:delText>
              </w:r>
            </w:del>
          </w:p>
        </w:tc>
        <w:tc>
          <w:tcPr>
            <w:tcW w:w="1272" w:type="dxa"/>
            <w:tcBorders>
              <w:top w:val="single" w:sz="4" w:space="0" w:color="000000"/>
              <w:left w:val="single" w:sz="4" w:space="0" w:color="000000"/>
              <w:bottom w:val="single" w:sz="4" w:space="0" w:color="000000"/>
              <w:right w:val="single" w:sz="4" w:space="0" w:color="000000"/>
            </w:tcBorders>
          </w:tcPr>
          <w:p w14:paraId="5A0F346B" w14:textId="2E69A1CB" w:rsidR="0094684D" w:rsidDel="00AE7F10" w:rsidRDefault="0094684D" w:rsidP="00BF1D45">
            <w:pPr>
              <w:spacing w:after="160" w:line="256" w:lineRule="auto"/>
              <w:ind w:firstLine="0"/>
              <w:jc w:val="center"/>
              <w:rPr>
                <w:del w:id="1401" w:author="Nguyen Duc Anh" w:date="2025-09-26T15:02:00Z"/>
                <w:rFonts w:asciiTheme="majorHAnsi" w:hAnsiTheme="majorHAnsi" w:cstheme="majorHAnsi"/>
                <w:sz w:val="24"/>
                <w:szCs w:val="24"/>
              </w:rPr>
            </w:pPr>
            <w:del w:id="1402"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145AD1CD" w14:textId="7208449C" w:rsidR="0094684D" w:rsidDel="00AE7F10" w:rsidRDefault="0094684D" w:rsidP="00BF1D45">
            <w:pPr>
              <w:spacing w:after="160" w:line="256" w:lineRule="auto"/>
              <w:ind w:firstLine="0"/>
              <w:jc w:val="center"/>
              <w:rPr>
                <w:del w:id="1403" w:author="Nguyen Duc Anh" w:date="2025-09-26T15:02:00Z"/>
                <w:rFonts w:asciiTheme="majorHAnsi" w:hAnsiTheme="majorHAnsi" w:cstheme="majorHAnsi"/>
                <w:sz w:val="24"/>
                <w:szCs w:val="24"/>
              </w:rPr>
            </w:pPr>
            <w:del w:id="1404"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7B2F72A5" w14:textId="3A9BFB0A" w:rsidR="0094684D" w:rsidDel="00AE7F10" w:rsidRDefault="0094684D" w:rsidP="00BF1D45">
            <w:pPr>
              <w:spacing w:line="256" w:lineRule="auto"/>
              <w:ind w:firstLine="0"/>
              <w:jc w:val="center"/>
              <w:rPr>
                <w:del w:id="1405" w:author="Nguyen Duc Anh" w:date="2025-09-26T15:02:00Z"/>
                <w:rFonts w:asciiTheme="majorHAnsi" w:hAnsiTheme="majorHAnsi" w:cstheme="majorHAnsi"/>
                <w:sz w:val="24"/>
                <w:szCs w:val="24"/>
              </w:rPr>
            </w:pPr>
            <w:del w:id="1406"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664E2797" w14:textId="00ABCEA5" w:rsidR="0094684D" w:rsidDel="00AE7F10" w:rsidRDefault="0094684D" w:rsidP="00BF1D45">
            <w:pPr>
              <w:spacing w:after="160" w:line="256" w:lineRule="auto"/>
              <w:ind w:firstLine="0"/>
              <w:jc w:val="center"/>
              <w:rPr>
                <w:del w:id="1407" w:author="Nguyen Duc Anh" w:date="2025-09-26T15:02:00Z"/>
                <w:rFonts w:asciiTheme="majorHAnsi" w:hAnsiTheme="majorHAnsi" w:cstheme="majorHAnsi"/>
                <w:sz w:val="24"/>
                <w:szCs w:val="24"/>
              </w:rPr>
            </w:pPr>
            <w:del w:id="1408"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5F51AB3D" w14:textId="103182DB" w:rsidR="0094684D" w:rsidDel="00AE7F10" w:rsidRDefault="0094684D" w:rsidP="00BF1D45">
            <w:pPr>
              <w:spacing w:after="160" w:line="256" w:lineRule="auto"/>
              <w:ind w:firstLine="0"/>
              <w:rPr>
                <w:del w:id="1409" w:author="Nguyen Duc Anh" w:date="2025-09-26T15:02:00Z"/>
                <w:rFonts w:asciiTheme="majorHAnsi" w:hAnsiTheme="majorHAnsi" w:cstheme="majorHAnsi"/>
                <w:sz w:val="24"/>
                <w:szCs w:val="24"/>
              </w:rPr>
            </w:pPr>
            <w:del w:id="1410" w:author="Nguyen Duc Anh" w:date="2025-09-26T15:02:00Z">
              <w:r w:rsidDel="00AE7F10">
                <w:rPr>
                  <w:rFonts w:asciiTheme="majorHAnsi" w:hAnsiTheme="majorHAnsi" w:cstheme="majorHAnsi"/>
                  <w:sz w:val="24"/>
                  <w:szCs w:val="24"/>
                </w:rPr>
                <w:delText>Nhập số giấy tờ tuỳ thân theo loại giấy tờ đã chọn hoặc hiển thị theo kết quả truy vấn thành công.</w:delText>
              </w:r>
            </w:del>
          </w:p>
          <w:p w14:paraId="5B2325C4" w14:textId="0B2AA015" w:rsidR="0094684D" w:rsidDel="00AE7F10" w:rsidRDefault="0094684D" w:rsidP="00BF1D45">
            <w:pPr>
              <w:spacing w:after="160" w:line="256" w:lineRule="auto"/>
              <w:ind w:firstLine="0"/>
              <w:rPr>
                <w:del w:id="1411" w:author="Nguyen Duc Anh" w:date="2025-09-26T15:02:00Z"/>
                <w:rFonts w:asciiTheme="majorHAnsi" w:hAnsiTheme="majorHAnsi" w:cstheme="majorHAnsi"/>
                <w:sz w:val="24"/>
                <w:szCs w:val="24"/>
              </w:rPr>
            </w:pPr>
            <w:del w:id="1412" w:author="Nguyen Duc Anh" w:date="2025-09-26T15:02:00Z">
              <w:r w:rsidDel="00AE7F10">
                <w:rPr>
                  <w:rFonts w:asciiTheme="majorHAnsi" w:hAnsiTheme="majorHAnsi" w:cstheme="majorHAnsi"/>
                  <w:sz w:val="24"/>
                  <w:szCs w:val="24"/>
                </w:rPr>
                <w:delText>- Sau khi nhập dữ liệu và nhấn chọn icon “Tìm kiếm” hệ thống truy vấn và lấy ra thông tin khách hàng hợp lệ và tự động điền vào các trường thông tin tương ứng</w:delText>
              </w:r>
            </w:del>
          </w:p>
          <w:p w14:paraId="6E6CAB8A" w14:textId="654A41DE" w:rsidR="0094684D" w:rsidDel="00AE7F10" w:rsidRDefault="0094684D" w:rsidP="00BF1D45">
            <w:pPr>
              <w:spacing w:after="160" w:line="256" w:lineRule="auto"/>
              <w:ind w:firstLine="0"/>
              <w:rPr>
                <w:del w:id="1413" w:author="Nguyen Duc Anh" w:date="2025-09-26T15:02:00Z"/>
                <w:rFonts w:asciiTheme="majorHAnsi" w:hAnsiTheme="majorHAnsi" w:cstheme="majorHAnsi"/>
                <w:sz w:val="24"/>
                <w:szCs w:val="24"/>
              </w:rPr>
            </w:pPr>
            <w:del w:id="1414" w:author="Nguyen Duc Anh" w:date="2025-09-26T15:02:00Z">
              <w:r w:rsidDel="00AE7F10">
                <w:rPr>
                  <w:rFonts w:asciiTheme="majorHAnsi" w:hAnsiTheme="majorHAnsi" w:cstheme="majorHAnsi"/>
                  <w:sz w:val="24"/>
                  <w:szCs w:val="24"/>
                </w:rPr>
                <w:delText>Sau</w:delText>
              </w:r>
            </w:del>
          </w:p>
        </w:tc>
      </w:tr>
      <w:tr w:rsidR="0094684D" w:rsidRPr="00644FCA" w:rsidDel="00AE7F10" w14:paraId="4A3B271B" w14:textId="0A9F1C1A" w:rsidTr="00BF1D45">
        <w:trPr>
          <w:trHeight w:val="1096"/>
          <w:del w:id="1415"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75657479" w14:textId="3010C8DF" w:rsidR="0094684D" w:rsidRPr="0051356F" w:rsidDel="00AE7F10" w:rsidRDefault="0094684D" w:rsidP="00BF1D45">
            <w:pPr>
              <w:pStyle w:val="ListParagraph"/>
              <w:numPr>
                <w:ilvl w:val="0"/>
                <w:numId w:val="38"/>
              </w:numPr>
              <w:tabs>
                <w:tab w:val="left" w:pos="519"/>
              </w:tabs>
              <w:spacing w:after="160" w:line="256" w:lineRule="auto"/>
              <w:ind w:right="-21"/>
              <w:rPr>
                <w:del w:id="1416"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5032299C" w14:textId="5E407315" w:rsidR="0094684D" w:rsidDel="00AE7F10" w:rsidRDefault="0094684D" w:rsidP="00BF1D45">
            <w:pPr>
              <w:spacing w:after="160" w:line="256" w:lineRule="auto"/>
              <w:ind w:firstLine="0"/>
              <w:rPr>
                <w:del w:id="1417" w:author="Nguyen Duc Anh" w:date="2025-09-26T15:02:00Z"/>
                <w:rFonts w:asciiTheme="majorHAnsi" w:hAnsiTheme="majorHAnsi" w:cstheme="majorHAnsi"/>
                <w:sz w:val="24"/>
                <w:szCs w:val="24"/>
              </w:rPr>
            </w:pPr>
            <w:del w:id="1418" w:author="Nguyen Duc Anh" w:date="2025-09-26T15:02:00Z">
              <w:r w:rsidDel="00AE7F10">
                <w:rPr>
                  <w:rFonts w:asciiTheme="majorHAnsi" w:hAnsiTheme="majorHAnsi" w:cstheme="majorHAnsi"/>
                  <w:sz w:val="24"/>
                  <w:szCs w:val="24"/>
                </w:rPr>
                <w:delText>Ngày cấp</w:delText>
              </w:r>
            </w:del>
          </w:p>
        </w:tc>
        <w:tc>
          <w:tcPr>
            <w:tcW w:w="1272" w:type="dxa"/>
            <w:tcBorders>
              <w:top w:val="single" w:sz="4" w:space="0" w:color="000000"/>
              <w:left w:val="single" w:sz="4" w:space="0" w:color="000000"/>
              <w:bottom w:val="single" w:sz="4" w:space="0" w:color="000000"/>
              <w:right w:val="single" w:sz="4" w:space="0" w:color="000000"/>
            </w:tcBorders>
          </w:tcPr>
          <w:p w14:paraId="2F7335FE" w14:textId="34382506" w:rsidR="0094684D" w:rsidDel="00AE7F10" w:rsidRDefault="0094684D" w:rsidP="00BF1D45">
            <w:pPr>
              <w:spacing w:after="160" w:line="256" w:lineRule="auto"/>
              <w:ind w:firstLine="0"/>
              <w:jc w:val="center"/>
              <w:rPr>
                <w:del w:id="1419" w:author="Nguyen Duc Anh" w:date="2025-09-26T15:02:00Z"/>
                <w:rFonts w:asciiTheme="majorHAnsi" w:hAnsiTheme="majorHAnsi" w:cstheme="majorHAnsi"/>
                <w:sz w:val="24"/>
                <w:szCs w:val="24"/>
              </w:rPr>
            </w:pPr>
            <w:del w:id="1420" w:author="Nguyen Duc Anh" w:date="2025-09-26T15:02:00Z">
              <w:r w:rsidDel="00AE7F10">
                <w:rPr>
                  <w:rFonts w:asciiTheme="majorHAnsi" w:hAnsiTheme="majorHAnsi" w:cstheme="majorHAnsi"/>
                  <w:sz w:val="24"/>
                  <w:szCs w:val="24"/>
                </w:rPr>
                <w:delText>Date</w:delText>
              </w:r>
            </w:del>
          </w:p>
        </w:tc>
        <w:tc>
          <w:tcPr>
            <w:tcW w:w="913" w:type="dxa"/>
            <w:tcBorders>
              <w:top w:val="single" w:sz="4" w:space="0" w:color="000000"/>
              <w:left w:val="single" w:sz="4" w:space="0" w:color="000000"/>
              <w:bottom w:val="single" w:sz="4" w:space="0" w:color="000000"/>
              <w:right w:val="single" w:sz="4" w:space="0" w:color="000000"/>
            </w:tcBorders>
          </w:tcPr>
          <w:p w14:paraId="71EB0F76" w14:textId="0523BED3" w:rsidR="0094684D" w:rsidDel="00AE7F10" w:rsidRDefault="0094684D" w:rsidP="00BF1D45">
            <w:pPr>
              <w:spacing w:after="160" w:line="256" w:lineRule="auto"/>
              <w:ind w:firstLine="0"/>
              <w:jc w:val="center"/>
              <w:rPr>
                <w:del w:id="1421" w:author="Nguyen Duc Anh" w:date="2025-09-26T15:02:00Z"/>
                <w:rFonts w:asciiTheme="majorHAnsi" w:hAnsiTheme="majorHAnsi" w:cstheme="majorHAnsi"/>
                <w:sz w:val="24"/>
                <w:szCs w:val="24"/>
              </w:rPr>
            </w:pPr>
            <w:del w:id="1422"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61BD18ED" w14:textId="3BC7C602" w:rsidR="0094684D" w:rsidDel="00AE7F10" w:rsidRDefault="0094684D" w:rsidP="00BF1D45">
            <w:pPr>
              <w:spacing w:line="256" w:lineRule="auto"/>
              <w:ind w:firstLine="0"/>
              <w:jc w:val="center"/>
              <w:rPr>
                <w:del w:id="1423" w:author="Nguyen Duc Anh" w:date="2025-09-26T15:02:00Z"/>
                <w:rFonts w:asciiTheme="majorHAnsi" w:hAnsiTheme="majorHAnsi" w:cstheme="majorHAnsi"/>
                <w:sz w:val="24"/>
                <w:szCs w:val="24"/>
              </w:rPr>
            </w:pPr>
            <w:del w:id="1424"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2E722E11" w14:textId="072EAC07" w:rsidR="0094684D" w:rsidDel="00AE7F10" w:rsidRDefault="0094684D" w:rsidP="00BF1D45">
            <w:pPr>
              <w:spacing w:after="160" w:line="256" w:lineRule="auto"/>
              <w:ind w:firstLine="0"/>
              <w:jc w:val="center"/>
              <w:rPr>
                <w:del w:id="1425" w:author="Nguyen Duc Anh" w:date="2025-09-26T15:02:00Z"/>
                <w:rFonts w:asciiTheme="majorHAnsi" w:hAnsiTheme="majorHAnsi" w:cstheme="majorHAnsi"/>
                <w:sz w:val="24"/>
                <w:szCs w:val="24"/>
              </w:rPr>
            </w:pPr>
            <w:del w:id="1426"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6D5E0037" w14:textId="77EE4377" w:rsidR="0094684D" w:rsidDel="00AE7F10" w:rsidRDefault="0094684D" w:rsidP="00BF1D45">
            <w:pPr>
              <w:spacing w:after="160" w:line="256" w:lineRule="auto"/>
              <w:ind w:firstLine="0"/>
              <w:rPr>
                <w:del w:id="1427" w:author="Nguyen Duc Anh" w:date="2025-09-26T15:02:00Z"/>
                <w:rFonts w:asciiTheme="majorHAnsi" w:hAnsiTheme="majorHAnsi" w:cstheme="majorHAnsi"/>
                <w:sz w:val="24"/>
                <w:szCs w:val="24"/>
              </w:rPr>
            </w:pPr>
            <w:del w:id="1428" w:author="Nguyen Duc Anh" w:date="2025-09-26T15:02:00Z">
              <w:r w:rsidDel="00AE7F10">
                <w:rPr>
                  <w:rFonts w:asciiTheme="majorHAnsi" w:hAnsiTheme="majorHAnsi" w:cstheme="majorHAnsi"/>
                  <w:sz w:val="24"/>
                  <w:szCs w:val="24"/>
                </w:rPr>
                <w:delText>Nhập/chọn ngày tháng năm cấp giấy tờ tuỳ thân hoặc hiển thị theo kết quả truy vấn thành công</w:delText>
              </w:r>
            </w:del>
          </w:p>
        </w:tc>
      </w:tr>
      <w:tr w:rsidR="0094684D" w:rsidRPr="00644FCA" w:rsidDel="00AE7F10" w14:paraId="6E53E2D2" w14:textId="6347232E" w:rsidTr="00BF1D45">
        <w:trPr>
          <w:trHeight w:val="1096"/>
          <w:del w:id="1429"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5A580AA7" w14:textId="1505CC44" w:rsidR="0094684D" w:rsidRPr="0051356F" w:rsidDel="00AE7F10" w:rsidRDefault="0094684D" w:rsidP="00BF1D45">
            <w:pPr>
              <w:pStyle w:val="ListParagraph"/>
              <w:numPr>
                <w:ilvl w:val="0"/>
                <w:numId w:val="38"/>
              </w:numPr>
              <w:tabs>
                <w:tab w:val="left" w:pos="519"/>
              </w:tabs>
              <w:spacing w:after="160" w:line="256" w:lineRule="auto"/>
              <w:ind w:right="-21"/>
              <w:rPr>
                <w:del w:id="1430"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E9D8C52" w14:textId="59577988" w:rsidR="0094684D" w:rsidDel="00AE7F10" w:rsidRDefault="0094684D" w:rsidP="00BF1D45">
            <w:pPr>
              <w:spacing w:after="160" w:line="256" w:lineRule="auto"/>
              <w:ind w:firstLine="0"/>
              <w:rPr>
                <w:del w:id="1431" w:author="Nguyen Duc Anh" w:date="2025-09-26T15:02:00Z"/>
                <w:rFonts w:asciiTheme="majorHAnsi" w:hAnsiTheme="majorHAnsi" w:cstheme="majorHAnsi"/>
                <w:sz w:val="24"/>
                <w:szCs w:val="24"/>
              </w:rPr>
            </w:pPr>
            <w:del w:id="1432" w:author="Nguyen Duc Anh" w:date="2025-09-26T15:02:00Z">
              <w:r w:rsidDel="00AE7F10">
                <w:rPr>
                  <w:rFonts w:asciiTheme="majorHAnsi" w:hAnsiTheme="majorHAnsi" w:cstheme="majorHAnsi"/>
                  <w:sz w:val="24"/>
                  <w:szCs w:val="24"/>
                </w:rPr>
                <w:delText>Nơi cấp</w:delText>
              </w:r>
            </w:del>
          </w:p>
        </w:tc>
        <w:tc>
          <w:tcPr>
            <w:tcW w:w="1272" w:type="dxa"/>
            <w:tcBorders>
              <w:top w:val="single" w:sz="4" w:space="0" w:color="000000"/>
              <w:left w:val="single" w:sz="4" w:space="0" w:color="000000"/>
              <w:bottom w:val="single" w:sz="4" w:space="0" w:color="000000"/>
              <w:right w:val="single" w:sz="4" w:space="0" w:color="000000"/>
            </w:tcBorders>
          </w:tcPr>
          <w:p w14:paraId="7D1D15F4" w14:textId="65F0926D" w:rsidR="0094684D" w:rsidDel="00AE7F10" w:rsidRDefault="0094684D" w:rsidP="00BF1D45">
            <w:pPr>
              <w:spacing w:after="160" w:line="256" w:lineRule="auto"/>
              <w:ind w:firstLine="0"/>
              <w:jc w:val="center"/>
              <w:rPr>
                <w:del w:id="1433" w:author="Nguyen Duc Anh" w:date="2025-09-26T15:02:00Z"/>
                <w:rFonts w:asciiTheme="majorHAnsi" w:hAnsiTheme="majorHAnsi" w:cstheme="majorHAnsi"/>
                <w:sz w:val="24"/>
                <w:szCs w:val="24"/>
              </w:rPr>
            </w:pPr>
            <w:del w:id="1434"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5FE02EB2" w14:textId="626EB508" w:rsidR="0094684D" w:rsidDel="00AE7F10" w:rsidRDefault="0094684D" w:rsidP="00BF1D45">
            <w:pPr>
              <w:spacing w:after="160" w:line="256" w:lineRule="auto"/>
              <w:ind w:firstLine="0"/>
              <w:jc w:val="center"/>
              <w:rPr>
                <w:del w:id="1435" w:author="Nguyen Duc Anh" w:date="2025-09-26T15:02:00Z"/>
                <w:rFonts w:asciiTheme="majorHAnsi" w:hAnsiTheme="majorHAnsi" w:cstheme="majorHAnsi"/>
                <w:sz w:val="24"/>
                <w:szCs w:val="24"/>
              </w:rPr>
            </w:pPr>
            <w:del w:id="1436"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366C42A6" w14:textId="17B5263D" w:rsidR="0094684D" w:rsidDel="00AE7F10" w:rsidRDefault="0094684D" w:rsidP="00BF1D45">
            <w:pPr>
              <w:spacing w:line="256" w:lineRule="auto"/>
              <w:ind w:firstLine="0"/>
              <w:jc w:val="center"/>
              <w:rPr>
                <w:del w:id="1437" w:author="Nguyen Duc Anh" w:date="2025-09-26T15:02:00Z"/>
                <w:rFonts w:asciiTheme="majorHAnsi" w:hAnsiTheme="majorHAnsi" w:cstheme="majorHAnsi"/>
                <w:sz w:val="24"/>
                <w:szCs w:val="24"/>
              </w:rPr>
            </w:pPr>
            <w:del w:id="1438"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7245A7ED" w14:textId="659D407F" w:rsidR="0094684D" w:rsidDel="00AE7F10" w:rsidRDefault="0094684D" w:rsidP="00BF1D45">
            <w:pPr>
              <w:spacing w:after="160" w:line="256" w:lineRule="auto"/>
              <w:ind w:firstLine="0"/>
              <w:jc w:val="center"/>
              <w:rPr>
                <w:del w:id="1439" w:author="Nguyen Duc Anh" w:date="2025-09-26T15:02:00Z"/>
                <w:rFonts w:asciiTheme="majorHAnsi" w:hAnsiTheme="majorHAnsi" w:cstheme="majorHAnsi"/>
                <w:sz w:val="24"/>
                <w:szCs w:val="24"/>
              </w:rPr>
            </w:pPr>
            <w:del w:id="1440"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75483631" w14:textId="0A1BB04D" w:rsidR="0094684D" w:rsidDel="00AE7F10" w:rsidRDefault="0094684D" w:rsidP="00BF1D45">
            <w:pPr>
              <w:spacing w:after="160" w:line="256" w:lineRule="auto"/>
              <w:ind w:firstLine="0"/>
              <w:rPr>
                <w:del w:id="1441" w:author="Nguyen Duc Anh" w:date="2025-09-26T15:02:00Z"/>
                <w:rFonts w:asciiTheme="majorHAnsi" w:hAnsiTheme="majorHAnsi" w:cstheme="majorHAnsi"/>
                <w:sz w:val="24"/>
                <w:szCs w:val="24"/>
              </w:rPr>
            </w:pPr>
            <w:del w:id="1442" w:author="Nguyen Duc Anh" w:date="2025-09-26T15:02:00Z">
              <w:r w:rsidDel="00AE7F10">
                <w:rPr>
                  <w:rFonts w:asciiTheme="majorHAnsi" w:hAnsiTheme="majorHAnsi" w:cstheme="majorHAnsi"/>
                  <w:sz w:val="24"/>
                  <w:szCs w:val="24"/>
                </w:rPr>
                <w:delText>Nhập nơi cấp giấy tờ tuỳ thân hoặc hiển thị theo kết quả truy vấn thành công</w:delText>
              </w:r>
            </w:del>
          </w:p>
        </w:tc>
      </w:tr>
      <w:tr w:rsidR="0094684D" w:rsidRPr="00644FCA" w:rsidDel="00AE7F10" w14:paraId="3700F40A" w14:textId="3862F429" w:rsidTr="00BF1D45">
        <w:trPr>
          <w:trHeight w:val="1096"/>
          <w:del w:id="1443"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23317738" w14:textId="3B1D982B" w:rsidR="0094684D" w:rsidRPr="0051356F" w:rsidDel="00AE7F10" w:rsidRDefault="0094684D" w:rsidP="00BF1D45">
            <w:pPr>
              <w:pStyle w:val="ListParagraph"/>
              <w:numPr>
                <w:ilvl w:val="0"/>
                <w:numId w:val="38"/>
              </w:numPr>
              <w:tabs>
                <w:tab w:val="left" w:pos="519"/>
              </w:tabs>
              <w:spacing w:after="160" w:line="256" w:lineRule="auto"/>
              <w:ind w:right="-21"/>
              <w:rPr>
                <w:del w:id="1444"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BB76C98" w14:textId="03A15D28" w:rsidR="0094684D" w:rsidDel="00AE7F10" w:rsidRDefault="0094684D" w:rsidP="00BF1D45">
            <w:pPr>
              <w:spacing w:after="160" w:line="256" w:lineRule="auto"/>
              <w:ind w:firstLine="0"/>
              <w:rPr>
                <w:del w:id="1445" w:author="Nguyen Duc Anh" w:date="2025-09-26T15:02:00Z"/>
                <w:rFonts w:asciiTheme="majorHAnsi" w:hAnsiTheme="majorHAnsi" w:cstheme="majorHAnsi"/>
                <w:sz w:val="24"/>
                <w:szCs w:val="24"/>
              </w:rPr>
            </w:pPr>
            <w:del w:id="1446" w:author="Nguyen Duc Anh" w:date="2025-09-26T15:02:00Z">
              <w:r w:rsidDel="00AE7F10">
                <w:rPr>
                  <w:rFonts w:asciiTheme="majorHAnsi" w:hAnsiTheme="majorHAnsi" w:cstheme="majorHAnsi"/>
                  <w:sz w:val="24"/>
                  <w:szCs w:val="24"/>
                </w:rPr>
                <w:delText>Địa chỉ</w:delText>
              </w:r>
            </w:del>
          </w:p>
        </w:tc>
        <w:tc>
          <w:tcPr>
            <w:tcW w:w="1272" w:type="dxa"/>
            <w:tcBorders>
              <w:top w:val="single" w:sz="4" w:space="0" w:color="000000"/>
              <w:left w:val="single" w:sz="4" w:space="0" w:color="000000"/>
              <w:bottom w:val="single" w:sz="4" w:space="0" w:color="000000"/>
              <w:right w:val="single" w:sz="4" w:space="0" w:color="000000"/>
            </w:tcBorders>
          </w:tcPr>
          <w:p w14:paraId="06CDE77A" w14:textId="149EF8E9" w:rsidR="0094684D" w:rsidDel="00AE7F10" w:rsidRDefault="0094684D" w:rsidP="00BF1D45">
            <w:pPr>
              <w:spacing w:after="160" w:line="256" w:lineRule="auto"/>
              <w:ind w:firstLine="0"/>
              <w:jc w:val="center"/>
              <w:rPr>
                <w:del w:id="1447" w:author="Nguyen Duc Anh" w:date="2025-09-26T15:02:00Z"/>
                <w:rFonts w:asciiTheme="majorHAnsi" w:hAnsiTheme="majorHAnsi" w:cstheme="majorHAnsi"/>
                <w:sz w:val="24"/>
                <w:szCs w:val="24"/>
              </w:rPr>
            </w:pPr>
            <w:del w:id="1448"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2435E826" w14:textId="25E25098" w:rsidR="0094684D" w:rsidDel="00AE7F10" w:rsidRDefault="0094684D" w:rsidP="00BF1D45">
            <w:pPr>
              <w:spacing w:after="160" w:line="256" w:lineRule="auto"/>
              <w:ind w:firstLine="0"/>
              <w:jc w:val="center"/>
              <w:rPr>
                <w:del w:id="1449" w:author="Nguyen Duc Anh" w:date="2025-09-26T15:02:00Z"/>
                <w:rFonts w:asciiTheme="majorHAnsi" w:hAnsiTheme="majorHAnsi" w:cstheme="majorHAnsi"/>
                <w:sz w:val="24"/>
                <w:szCs w:val="24"/>
              </w:rPr>
            </w:pPr>
            <w:del w:id="1450"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4317AF74" w14:textId="43850B2F" w:rsidR="0094684D" w:rsidDel="00AE7F10" w:rsidRDefault="0094684D" w:rsidP="00BF1D45">
            <w:pPr>
              <w:spacing w:line="256" w:lineRule="auto"/>
              <w:ind w:firstLine="0"/>
              <w:jc w:val="center"/>
              <w:rPr>
                <w:del w:id="1451" w:author="Nguyen Duc Anh" w:date="2025-09-26T15:02:00Z"/>
                <w:rFonts w:asciiTheme="majorHAnsi" w:hAnsiTheme="majorHAnsi" w:cstheme="majorHAnsi"/>
                <w:sz w:val="24"/>
                <w:szCs w:val="24"/>
              </w:rPr>
            </w:pPr>
            <w:del w:id="1452"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7EB2D113" w14:textId="55EAA449" w:rsidR="0094684D" w:rsidDel="00AE7F10" w:rsidRDefault="0094684D" w:rsidP="00BF1D45">
            <w:pPr>
              <w:spacing w:after="160" w:line="256" w:lineRule="auto"/>
              <w:ind w:firstLine="0"/>
              <w:jc w:val="center"/>
              <w:rPr>
                <w:del w:id="1453" w:author="Nguyen Duc Anh" w:date="2025-09-26T15:02:00Z"/>
                <w:rFonts w:asciiTheme="majorHAnsi" w:hAnsiTheme="majorHAnsi" w:cstheme="majorHAnsi"/>
                <w:sz w:val="24"/>
                <w:szCs w:val="24"/>
              </w:rPr>
            </w:pPr>
            <w:del w:id="1454"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2D0BC13C" w14:textId="042C73CB" w:rsidR="0094684D" w:rsidDel="00AE7F10" w:rsidRDefault="0094684D" w:rsidP="00BF1D45">
            <w:pPr>
              <w:spacing w:after="160" w:line="256" w:lineRule="auto"/>
              <w:ind w:firstLine="0"/>
              <w:rPr>
                <w:del w:id="1455" w:author="Nguyen Duc Anh" w:date="2025-09-26T15:02:00Z"/>
                <w:rFonts w:asciiTheme="majorHAnsi" w:hAnsiTheme="majorHAnsi" w:cstheme="majorHAnsi"/>
                <w:sz w:val="24"/>
                <w:szCs w:val="24"/>
              </w:rPr>
            </w:pPr>
            <w:del w:id="1456" w:author="Nguyen Duc Anh" w:date="2025-09-26T15:02:00Z">
              <w:r w:rsidDel="00AE7F10">
                <w:rPr>
                  <w:rFonts w:asciiTheme="majorHAnsi" w:hAnsiTheme="majorHAnsi" w:cstheme="majorHAnsi"/>
                  <w:sz w:val="24"/>
                  <w:szCs w:val="24"/>
                </w:rPr>
                <w:delText>Nhập địa chỉ đăng ký thường trú hoặc hiển thị theo kết quả truy vấn thành công</w:delText>
              </w:r>
            </w:del>
          </w:p>
        </w:tc>
      </w:tr>
      <w:tr w:rsidR="0094684D" w:rsidRPr="00644FCA" w:rsidDel="00AE7F10" w14:paraId="5447D929" w14:textId="6D8B2EAA" w:rsidTr="00BF1D45">
        <w:trPr>
          <w:trHeight w:val="453"/>
          <w:del w:id="1457"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3A9EE3EC" w14:textId="473D9FFB" w:rsidR="0094684D" w:rsidRPr="0051356F" w:rsidDel="00AE7F10" w:rsidRDefault="0094684D" w:rsidP="00BF1D45">
            <w:pPr>
              <w:pStyle w:val="ListParagraph"/>
              <w:tabs>
                <w:tab w:val="left" w:pos="519"/>
              </w:tabs>
              <w:spacing w:after="160" w:line="256" w:lineRule="auto"/>
              <w:ind w:right="-21"/>
              <w:rPr>
                <w:del w:id="1458" w:author="Nguyen Duc Anh" w:date="2025-09-26T15:02:00Z"/>
                <w:rFonts w:asciiTheme="majorHAnsi" w:hAnsiTheme="majorHAnsi" w:cstheme="majorHAnsi"/>
                <w:bCs/>
                <w:sz w:val="24"/>
                <w:szCs w:val="24"/>
              </w:rPr>
            </w:pPr>
          </w:p>
        </w:tc>
        <w:tc>
          <w:tcPr>
            <w:tcW w:w="8074" w:type="dxa"/>
            <w:gridSpan w:val="6"/>
            <w:tcBorders>
              <w:top w:val="single" w:sz="4" w:space="0" w:color="000000"/>
              <w:left w:val="single" w:sz="4" w:space="0" w:color="000000"/>
              <w:bottom w:val="single" w:sz="4" w:space="0" w:color="000000"/>
              <w:right w:val="single" w:sz="4" w:space="0" w:color="000000"/>
            </w:tcBorders>
          </w:tcPr>
          <w:p w14:paraId="7C9AA8BA" w14:textId="0A796102" w:rsidR="0094684D" w:rsidRPr="009E47FC" w:rsidDel="00AE7F10" w:rsidRDefault="0094684D" w:rsidP="00BF1D45">
            <w:pPr>
              <w:spacing w:after="160" w:line="256" w:lineRule="auto"/>
              <w:ind w:firstLine="0"/>
              <w:rPr>
                <w:del w:id="1459" w:author="Nguyen Duc Anh" w:date="2025-09-26T15:02:00Z"/>
                <w:rFonts w:asciiTheme="majorHAnsi" w:hAnsiTheme="majorHAnsi" w:cstheme="majorHAnsi"/>
                <w:b/>
                <w:bCs/>
                <w:color w:val="FF0000"/>
                <w:sz w:val="24"/>
                <w:szCs w:val="24"/>
              </w:rPr>
            </w:pPr>
            <w:del w:id="1460" w:author="Nguyen Duc Anh" w:date="2025-09-26T15:02:00Z">
              <w:r w:rsidRPr="009E47FC" w:rsidDel="00AE7F10">
                <w:rPr>
                  <w:rFonts w:asciiTheme="majorHAnsi" w:hAnsiTheme="majorHAnsi" w:cstheme="majorHAnsi"/>
                  <w:b/>
                  <w:bCs/>
                  <w:color w:val="FF0000"/>
                  <w:sz w:val="24"/>
                  <w:szCs w:val="24"/>
                </w:rPr>
                <w:delText xml:space="preserve">Đề nghị </w:delText>
              </w:r>
              <w:r w:rsidDel="00AE7F10">
                <w:rPr>
                  <w:rFonts w:asciiTheme="majorHAnsi" w:hAnsiTheme="majorHAnsi" w:cstheme="majorHAnsi"/>
                  <w:b/>
                  <w:bCs/>
                  <w:color w:val="FF0000"/>
                  <w:sz w:val="24"/>
                  <w:szCs w:val="24"/>
                </w:rPr>
                <w:delText>mua</w:delText>
              </w:r>
              <w:r w:rsidRPr="009E47FC" w:rsidDel="00AE7F10">
                <w:rPr>
                  <w:rFonts w:asciiTheme="majorHAnsi" w:hAnsiTheme="majorHAnsi" w:cstheme="majorHAnsi"/>
                  <w:b/>
                  <w:bCs/>
                  <w:color w:val="FF0000"/>
                  <w:sz w:val="24"/>
                  <w:szCs w:val="24"/>
                </w:rPr>
                <w:delText xml:space="preserve"> loại ngoại </w:delText>
              </w:r>
              <w:commentRangeStart w:id="1461"/>
              <w:commentRangeStart w:id="1462"/>
              <w:r w:rsidRPr="009E47FC" w:rsidDel="00AE7F10">
                <w:rPr>
                  <w:rFonts w:asciiTheme="majorHAnsi" w:hAnsiTheme="majorHAnsi" w:cstheme="majorHAnsi"/>
                  <w:b/>
                  <w:bCs/>
                  <w:color w:val="FF0000"/>
                  <w:sz w:val="24"/>
                  <w:szCs w:val="24"/>
                </w:rPr>
                <w:delText>tệ</w:delText>
              </w:r>
              <w:commentRangeEnd w:id="1461"/>
              <w:r w:rsidDel="00AE7F10">
                <w:rPr>
                  <w:rStyle w:val="CommentReference"/>
                  <w:rFonts w:eastAsia="Times New Roman"/>
                  <w:bCs/>
                  <w:kern w:val="32"/>
                </w:rPr>
                <w:commentReference w:id="1461"/>
              </w:r>
              <w:commentRangeEnd w:id="1462"/>
              <w:r w:rsidDel="00AE7F10">
                <w:rPr>
                  <w:rStyle w:val="CommentReference"/>
                  <w:rFonts w:eastAsia="Times New Roman"/>
                  <w:bCs/>
                  <w:kern w:val="32"/>
                </w:rPr>
                <w:commentReference w:id="1462"/>
              </w:r>
              <w:r w:rsidRPr="009E47FC" w:rsidDel="00AE7F10">
                <w:rPr>
                  <w:rFonts w:asciiTheme="majorHAnsi" w:hAnsiTheme="majorHAnsi" w:cstheme="majorHAnsi"/>
                  <w:b/>
                  <w:bCs/>
                  <w:color w:val="FF0000"/>
                  <w:sz w:val="24"/>
                  <w:szCs w:val="24"/>
                </w:rPr>
                <w:delText>:</w:delText>
              </w:r>
            </w:del>
          </w:p>
        </w:tc>
      </w:tr>
      <w:tr w:rsidR="0094684D" w:rsidRPr="00644FCA" w:rsidDel="00AE7F10" w14:paraId="19E58D60" w14:textId="1547F9A5" w:rsidTr="00BF1D45">
        <w:trPr>
          <w:trHeight w:val="1096"/>
          <w:del w:id="1463"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6362E1D1" w14:textId="0F8A1EA8" w:rsidR="0094684D" w:rsidRPr="0051356F" w:rsidDel="00AE7F10" w:rsidRDefault="0094684D" w:rsidP="00BF1D45">
            <w:pPr>
              <w:pStyle w:val="ListParagraph"/>
              <w:numPr>
                <w:ilvl w:val="0"/>
                <w:numId w:val="38"/>
              </w:numPr>
              <w:tabs>
                <w:tab w:val="left" w:pos="519"/>
              </w:tabs>
              <w:spacing w:after="160" w:line="256" w:lineRule="auto"/>
              <w:ind w:right="-21"/>
              <w:rPr>
                <w:del w:id="1464"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637E0CA7" w14:textId="5A5E33AA" w:rsidR="0094684D" w:rsidDel="00AE7F10" w:rsidRDefault="0094684D" w:rsidP="00BF1D45">
            <w:pPr>
              <w:spacing w:after="160" w:line="256" w:lineRule="auto"/>
              <w:ind w:firstLine="0"/>
              <w:rPr>
                <w:del w:id="1465" w:author="Nguyen Duc Anh" w:date="2025-09-26T15:02:00Z"/>
                <w:rFonts w:asciiTheme="majorHAnsi" w:hAnsiTheme="majorHAnsi" w:cstheme="majorHAnsi"/>
                <w:sz w:val="24"/>
                <w:szCs w:val="24"/>
              </w:rPr>
            </w:pPr>
            <w:del w:id="1466" w:author="Nguyen Duc Anh" w:date="2025-09-26T15:02:00Z">
              <w:r w:rsidDel="00AE7F10">
                <w:rPr>
                  <w:rFonts w:asciiTheme="majorHAnsi" w:hAnsiTheme="majorHAnsi" w:cstheme="majorHAnsi"/>
                  <w:sz w:val="24"/>
                  <w:szCs w:val="24"/>
                </w:rPr>
                <w:delText>Số lượng</w:delText>
              </w:r>
            </w:del>
          </w:p>
        </w:tc>
        <w:tc>
          <w:tcPr>
            <w:tcW w:w="1272" w:type="dxa"/>
            <w:tcBorders>
              <w:top w:val="single" w:sz="4" w:space="0" w:color="000000"/>
              <w:left w:val="single" w:sz="4" w:space="0" w:color="000000"/>
              <w:bottom w:val="single" w:sz="4" w:space="0" w:color="000000"/>
              <w:right w:val="single" w:sz="4" w:space="0" w:color="000000"/>
            </w:tcBorders>
          </w:tcPr>
          <w:p w14:paraId="75B85AED" w14:textId="35666C99" w:rsidR="0094684D" w:rsidDel="00AE7F10" w:rsidRDefault="0094684D" w:rsidP="00BF1D45">
            <w:pPr>
              <w:spacing w:after="160" w:line="256" w:lineRule="auto"/>
              <w:ind w:firstLine="0"/>
              <w:jc w:val="center"/>
              <w:rPr>
                <w:del w:id="1467" w:author="Nguyen Duc Anh" w:date="2025-09-26T15:02:00Z"/>
                <w:rFonts w:asciiTheme="majorHAnsi" w:hAnsiTheme="majorHAnsi" w:cstheme="majorHAnsi"/>
                <w:sz w:val="24"/>
                <w:szCs w:val="24"/>
              </w:rPr>
            </w:pPr>
            <w:del w:id="1468" w:author="Nguyen Duc Anh" w:date="2025-09-26T15:02:00Z">
              <w:r w:rsidDel="00AE7F10">
                <w:rPr>
                  <w:rFonts w:asciiTheme="majorHAnsi" w:hAnsiTheme="majorHAnsi" w:cstheme="majorHAnsi"/>
                  <w:sz w:val="24"/>
                  <w:szCs w:val="24"/>
                </w:rPr>
                <w:delText>Number</w:delText>
              </w:r>
            </w:del>
          </w:p>
        </w:tc>
        <w:tc>
          <w:tcPr>
            <w:tcW w:w="913" w:type="dxa"/>
            <w:tcBorders>
              <w:top w:val="single" w:sz="4" w:space="0" w:color="000000"/>
              <w:left w:val="single" w:sz="4" w:space="0" w:color="000000"/>
              <w:bottom w:val="single" w:sz="4" w:space="0" w:color="000000"/>
              <w:right w:val="single" w:sz="4" w:space="0" w:color="000000"/>
            </w:tcBorders>
          </w:tcPr>
          <w:p w14:paraId="3C852465" w14:textId="66850FA1" w:rsidR="0094684D" w:rsidDel="00AE7F10" w:rsidRDefault="0094684D" w:rsidP="00BF1D45">
            <w:pPr>
              <w:spacing w:after="160" w:line="256" w:lineRule="auto"/>
              <w:ind w:firstLine="0"/>
              <w:jc w:val="center"/>
              <w:rPr>
                <w:del w:id="1469" w:author="Nguyen Duc Anh" w:date="2025-09-26T15:02:00Z"/>
                <w:rFonts w:asciiTheme="majorHAnsi" w:hAnsiTheme="majorHAnsi" w:cstheme="majorHAnsi"/>
                <w:sz w:val="24"/>
                <w:szCs w:val="24"/>
              </w:rPr>
            </w:pPr>
            <w:del w:id="1470"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5AD1F88D" w14:textId="60D6B9AF" w:rsidR="0094684D" w:rsidDel="00AE7F10" w:rsidRDefault="0094684D" w:rsidP="00BF1D45">
            <w:pPr>
              <w:spacing w:line="256" w:lineRule="auto"/>
              <w:ind w:firstLine="0"/>
              <w:jc w:val="center"/>
              <w:rPr>
                <w:del w:id="1471" w:author="Nguyen Duc Anh" w:date="2025-09-26T15:02:00Z"/>
                <w:rFonts w:asciiTheme="majorHAnsi" w:hAnsiTheme="majorHAnsi" w:cstheme="majorHAnsi"/>
                <w:sz w:val="24"/>
                <w:szCs w:val="24"/>
              </w:rPr>
            </w:pPr>
            <w:del w:id="1472"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44392C76" w14:textId="5FA82A00" w:rsidR="0094684D" w:rsidDel="00AE7F10" w:rsidRDefault="0094684D" w:rsidP="00BF1D45">
            <w:pPr>
              <w:spacing w:after="160" w:line="256" w:lineRule="auto"/>
              <w:ind w:firstLine="0"/>
              <w:jc w:val="center"/>
              <w:rPr>
                <w:del w:id="1473" w:author="Nguyen Duc Anh" w:date="2025-09-26T15:02:00Z"/>
                <w:rFonts w:asciiTheme="majorHAnsi" w:hAnsiTheme="majorHAnsi" w:cstheme="majorHAnsi"/>
                <w:sz w:val="24"/>
                <w:szCs w:val="24"/>
              </w:rPr>
            </w:pPr>
            <w:del w:id="1474"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606B92A4" w14:textId="0B2493D5" w:rsidR="0094684D" w:rsidDel="00AE7F10" w:rsidRDefault="0094684D" w:rsidP="00BF1D45">
            <w:pPr>
              <w:spacing w:after="160" w:line="256" w:lineRule="auto"/>
              <w:ind w:firstLine="0"/>
              <w:rPr>
                <w:del w:id="1475" w:author="Nguyen Duc Anh" w:date="2025-09-26T15:02:00Z"/>
                <w:rFonts w:asciiTheme="majorHAnsi" w:hAnsiTheme="majorHAnsi" w:cstheme="majorHAnsi"/>
                <w:sz w:val="24"/>
                <w:szCs w:val="24"/>
              </w:rPr>
            </w:pPr>
            <w:del w:id="1476" w:author="Nguyen Duc Anh" w:date="2025-09-26T15:02:00Z">
              <w:r w:rsidDel="00AE7F10">
                <w:rPr>
                  <w:rFonts w:asciiTheme="majorHAnsi" w:hAnsiTheme="majorHAnsi" w:cstheme="majorHAnsi"/>
                  <w:sz w:val="24"/>
                  <w:szCs w:val="24"/>
                </w:rPr>
                <w:delText>Nhập số tiền ngoại tệ cần bán</w:delText>
              </w:r>
            </w:del>
          </w:p>
        </w:tc>
      </w:tr>
      <w:tr w:rsidR="0094684D" w:rsidRPr="00644FCA" w:rsidDel="00AE7F10" w14:paraId="364400DA" w14:textId="04C3D924" w:rsidTr="00BF1D45">
        <w:trPr>
          <w:trHeight w:val="1096"/>
          <w:del w:id="1477"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166D4FA7" w14:textId="0540E951" w:rsidR="0094684D" w:rsidRPr="0051356F" w:rsidDel="00AE7F10" w:rsidRDefault="0094684D" w:rsidP="00BF1D45">
            <w:pPr>
              <w:pStyle w:val="ListParagraph"/>
              <w:numPr>
                <w:ilvl w:val="0"/>
                <w:numId w:val="38"/>
              </w:numPr>
              <w:tabs>
                <w:tab w:val="left" w:pos="519"/>
              </w:tabs>
              <w:spacing w:after="160" w:line="256" w:lineRule="auto"/>
              <w:ind w:right="-21"/>
              <w:rPr>
                <w:del w:id="1478"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A9580D9" w14:textId="0B9E9B48" w:rsidR="0094684D" w:rsidDel="00AE7F10" w:rsidRDefault="0094684D" w:rsidP="00BF1D45">
            <w:pPr>
              <w:spacing w:after="160" w:line="256" w:lineRule="auto"/>
              <w:ind w:firstLine="0"/>
              <w:rPr>
                <w:del w:id="1479" w:author="Nguyen Duc Anh" w:date="2025-09-26T15:02:00Z"/>
                <w:rFonts w:asciiTheme="majorHAnsi" w:hAnsiTheme="majorHAnsi" w:cstheme="majorHAnsi"/>
                <w:sz w:val="24"/>
                <w:szCs w:val="24"/>
              </w:rPr>
            </w:pPr>
            <w:del w:id="1480" w:author="Nguyen Duc Anh" w:date="2025-09-26T15:02:00Z">
              <w:r w:rsidDel="00AE7F10">
                <w:rPr>
                  <w:rFonts w:asciiTheme="majorHAnsi" w:hAnsiTheme="majorHAnsi" w:cstheme="majorHAnsi"/>
                  <w:sz w:val="24"/>
                  <w:szCs w:val="24"/>
                </w:rPr>
                <w:delText>Loại tiền</w:delText>
              </w:r>
            </w:del>
          </w:p>
        </w:tc>
        <w:tc>
          <w:tcPr>
            <w:tcW w:w="1272" w:type="dxa"/>
            <w:tcBorders>
              <w:top w:val="single" w:sz="4" w:space="0" w:color="000000"/>
              <w:left w:val="single" w:sz="4" w:space="0" w:color="000000"/>
              <w:bottom w:val="single" w:sz="4" w:space="0" w:color="000000"/>
              <w:right w:val="single" w:sz="4" w:space="0" w:color="000000"/>
            </w:tcBorders>
          </w:tcPr>
          <w:p w14:paraId="547CF41A" w14:textId="4B467F21" w:rsidR="0094684D" w:rsidDel="00AE7F10" w:rsidRDefault="0094684D" w:rsidP="00BF1D45">
            <w:pPr>
              <w:spacing w:after="160" w:line="256" w:lineRule="auto"/>
              <w:ind w:firstLine="0"/>
              <w:jc w:val="center"/>
              <w:rPr>
                <w:del w:id="1481" w:author="Nguyen Duc Anh" w:date="2025-09-26T15:02:00Z"/>
                <w:rFonts w:asciiTheme="majorHAnsi" w:hAnsiTheme="majorHAnsi" w:cstheme="majorHAnsi"/>
                <w:sz w:val="24"/>
                <w:szCs w:val="24"/>
              </w:rPr>
            </w:pPr>
            <w:del w:id="1482" w:author="Nguyen Duc Anh" w:date="2025-09-26T15:02:00Z">
              <w:r w:rsidDel="00AE7F10">
                <w:rPr>
                  <w:rFonts w:asciiTheme="majorHAnsi" w:hAnsiTheme="majorHAnsi" w:cstheme="majorHAnsi"/>
                  <w:sz w:val="24"/>
                  <w:szCs w:val="24"/>
                </w:rPr>
                <w:delText>Dropdownlist</w:delText>
              </w:r>
            </w:del>
          </w:p>
        </w:tc>
        <w:tc>
          <w:tcPr>
            <w:tcW w:w="913" w:type="dxa"/>
            <w:tcBorders>
              <w:top w:val="single" w:sz="4" w:space="0" w:color="000000"/>
              <w:left w:val="single" w:sz="4" w:space="0" w:color="000000"/>
              <w:bottom w:val="single" w:sz="4" w:space="0" w:color="000000"/>
              <w:right w:val="single" w:sz="4" w:space="0" w:color="000000"/>
            </w:tcBorders>
          </w:tcPr>
          <w:p w14:paraId="58AD593E" w14:textId="7AB71A22" w:rsidR="0094684D" w:rsidDel="00AE7F10" w:rsidRDefault="0094684D" w:rsidP="00BF1D45">
            <w:pPr>
              <w:spacing w:after="160" w:line="256" w:lineRule="auto"/>
              <w:ind w:firstLine="0"/>
              <w:jc w:val="center"/>
              <w:rPr>
                <w:del w:id="1483" w:author="Nguyen Duc Anh" w:date="2025-09-26T15:02:00Z"/>
                <w:rFonts w:asciiTheme="majorHAnsi" w:hAnsiTheme="majorHAnsi" w:cstheme="majorHAnsi"/>
                <w:sz w:val="24"/>
                <w:szCs w:val="24"/>
              </w:rPr>
            </w:pPr>
            <w:del w:id="1484"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0D458A86" w14:textId="0F25F0BB" w:rsidR="0094684D" w:rsidDel="00AE7F10" w:rsidRDefault="0094684D" w:rsidP="00BF1D45">
            <w:pPr>
              <w:spacing w:line="256" w:lineRule="auto"/>
              <w:ind w:firstLine="0"/>
              <w:jc w:val="center"/>
              <w:rPr>
                <w:del w:id="1485" w:author="Nguyen Duc Anh" w:date="2025-09-26T15:02:00Z"/>
                <w:rFonts w:asciiTheme="majorHAnsi" w:hAnsiTheme="majorHAnsi" w:cstheme="majorHAnsi"/>
                <w:sz w:val="24"/>
                <w:szCs w:val="24"/>
              </w:rPr>
            </w:pPr>
            <w:del w:id="1486"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3FDFF8D7" w14:textId="7D6AFAE3" w:rsidR="0094684D" w:rsidDel="00AE7F10" w:rsidRDefault="0094684D" w:rsidP="00BF1D45">
            <w:pPr>
              <w:spacing w:after="160" w:line="256" w:lineRule="auto"/>
              <w:ind w:firstLine="0"/>
              <w:jc w:val="center"/>
              <w:rPr>
                <w:del w:id="1487" w:author="Nguyen Duc Anh" w:date="2025-09-26T15:02:00Z"/>
                <w:rFonts w:asciiTheme="majorHAnsi" w:hAnsiTheme="majorHAnsi" w:cstheme="majorHAnsi"/>
                <w:sz w:val="24"/>
                <w:szCs w:val="24"/>
              </w:rPr>
            </w:pPr>
            <w:del w:id="1488"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0E5A38DC" w14:textId="35E7480D" w:rsidR="0094684D" w:rsidDel="00AE7F10" w:rsidRDefault="0094684D" w:rsidP="00BF1D45">
            <w:pPr>
              <w:spacing w:after="160" w:line="256" w:lineRule="auto"/>
              <w:ind w:firstLine="0"/>
              <w:rPr>
                <w:del w:id="1489" w:author="Nguyen Duc Anh" w:date="2025-09-26T15:02:00Z"/>
                <w:rFonts w:asciiTheme="majorHAnsi" w:hAnsiTheme="majorHAnsi" w:cstheme="majorHAnsi"/>
                <w:sz w:val="24"/>
                <w:szCs w:val="24"/>
              </w:rPr>
            </w:pPr>
            <w:del w:id="1490" w:author="Nguyen Duc Anh" w:date="2025-09-26T15:02:00Z">
              <w:r w:rsidDel="00AE7F10">
                <w:rPr>
                  <w:rFonts w:asciiTheme="majorHAnsi" w:hAnsiTheme="majorHAnsi" w:cstheme="majorHAnsi"/>
                  <w:sz w:val="24"/>
                  <w:szCs w:val="24"/>
                </w:rPr>
                <w:delText>Chọn loại tiền ngoại tệ cần bán</w:delText>
              </w:r>
            </w:del>
          </w:p>
        </w:tc>
      </w:tr>
      <w:tr w:rsidR="0094684D" w:rsidRPr="00644FCA" w:rsidDel="00AE7F10" w14:paraId="3DCE7299" w14:textId="790944B6" w:rsidTr="00BF1D45">
        <w:trPr>
          <w:trHeight w:val="1096"/>
          <w:del w:id="1491"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69E1761F" w14:textId="686DF951" w:rsidR="0094684D" w:rsidRPr="0051356F" w:rsidDel="00AE7F10" w:rsidRDefault="0094684D" w:rsidP="00BF1D45">
            <w:pPr>
              <w:pStyle w:val="ListParagraph"/>
              <w:numPr>
                <w:ilvl w:val="0"/>
                <w:numId w:val="38"/>
              </w:numPr>
              <w:tabs>
                <w:tab w:val="left" w:pos="519"/>
              </w:tabs>
              <w:spacing w:after="160" w:line="256" w:lineRule="auto"/>
              <w:ind w:right="-21"/>
              <w:rPr>
                <w:del w:id="1492"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097D75AE" w14:textId="30D031C7" w:rsidR="0094684D" w:rsidDel="00AE7F10" w:rsidRDefault="0094684D" w:rsidP="00BF1D45">
            <w:pPr>
              <w:spacing w:after="160" w:line="256" w:lineRule="auto"/>
              <w:ind w:firstLine="0"/>
              <w:rPr>
                <w:del w:id="1493" w:author="Nguyen Duc Anh" w:date="2025-09-26T15:02:00Z"/>
                <w:rFonts w:asciiTheme="majorHAnsi" w:hAnsiTheme="majorHAnsi" w:cstheme="majorHAnsi"/>
                <w:sz w:val="24"/>
                <w:szCs w:val="24"/>
              </w:rPr>
            </w:pPr>
            <w:del w:id="1494" w:author="Nguyen Duc Anh" w:date="2025-09-26T15:02:00Z">
              <w:r w:rsidDel="00AE7F10">
                <w:rPr>
                  <w:rFonts w:asciiTheme="majorHAnsi" w:hAnsiTheme="majorHAnsi" w:cstheme="majorHAnsi"/>
                  <w:sz w:val="24"/>
                  <w:szCs w:val="24"/>
                </w:rPr>
                <w:delText>Bằng chữ</w:delText>
              </w:r>
            </w:del>
          </w:p>
        </w:tc>
        <w:tc>
          <w:tcPr>
            <w:tcW w:w="1272" w:type="dxa"/>
            <w:tcBorders>
              <w:top w:val="single" w:sz="4" w:space="0" w:color="000000"/>
              <w:left w:val="single" w:sz="4" w:space="0" w:color="000000"/>
              <w:bottom w:val="single" w:sz="4" w:space="0" w:color="000000"/>
              <w:right w:val="single" w:sz="4" w:space="0" w:color="000000"/>
            </w:tcBorders>
          </w:tcPr>
          <w:p w14:paraId="2D1855B3" w14:textId="64E368DA" w:rsidR="0094684D" w:rsidDel="00AE7F10" w:rsidRDefault="0094684D" w:rsidP="00BF1D45">
            <w:pPr>
              <w:spacing w:after="160" w:line="256" w:lineRule="auto"/>
              <w:ind w:firstLine="0"/>
              <w:jc w:val="center"/>
              <w:rPr>
                <w:del w:id="1495" w:author="Nguyen Duc Anh" w:date="2025-09-26T15:02:00Z"/>
                <w:rFonts w:asciiTheme="majorHAnsi" w:hAnsiTheme="majorHAnsi" w:cstheme="majorHAnsi"/>
                <w:sz w:val="24"/>
                <w:szCs w:val="24"/>
              </w:rPr>
            </w:pPr>
            <w:del w:id="1496"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199C846E" w14:textId="6F8A59DA" w:rsidR="0094684D" w:rsidDel="00AE7F10" w:rsidRDefault="0094684D" w:rsidP="00BF1D45">
            <w:pPr>
              <w:spacing w:after="160" w:line="256" w:lineRule="auto"/>
              <w:ind w:firstLine="0"/>
              <w:jc w:val="center"/>
              <w:rPr>
                <w:del w:id="1497" w:author="Nguyen Duc Anh" w:date="2025-09-26T15:02:00Z"/>
                <w:rFonts w:asciiTheme="majorHAnsi" w:hAnsiTheme="majorHAnsi" w:cstheme="majorHAnsi"/>
                <w:sz w:val="24"/>
                <w:szCs w:val="24"/>
              </w:rPr>
            </w:pPr>
            <w:del w:id="1498"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24911F9E" w14:textId="5E2B4B98" w:rsidR="0094684D" w:rsidDel="00AE7F10" w:rsidRDefault="0094684D" w:rsidP="00BF1D45">
            <w:pPr>
              <w:spacing w:line="256" w:lineRule="auto"/>
              <w:ind w:firstLine="0"/>
              <w:jc w:val="center"/>
              <w:rPr>
                <w:del w:id="1499" w:author="Nguyen Duc Anh" w:date="2025-09-26T15:02:00Z"/>
                <w:rFonts w:asciiTheme="majorHAnsi" w:hAnsiTheme="majorHAnsi" w:cstheme="majorHAnsi"/>
                <w:sz w:val="24"/>
                <w:szCs w:val="24"/>
              </w:rPr>
            </w:pPr>
            <w:del w:id="1500"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6E76B7F4" w14:textId="1D9F417A" w:rsidR="0094684D" w:rsidDel="00AE7F10" w:rsidRDefault="0094684D" w:rsidP="00BF1D45">
            <w:pPr>
              <w:spacing w:after="160" w:line="256" w:lineRule="auto"/>
              <w:ind w:firstLine="0"/>
              <w:jc w:val="center"/>
              <w:rPr>
                <w:del w:id="1501" w:author="Nguyen Duc Anh" w:date="2025-09-26T15:02:00Z"/>
                <w:rFonts w:asciiTheme="majorHAnsi" w:hAnsiTheme="majorHAnsi" w:cstheme="majorHAnsi"/>
                <w:sz w:val="24"/>
                <w:szCs w:val="24"/>
              </w:rPr>
            </w:pPr>
            <w:del w:id="1502"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5B7BF763" w14:textId="0448D468" w:rsidR="0094684D" w:rsidDel="00AE7F10" w:rsidRDefault="0094684D" w:rsidP="00BF1D45">
            <w:pPr>
              <w:spacing w:after="160" w:line="256" w:lineRule="auto"/>
              <w:ind w:firstLine="0"/>
              <w:rPr>
                <w:del w:id="1503" w:author="Nguyen Duc Anh" w:date="2025-09-26T15:02:00Z"/>
                <w:rFonts w:asciiTheme="majorHAnsi" w:hAnsiTheme="majorHAnsi" w:cstheme="majorHAnsi"/>
                <w:sz w:val="24"/>
                <w:szCs w:val="24"/>
              </w:rPr>
            </w:pPr>
            <w:del w:id="1504" w:author="Nguyen Duc Anh" w:date="2025-09-26T15:02:00Z">
              <w:r w:rsidDel="00AE7F10">
                <w:rPr>
                  <w:rFonts w:asciiTheme="majorHAnsi" w:hAnsiTheme="majorHAnsi" w:cstheme="majorHAnsi"/>
                  <w:sz w:val="24"/>
                  <w:szCs w:val="24"/>
                </w:rPr>
                <w:delText>Hiển thị số tiền ngoại tệ được đọc bằng chữ và cho phép sửa</w:delText>
              </w:r>
            </w:del>
          </w:p>
        </w:tc>
      </w:tr>
      <w:tr w:rsidR="0094684D" w:rsidRPr="00644FCA" w:rsidDel="00AE7F10" w14:paraId="5570D6B6" w14:textId="276555A9" w:rsidTr="00BF1D45">
        <w:trPr>
          <w:trHeight w:val="509"/>
          <w:del w:id="1505"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340F250F" w14:textId="739DFD64" w:rsidR="0094684D" w:rsidRPr="00EC595C" w:rsidDel="00AE7F10" w:rsidRDefault="0094684D" w:rsidP="00BF1D45">
            <w:pPr>
              <w:tabs>
                <w:tab w:val="left" w:pos="519"/>
              </w:tabs>
              <w:spacing w:after="160" w:line="256" w:lineRule="auto"/>
              <w:ind w:right="-21" w:firstLine="0"/>
              <w:rPr>
                <w:del w:id="1506" w:author="Nguyen Duc Anh" w:date="2025-09-26T15:02:00Z"/>
                <w:rFonts w:asciiTheme="majorHAnsi" w:hAnsiTheme="majorHAnsi" w:cstheme="majorHAnsi"/>
                <w:bCs/>
                <w:sz w:val="24"/>
                <w:szCs w:val="24"/>
              </w:rPr>
            </w:pPr>
          </w:p>
        </w:tc>
        <w:tc>
          <w:tcPr>
            <w:tcW w:w="8074" w:type="dxa"/>
            <w:gridSpan w:val="6"/>
            <w:tcBorders>
              <w:top w:val="single" w:sz="4" w:space="0" w:color="000000"/>
              <w:left w:val="single" w:sz="4" w:space="0" w:color="000000"/>
              <w:bottom w:val="single" w:sz="4" w:space="0" w:color="000000"/>
              <w:right w:val="single" w:sz="4" w:space="0" w:color="000000"/>
            </w:tcBorders>
          </w:tcPr>
          <w:p w14:paraId="440D833F" w14:textId="1502CC53" w:rsidR="0094684D" w:rsidRPr="00D84A7D" w:rsidDel="00AE7F10" w:rsidRDefault="0094684D" w:rsidP="00BF1D45">
            <w:pPr>
              <w:spacing w:after="160" w:line="256" w:lineRule="auto"/>
              <w:ind w:firstLine="0"/>
              <w:rPr>
                <w:del w:id="1507" w:author="Nguyen Duc Anh" w:date="2025-09-26T15:02:00Z"/>
                <w:rFonts w:asciiTheme="majorHAnsi" w:hAnsiTheme="majorHAnsi" w:cstheme="majorHAnsi"/>
                <w:b/>
                <w:bCs/>
                <w:sz w:val="24"/>
                <w:szCs w:val="24"/>
              </w:rPr>
            </w:pPr>
            <w:del w:id="1508" w:author="Nguyen Duc Anh" w:date="2025-09-26T15:02:00Z">
              <w:r w:rsidRPr="009E47FC" w:rsidDel="00AE7F10">
                <w:rPr>
                  <w:rFonts w:asciiTheme="majorHAnsi" w:hAnsiTheme="majorHAnsi" w:cstheme="majorHAnsi"/>
                  <w:b/>
                  <w:bCs/>
                  <w:color w:val="FF0000"/>
                  <w:sz w:val="24"/>
                  <w:szCs w:val="24"/>
                </w:rPr>
                <w:delText xml:space="preserve">Đề nghị cho phép </w:delText>
              </w:r>
              <w:r w:rsidDel="00AE7F10">
                <w:rPr>
                  <w:rFonts w:asciiTheme="majorHAnsi" w:hAnsiTheme="majorHAnsi" w:cstheme="majorHAnsi"/>
                  <w:b/>
                  <w:bCs/>
                  <w:color w:val="FF0000"/>
                  <w:sz w:val="24"/>
                  <w:szCs w:val="24"/>
                </w:rPr>
                <w:delText>mua</w:delText>
              </w:r>
              <w:r w:rsidRPr="009E47FC" w:rsidDel="00AE7F10">
                <w:rPr>
                  <w:rFonts w:asciiTheme="majorHAnsi" w:hAnsiTheme="majorHAnsi" w:cstheme="majorHAnsi"/>
                  <w:b/>
                  <w:bCs/>
                  <w:color w:val="FF0000"/>
                  <w:sz w:val="24"/>
                  <w:szCs w:val="24"/>
                </w:rPr>
                <w:delText xml:space="preserve"> </w:delText>
              </w:r>
              <w:commentRangeStart w:id="1509"/>
              <w:commentRangeStart w:id="1510"/>
              <w:r w:rsidRPr="009E47FC" w:rsidDel="00AE7F10">
                <w:rPr>
                  <w:rFonts w:asciiTheme="majorHAnsi" w:hAnsiTheme="majorHAnsi" w:cstheme="majorHAnsi"/>
                  <w:b/>
                  <w:bCs/>
                  <w:color w:val="FF0000"/>
                  <w:sz w:val="24"/>
                  <w:szCs w:val="24"/>
                </w:rPr>
                <w:delText>để</w:delText>
              </w:r>
              <w:commentRangeEnd w:id="1509"/>
              <w:r w:rsidDel="00AE7F10">
                <w:rPr>
                  <w:rStyle w:val="CommentReference"/>
                  <w:rFonts w:eastAsia="Times New Roman"/>
                  <w:bCs/>
                  <w:kern w:val="32"/>
                </w:rPr>
                <w:commentReference w:id="1509"/>
              </w:r>
              <w:commentRangeEnd w:id="1510"/>
              <w:r w:rsidDel="00AE7F10">
                <w:rPr>
                  <w:rStyle w:val="CommentReference"/>
                  <w:rFonts w:eastAsia="Times New Roman"/>
                  <w:bCs/>
                  <w:kern w:val="32"/>
                </w:rPr>
                <w:commentReference w:id="1510"/>
              </w:r>
              <w:r w:rsidRPr="009E47FC" w:rsidDel="00AE7F10">
                <w:rPr>
                  <w:rFonts w:asciiTheme="majorHAnsi" w:hAnsiTheme="majorHAnsi" w:cstheme="majorHAnsi"/>
                  <w:b/>
                  <w:bCs/>
                  <w:color w:val="FF0000"/>
                  <w:sz w:val="24"/>
                  <w:szCs w:val="24"/>
                </w:rPr>
                <w:delText>:</w:delText>
              </w:r>
            </w:del>
          </w:p>
        </w:tc>
      </w:tr>
      <w:tr w:rsidR="0094684D" w:rsidRPr="00644FCA" w:rsidDel="00AE7F10" w14:paraId="74E305DC" w14:textId="007C7001" w:rsidTr="00BF1D45">
        <w:trPr>
          <w:trHeight w:val="1096"/>
          <w:del w:id="1511"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64E9E140" w14:textId="7593EF23" w:rsidR="0094684D" w:rsidRPr="0051356F" w:rsidDel="00AE7F10" w:rsidRDefault="0094684D" w:rsidP="00BF1D45">
            <w:pPr>
              <w:pStyle w:val="ListParagraph"/>
              <w:numPr>
                <w:ilvl w:val="0"/>
                <w:numId w:val="38"/>
              </w:numPr>
              <w:tabs>
                <w:tab w:val="left" w:pos="519"/>
              </w:tabs>
              <w:spacing w:after="160" w:line="256" w:lineRule="auto"/>
              <w:ind w:right="-21"/>
              <w:rPr>
                <w:del w:id="1512"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B734BFB" w14:textId="5A104B59" w:rsidR="0094684D" w:rsidDel="00AE7F10" w:rsidRDefault="0094684D" w:rsidP="00BF1D45">
            <w:pPr>
              <w:spacing w:after="160" w:line="256" w:lineRule="auto"/>
              <w:ind w:firstLine="0"/>
              <w:rPr>
                <w:del w:id="1513" w:author="Nguyen Duc Anh" w:date="2025-09-26T15:02:00Z"/>
                <w:rFonts w:asciiTheme="majorHAnsi" w:hAnsiTheme="majorHAnsi" w:cstheme="majorHAnsi"/>
                <w:sz w:val="24"/>
                <w:szCs w:val="24"/>
              </w:rPr>
            </w:pPr>
            <w:del w:id="1514" w:author="Nguyen Duc Anh" w:date="2025-09-26T15:02:00Z">
              <w:r w:rsidDel="00AE7F10">
                <w:rPr>
                  <w:rFonts w:asciiTheme="majorHAnsi" w:hAnsiTheme="majorHAnsi" w:cstheme="majorHAnsi"/>
                  <w:sz w:val="24"/>
                  <w:szCs w:val="24"/>
                </w:rPr>
                <w:delText>Mang ngoại tệ tiền mặt ra nước ngoài</w:delText>
              </w:r>
            </w:del>
          </w:p>
        </w:tc>
        <w:tc>
          <w:tcPr>
            <w:tcW w:w="1272" w:type="dxa"/>
            <w:tcBorders>
              <w:top w:val="single" w:sz="4" w:space="0" w:color="000000"/>
              <w:left w:val="single" w:sz="4" w:space="0" w:color="000000"/>
              <w:bottom w:val="single" w:sz="4" w:space="0" w:color="000000"/>
              <w:right w:val="single" w:sz="4" w:space="0" w:color="000000"/>
            </w:tcBorders>
          </w:tcPr>
          <w:p w14:paraId="1136E66E" w14:textId="0CEBB99D" w:rsidR="0094684D" w:rsidDel="00AE7F10" w:rsidRDefault="0094684D" w:rsidP="00BF1D45">
            <w:pPr>
              <w:spacing w:after="160" w:line="256" w:lineRule="auto"/>
              <w:ind w:firstLine="0"/>
              <w:jc w:val="center"/>
              <w:rPr>
                <w:del w:id="1515" w:author="Nguyen Duc Anh" w:date="2025-09-26T15:02:00Z"/>
                <w:rFonts w:asciiTheme="majorHAnsi" w:hAnsiTheme="majorHAnsi" w:cstheme="majorHAnsi"/>
                <w:sz w:val="24"/>
                <w:szCs w:val="24"/>
              </w:rPr>
            </w:pPr>
            <w:del w:id="1516" w:author="Nguyen Duc Anh" w:date="2025-09-26T15:02:00Z">
              <w:r w:rsidDel="00AE7F10">
                <w:rPr>
                  <w:rFonts w:asciiTheme="majorHAnsi" w:hAnsiTheme="majorHAnsi" w:cstheme="majorHAnsi"/>
                  <w:sz w:val="24"/>
                  <w:szCs w:val="24"/>
                </w:rPr>
                <w:delText>Checkbox</w:delText>
              </w:r>
            </w:del>
          </w:p>
        </w:tc>
        <w:tc>
          <w:tcPr>
            <w:tcW w:w="913" w:type="dxa"/>
            <w:tcBorders>
              <w:top w:val="single" w:sz="4" w:space="0" w:color="000000"/>
              <w:left w:val="single" w:sz="4" w:space="0" w:color="000000"/>
              <w:bottom w:val="single" w:sz="4" w:space="0" w:color="000000"/>
              <w:right w:val="single" w:sz="4" w:space="0" w:color="000000"/>
            </w:tcBorders>
          </w:tcPr>
          <w:p w14:paraId="0232C263" w14:textId="0AD9AE6A" w:rsidR="0094684D" w:rsidDel="00AE7F10" w:rsidRDefault="0094684D" w:rsidP="00BF1D45">
            <w:pPr>
              <w:spacing w:after="160" w:line="256" w:lineRule="auto"/>
              <w:ind w:firstLine="0"/>
              <w:jc w:val="center"/>
              <w:rPr>
                <w:del w:id="1517" w:author="Nguyen Duc Anh" w:date="2025-09-26T15:02:00Z"/>
                <w:rFonts w:asciiTheme="majorHAnsi" w:hAnsiTheme="majorHAnsi" w:cstheme="majorHAnsi"/>
                <w:sz w:val="24"/>
                <w:szCs w:val="24"/>
              </w:rPr>
            </w:pPr>
            <w:del w:id="1518" w:author="Nguyen Duc Anh" w:date="2025-09-26T15:02:00Z">
              <w:r w:rsidDel="00AE7F10">
                <w:rPr>
                  <w:rFonts w:asciiTheme="majorHAnsi" w:hAnsiTheme="majorHAnsi" w:cstheme="majorHAnsi"/>
                  <w:sz w:val="24"/>
                  <w:szCs w:val="24"/>
                </w:rPr>
                <w:delText>Có/Không</w:delText>
              </w:r>
            </w:del>
          </w:p>
        </w:tc>
        <w:tc>
          <w:tcPr>
            <w:tcW w:w="929" w:type="dxa"/>
            <w:tcBorders>
              <w:top w:val="single" w:sz="4" w:space="0" w:color="000000"/>
              <w:left w:val="single" w:sz="4" w:space="0" w:color="000000"/>
              <w:bottom w:val="single" w:sz="4" w:space="0" w:color="000000"/>
              <w:right w:val="single" w:sz="4" w:space="0" w:color="000000"/>
            </w:tcBorders>
          </w:tcPr>
          <w:p w14:paraId="7057FAD2" w14:textId="3DAB0463" w:rsidR="0094684D" w:rsidDel="00AE7F10" w:rsidRDefault="0094684D" w:rsidP="00BF1D45">
            <w:pPr>
              <w:spacing w:line="256" w:lineRule="auto"/>
              <w:ind w:firstLine="0"/>
              <w:jc w:val="center"/>
              <w:rPr>
                <w:del w:id="1519" w:author="Nguyen Duc Anh" w:date="2025-09-26T15:02:00Z"/>
                <w:rFonts w:asciiTheme="majorHAnsi" w:hAnsiTheme="majorHAnsi" w:cstheme="majorHAnsi"/>
                <w:sz w:val="24"/>
                <w:szCs w:val="24"/>
              </w:rPr>
            </w:pPr>
            <w:del w:id="1520"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7A3E4698" w14:textId="3612EE2D" w:rsidR="0094684D" w:rsidDel="00AE7F10" w:rsidRDefault="0094684D" w:rsidP="00BF1D45">
            <w:pPr>
              <w:spacing w:after="160" w:line="256" w:lineRule="auto"/>
              <w:ind w:firstLine="0"/>
              <w:jc w:val="center"/>
              <w:rPr>
                <w:del w:id="1521" w:author="Nguyen Duc Anh" w:date="2025-09-26T15:02:00Z"/>
                <w:rFonts w:asciiTheme="majorHAnsi" w:hAnsiTheme="majorHAnsi" w:cstheme="majorHAnsi"/>
                <w:sz w:val="24"/>
                <w:szCs w:val="24"/>
              </w:rPr>
            </w:pPr>
            <w:del w:id="1522"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4227332C" w14:textId="46DBFCC2" w:rsidR="0094684D" w:rsidDel="00AE7F10" w:rsidRDefault="0094684D" w:rsidP="00BF1D45">
            <w:pPr>
              <w:spacing w:after="160" w:line="256" w:lineRule="auto"/>
              <w:ind w:firstLine="0"/>
              <w:rPr>
                <w:del w:id="1523" w:author="Nguyen Duc Anh" w:date="2025-09-26T15:02:00Z"/>
                <w:rFonts w:asciiTheme="majorHAnsi" w:hAnsiTheme="majorHAnsi" w:cstheme="majorHAnsi"/>
                <w:sz w:val="24"/>
                <w:szCs w:val="24"/>
              </w:rPr>
            </w:pPr>
            <w:del w:id="1524" w:author="Nguyen Duc Anh" w:date="2025-09-26T15:02:00Z">
              <w:r w:rsidDel="00AE7F10">
                <w:rPr>
                  <w:rFonts w:asciiTheme="majorHAnsi" w:hAnsiTheme="majorHAnsi" w:cstheme="majorHAnsi"/>
                  <w:sz w:val="24"/>
                  <w:szCs w:val="24"/>
                </w:rPr>
                <w:delText>Chọn mục đích mang ngoại tệ tiền mặt ra nước ngoài</w:delText>
              </w:r>
            </w:del>
          </w:p>
        </w:tc>
      </w:tr>
      <w:tr w:rsidR="0094684D" w:rsidRPr="00644FCA" w:rsidDel="00AE7F10" w14:paraId="103A79F3" w14:textId="5F2DC7EC" w:rsidTr="00BF1D45">
        <w:trPr>
          <w:trHeight w:val="1096"/>
          <w:del w:id="1525"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4464B1D2" w14:textId="40E17B74" w:rsidR="0094684D" w:rsidRPr="0051356F" w:rsidDel="00AE7F10" w:rsidRDefault="0094684D" w:rsidP="00BF1D45">
            <w:pPr>
              <w:pStyle w:val="ListParagraph"/>
              <w:numPr>
                <w:ilvl w:val="0"/>
                <w:numId w:val="38"/>
              </w:numPr>
              <w:tabs>
                <w:tab w:val="left" w:pos="519"/>
              </w:tabs>
              <w:spacing w:after="160" w:line="256" w:lineRule="auto"/>
              <w:ind w:right="-21"/>
              <w:rPr>
                <w:del w:id="1526"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6606AA84" w14:textId="7098A026" w:rsidR="0094684D" w:rsidDel="00AE7F10" w:rsidRDefault="0094684D" w:rsidP="00BF1D45">
            <w:pPr>
              <w:spacing w:after="160" w:line="256" w:lineRule="auto"/>
              <w:ind w:firstLine="0"/>
              <w:rPr>
                <w:del w:id="1527" w:author="Nguyen Duc Anh" w:date="2025-09-26T15:02:00Z"/>
                <w:rFonts w:asciiTheme="majorHAnsi" w:hAnsiTheme="majorHAnsi" w:cstheme="majorHAnsi"/>
                <w:sz w:val="24"/>
                <w:szCs w:val="24"/>
              </w:rPr>
            </w:pPr>
            <w:del w:id="1528" w:author="Nguyen Duc Anh" w:date="2025-09-26T15:02:00Z">
              <w:r w:rsidDel="00AE7F10">
                <w:rPr>
                  <w:rFonts w:asciiTheme="majorHAnsi" w:hAnsiTheme="majorHAnsi" w:cstheme="majorHAnsi"/>
                  <w:sz w:val="24"/>
                  <w:szCs w:val="24"/>
                </w:rPr>
                <w:delText>Mở tài khoản tiền gửi thanh toán bằng ngoại tệ tại Quý Ngân hàng</w:delText>
              </w:r>
            </w:del>
          </w:p>
        </w:tc>
        <w:tc>
          <w:tcPr>
            <w:tcW w:w="1272" w:type="dxa"/>
            <w:tcBorders>
              <w:top w:val="single" w:sz="4" w:space="0" w:color="000000"/>
              <w:left w:val="single" w:sz="4" w:space="0" w:color="000000"/>
              <w:bottom w:val="single" w:sz="4" w:space="0" w:color="000000"/>
              <w:right w:val="single" w:sz="4" w:space="0" w:color="000000"/>
            </w:tcBorders>
          </w:tcPr>
          <w:p w14:paraId="28C87301" w14:textId="2B6A9D5F" w:rsidR="0094684D" w:rsidDel="00AE7F10" w:rsidRDefault="0094684D" w:rsidP="00BF1D45">
            <w:pPr>
              <w:spacing w:after="160" w:line="256" w:lineRule="auto"/>
              <w:ind w:firstLine="0"/>
              <w:jc w:val="center"/>
              <w:rPr>
                <w:del w:id="1529" w:author="Nguyen Duc Anh" w:date="2025-09-26T15:02:00Z"/>
                <w:rFonts w:asciiTheme="majorHAnsi" w:hAnsiTheme="majorHAnsi" w:cstheme="majorHAnsi"/>
                <w:sz w:val="24"/>
                <w:szCs w:val="24"/>
              </w:rPr>
            </w:pPr>
            <w:del w:id="1530" w:author="Nguyen Duc Anh" w:date="2025-09-26T15:02:00Z">
              <w:r w:rsidDel="00AE7F10">
                <w:rPr>
                  <w:rFonts w:asciiTheme="majorHAnsi" w:hAnsiTheme="majorHAnsi" w:cstheme="majorHAnsi"/>
                  <w:sz w:val="24"/>
                  <w:szCs w:val="24"/>
                </w:rPr>
                <w:delText>Checkbox</w:delText>
              </w:r>
            </w:del>
          </w:p>
        </w:tc>
        <w:tc>
          <w:tcPr>
            <w:tcW w:w="913" w:type="dxa"/>
            <w:tcBorders>
              <w:top w:val="single" w:sz="4" w:space="0" w:color="000000"/>
              <w:left w:val="single" w:sz="4" w:space="0" w:color="000000"/>
              <w:bottom w:val="single" w:sz="4" w:space="0" w:color="000000"/>
              <w:right w:val="single" w:sz="4" w:space="0" w:color="000000"/>
            </w:tcBorders>
          </w:tcPr>
          <w:p w14:paraId="2CF0BA2B" w14:textId="66CB48C6" w:rsidR="0094684D" w:rsidDel="00AE7F10" w:rsidRDefault="0094684D" w:rsidP="00BF1D45">
            <w:pPr>
              <w:spacing w:after="160" w:line="256" w:lineRule="auto"/>
              <w:ind w:firstLine="0"/>
              <w:jc w:val="center"/>
              <w:rPr>
                <w:del w:id="1531" w:author="Nguyen Duc Anh" w:date="2025-09-26T15:02:00Z"/>
                <w:rFonts w:asciiTheme="majorHAnsi" w:hAnsiTheme="majorHAnsi" w:cstheme="majorHAnsi"/>
                <w:sz w:val="24"/>
                <w:szCs w:val="24"/>
              </w:rPr>
            </w:pPr>
            <w:del w:id="1532" w:author="Nguyen Duc Anh" w:date="2025-09-26T15:02:00Z">
              <w:r w:rsidDel="00AE7F10">
                <w:rPr>
                  <w:rFonts w:asciiTheme="majorHAnsi" w:hAnsiTheme="majorHAnsi" w:cstheme="majorHAnsi"/>
                  <w:sz w:val="24"/>
                  <w:szCs w:val="24"/>
                </w:rPr>
                <w:delText>Có/Không</w:delText>
              </w:r>
            </w:del>
          </w:p>
        </w:tc>
        <w:tc>
          <w:tcPr>
            <w:tcW w:w="929" w:type="dxa"/>
            <w:tcBorders>
              <w:top w:val="single" w:sz="4" w:space="0" w:color="000000"/>
              <w:left w:val="single" w:sz="4" w:space="0" w:color="000000"/>
              <w:bottom w:val="single" w:sz="4" w:space="0" w:color="000000"/>
              <w:right w:val="single" w:sz="4" w:space="0" w:color="000000"/>
            </w:tcBorders>
          </w:tcPr>
          <w:p w14:paraId="2A22BE11" w14:textId="4D9973A8" w:rsidR="0094684D" w:rsidDel="00AE7F10" w:rsidRDefault="0094684D" w:rsidP="00BF1D45">
            <w:pPr>
              <w:spacing w:line="256" w:lineRule="auto"/>
              <w:ind w:firstLine="0"/>
              <w:jc w:val="center"/>
              <w:rPr>
                <w:del w:id="1533" w:author="Nguyen Duc Anh" w:date="2025-09-26T15:02:00Z"/>
                <w:rFonts w:asciiTheme="majorHAnsi" w:hAnsiTheme="majorHAnsi" w:cstheme="majorHAnsi"/>
                <w:sz w:val="24"/>
                <w:szCs w:val="24"/>
              </w:rPr>
            </w:pPr>
            <w:del w:id="1534"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11E25FBB" w14:textId="22B1C543" w:rsidR="0094684D" w:rsidDel="00AE7F10" w:rsidRDefault="0094684D" w:rsidP="00BF1D45">
            <w:pPr>
              <w:spacing w:after="160" w:line="256" w:lineRule="auto"/>
              <w:ind w:firstLine="0"/>
              <w:jc w:val="center"/>
              <w:rPr>
                <w:del w:id="1535" w:author="Nguyen Duc Anh" w:date="2025-09-26T15:02:00Z"/>
                <w:rFonts w:asciiTheme="majorHAnsi" w:hAnsiTheme="majorHAnsi" w:cstheme="majorHAnsi"/>
                <w:sz w:val="24"/>
                <w:szCs w:val="24"/>
              </w:rPr>
            </w:pPr>
            <w:del w:id="1536"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347F3C56" w14:textId="19B8BCC0" w:rsidR="0094684D" w:rsidDel="00AE7F10" w:rsidRDefault="0094684D" w:rsidP="00BF1D45">
            <w:pPr>
              <w:spacing w:after="160" w:line="256" w:lineRule="auto"/>
              <w:ind w:firstLine="0"/>
              <w:rPr>
                <w:del w:id="1537" w:author="Nguyen Duc Anh" w:date="2025-09-26T15:02:00Z"/>
                <w:rFonts w:asciiTheme="majorHAnsi" w:hAnsiTheme="majorHAnsi" w:cstheme="majorHAnsi"/>
                <w:sz w:val="24"/>
                <w:szCs w:val="24"/>
              </w:rPr>
            </w:pPr>
            <w:del w:id="1538" w:author="Nguyen Duc Anh" w:date="2025-09-26T15:02:00Z">
              <w:r w:rsidDel="00AE7F10">
                <w:rPr>
                  <w:rFonts w:asciiTheme="majorHAnsi" w:hAnsiTheme="majorHAnsi" w:cstheme="majorHAnsi"/>
                  <w:sz w:val="24"/>
                  <w:szCs w:val="24"/>
                </w:rPr>
                <w:delText>Chọn mục đích mở tài khoản tiền gửi thanh toán bằng ngoại tệ tại Quý Ngân hàng</w:delText>
              </w:r>
            </w:del>
          </w:p>
        </w:tc>
      </w:tr>
      <w:tr w:rsidR="0094684D" w:rsidRPr="00644FCA" w:rsidDel="00AE7F10" w14:paraId="0DC60E37" w14:textId="02E1388A" w:rsidTr="00BF1D45">
        <w:trPr>
          <w:trHeight w:val="1096"/>
          <w:del w:id="1539"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2E65166D" w14:textId="7A5B8F15" w:rsidR="0094684D" w:rsidRPr="0051356F" w:rsidDel="00AE7F10" w:rsidRDefault="0094684D" w:rsidP="00BF1D45">
            <w:pPr>
              <w:pStyle w:val="ListParagraph"/>
              <w:numPr>
                <w:ilvl w:val="0"/>
                <w:numId w:val="38"/>
              </w:numPr>
              <w:tabs>
                <w:tab w:val="left" w:pos="519"/>
              </w:tabs>
              <w:spacing w:after="160" w:line="256" w:lineRule="auto"/>
              <w:ind w:right="-21"/>
              <w:rPr>
                <w:del w:id="1540"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71A2172" w14:textId="31B0AD1C" w:rsidR="0094684D" w:rsidDel="00AE7F10" w:rsidRDefault="0094684D" w:rsidP="00BF1D45">
            <w:pPr>
              <w:spacing w:after="160" w:line="256" w:lineRule="auto"/>
              <w:ind w:firstLine="0"/>
              <w:rPr>
                <w:del w:id="1541" w:author="Nguyen Duc Anh" w:date="2025-09-26T15:02:00Z"/>
                <w:rFonts w:asciiTheme="majorHAnsi" w:hAnsiTheme="majorHAnsi" w:cstheme="majorHAnsi"/>
                <w:sz w:val="24"/>
                <w:szCs w:val="24"/>
              </w:rPr>
            </w:pPr>
            <w:del w:id="1542" w:author="Nguyen Duc Anh" w:date="2025-09-26T15:02:00Z">
              <w:r w:rsidDel="00AE7F10">
                <w:rPr>
                  <w:rFonts w:asciiTheme="majorHAnsi" w:hAnsiTheme="majorHAnsi" w:cstheme="majorHAnsi"/>
                  <w:sz w:val="24"/>
                  <w:szCs w:val="24"/>
                </w:rPr>
                <w:delText>Khác</w:delText>
              </w:r>
            </w:del>
          </w:p>
        </w:tc>
        <w:tc>
          <w:tcPr>
            <w:tcW w:w="1272" w:type="dxa"/>
            <w:tcBorders>
              <w:top w:val="single" w:sz="4" w:space="0" w:color="000000"/>
              <w:left w:val="single" w:sz="4" w:space="0" w:color="000000"/>
              <w:bottom w:val="single" w:sz="4" w:space="0" w:color="000000"/>
              <w:right w:val="single" w:sz="4" w:space="0" w:color="000000"/>
            </w:tcBorders>
          </w:tcPr>
          <w:p w14:paraId="4082080D" w14:textId="7BA5F638" w:rsidR="0094684D" w:rsidDel="00AE7F10" w:rsidRDefault="0094684D" w:rsidP="00BF1D45">
            <w:pPr>
              <w:spacing w:after="160" w:line="256" w:lineRule="auto"/>
              <w:ind w:firstLine="0"/>
              <w:jc w:val="center"/>
              <w:rPr>
                <w:del w:id="1543" w:author="Nguyen Duc Anh" w:date="2025-09-26T15:02:00Z"/>
                <w:rFonts w:asciiTheme="majorHAnsi" w:hAnsiTheme="majorHAnsi" w:cstheme="majorHAnsi"/>
                <w:sz w:val="24"/>
                <w:szCs w:val="24"/>
              </w:rPr>
            </w:pPr>
            <w:del w:id="1544" w:author="Nguyen Duc Anh" w:date="2025-09-26T15:02:00Z">
              <w:r w:rsidDel="00AE7F10">
                <w:rPr>
                  <w:rFonts w:asciiTheme="majorHAnsi" w:hAnsiTheme="majorHAnsi" w:cstheme="majorHAnsi"/>
                  <w:sz w:val="24"/>
                  <w:szCs w:val="24"/>
                </w:rPr>
                <w:delText>Checkbo/Text</w:delText>
              </w:r>
            </w:del>
          </w:p>
        </w:tc>
        <w:tc>
          <w:tcPr>
            <w:tcW w:w="913" w:type="dxa"/>
            <w:tcBorders>
              <w:top w:val="single" w:sz="4" w:space="0" w:color="000000"/>
              <w:left w:val="single" w:sz="4" w:space="0" w:color="000000"/>
              <w:bottom w:val="single" w:sz="4" w:space="0" w:color="000000"/>
              <w:right w:val="single" w:sz="4" w:space="0" w:color="000000"/>
            </w:tcBorders>
          </w:tcPr>
          <w:p w14:paraId="577BBB74" w14:textId="446369EA" w:rsidR="0094684D" w:rsidDel="00AE7F10" w:rsidRDefault="0094684D" w:rsidP="00BF1D45">
            <w:pPr>
              <w:spacing w:after="160" w:line="256" w:lineRule="auto"/>
              <w:ind w:firstLine="0"/>
              <w:jc w:val="center"/>
              <w:rPr>
                <w:del w:id="1545" w:author="Nguyen Duc Anh" w:date="2025-09-26T15:02:00Z"/>
                <w:rFonts w:asciiTheme="majorHAnsi" w:hAnsiTheme="majorHAnsi" w:cstheme="majorHAnsi"/>
                <w:sz w:val="24"/>
                <w:szCs w:val="24"/>
              </w:rPr>
            </w:pPr>
            <w:del w:id="1546" w:author="Nguyen Duc Anh" w:date="2025-09-26T15:02:00Z">
              <w:r w:rsidDel="00AE7F10">
                <w:rPr>
                  <w:rFonts w:asciiTheme="majorHAnsi" w:hAnsiTheme="majorHAnsi" w:cstheme="majorHAnsi"/>
                  <w:sz w:val="24"/>
                  <w:szCs w:val="24"/>
                </w:rPr>
                <w:delText>Có/Không</w:delText>
              </w:r>
            </w:del>
          </w:p>
        </w:tc>
        <w:tc>
          <w:tcPr>
            <w:tcW w:w="929" w:type="dxa"/>
            <w:tcBorders>
              <w:top w:val="single" w:sz="4" w:space="0" w:color="000000"/>
              <w:left w:val="single" w:sz="4" w:space="0" w:color="000000"/>
              <w:bottom w:val="single" w:sz="4" w:space="0" w:color="000000"/>
              <w:right w:val="single" w:sz="4" w:space="0" w:color="000000"/>
            </w:tcBorders>
          </w:tcPr>
          <w:p w14:paraId="40D33E16" w14:textId="061A670D" w:rsidR="0094684D" w:rsidDel="00AE7F10" w:rsidRDefault="0094684D" w:rsidP="00BF1D45">
            <w:pPr>
              <w:spacing w:line="256" w:lineRule="auto"/>
              <w:ind w:firstLine="0"/>
              <w:jc w:val="center"/>
              <w:rPr>
                <w:del w:id="1547" w:author="Nguyen Duc Anh" w:date="2025-09-26T15:02:00Z"/>
                <w:rFonts w:asciiTheme="majorHAnsi" w:hAnsiTheme="majorHAnsi" w:cstheme="majorHAnsi"/>
                <w:sz w:val="24"/>
                <w:szCs w:val="24"/>
              </w:rPr>
            </w:pPr>
            <w:del w:id="1548"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0301AFE2" w14:textId="3D8306B1" w:rsidR="0094684D" w:rsidDel="00AE7F10" w:rsidRDefault="0094684D" w:rsidP="00BF1D45">
            <w:pPr>
              <w:spacing w:after="160" w:line="256" w:lineRule="auto"/>
              <w:ind w:firstLine="0"/>
              <w:jc w:val="center"/>
              <w:rPr>
                <w:del w:id="1549" w:author="Nguyen Duc Anh" w:date="2025-09-26T15:02:00Z"/>
                <w:rFonts w:asciiTheme="majorHAnsi" w:hAnsiTheme="majorHAnsi" w:cstheme="majorHAnsi"/>
                <w:sz w:val="24"/>
                <w:szCs w:val="24"/>
              </w:rPr>
            </w:pPr>
            <w:del w:id="1550"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72C51510" w14:textId="33FCC368" w:rsidR="0094684D" w:rsidDel="00AE7F10" w:rsidRDefault="0094684D" w:rsidP="00BF1D45">
            <w:pPr>
              <w:spacing w:after="160" w:line="256" w:lineRule="auto"/>
              <w:ind w:firstLine="0"/>
              <w:rPr>
                <w:del w:id="1551" w:author="Nguyen Duc Anh" w:date="2025-09-26T15:02:00Z"/>
                <w:rFonts w:asciiTheme="majorHAnsi" w:hAnsiTheme="majorHAnsi" w:cstheme="majorHAnsi"/>
                <w:sz w:val="24"/>
                <w:szCs w:val="24"/>
              </w:rPr>
            </w:pPr>
            <w:del w:id="1552" w:author="Nguyen Duc Anh" w:date="2025-09-26T15:02:00Z">
              <w:r w:rsidDel="00AE7F10">
                <w:rPr>
                  <w:rFonts w:asciiTheme="majorHAnsi" w:hAnsiTheme="majorHAnsi" w:cstheme="majorHAnsi"/>
                  <w:sz w:val="24"/>
                  <w:szCs w:val="24"/>
                </w:rPr>
                <w:delText>Chọn mục đích khác và cho phép nhập nội dung</w:delText>
              </w:r>
            </w:del>
          </w:p>
        </w:tc>
      </w:tr>
      <w:tr w:rsidR="0094684D" w:rsidRPr="00644FCA" w:rsidDel="00AE7F10" w14:paraId="43E18E94" w14:textId="6AACC9C2" w:rsidTr="00BF1D45">
        <w:trPr>
          <w:trHeight w:val="1096"/>
          <w:del w:id="1553"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021C00B7" w14:textId="1542ABC0" w:rsidR="0094684D" w:rsidRPr="00CE5812" w:rsidDel="00AE7F10" w:rsidRDefault="0094684D" w:rsidP="00BF1D45">
            <w:pPr>
              <w:tabs>
                <w:tab w:val="left" w:pos="519"/>
              </w:tabs>
              <w:spacing w:after="160" w:line="256" w:lineRule="auto"/>
              <w:ind w:right="-21"/>
              <w:rPr>
                <w:del w:id="1554" w:author="Nguyen Duc Anh" w:date="2025-09-26T15:02:00Z"/>
                <w:rFonts w:asciiTheme="majorHAnsi" w:hAnsiTheme="majorHAnsi" w:cstheme="majorHAnsi"/>
                <w:bCs/>
                <w:sz w:val="24"/>
                <w:szCs w:val="24"/>
              </w:rPr>
            </w:pPr>
          </w:p>
        </w:tc>
        <w:tc>
          <w:tcPr>
            <w:tcW w:w="8074" w:type="dxa"/>
            <w:gridSpan w:val="6"/>
            <w:tcBorders>
              <w:top w:val="single" w:sz="4" w:space="0" w:color="000000"/>
              <w:left w:val="single" w:sz="4" w:space="0" w:color="000000"/>
              <w:bottom w:val="single" w:sz="4" w:space="0" w:color="000000"/>
              <w:right w:val="single" w:sz="4" w:space="0" w:color="000000"/>
            </w:tcBorders>
          </w:tcPr>
          <w:p w14:paraId="075430D2" w14:textId="42484C88" w:rsidR="0094684D" w:rsidRPr="00CE5812" w:rsidDel="00AE7F10" w:rsidRDefault="0094684D" w:rsidP="00BF1D45">
            <w:pPr>
              <w:spacing w:after="160" w:line="256" w:lineRule="auto"/>
              <w:ind w:firstLine="0"/>
              <w:rPr>
                <w:del w:id="1555" w:author="Nguyen Duc Anh" w:date="2025-09-26T15:02:00Z"/>
                <w:rFonts w:asciiTheme="majorHAnsi" w:hAnsiTheme="majorHAnsi" w:cstheme="majorHAnsi"/>
                <w:b/>
                <w:bCs/>
                <w:sz w:val="24"/>
                <w:szCs w:val="24"/>
              </w:rPr>
            </w:pPr>
            <w:del w:id="1556" w:author="Nguyen Duc Anh" w:date="2025-09-26T15:02:00Z">
              <w:r w:rsidRPr="009E47FC" w:rsidDel="00AE7F10">
                <w:rPr>
                  <w:rFonts w:asciiTheme="majorHAnsi" w:hAnsiTheme="majorHAnsi" w:cstheme="majorHAnsi"/>
                  <w:b/>
                  <w:bCs/>
                  <w:color w:val="FF0000"/>
                  <w:sz w:val="24"/>
                  <w:szCs w:val="24"/>
                </w:rPr>
                <w:delText xml:space="preserve">Hình thức trả tiền </w:delText>
              </w:r>
              <w:r w:rsidDel="00AE7F10">
                <w:rPr>
                  <w:rFonts w:asciiTheme="majorHAnsi" w:hAnsiTheme="majorHAnsi" w:cstheme="majorHAnsi"/>
                  <w:b/>
                  <w:bCs/>
                  <w:color w:val="FF0000"/>
                  <w:sz w:val="24"/>
                  <w:szCs w:val="24"/>
                </w:rPr>
                <w:delText>mua</w:delText>
              </w:r>
              <w:r w:rsidRPr="009E47FC" w:rsidDel="00AE7F10">
                <w:rPr>
                  <w:rFonts w:asciiTheme="majorHAnsi" w:hAnsiTheme="majorHAnsi" w:cstheme="majorHAnsi"/>
                  <w:b/>
                  <w:bCs/>
                  <w:color w:val="FF0000"/>
                  <w:sz w:val="24"/>
                  <w:szCs w:val="24"/>
                </w:rPr>
                <w:delText xml:space="preserve"> ngoại </w:delText>
              </w:r>
              <w:commentRangeStart w:id="1557"/>
              <w:commentRangeStart w:id="1558"/>
              <w:r w:rsidRPr="009E47FC" w:rsidDel="00AE7F10">
                <w:rPr>
                  <w:rFonts w:asciiTheme="majorHAnsi" w:hAnsiTheme="majorHAnsi" w:cstheme="majorHAnsi"/>
                  <w:b/>
                  <w:bCs/>
                  <w:color w:val="FF0000"/>
                  <w:sz w:val="24"/>
                  <w:szCs w:val="24"/>
                </w:rPr>
                <w:delText>tệ</w:delText>
              </w:r>
              <w:commentRangeEnd w:id="1557"/>
              <w:r w:rsidDel="00AE7F10">
                <w:rPr>
                  <w:rStyle w:val="CommentReference"/>
                  <w:rFonts w:eastAsia="Times New Roman"/>
                  <w:bCs/>
                  <w:kern w:val="32"/>
                </w:rPr>
                <w:commentReference w:id="1557"/>
              </w:r>
              <w:commentRangeEnd w:id="1558"/>
              <w:r w:rsidDel="00AE7F10">
                <w:rPr>
                  <w:rStyle w:val="CommentReference"/>
                  <w:rFonts w:eastAsia="Times New Roman"/>
                  <w:bCs/>
                  <w:kern w:val="32"/>
                </w:rPr>
                <w:commentReference w:id="1558"/>
              </w:r>
              <w:r w:rsidRPr="009E47FC" w:rsidDel="00AE7F10">
                <w:rPr>
                  <w:rFonts w:asciiTheme="majorHAnsi" w:hAnsiTheme="majorHAnsi" w:cstheme="majorHAnsi"/>
                  <w:b/>
                  <w:bCs/>
                  <w:color w:val="FF0000"/>
                  <w:sz w:val="24"/>
                  <w:szCs w:val="24"/>
                </w:rPr>
                <w:delText>:</w:delText>
              </w:r>
            </w:del>
          </w:p>
        </w:tc>
      </w:tr>
      <w:tr w:rsidR="0094684D" w:rsidRPr="00644FCA" w:rsidDel="00AE7F10" w14:paraId="1D116B25" w14:textId="10CEA9F7" w:rsidTr="00BF1D45">
        <w:trPr>
          <w:trHeight w:val="1096"/>
          <w:del w:id="1559"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3F27ADA1" w14:textId="01C4F4D7" w:rsidR="0094684D" w:rsidRPr="0051356F" w:rsidDel="00AE7F10" w:rsidRDefault="0094684D" w:rsidP="00BF1D45">
            <w:pPr>
              <w:pStyle w:val="ListParagraph"/>
              <w:numPr>
                <w:ilvl w:val="0"/>
                <w:numId w:val="38"/>
              </w:numPr>
              <w:tabs>
                <w:tab w:val="left" w:pos="519"/>
              </w:tabs>
              <w:spacing w:after="160" w:line="256" w:lineRule="auto"/>
              <w:ind w:right="-21"/>
              <w:rPr>
                <w:del w:id="1560"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03CDD4A" w14:textId="461B98E8" w:rsidR="0094684D" w:rsidDel="00AE7F10" w:rsidRDefault="0094684D" w:rsidP="00BF1D45">
            <w:pPr>
              <w:spacing w:after="160" w:line="256" w:lineRule="auto"/>
              <w:ind w:firstLine="0"/>
              <w:rPr>
                <w:del w:id="1561" w:author="Nguyen Duc Anh" w:date="2025-09-26T15:02:00Z"/>
                <w:rFonts w:asciiTheme="majorHAnsi" w:hAnsiTheme="majorHAnsi" w:cstheme="majorHAnsi"/>
                <w:sz w:val="24"/>
                <w:szCs w:val="24"/>
              </w:rPr>
            </w:pPr>
            <w:del w:id="1562" w:author="Nguyen Duc Anh" w:date="2025-09-26T15:02:00Z">
              <w:r w:rsidDel="00AE7F10">
                <w:rPr>
                  <w:rFonts w:asciiTheme="majorHAnsi" w:hAnsiTheme="majorHAnsi" w:cstheme="majorHAnsi"/>
                  <w:sz w:val="24"/>
                  <w:szCs w:val="24"/>
                </w:rPr>
                <w:delText>Tiền mặt</w:delText>
              </w:r>
            </w:del>
          </w:p>
        </w:tc>
        <w:tc>
          <w:tcPr>
            <w:tcW w:w="1272" w:type="dxa"/>
            <w:tcBorders>
              <w:top w:val="single" w:sz="4" w:space="0" w:color="000000"/>
              <w:left w:val="single" w:sz="4" w:space="0" w:color="000000"/>
              <w:bottom w:val="single" w:sz="4" w:space="0" w:color="000000"/>
              <w:right w:val="single" w:sz="4" w:space="0" w:color="000000"/>
            </w:tcBorders>
          </w:tcPr>
          <w:p w14:paraId="6A025DFC" w14:textId="61F03B32" w:rsidR="0094684D" w:rsidDel="00AE7F10" w:rsidRDefault="0094684D" w:rsidP="00BF1D45">
            <w:pPr>
              <w:spacing w:after="160" w:line="256" w:lineRule="auto"/>
              <w:ind w:firstLine="0"/>
              <w:jc w:val="center"/>
              <w:rPr>
                <w:del w:id="1563" w:author="Nguyen Duc Anh" w:date="2025-09-26T15:02:00Z"/>
                <w:rFonts w:asciiTheme="majorHAnsi" w:hAnsiTheme="majorHAnsi" w:cstheme="majorHAnsi"/>
                <w:sz w:val="24"/>
                <w:szCs w:val="24"/>
              </w:rPr>
            </w:pPr>
            <w:del w:id="1564" w:author="Nguyen Duc Anh" w:date="2025-09-26T15:02:00Z">
              <w:r w:rsidDel="00AE7F10">
                <w:rPr>
                  <w:rFonts w:asciiTheme="majorHAnsi" w:hAnsiTheme="majorHAnsi" w:cstheme="majorHAnsi"/>
                  <w:sz w:val="24"/>
                  <w:szCs w:val="24"/>
                </w:rPr>
                <w:delText>Checkbo/Text</w:delText>
              </w:r>
            </w:del>
          </w:p>
        </w:tc>
        <w:tc>
          <w:tcPr>
            <w:tcW w:w="913" w:type="dxa"/>
            <w:tcBorders>
              <w:top w:val="single" w:sz="4" w:space="0" w:color="000000"/>
              <w:left w:val="single" w:sz="4" w:space="0" w:color="000000"/>
              <w:bottom w:val="single" w:sz="4" w:space="0" w:color="000000"/>
              <w:right w:val="single" w:sz="4" w:space="0" w:color="000000"/>
            </w:tcBorders>
          </w:tcPr>
          <w:p w14:paraId="77DC815B" w14:textId="4031FA8E" w:rsidR="0094684D" w:rsidDel="00AE7F10" w:rsidRDefault="0094684D" w:rsidP="00BF1D45">
            <w:pPr>
              <w:spacing w:after="160" w:line="256" w:lineRule="auto"/>
              <w:ind w:firstLine="0"/>
              <w:jc w:val="center"/>
              <w:rPr>
                <w:del w:id="1565" w:author="Nguyen Duc Anh" w:date="2025-09-26T15:02:00Z"/>
                <w:rFonts w:asciiTheme="majorHAnsi" w:hAnsiTheme="majorHAnsi" w:cstheme="majorHAnsi"/>
                <w:sz w:val="24"/>
                <w:szCs w:val="24"/>
              </w:rPr>
            </w:pPr>
            <w:del w:id="1566" w:author="Nguyen Duc Anh" w:date="2025-09-26T15:02:00Z">
              <w:r w:rsidDel="00AE7F10">
                <w:rPr>
                  <w:rFonts w:asciiTheme="majorHAnsi" w:hAnsiTheme="majorHAnsi" w:cstheme="majorHAnsi"/>
                  <w:sz w:val="24"/>
                  <w:szCs w:val="24"/>
                </w:rPr>
                <w:delText>Có/Không</w:delText>
              </w:r>
            </w:del>
          </w:p>
        </w:tc>
        <w:tc>
          <w:tcPr>
            <w:tcW w:w="929" w:type="dxa"/>
            <w:tcBorders>
              <w:top w:val="single" w:sz="4" w:space="0" w:color="000000"/>
              <w:left w:val="single" w:sz="4" w:space="0" w:color="000000"/>
              <w:bottom w:val="single" w:sz="4" w:space="0" w:color="000000"/>
              <w:right w:val="single" w:sz="4" w:space="0" w:color="000000"/>
            </w:tcBorders>
          </w:tcPr>
          <w:p w14:paraId="615B8714" w14:textId="5C51F616" w:rsidR="0094684D" w:rsidDel="00AE7F10" w:rsidRDefault="0094684D" w:rsidP="00BF1D45">
            <w:pPr>
              <w:spacing w:line="256" w:lineRule="auto"/>
              <w:ind w:firstLine="0"/>
              <w:jc w:val="center"/>
              <w:rPr>
                <w:del w:id="1567" w:author="Nguyen Duc Anh" w:date="2025-09-26T15:02:00Z"/>
                <w:rFonts w:asciiTheme="majorHAnsi" w:hAnsiTheme="majorHAnsi" w:cstheme="majorHAnsi"/>
                <w:sz w:val="24"/>
                <w:szCs w:val="24"/>
              </w:rPr>
            </w:pPr>
            <w:del w:id="1568"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0F59F065" w14:textId="5DEDBAA5" w:rsidR="0094684D" w:rsidDel="00AE7F10" w:rsidRDefault="0094684D" w:rsidP="00BF1D45">
            <w:pPr>
              <w:spacing w:after="160" w:line="256" w:lineRule="auto"/>
              <w:ind w:firstLine="0"/>
              <w:jc w:val="center"/>
              <w:rPr>
                <w:del w:id="1569" w:author="Nguyen Duc Anh" w:date="2025-09-26T15:02:00Z"/>
                <w:rFonts w:asciiTheme="majorHAnsi" w:hAnsiTheme="majorHAnsi" w:cstheme="majorHAnsi"/>
                <w:sz w:val="24"/>
                <w:szCs w:val="24"/>
              </w:rPr>
            </w:pPr>
            <w:del w:id="1570"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08681C46" w14:textId="0968B404" w:rsidR="0094684D" w:rsidDel="00AE7F10" w:rsidRDefault="0094684D" w:rsidP="00BF1D45">
            <w:pPr>
              <w:spacing w:after="160" w:line="256" w:lineRule="auto"/>
              <w:ind w:firstLine="0"/>
              <w:rPr>
                <w:del w:id="1571" w:author="Nguyen Duc Anh" w:date="2025-09-26T15:02:00Z"/>
                <w:rFonts w:asciiTheme="majorHAnsi" w:hAnsiTheme="majorHAnsi" w:cstheme="majorHAnsi"/>
                <w:sz w:val="24"/>
                <w:szCs w:val="24"/>
              </w:rPr>
            </w:pPr>
            <w:del w:id="1572" w:author="Nguyen Duc Anh" w:date="2025-09-26T15:02:00Z">
              <w:r w:rsidDel="00AE7F10">
                <w:rPr>
                  <w:rFonts w:asciiTheme="majorHAnsi" w:hAnsiTheme="majorHAnsi" w:cstheme="majorHAnsi"/>
                  <w:sz w:val="24"/>
                  <w:szCs w:val="24"/>
                </w:rPr>
                <w:delText>Chọn hình thức trả bằng tiền mặt</w:delText>
              </w:r>
            </w:del>
          </w:p>
        </w:tc>
      </w:tr>
      <w:tr w:rsidR="0094684D" w:rsidRPr="00644FCA" w:rsidDel="00AE7F10" w14:paraId="1FDC344A" w14:textId="10329781" w:rsidTr="00BF1D45">
        <w:trPr>
          <w:trHeight w:val="1096"/>
          <w:del w:id="1573"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40482962" w14:textId="635B1829" w:rsidR="0094684D" w:rsidRPr="0051356F" w:rsidDel="00AE7F10" w:rsidRDefault="0094684D" w:rsidP="00BF1D45">
            <w:pPr>
              <w:pStyle w:val="ListParagraph"/>
              <w:numPr>
                <w:ilvl w:val="0"/>
                <w:numId w:val="38"/>
              </w:numPr>
              <w:tabs>
                <w:tab w:val="left" w:pos="519"/>
              </w:tabs>
              <w:spacing w:after="160" w:line="256" w:lineRule="auto"/>
              <w:ind w:right="-21"/>
              <w:rPr>
                <w:del w:id="1574"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2B685E42" w14:textId="305C04BC" w:rsidR="0094684D" w:rsidDel="00AE7F10" w:rsidRDefault="0094684D" w:rsidP="00BF1D45">
            <w:pPr>
              <w:spacing w:after="160" w:line="256" w:lineRule="auto"/>
              <w:ind w:firstLine="0"/>
              <w:rPr>
                <w:del w:id="1575" w:author="Nguyen Duc Anh" w:date="2025-09-26T15:02:00Z"/>
                <w:rFonts w:asciiTheme="majorHAnsi" w:hAnsiTheme="majorHAnsi" w:cstheme="majorHAnsi"/>
                <w:sz w:val="24"/>
                <w:szCs w:val="24"/>
              </w:rPr>
            </w:pPr>
            <w:del w:id="1576" w:author="Nguyen Duc Anh" w:date="2025-09-26T15:02:00Z">
              <w:r w:rsidDel="00AE7F10">
                <w:rPr>
                  <w:rFonts w:asciiTheme="majorHAnsi" w:hAnsiTheme="majorHAnsi" w:cstheme="majorHAnsi"/>
                  <w:sz w:val="24"/>
                  <w:szCs w:val="24"/>
                </w:rPr>
                <w:delText>Trích từ tài khoản</w:delText>
              </w:r>
            </w:del>
          </w:p>
        </w:tc>
        <w:tc>
          <w:tcPr>
            <w:tcW w:w="1272" w:type="dxa"/>
            <w:tcBorders>
              <w:top w:val="single" w:sz="4" w:space="0" w:color="000000"/>
              <w:left w:val="single" w:sz="4" w:space="0" w:color="000000"/>
              <w:bottom w:val="single" w:sz="4" w:space="0" w:color="000000"/>
              <w:right w:val="single" w:sz="4" w:space="0" w:color="000000"/>
            </w:tcBorders>
          </w:tcPr>
          <w:p w14:paraId="5DF4D2A8" w14:textId="7086BF9D" w:rsidR="0094684D" w:rsidDel="00AE7F10" w:rsidRDefault="0094684D" w:rsidP="00BF1D45">
            <w:pPr>
              <w:spacing w:after="160" w:line="256" w:lineRule="auto"/>
              <w:ind w:firstLine="0"/>
              <w:jc w:val="center"/>
              <w:rPr>
                <w:del w:id="1577" w:author="Nguyen Duc Anh" w:date="2025-09-26T15:02:00Z"/>
                <w:rFonts w:asciiTheme="majorHAnsi" w:hAnsiTheme="majorHAnsi" w:cstheme="majorHAnsi"/>
                <w:sz w:val="24"/>
                <w:szCs w:val="24"/>
              </w:rPr>
            </w:pPr>
            <w:del w:id="1578" w:author="Nguyen Duc Anh" w:date="2025-09-26T15:02:00Z">
              <w:r w:rsidDel="00AE7F10">
                <w:rPr>
                  <w:rFonts w:asciiTheme="majorHAnsi" w:hAnsiTheme="majorHAnsi" w:cstheme="majorHAnsi"/>
                  <w:sz w:val="24"/>
                  <w:szCs w:val="24"/>
                </w:rPr>
                <w:delText>Checkbo/Text</w:delText>
              </w:r>
            </w:del>
          </w:p>
        </w:tc>
        <w:tc>
          <w:tcPr>
            <w:tcW w:w="913" w:type="dxa"/>
            <w:tcBorders>
              <w:top w:val="single" w:sz="4" w:space="0" w:color="000000"/>
              <w:left w:val="single" w:sz="4" w:space="0" w:color="000000"/>
              <w:bottom w:val="single" w:sz="4" w:space="0" w:color="000000"/>
              <w:right w:val="single" w:sz="4" w:space="0" w:color="000000"/>
            </w:tcBorders>
          </w:tcPr>
          <w:p w14:paraId="14425837" w14:textId="34FB2889" w:rsidR="0094684D" w:rsidDel="00AE7F10" w:rsidRDefault="0094684D" w:rsidP="00BF1D45">
            <w:pPr>
              <w:spacing w:after="160" w:line="256" w:lineRule="auto"/>
              <w:ind w:firstLine="0"/>
              <w:jc w:val="center"/>
              <w:rPr>
                <w:del w:id="1579" w:author="Nguyen Duc Anh" w:date="2025-09-26T15:02:00Z"/>
                <w:rFonts w:asciiTheme="majorHAnsi" w:hAnsiTheme="majorHAnsi" w:cstheme="majorHAnsi"/>
                <w:sz w:val="24"/>
                <w:szCs w:val="24"/>
              </w:rPr>
            </w:pPr>
            <w:del w:id="1580" w:author="Nguyen Duc Anh" w:date="2025-09-26T15:02:00Z">
              <w:r w:rsidDel="00AE7F10">
                <w:rPr>
                  <w:rFonts w:asciiTheme="majorHAnsi" w:hAnsiTheme="majorHAnsi" w:cstheme="majorHAnsi"/>
                  <w:sz w:val="24"/>
                  <w:szCs w:val="24"/>
                </w:rPr>
                <w:delText>Có/Không</w:delText>
              </w:r>
            </w:del>
          </w:p>
        </w:tc>
        <w:tc>
          <w:tcPr>
            <w:tcW w:w="929" w:type="dxa"/>
            <w:tcBorders>
              <w:top w:val="single" w:sz="4" w:space="0" w:color="000000"/>
              <w:left w:val="single" w:sz="4" w:space="0" w:color="000000"/>
              <w:bottom w:val="single" w:sz="4" w:space="0" w:color="000000"/>
              <w:right w:val="single" w:sz="4" w:space="0" w:color="000000"/>
            </w:tcBorders>
          </w:tcPr>
          <w:p w14:paraId="503F0002" w14:textId="45E0F450" w:rsidR="0094684D" w:rsidDel="00AE7F10" w:rsidRDefault="0094684D" w:rsidP="00BF1D45">
            <w:pPr>
              <w:spacing w:line="256" w:lineRule="auto"/>
              <w:ind w:firstLine="0"/>
              <w:jc w:val="center"/>
              <w:rPr>
                <w:del w:id="1581" w:author="Nguyen Duc Anh" w:date="2025-09-26T15:02:00Z"/>
                <w:rFonts w:asciiTheme="majorHAnsi" w:hAnsiTheme="majorHAnsi" w:cstheme="majorHAnsi"/>
                <w:sz w:val="24"/>
                <w:szCs w:val="24"/>
              </w:rPr>
            </w:pPr>
            <w:del w:id="1582"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1BF03840" w14:textId="21077E3B" w:rsidR="0094684D" w:rsidDel="00AE7F10" w:rsidRDefault="0094684D" w:rsidP="00BF1D45">
            <w:pPr>
              <w:spacing w:after="160" w:line="256" w:lineRule="auto"/>
              <w:ind w:firstLine="0"/>
              <w:jc w:val="center"/>
              <w:rPr>
                <w:del w:id="1583" w:author="Nguyen Duc Anh" w:date="2025-09-26T15:02:00Z"/>
                <w:rFonts w:asciiTheme="majorHAnsi" w:hAnsiTheme="majorHAnsi" w:cstheme="majorHAnsi"/>
                <w:sz w:val="24"/>
                <w:szCs w:val="24"/>
              </w:rPr>
            </w:pPr>
            <w:del w:id="1584"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69AABBD3" w14:textId="53D158BC" w:rsidR="0094684D" w:rsidDel="00AE7F10" w:rsidRDefault="0094684D" w:rsidP="00BF1D45">
            <w:pPr>
              <w:spacing w:after="160" w:line="256" w:lineRule="auto"/>
              <w:ind w:firstLine="0"/>
              <w:rPr>
                <w:del w:id="1585" w:author="Nguyen Duc Anh" w:date="2025-09-26T15:02:00Z"/>
                <w:rFonts w:asciiTheme="majorHAnsi" w:hAnsiTheme="majorHAnsi" w:cstheme="majorHAnsi"/>
                <w:sz w:val="24"/>
                <w:szCs w:val="24"/>
              </w:rPr>
            </w:pPr>
            <w:del w:id="1586" w:author="Nguyen Duc Anh" w:date="2025-09-26T15:02:00Z">
              <w:r w:rsidDel="00AE7F10">
                <w:rPr>
                  <w:rFonts w:asciiTheme="majorHAnsi" w:hAnsiTheme="majorHAnsi" w:cstheme="majorHAnsi"/>
                  <w:sz w:val="24"/>
                  <w:szCs w:val="24"/>
                </w:rPr>
                <w:delText>Chọn hình thức trả bằng trích từ tài khoản.</w:delText>
              </w:r>
            </w:del>
          </w:p>
          <w:p w14:paraId="55F47FEB" w14:textId="5B4F6716" w:rsidR="0094684D" w:rsidDel="00AE7F10" w:rsidRDefault="0094684D" w:rsidP="00BF1D45">
            <w:pPr>
              <w:spacing w:after="160" w:line="256" w:lineRule="auto"/>
              <w:ind w:firstLine="0"/>
              <w:rPr>
                <w:del w:id="1587" w:author="Nguyen Duc Anh" w:date="2025-09-26T15:02:00Z"/>
                <w:rFonts w:asciiTheme="majorHAnsi" w:hAnsiTheme="majorHAnsi" w:cstheme="majorHAnsi"/>
                <w:sz w:val="24"/>
                <w:szCs w:val="24"/>
              </w:rPr>
            </w:pPr>
            <w:del w:id="1588" w:author="Nguyen Duc Anh" w:date="2025-09-26T15:02:00Z">
              <w:r w:rsidDel="00AE7F10">
                <w:rPr>
                  <w:rFonts w:asciiTheme="majorHAnsi" w:hAnsiTheme="majorHAnsi" w:cstheme="majorHAnsi"/>
                  <w:sz w:val="24"/>
                  <w:szCs w:val="24"/>
                </w:rPr>
                <w:delText>Sau khi chọn sẽ hiển thị trường thông tin “Tài khoản số”, “Mở tại chi nhánh” và cho phép nhập thông tin</w:delText>
              </w:r>
            </w:del>
          </w:p>
        </w:tc>
      </w:tr>
      <w:tr w:rsidR="0094684D" w:rsidRPr="00644FCA" w:rsidDel="00AE7F10" w14:paraId="7AFE7A12" w14:textId="253CA330" w:rsidTr="00BF1D45">
        <w:trPr>
          <w:trHeight w:val="1096"/>
          <w:del w:id="1589"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5DCEAD29" w14:textId="7FEAE18A" w:rsidR="0094684D" w:rsidRPr="0051356F" w:rsidDel="00AE7F10" w:rsidRDefault="0094684D" w:rsidP="00BF1D45">
            <w:pPr>
              <w:pStyle w:val="ListParagraph"/>
              <w:numPr>
                <w:ilvl w:val="0"/>
                <w:numId w:val="38"/>
              </w:numPr>
              <w:tabs>
                <w:tab w:val="left" w:pos="519"/>
              </w:tabs>
              <w:spacing w:after="160" w:line="256" w:lineRule="auto"/>
              <w:ind w:right="-21"/>
              <w:rPr>
                <w:del w:id="1590"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5CD5D329" w14:textId="296759F5" w:rsidR="0094684D" w:rsidDel="00AE7F10" w:rsidRDefault="0094684D" w:rsidP="00BF1D45">
            <w:pPr>
              <w:spacing w:after="160" w:line="256" w:lineRule="auto"/>
              <w:ind w:firstLine="0"/>
              <w:rPr>
                <w:del w:id="1591" w:author="Nguyen Duc Anh" w:date="2025-09-26T15:02:00Z"/>
                <w:rFonts w:asciiTheme="majorHAnsi" w:hAnsiTheme="majorHAnsi" w:cstheme="majorHAnsi"/>
                <w:sz w:val="24"/>
                <w:szCs w:val="24"/>
              </w:rPr>
            </w:pPr>
            <w:del w:id="1592" w:author="Nguyen Duc Anh" w:date="2025-09-26T15:02:00Z">
              <w:r w:rsidDel="00AE7F10">
                <w:rPr>
                  <w:rFonts w:asciiTheme="majorHAnsi" w:hAnsiTheme="majorHAnsi" w:cstheme="majorHAnsi"/>
                  <w:sz w:val="24"/>
                  <w:szCs w:val="24"/>
                </w:rPr>
                <w:delText>Khác</w:delText>
              </w:r>
            </w:del>
          </w:p>
        </w:tc>
        <w:tc>
          <w:tcPr>
            <w:tcW w:w="1272" w:type="dxa"/>
            <w:tcBorders>
              <w:top w:val="single" w:sz="4" w:space="0" w:color="000000"/>
              <w:left w:val="single" w:sz="4" w:space="0" w:color="000000"/>
              <w:bottom w:val="single" w:sz="4" w:space="0" w:color="000000"/>
              <w:right w:val="single" w:sz="4" w:space="0" w:color="000000"/>
            </w:tcBorders>
          </w:tcPr>
          <w:p w14:paraId="1212C0DC" w14:textId="0C6B6C86" w:rsidR="0094684D" w:rsidDel="00AE7F10" w:rsidRDefault="0094684D" w:rsidP="00BF1D45">
            <w:pPr>
              <w:spacing w:after="160" w:line="256" w:lineRule="auto"/>
              <w:ind w:firstLine="0"/>
              <w:jc w:val="center"/>
              <w:rPr>
                <w:del w:id="1593" w:author="Nguyen Duc Anh" w:date="2025-09-26T15:02:00Z"/>
                <w:rFonts w:asciiTheme="majorHAnsi" w:hAnsiTheme="majorHAnsi" w:cstheme="majorHAnsi"/>
                <w:sz w:val="24"/>
                <w:szCs w:val="24"/>
              </w:rPr>
            </w:pPr>
            <w:del w:id="1594" w:author="Nguyen Duc Anh" w:date="2025-09-26T15:02:00Z">
              <w:r w:rsidDel="00AE7F10">
                <w:rPr>
                  <w:rFonts w:asciiTheme="majorHAnsi" w:hAnsiTheme="majorHAnsi" w:cstheme="majorHAnsi"/>
                  <w:sz w:val="24"/>
                  <w:szCs w:val="24"/>
                </w:rPr>
                <w:delText>Checkbo/Text</w:delText>
              </w:r>
            </w:del>
          </w:p>
        </w:tc>
        <w:tc>
          <w:tcPr>
            <w:tcW w:w="913" w:type="dxa"/>
            <w:tcBorders>
              <w:top w:val="single" w:sz="4" w:space="0" w:color="000000"/>
              <w:left w:val="single" w:sz="4" w:space="0" w:color="000000"/>
              <w:bottom w:val="single" w:sz="4" w:space="0" w:color="000000"/>
              <w:right w:val="single" w:sz="4" w:space="0" w:color="000000"/>
            </w:tcBorders>
          </w:tcPr>
          <w:p w14:paraId="747D8026" w14:textId="794EA6B7" w:rsidR="0094684D" w:rsidDel="00AE7F10" w:rsidRDefault="0094684D" w:rsidP="00BF1D45">
            <w:pPr>
              <w:spacing w:after="160" w:line="256" w:lineRule="auto"/>
              <w:ind w:firstLine="0"/>
              <w:jc w:val="center"/>
              <w:rPr>
                <w:del w:id="1595" w:author="Nguyen Duc Anh" w:date="2025-09-26T15:02:00Z"/>
                <w:rFonts w:asciiTheme="majorHAnsi" w:hAnsiTheme="majorHAnsi" w:cstheme="majorHAnsi"/>
                <w:sz w:val="24"/>
                <w:szCs w:val="24"/>
              </w:rPr>
            </w:pPr>
            <w:del w:id="1596" w:author="Nguyen Duc Anh" w:date="2025-09-26T15:02:00Z">
              <w:r w:rsidDel="00AE7F10">
                <w:rPr>
                  <w:rFonts w:asciiTheme="majorHAnsi" w:hAnsiTheme="majorHAnsi" w:cstheme="majorHAnsi"/>
                  <w:sz w:val="24"/>
                  <w:szCs w:val="24"/>
                </w:rPr>
                <w:delText>Có/Không</w:delText>
              </w:r>
            </w:del>
          </w:p>
        </w:tc>
        <w:tc>
          <w:tcPr>
            <w:tcW w:w="929" w:type="dxa"/>
            <w:tcBorders>
              <w:top w:val="single" w:sz="4" w:space="0" w:color="000000"/>
              <w:left w:val="single" w:sz="4" w:space="0" w:color="000000"/>
              <w:bottom w:val="single" w:sz="4" w:space="0" w:color="000000"/>
              <w:right w:val="single" w:sz="4" w:space="0" w:color="000000"/>
            </w:tcBorders>
          </w:tcPr>
          <w:p w14:paraId="0DAA35E8" w14:textId="1F46FEB0" w:rsidR="0094684D" w:rsidDel="00AE7F10" w:rsidRDefault="0094684D" w:rsidP="00BF1D45">
            <w:pPr>
              <w:spacing w:line="256" w:lineRule="auto"/>
              <w:ind w:firstLine="0"/>
              <w:jc w:val="center"/>
              <w:rPr>
                <w:del w:id="1597" w:author="Nguyen Duc Anh" w:date="2025-09-26T15:02:00Z"/>
                <w:rFonts w:asciiTheme="majorHAnsi" w:hAnsiTheme="majorHAnsi" w:cstheme="majorHAnsi"/>
                <w:sz w:val="24"/>
                <w:szCs w:val="24"/>
              </w:rPr>
            </w:pPr>
            <w:del w:id="1598"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55E2C1BF" w14:textId="447A2E98" w:rsidR="0094684D" w:rsidDel="00AE7F10" w:rsidRDefault="0094684D" w:rsidP="00BF1D45">
            <w:pPr>
              <w:spacing w:after="160" w:line="256" w:lineRule="auto"/>
              <w:ind w:firstLine="0"/>
              <w:jc w:val="center"/>
              <w:rPr>
                <w:del w:id="1599" w:author="Nguyen Duc Anh" w:date="2025-09-26T15:02:00Z"/>
                <w:rFonts w:asciiTheme="majorHAnsi" w:hAnsiTheme="majorHAnsi" w:cstheme="majorHAnsi"/>
                <w:sz w:val="24"/>
                <w:szCs w:val="24"/>
              </w:rPr>
            </w:pPr>
            <w:del w:id="1600"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772FACA0" w14:textId="6F297A10" w:rsidR="0094684D" w:rsidDel="00AE7F10" w:rsidRDefault="0094684D" w:rsidP="00BF1D45">
            <w:pPr>
              <w:spacing w:after="160" w:line="256" w:lineRule="auto"/>
              <w:ind w:firstLine="0"/>
              <w:rPr>
                <w:del w:id="1601" w:author="Nguyen Duc Anh" w:date="2025-09-26T15:02:00Z"/>
                <w:rFonts w:asciiTheme="majorHAnsi" w:hAnsiTheme="majorHAnsi" w:cstheme="majorHAnsi"/>
                <w:sz w:val="24"/>
                <w:szCs w:val="24"/>
              </w:rPr>
            </w:pPr>
            <w:del w:id="1602" w:author="Nguyen Duc Anh" w:date="2025-09-26T15:02:00Z">
              <w:r w:rsidDel="00AE7F10">
                <w:rPr>
                  <w:rFonts w:asciiTheme="majorHAnsi" w:hAnsiTheme="majorHAnsi" w:cstheme="majorHAnsi"/>
                  <w:sz w:val="24"/>
                  <w:szCs w:val="24"/>
                </w:rPr>
                <w:delText>Chọn hình thức trả khác và cho phép nhập nội dung</w:delText>
              </w:r>
            </w:del>
          </w:p>
        </w:tc>
      </w:tr>
      <w:tr w:rsidR="0094684D" w:rsidRPr="00644FCA" w:rsidDel="00AE7F10" w14:paraId="2FF43201" w14:textId="4B627A43" w:rsidTr="00BF1D45">
        <w:trPr>
          <w:trHeight w:val="1096"/>
          <w:del w:id="1603"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0F9DFFCD" w14:textId="224D2728" w:rsidR="0094684D" w:rsidRPr="0051356F" w:rsidDel="00AE7F10" w:rsidRDefault="0094684D" w:rsidP="00BF1D45">
            <w:pPr>
              <w:pStyle w:val="ListParagraph"/>
              <w:numPr>
                <w:ilvl w:val="0"/>
                <w:numId w:val="38"/>
              </w:numPr>
              <w:tabs>
                <w:tab w:val="left" w:pos="519"/>
              </w:tabs>
              <w:spacing w:after="160" w:line="256" w:lineRule="auto"/>
              <w:ind w:right="-21"/>
              <w:rPr>
                <w:del w:id="1604"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B6B074E" w14:textId="6C017015" w:rsidR="0094684D" w:rsidDel="00AE7F10" w:rsidRDefault="0094684D" w:rsidP="00BF1D45">
            <w:pPr>
              <w:spacing w:after="160" w:line="256" w:lineRule="auto"/>
              <w:ind w:firstLine="0"/>
              <w:rPr>
                <w:del w:id="1605" w:author="Nguyen Duc Anh" w:date="2025-09-26T15:02:00Z"/>
                <w:rFonts w:asciiTheme="majorHAnsi" w:hAnsiTheme="majorHAnsi" w:cstheme="majorHAnsi"/>
                <w:sz w:val="24"/>
                <w:szCs w:val="24"/>
              </w:rPr>
            </w:pPr>
            <w:del w:id="1606" w:author="Nguyen Duc Anh" w:date="2025-09-26T15:02:00Z">
              <w:r w:rsidDel="00AE7F10">
                <w:rPr>
                  <w:rFonts w:asciiTheme="majorHAnsi" w:hAnsiTheme="majorHAnsi" w:cstheme="majorHAnsi"/>
                  <w:sz w:val="24"/>
                  <w:szCs w:val="24"/>
                </w:rPr>
                <w:delText>Mục đích</w:delText>
              </w:r>
            </w:del>
          </w:p>
        </w:tc>
        <w:tc>
          <w:tcPr>
            <w:tcW w:w="1272" w:type="dxa"/>
            <w:tcBorders>
              <w:top w:val="single" w:sz="4" w:space="0" w:color="000000"/>
              <w:left w:val="single" w:sz="4" w:space="0" w:color="000000"/>
              <w:bottom w:val="single" w:sz="4" w:space="0" w:color="000000"/>
              <w:right w:val="single" w:sz="4" w:space="0" w:color="000000"/>
            </w:tcBorders>
          </w:tcPr>
          <w:p w14:paraId="14041F25" w14:textId="42C37944" w:rsidR="0094684D" w:rsidDel="00AE7F10" w:rsidRDefault="0094684D" w:rsidP="00BF1D45">
            <w:pPr>
              <w:spacing w:after="160" w:line="256" w:lineRule="auto"/>
              <w:ind w:firstLine="0"/>
              <w:jc w:val="center"/>
              <w:rPr>
                <w:del w:id="1607" w:author="Nguyen Duc Anh" w:date="2025-09-26T15:02:00Z"/>
                <w:rFonts w:asciiTheme="majorHAnsi" w:hAnsiTheme="majorHAnsi" w:cstheme="majorHAnsi"/>
                <w:sz w:val="24"/>
                <w:szCs w:val="24"/>
              </w:rPr>
            </w:pPr>
            <w:del w:id="1608"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7D2B7FD1" w14:textId="60DF6843" w:rsidR="0094684D" w:rsidDel="00AE7F10" w:rsidRDefault="0094684D" w:rsidP="00BF1D45">
            <w:pPr>
              <w:spacing w:after="160" w:line="256" w:lineRule="auto"/>
              <w:ind w:firstLine="0"/>
              <w:jc w:val="center"/>
              <w:rPr>
                <w:del w:id="1609" w:author="Nguyen Duc Anh" w:date="2025-09-26T15:02:00Z"/>
                <w:rFonts w:asciiTheme="majorHAnsi" w:hAnsiTheme="majorHAnsi" w:cstheme="majorHAnsi"/>
                <w:sz w:val="24"/>
                <w:szCs w:val="24"/>
              </w:rPr>
            </w:pPr>
            <w:del w:id="1610"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08D369AB" w14:textId="70C902BB" w:rsidR="0094684D" w:rsidDel="00AE7F10" w:rsidRDefault="0094684D" w:rsidP="00BF1D45">
            <w:pPr>
              <w:spacing w:line="256" w:lineRule="auto"/>
              <w:ind w:firstLine="0"/>
              <w:jc w:val="center"/>
              <w:rPr>
                <w:del w:id="1611" w:author="Nguyen Duc Anh" w:date="2025-09-26T15:02:00Z"/>
                <w:rFonts w:asciiTheme="majorHAnsi" w:hAnsiTheme="majorHAnsi" w:cstheme="majorHAnsi"/>
                <w:sz w:val="24"/>
                <w:szCs w:val="24"/>
              </w:rPr>
            </w:pPr>
            <w:del w:id="1612"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31897899" w14:textId="021E50FC" w:rsidR="0094684D" w:rsidDel="00AE7F10" w:rsidRDefault="0094684D" w:rsidP="00BF1D45">
            <w:pPr>
              <w:spacing w:after="160" w:line="256" w:lineRule="auto"/>
              <w:ind w:firstLine="0"/>
              <w:jc w:val="center"/>
              <w:rPr>
                <w:del w:id="1613" w:author="Nguyen Duc Anh" w:date="2025-09-26T15:02:00Z"/>
                <w:rFonts w:asciiTheme="majorHAnsi" w:hAnsiTheme="majorHAnsi" w:cstheme="majorHAnsi"/>
                <w:sz w:val="24"/>
                <w:szCs w:val="24"/>
              </w:rPr>
            </w:pPr>
            <w:del w:id="1614"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01E45742" w14:textId="7EBA47D4" w:rsidR="0094684D" w:rsidDel="00AE7F10" w:rsidRDefault="0094684D" w:rsidP="00BF1D45">
            <w:pPr>
              <w:spacing w:after="160" w:line="256" w:lineRule="auto"/>
              <w:ind w:firstLine="0"/>
              <w:rPr>
                <w:del w:id="1615" w:author="Nguyen Duc Anh" w:date="2025-09-26T15:02:00Z"/>
                <w:rFonts w:asciiTheme="majorHAnsi" w:hAnsiTheme="majorHAnsi" w:cstheme="majorHAnsi"/>
                <w:sz w:val="24"/>
                <w:szCs w:val="24"/>
              </w:rPr>
            </w:pPr>
            <w:del w:id="1616" w:author="Nguyen Duc Anh" w:date="2025-09-26T15:02:00Z">
              <w:r w:rsidDel="00AE7F10">
                <w:rPr>
                  <w:rFonts w:asciiTheme="majorHAnsi" w:hAnsiTheme="majorHAnsi" w:cstheme="majorHAnsi"/>
                  <w:sz w:val="24"/>
                  <w:szCs w:val="24"/>
                </w:rPr>
                <w:delText>Nhập nội dung mục đích</w:delText>
              </w:r>
            </w:del>
          </w:p>
        </w:tc>
      </w:tr>
      <w:tr w:rsidR="0094684D" w:rsidRPr="00644FCA" w:rsidDel="00AE7F10" w14:paraId="4AD92D1F" w14:textId="6FC94F79" w:rsidTr="00BF1D45">
        <w:trPr>
          <w:trHeight w:val="1096"/>
          <w:del w:id="1617"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462F1E97" w14:textId="1BF94C0F" w:rsidR="0094684D" w:rsidRPr="0051356F" w:rsidDel="00AE7F10" w:rsidRDefault="0094684D" w:rsidP="00BF1D45">
            <w:pPr>
              <w:pStyle w:val="ListParagraph"/>
              <w:numPr>
                <w:ilvl w:val="0"/>
                <w:numId w:val="38"/>
              </w:numPr>
              <w:tabs>
                <w:tab w:val="left" w:pos="519"/>
              </w:tabs>
              <w:spacing w:after="160" w:line="256" w:lineRule="auto"/>
              <w:ind w:right="-21"/>
              <w:rPr>
                <w:del w:id="1618"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18B5699D" w14:textId="2000CE78" w:rsidR="0094684D" w:rsidDel="00AE7F10" w:rsidRDefault="0094684D" w:rsidP="00BF1D45">
            <w:pPr>
              <w:spacing w:after="160" w:line="256" w:lineRule="auto"/>
              <w:ind w:firstLine="0"/>
              <w:rPr>
                <w:del w:id="1619" w:author="Nguyen Duc Anh" w:date="2025-09-26T15:02:00Z"/>
                <w:rFonts w:asciiTheme="majorHAnsi" w:hAnsiTheme="majorHAnsi" w:cstheme="majorHAnsi"/>
                <w:sz w:val="24"/>
                <w:szCs w:val="24"/>
              </w:rPr>
            </w:pPr>
            <w:del w:id="1620" w:author="Nguyen Duc Anh" w:date="2025-09-26T15:02:00Z">
              <w:r w:rsidDel="00AE7F10">
                <w:rPr>
                  <w:rFonts w:asciiTheme="majorHAnsi" w:hAnsiTheme="majorHAnsi" w:cstheme="majorHAnsi"/>
                  <w:sz w:val="24"/>
                  <w:szCs w:val="24"/>
                </w:rPr>
                <w:delText>Ngày nhận ngoại tệ</w:delText>
              </w:r>
            </w:del>
          </w:p>
        </w:tc>
        <w:tc>
          <w:tcPr>
            <w:tcW w:w="1272" w:type="dxa"/>
            <w:tcBorders>
              <w:top w:val="single" w:sz="4" w:space="0" w:color="000000"/>
              <w:left w:val="single" w:sz="4" w:space="0" w:color="000000"/>
              <w:bottom w:val="single" w:sz="4" w:space="0" w:color="000000"/>
              <w:right w:val="single" w:sz="4" w:space="0" w:color="000000"/>
            </w:tcBorders>
          </w:tcPr>
          <w:p w14:paraId="02A16EF3" w14:textId="70C0F45C" w:rsidR="0094684D" w:rsidDel="00AE7F10" w:rsidRDefault="0094684D" w:rsidP="00BF1D45">
            <w:pPr>
              <w:spacing w:after="160" w:line="256" w:lineRule="auto"/>
              <w:ind w:firstLine="0"/>
              <w:jc w:val="center"/>
              <w:rPr>
                <w:del w:id="1621" w:author="Nguyen Duc Anh" w:date="2025-09-26T15:02:00Z"/>
                <w:rFonts w:asciiTheme="majorHAnsi" w:hAnsiTheme="majorHAnsi" w:cstheme="majorHAnsi"/>
                <w:sz w:val="24"/>
                <w:szCs w:val="24"/>
              </w:rPr>
            </w:pPr>
            <w:del w:id="1622" w:author="Nguyen Duc Anh" w:date="2025-09-26T15:02:00Z">
              <w:r w:rsidDel="00AE7F10">
                <w:rPr>
                  <w:rFonts w:asciiTheme="majorHAnsi" w:hAnsiTheme="majorHAnsi" w:cstheme="majorHAnsi"/>
                  <w:sz w:val="24"/>
                  <w:szCs w:val="24"/>
                </w:rPr>
                <w:delText>Date</w:delText>
              </w:r>
            </w:del>
          </w:p>
        </w:tc>
        <w:tc>
          <w:tcPr>
            <w:tcW w:w="913" w:type="dxa"/>
            <w:tcBorders>
              <w:top w:val="single" w:sz="4" w:space="0" w:color="000000"/>
              <w:left w:val="single" w:sz="4" w:space="0" w:color="000000"/>
              <w:bottom w:val="single" w:sz="4" w:space="0" w:color="000000"/>
              <w:right w:val="single" w:sz="4" w:space="0" w:color="000000"/>
            </w:tcBorders>
          </w:tcPr>
          <w:p w14:paraId="062A1BA0" w14:textId="73A47887" w:rsidR="0094684D" w:rsidDel="00AE7F10" w:rsidRDefault="0094684D" w:rsidP="00BF1D45">
            <w:pPr>
              <w:spacing w:after="160" w:line="256" w:lineRule="auto"/>
              <w:ind w:firstLine="0"/>
              <w:jc w:val="center"/>
              <w:rPr>
                <w:del w:id="1623" w:author="Nguyen Duc Anh" w:date="2025-09-26T15:02:00Z"/>
                <w:rFonts w:asciiTheme="majorHAnsi" w:hAnsiTheme="majorHAnsi" w:cstheme="majorHAnsi"/>
                <w:sz w:val="24"/>
                <w:szCs w:val="24"/>
              </w:rPr>
            </w:pPr>
            <w:del w:id="1624"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18727736" w14:textId="22C22AF3" w:rsidR="0094684D" w:rsidDel="00AE7F10" w:rsidRDefault="0094684D" w:rsidP="00BF1D45">
            <w:pPr>
              <w:spacing w:line="256" w:lineRule="auto"/>
              <w:ind w:firstLine="0"/>
              <w:jc w:val="center"/>
              <w:rPr>
                <w:del w:id="1625" w:author="Nguyen Duc Anh" w:date="2025-09-26T15:02:00Z"/>
                <w:rFonts w:asciiTheme="majorHAnsi" w:hAnsiTheme="majorHAnsi" w:cstheme="majorHAnsi"/>
                <w:sz w:val="24"/>
                <w:szCs w:val="24"/>
              </w:rPr>
            </w:pPr>
            <w:del w:id="1626"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7A5411EB" w14:textId="3F87E380" w:rsidR="0094684D" w:rsidDel="00AE7F10" w:rsidRDefault="0094684D" w:rsidP="00BF1D45">
            <w:pPr>
              <w:spacing w:after="160" w:line="256" w:lineRule="auto"/>
              <w:ind w:firstLine="0"/>
              <w:jc w:val="center"/>
              <w:rPr>
                <w:del w:id="1627" w:author="Nguyen Duc Anh" w:date="2025-09-26T15:02:00Z"/>
                <w:rFonts w:asciiTheme="majorHAnsi" w:hAnsiTheme="majorHAnsi" w:cstheme="majorHAnsi"/>
                <w:sz w:val="24"/>
                <w:szCs w:val="24"/>
              </w:rPr>
            </w:pPr>
            <w:del w:id="1628" w:author="Nguyen Duc Anh" w:date="2025-09-26T15:02:00Z">
              <w:r w:rsidDel="00AE7F10">
                <w:rPr>
                  <w:rFonts w:asciiTheme="majorHAnsi" w:hAnsiTheme="majorHAnsi" w:cstheme="majorHAnsi"/>
                  <w:sz w:val="24"/>
                  <w:szCs w:val="24"/>
                </w:rPr>
                <w:delText>Có</w:delText>
              </w:r>
            </w:del>
          </w:p>
        </w:tc>
        <w:tc>
          <w:tcPr>
            <w:tcW w:w="2359" w:type="dxa"/>
            <w:tcBorders>
              <w:top w:val="single" w:sz="4" w:space="0" w:color="000000"/>
              <w:left w:val="single" w:sz="4" w:space="0" w:color="000000"/>
              <w:bottom w:val="single" w:sz="4" w:space="0" w:color="000000"/>
              <w:right w:val="single" w:sz="4" w:space="0" w:color="000000"/>
            </w:tcBorders>
          </w:tcPr>
          <w:p w14:paraId="064067FD" w14:textId="12E21FD5" w:rsidR="0094684D" w:rsidDel="00AE7F10" w:rsidRDefault="0094684D" w:rsidP="00BF1D45">
            <w:pPr>
              <w:spacing w:after="160" w:line="256" w:lineRule="auto"/>
              <w:ind w:firstLine="0"/>
              <w:rPr>
                <w:del w:id="1629" w:author="Nguyen Duc Anh" w:date="2025-09-26T15:02:00Z"/>
                <w:rFonts w:asciiTheme="majorHAnsi" w:hAnsiTheme="majorHAnsi" w:cstheme="majorHAnsi"/>
                <w:sz w:val="24"/>
                <w:szCs w:val="24"/>
              </w:rPr>
            </w:pPr>
            <w:del w:id="1630" w:author="Nguyen Duc Anh" w:date="2025-09-26T15:02:00Z">
              <w:r w:rsidDel="00AE7F10">
                <w:rPr>
                  <w:rFonts w:asciiTheme="majorHAnsi" w:hAnsiTheme="majorHAnsi" w:cstheme="majorHAnsi"/>
                  <w:sz w:val="24"/>
                  <w:szCs w:val="24"/>
                </w:rPr>
                <w:delText>Nhập hoặc chọn ngày nhận ngoại tệ</w:delText>
              </w:r>
            </w:del>
          </w:p>
          <w:p w14:paraId="6FE1F74D" w14:textId="4108203B" w:rsidR="0094684D" w:rsidDel="00AE7F10" w:rsidRDefault="0094684D" w:rsidP="00BF1D45">
            <w:pPr>
              <w:spacing w:after="160" w:line="256" w:lineRule="auto"/>
              <w:ind w:firstLine="0"/>
              <w:rPr>
                <w:del w:id="1631" w:author="Nguyen Duc Anh" w:date="2025-09-26T15:02:00Z"/>
                <w:rFonts w:asciiTheme="majorHAnsi" w:hAnsiTheme="majorHAnsi" w:cstheme="majorHAnsi"/>
                <w:sz w:val="24"/>
                <w:szCs w:val="24"/>
              </w:rPr>
            </w:pPr>
            <w:del w:id="1632" w:author="Nguyen Duc Anh" w:date="2025-09-26T15:02:00Z">
              <w:r w:rsidDel="00AE7F10">
                <w:rPr>
                  <w:rFonts w:asciiTheme="majorHAnsi" w:hAnsiTheme="majorHAnsi" w:cstheme="majorHAnsi"/>
                  <w:sz w:val="24"/>
                  <w:szCs w:val="24"/>
                </w:rPr>
                <w:delText>Mặc định hiển thị ngày đăng nhập</w:delText>
              </w:r>
            </w:del>
          </w:p>
        </w:tc>
      </w:tr>
      <w:tr w:rsidR="0094684D" w:rsidRPr="00644FCA" w:rsidDel="00AE7F10" w14:paraId="646A002C" w14:textId="2120D634" w:rsidTr="00BF1D45">
        <w:trPr>
          <w:trHeight w:val="421"/>
          <w:del w:id="1633"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08A4EAB0" w14:textId="18FABF35" w:rsidR="0094684D" w:rsidRPr="0051356F" w:rsidDel="00AE7F10" w:rsidRDefault="0094684D" w:rsidP="00BF1D45">
            <w:pPr>
              <w:pStyle w:val="ListParagraph"/>
              <w:tabs>
                <w:tab w:val="left" w:pos="519"/>
              </w:tabs>
              <w:spacing w:after="160" w:line="256" w:lineRule="auto"/>
              <w:ind w:right="-21"/>
              <w:rPr>
                <w:del w:id="1634" w:author="Nguyen Duc Anh" w:date="2025-09-26T15:02:00Z"/>
                <w:rFonts w:asciiTheme="majorHAnsi" w:hAnsiTheme="majorHAnsi" w:cstheme="majorHAnsi"/>
                <w:bCs/>
                <w:sz w:val="24"/>
                <w:szCs w:val="24"/>
              </w:rPr>
            </w:pPr>
          </w:p>
        </w:tc>
        <w:tc>
          <w:tcPr>
            <w:tcW w:w="8074" w:type="dxa"/>
            <w:gridSpan w:val="6"/>
            <w:tcBorders>
              <w:top w:val="single" w:sz="4" w:space="0" w:color="000000"/>
              <w:left w:val="single" w:sz="4" w:space="0" w:color="000000"/>
              <w:bottom w:val="single" w:sz="4" w:space="0" w:color="000000"/>
              <w:right w:val="single" w:sz="4" w:space="0" w:color="000000"/>
            </w:tcBorders>
          </w:tcPr>
          <w:p w14:paraId="39CC0F0C" w14:textId="7BF92C2E" w:rsidR="0094684D" w:rsidRPr="00054DCF" w:rsidDel="00AE7F10" w:rsidRDefault="0094684D" w:rsidP="00BF1D45">
            <w:pPr>
              <w:spacing w:after="160" w:line="256" w:lineRule="auto"/>
              <w:ind w:firstLine="0"/>
              <w:rPr>
                <w:del w:id="1635" w:author="Nguyen Duc Anh" w:date="2025-09-26T15:02:00Z"/>
                <w:rFonts w:asciiTheme="majorHAnsi" w:hAnsiTheme="majorHAnsi" w:cstheme="majorHAnsi"/>
                <w:b/>
                <w:bCs/>
                <w:sz w:val="24"/>
                <w:szCs w:val="24"/>
              </w:rPr>
            </w:pPr>
            <w:del w:id="1636" w:author="Nguyen Duc Anh" w:date="2025-09-26T15:02:00Z">
              <w:r w:rsidRPr="00054DCF" w:rsidDel="00AE7F10">
                <w:rPr>
                  <w:rFonts w:asciiTheme="majorHAnsi" w:hAnsiTheme="majorHAnsi" w:cstheme="majorHAnsi"/>
                  <w:b/>
                  <w:bCs/>
                  <w:sz w:val="24"/>
                  <w:szCs w:val="24"/>
                </w:rPr>
                <w:delText>Các giấy tờ cung cấp cho NH:</w:delText>
              </w:r>
            </w:del>
          </w:p>
        </w:tc>
      </w:tr>
      <w:tr w:rsidR="0094684D" w:rsidRPr="00644FCA" w:rsidDel="00AE7F10" w14:paraId="4DD083C3" w14:textId="1478F6C1" w:rsidTr="00BF1D45">
        <w:trPr>
          <w:trHeight w:val="1096"/>
          <w:del w:id="1637"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51957665" w14:textId="03C640B7" w:rsidR="0094684D" w:rsidRPr="0051356F" w:rsidDel="00AE7F10" w:rsidRDefault="0094684D" w:rsidP="00BF1D45">
            <w:pPr>
              <w:pStyle w:val="ListParagraph"/>
              <w:numPr>
                <w:ilvl w:val="0"/>
                <w:numId w:val="38"/>
              </w:numPr>
              <w:tabs>
                <w:tab w:val="left" w:pos="519"/>
              </w:tabs>
              <w:spacing w:after="160" w:line="256" w:lineRule="auto"/>
              <w:ind w:right="-21"/>
              <w:rPr>
                <w:del w:id="1638"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6DEBD56F" w14:textId="02A634D9" w:rsidR="0094684D" w:rsidDel="00AE7F10" w:rsidRDefault="0094684D" w:rsidP="00BF1D45">
            <w:pPr>
              <w:spacing w:after="160" w:line="256" w:lineRule="auto"/>
              <w:ind w:firstLine="0"/>
              <w:rPr>
                <w:del w:id="1639" w:author="Nguyen Duc Anh" w:date="2025-09-26T15:02:00Z"/>
                <w:rFonts w:asciiTheme="majorHAnsi" w:hAnsiTheme="majorHAnsi" w:cstheme="majorHAnsi"/>
                <w:sz w:val="24"/>
                <w:szCs w:val="24"/>
              </w:rPr>
            </w:pPr>
            <w:del w:id="1640" w:author="Nguyen Duc Anh" w:date="2025-09-26T15:02:00Z">
              <w:r w:rsidDel="00AE7F10">
                <w:rPr>
                  <w:rFonts w:asciiTheme="majorHAnsi" w:hAnsiTheme="majorHAnsi" w:cstheme="majorHAnsi"/>
                  <w:sz w:val="24"/>
                  <w:szCs w:val="24"/>
                </w:rPr>
                <w:delText>Cung cấp</w:delText>
              </w:r>
            </w:del>
          </w:p>
        </w:tc>
        <w:tc>
          <w:tcPr>
            <w:tcW w:w="1272" w:type="dxa"/>
            <w:tcBorders>
              <w:top w:val="single" w:sz="4" w:space="0" w:color="000000"/>
              <w:left w:val="single" w:sz="4" w:space="0" w:color="000000"/>
              <w:bottom w:val="single" w:sz="4" w:space="0" w:color="000000"/>
              <w:right w:val="single" w:sz="4" w:space="0" w:color="000000"/>
            </w:tcBorders>
          </w:tcPr>
          <w:p w14:paraId="0B67EDE0" w14:textId="46374EAF" w:rsidR="0094684D" w:rsidDel="00AE7F10" w:rsidRDefault="0094684D" w:rsidP="00BF1D45">
            <w:pPr>
              <w:spacing w:after="160" w:line="256" w:lineRule="auto"/>
              <w:ind w:firstLine="0"/>
              <w:jc w:val="center"/>
              <w:rPr>
                <w:del w:id="1641" w:author="Nguyen Duc Anh" w:date="2025-09-26T15:02:00Z"/>
                <w:rFonts w:asciiTheme="majorHAnsi" w:hAnsiTheme="majorHAnsi" w:cstheme="majorHAnsi"/>
                <w:sz w:val="24"/>
                <w:szCs w:val="24"/>
              </w:rPr>
            </w:pPr>
            <w:del w:id="1642"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2D1D693E" w14:textId="6C56C25C" w:rsidR="0094684D" w:rsidDel="00AE7F10" w:rsidRDefault="0094684D" w:rsidP="00BF1D45">
            <w:pPr>
              <w:spacing w:after="160" w:line="256" w:lineRule="auto"/>
              <w:ind w:firstLine="0"/>
              <w:jc w:val="center"/>
              <w:rPr>
                <w:del w:id="1643" w:author="Nguyen Duc Anh" w:date="2025-09-26T15:02:00Z"/>
                <w:rFonts w:asciiTheme="majorHAnsi" w:hAnsiTheme="majorHAnsi" w:cstheme="majorHAnsi"/>
                <w:sz w:val="24"/>
                <w:szCs w:val="24"/>
              </w:rPr>
            </w:pPr>
            <w:del w:id="1644"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5C5B3235" w14:textId="46D7DC6C" w:rsidR="0094684D" w:rsidDel="00AE7F10" w:rsidRDefault="0094684D" w:rsidP="00BF1D45">
            <w:pPr>
              <w:spacing w:line="256" w:lineRule="auto"/>
              <w:ind w:firstLine="0"/>
              <w:jc w:val="center"/>
              <w:rPr>
                <w:del w:id="1645" w:author="Nguyen Duc Anh" w:date="2025-09-26T15:02:00Z"/>
                <w:rFonts w:asciiTheme="majorHAnsi" w:hAnsiTheme="majorHAnsi" w:cstheme="majorHAnsi"/>
                <w:sz w:val="24"/>
                <w:szCs w:val="24"/>
              </w:rPr>
            </w:pPr>
            <w:del w:id="1646"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31A20E6B" w14:textId="67CDA98F" w:rsidR="0094684D" w:rsidDel="00AE7F10" w:rsidRDefault="0094684D" w:rsidP="00BF1D45">
            <w:pPr>
              <w:spacing w:after="160" w:line="256" w:lineRule="auto"/>
              <w:ind w:firstLine="0"/>
              <w:jc w:val="center"/>
              <w:rPr>
                <w:del w:id="1647" w:author="Nguyen Duc Anh" w:date="2025-09-26T15:02:00Z"/>
                <w:rFonts w:asciiTheme="majorHAnsi" w:hAnsiTheme="majorHAnsi" w:cstheme="majorHAnsi"/>
                <w:sz w:val="24"/>
                <w:szCs w:val="24"/>
              </w:rPr>
            </w:pPr>
            <w:del w:id="1648"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310FFFAE" w14:textId="4A3954D9" w:rsidR="0094684D" w:rsidDel="00AE7F10" w:rsidRDefault="0094684D" w:rsidP="00BF1D45">
            <w:pPr>
              <w:spacing w:after="160" w:line="256" w:lineRule="auto"/>
              <w:ind w:firstLine="0"/>
              <w:rPr>
                <w:del w:id="1649" w:author="Nguyen Duc Anh" w:date="2025-09-26T15:02:00Z"/>
                <w:rFonts w:asciiTheme="majorHAnsi" w:hAnsiTheme="majorHAnsi" w:cstheme="majorHAnsi"/>
                <w:sz w:val="24"/>
                <w:szCs w:val="24"/>
              </w:rPr>
            </w:pPr>
            <w:del w:id="1650" w:author="Nguyen Duc Anh" w:date="2025-09-26T15:02:00Z">
              <w:r w:rsidDel="00AE7F10">
                <w:rPr>
                  <w:rFonts w:asciiTheme="majorHAnsi" w:hAnsiTheme="majorHAnsi" w:cstheme="majorHAnsi"/>
                  <w:sz w:val="24"/>
                  <w:szCs w:val="24"/>
                </w:rPr>
                <w:delText>Nhập thông tin các giấy tờ khách hàng cung cấp cho ngân hàng</w:delText>
              </w:r>
            </w:del>
          </w:p>
        </w:tc>
      </w:tr>
      <w:tr w:rsidR="0094684D" w:rsidRPr="00644FCA" w:rsidDel="00AE7F10" w14:paraId="63C21DC1" w14:textId="0BC6834B" w:rsidTr="00BF1D45">
        <w:trPr>
          <w:trHeight w:val="1096"/>
          <w:del w:id="1651"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535BA99A" w14:textId="7F9F0F7E" w:rsidR="0094684D" w:rsidRPr="0051356F" w:rsidDel="00AE7F10" w:rsidRDefault="0094684D" w:rsidP="00BF1D45">
            <w:pPr>
              <w:pStyle w:val="ListParagraph"/>
              <w:numPr>
                <w:ilvl w:val="0"/>
                <w:numId w:val="38"/>
              </w:numPr>
              <w:tabs>
                <w:tab w:val="left" w:pos="519"/>
              </w:tabs>
              <w:spacing w:after="160" w:line="256" w:lineRule="auto"/>
              <w:ind w:right="-21"/>
              <w:rPr>
                <w:del w:id="1652"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E866A02" w14:textId="52D7B846" w:rsidR="0094684D" w:rsidDel="00AE7F10" w:rsidRDefault="0094684D" w:rsidP="00BF1D45">
            <w:pPr>
              <w:spacing w:after="160" w:line="256" w:lineRule="auto"/>
              <w:ind w:firstLine="0"/>
              <w:rPr>
                <w:del w:id="1653" w:author="Nguyen Duc Anh" w:date="2025-09-26T15:02:00Z"/>
                <w:rFonts w:asciiTheme="majorHAnsi" w:hAnsiTheme="majorHAnsi" w:cstheme="majorHAnsi"/>
                <w:sz w:val="24"/>
                <w:szCs w:val="24"/>
              </w:rPr>
            </w:pPr>
            <w:del w:id="1654" w:author="Nguyen Duc Anh" w:date="2025-09-26T15:02:00Z">
              <w:r w:rsidDel="00AE7F10">
                <w:rPr>
                  <w:rFonts w:asciiTheme="majorHAnsi" w:hAnsiTheme="majorHAnsi" w:cstheme="majorHAnsi"/>
                  <w:sz w:val="24"/>
                  <w:szCs w:val="24"/>
                </w:rPr>
                <w:delText>Cung cấp bổ sung</w:delText>
              </w:r>
            </w:del>
          </w:p>
        </w:tc>
        <w:tc>
          <w:tcPr>
            <w:tcW w:w="1272" w:type="dxa"/>
            <w:tcBorders>
              <w:top w:val="single" w:sz="4" w:space="0" w:color="000000"/>
              <w:left w:val="single" w:sz="4" w:space="0" w:color="000000"/>
              <w:bottom w:val="single" w:sz="4" w:space="0" w:color="000000"/>
              <w:right w:val="single" w:sz="4" w:space="0" w:color="000000"/>
            </w:tcBorders>
          </w:tcPr>
          <w:p w14:paraId="059DD29B" w14:textId="034DF23B" w:rsidR="0094684D" w:rsidDel="00AE7F10" w:rsidRDefault="0094684D" w:rsidP="00BF1D45">
            <w:pPr>
              <w:spacing w:after="160" w:line="256" w:lineRule="auto"/>
              <w:ind w:firstLine="0"/>
              <w:jc w:val="center"/>
              <w:rPr>
                <w:del w:id="1655" w:author="Nguyen Duc Anh" w:date="2025-09-26T15:02:00Z"/>
                <w:rFonts w:asciiTheme="majorHAnsi" w:hAnsiTheme="majorHAnsi" w:cstheme="majorHAnsi"/>
                <w:sz w:val="24"/>
                <w:szCs w:val="24"/>
              </w:rPr>
            </w:pPr>
            <w:del w:id="1656"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12A52BCD" w14:textId="5384A10A" w:rsidR="0094684D" w:rsidDel="00AE7F10" w:rsidRDefault="0094684D" w:rsidP="00BF1D45">
            <w:pPr>
              <w:spacing w:after="160" w:line="256" w:lineRule="auto"/>
              <w:ind w:firstLine="0"/>
              <w:jc w:val="center"/>
              <w:rPr>
                <w:del w:id="1657" w:author="Nguyen Duc Anh" w:date="2025-09-26T15:02:00Z"/>
                <w:rFonts w:asciiTheme="majorHAnsi" w:hAnsiTheme="majorHAnsi" w:cstheme="majorHAnsi"/>
                <w:sz w:val="24"/>
                <w:szCs w:val="24"/>
              </w:rPr>
            </w:pPr>
            <w:del w:id="1658" w:author="Nguyen Duc Anh" w:date="2025-09-26T15:02:00Z">
              <w:r w:rsidDel="00AE7F10">
                <w:rPr>
                  <w:rFonts w:asciiTheme="majorHAnsi" w:hAnsiTheme="majorHAnsi" w:cstheme="majorHAnsi"/>
                  <w:sz w:val="24"/>
                  <w:szCs w:val="24"/>
                </w:rPr>
                <w:delText>Không</w:delText>
              </w:r>
            </w:del>
          </w:p>
        </w:tc>
        <w:tc>
          <w:tcPr>
            <w:tcW w:w="929" w:type="dxa"/>
            <w:tcBorders>
              <w:top w:val="single" w:sz="4" w:space="0" w:color="000000"/>
              <w:left w:val="single" w:sz="4" w:space="0" w:color="000000"/>
              <w:bottom w:val="single" w:sz="4" w:space="0" w:color="000000"/>
              <w:right w:val="single" w:sz="4" w:space="0" w:color="000000"/>
            </w:tcBorders>
          </w:tcPr>
          <w:p w14:paraId="658E0062" w14:textId="2C31C126" w:rsidR="0094684D" w:rsidDel="00AE7F10" w:rsidRDefault="0094684D" w:rsidP="00BF1D45">
            <w:pPr>
              <w:spacing w:line="256" w:lineRule="auto"/>
              <w:ind w:firstLine="0"/>
              <w:jc w:val="center"/>
              <w:rPr>
                <w:del w:id="1659" w:author="Nguyen Duc Anh" w:date="2025-09-26T15:02:00Z"/>
                <w:rFonts w:asciiTheme="majorHAnsi" w:hAnsiTheme="majorHAnsi" w:cstheme="majorHAnsi"/>
                <w:sz w:val="24"/>
                <w:szCs w:val="24"/>
              </w:rPr>
            </w:pPr>
            <w:del w:id="1660"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13B19030" w14:textId="1E5F5BA2" w:rsidR="0094684D" w:rsidDel="00AE7F10" w:rsidRDefault="0094684D" w:rsidP="00BF1D45">
            <w:pPr>
              <w:spacing w:after="160" w:line="256" w:lineRule="auto"/>
              <w:ind w:firstLine="0"/>
              <w:jc w:val="center"/>
              <w:rPr>
                <w:del w:id="1661" w:author="Nguyen Duc Anh" w:date="2025-09-26T15:02:00Z"/>
                <w:rFonts w:asciiTheme="majorHAnsi" w:hAnsiTheme="majorHAnsi" w:cstheme="majorHAnsi"/>
                <w:sz w:val="24"/>
                <w:szCs w:val="24"/>
              </w:rPr>
            </w:pPr>
            <w:del w:id="1662"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1DF53A16" w14:textId="262F9DD4" w:rsidR="0094684D" w:rsidDel="00AE7F10" w:rsidRDefault="0094684D" w:rsidP="00BF1D45">
            <w:pPr>
              <w:spacing w:after="160" w:line="256" w:lineRule="auto"/>
              <w:ind w:firstLine="0"/>
              <w:rPr>
                <w:del w:id="1663" w:author="Nguyen Duc Anh" w:date="2025-09-26T15:02:00Z"/>
                <w:rFonts w:asciiTheme="majorHAnsi" w:hAnsiTheme="majorHAnsi" w:cstheme="majorHAnsi"/>
                <w:sz w:val="24"/>
                <w:szCs w:val="24"/>
              </w:rPr>
            </w:pPr>
            <w:del w:id="1664" w:author="Nguyen Duc Anh" w:date="2025-09-26T15:02:00Z">
              <w:r w:rsidDel="00AE7F10">
                <w:rPr>
                  <w:rFonts w:asciiTheme="majorHAnsi" w:hAnsiTheme="majorHAnsi" w:cstheme="majorHAnsi"/>
                  <w:sz w:val="24"/>
                  <w:szCs w:val="24"/>
                </w:rPr>
                <w:delText>Nhập thông tin các giấy tờ cung cấp bổ sung</w:delText>
              </w:r>
            </w:del>
          </w:p>
        </w:tc>
      </w:tr>
      <w:tr w:rsidR="0094684D" w:rsidRPr="00644FCA" w:rsidDel="00AE7F10" w14:paraId="2013179C" w14:textId="571D2147" w:rsidTr="00BF1D45">
        <w:trPr>
          <w:trHeight w:val="1096"/>
          <w:del w:id="1665"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28FC650F" w14:textId="59A78D57" w:rsidR="0094684D" w:rsidRPr="0051356F" w:rsidDel="00AE7F10" w:rsidRDefault="0094684D" w:rsidP="00BF1D45">
            <w:pPr>
              <w:pStyle w:val="ListParagraph"/>
              <w:numPr>
                <w:ilvl w:val="0"/>
                <w:numId w:val="38"/>
              </w:numPr>
              <w:tabs>
                <w:tab w:val="left" w:pos="519"/>
              </w:tabs>
              <w:spacing w:after="160" w:line="256" w:lineRule="auto"/>
              <w:ind w:right="-21"/>
              <w:rPr>
                <w:del w:id="1666"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5BDB229" w14:textId="5674A468" w:rsidR="0094684D" w:rsidDel="00AE7F10" w:rsidRDefault="0094684D" w:rsidP="00BF1D45">
            <w:pPr>
              <w:spacing w:after="160" w:line="256" w:lineRule="auto"/>
              <w:ind w:firstLine="0"/>
              <w:rPr>
                <w:del w:id="1667" w:author="Nguyen Duc Anh" w:date="2025-09-26T15:02:00Z"/>
                <w:rFonts w:asciiTheme="majorHAnsi" w:hAnsiTheme="majorHAnsi" w:cstheme="majorHAnsi"/>
                <w:sz w:val="24"/>
                <w:szCs w:val="24"/>
              </w:rPr>
            </w:pPr>
            <w:del w:id="1668" w:author="Nguyen Duc Anh" w:date="2025-09-26T15:02:00Z">
              <w:r w:rsidDel="00AE7F10">
                <w:rPr>
                  <w:rFonts w:asciiTheme="majorHAnsi" w:hAnsiTheme="majorHAnsi" w:cstheme="majorHAnsi"/>
                  <w:sz w:val="24"/>
                  <w:szCs w:val="24"/>
                </w:rPr>
                <w:delText>Lý do thiếu</w:delText>
              </w:r>
            </w:del>
          </w:p>
        </w:tc>
        <w:tc>
          <w:tcPr>
            <w:tcW w:w="1272" w:type="dxa"/>
            <w:tcBorders>
              <w:top w:val="single" w:sz="4" w:space="0" w:color="000000"/>
              <w:left w:val="single" w:sz="4" w:space="0" w:color="000000"/>
              <w:bottom w:val="single" w:sz="4" w:space="0" w:color="000000"/>
              <w:right w:val="single" w:sz="4" w:space="0" w:color="000000"/>
            </w:tcBorders>
          </w:tcPr>
          <w:p w14:paraId="0968B434" w14:textId="09ACA4A4" w:rsidR="0094684D" w:rsidDel="00AE7F10" w:rsidRDefault="0094684D" w:rsidP="00BF1D45">
            <w:pPr>
              <w:spacing w:after="160" w:line="256" w:lineRule="auto"/>
              <w:ind w:firstLine="0"/>
              <w:jc w:val="center"/>
              <w:rPr>
                <w:del w:id="1669" w:author="Nguyen Duc Anh" w:date="2025-09-26T15:02:00Z"/>
                <w:rFonts w:asciiTheme="majorHAnsi" w:hAnsiTheme="majorHAnsi" w:cstheme="majorHAnsi"/>
                <w:sz w:val="24"/>
                <w:szCs w:val="24"/>
              </w:rPr>
            </w:pPr>
            <w:del w:id="1670"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10D5D22F" w14:textId="6B0C2B03" w:rsidR="0094684D" w:rsidDel="00AE7F10" w:rsidRDefault="0094684D" w:rsidP="00BF1D45">
            <w:pPr>
              <w:spacing w:after="160" w:line="256" w:lineRule="auto"/>
              <w:ind w:firstLine="0"/>
              <w:jc w:val="center"/>
              <w:rPr>
                <w:del w:id="1671" w:author="Nguyen Duc Anh" w:date="2025-09-26T15:02:00Z"/>
                <w:rFonts w:asciiTheme="majorHAnsi" w:hAnsiTheme="majorHAnsi" w:cstheme="majorHAnsi"/>
                <w:sz w:val="24"/>
                <w:szCs w:val="24"/>
              </w:rPr>
            </w:pPr>
            <w:del w:id="1672" w:author="Nguyen Duc Anh" w:date="2025-09-26T15:02:00Z">
              <w:r w:rsidDel="00AE7F10">
                <w:rPr>
                  <w:rFonts w:asciiTheme="majorHAnsi" w:hAnsiTheme="majorHAnsi" w:cstheme="majorHAnsi"/>
                  <w:sz w:val="24"/>
                  <w:szCs w:val="24"/>
                </w:rPr>
                <w:delText>Không</w:delText>
              </w:r>
            </w:del>
          </w:p>
        </w:tc>
        <w:tc>
          <w:tcPr>
            <w:tcW w:w="929" w:type="dxa"/>
            <w:tcBorders>
              <w:top w:val="single" w:sz="4" w:space="0" w:color="000000"/>
              <w:left w:val="single" w:sz="4" w:space="0" w:color="000000"/>
              <w:bottom w:val="single" w:sz="4" w:space="0" w:color="000000"/>
              <w:right w:val="single" w:sz="4" w:space="0" w:color="000000"/>
            </w:tcBorders>
          </w:tcPr>
          <w:p w14:paraId="75ED1DC0" w14:textId="09DE2A11" w:rsidR="0094684D" w:rsidDel="00AE7F10" w:rsidRDefault="0094684D" w:rsidP="00BF1D45">
            <w:pPr>
              <w:spacing w:line="256" w:lineRule="auto"/>
              <w:ind w:firstLine="0"/>
              <w:jc w:val="center"/>
              <w:rPr>
                <w:del w:id="1673" w:author="Nguyen Duc Anh" w:date="2025-09-26T15:02:00Z"/>
                <w:rFonts w:asciiTheme="majorHAnsi" w:hAnsiTheme="majorHAnsi" w:cstheme="majorHAnsi"/>
                <w:sz w:val="24"/>
                <w:szCs w:val="24"/>
              </w:rPr>
            </w:pPr>
            <w:del w:id="1674"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249B564C" w14:textId="4F7D3E31" w:rsidR="0094684D" w:rsidDel="00AE7F10" w:rsidRDefault="0094684D" w:rsidP="00BF1D45">
            <w:pPr>
              <w:spacing w:after="160" w:line="256" w:lineRule="auto"/>
              <w:ind w:firstLine="0"/>
              <w:jc w:val="center"/>
              <w:rPr>
                <w:del w:id="1675" w:author="Nguyen Duc Anh" w:date="2025-09-26T15:02:00Z"/>
                <w:rFonts w:asciiTheme="majorHAnsi" w:hAnsiTheme="majorHAnsi" w:cstheme="majorHAnsi"/>
                <w:sz w:val="24"/>
                <w:szCs w:val="24"/>
              </w:rPr>
            </w:pPr>
            <w:del w:id="1676"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764A6BB6" w14:textId="3FF9396F" w:rsidR="0094684D" w:rsidDel="00AE7F10" w:rsidRDefault="0094684D" w:rsidP="00BF1D45">
            <w:pPr>
              <w:spacing w:after="160" w:line="256" w:lineRule="auto"/>
              <w:ind w:firstLine="0"/>
              <w:rPr>
                <w:del w:id="1677" w:author="Nguyen Duc Anh" w:date="2025-09-26T15:02:00Z"/>
                <w:rFonts w:asciiTheme="majorHAnsi" w:hAnsiTheme="majorHAnsi" w:cstheme="majorHAnsi"/>
                <w:sz w:val="24"/>
                <w:szCs w:val="24"/>
              </w:rPr>
            </w:pPr>
            <w:del w:id="1678" w:author="Nguyen Duc Anh" w:date="2025-09-26T15:02:00Z">
              <w:r w:rsidDel="00AE7F10">
                <w:rPr>
                  <w:rFonts w:asciiTheme="majorHAnsi" w:hAnsiTheme="majorHAnsi" w:cstheme="majorHAnsi"/>
                  <w:sz w:val="24"/>
                  <w:szCs w:val="24"/>
                </w:rPr>
                <w:delText>Nhập lý do thiếu giấy tờ</w:delText>
              </w:r>
            </w:del>
          </w:p>
        </w:tc>
      </w:tr>
      <w:tr w:rsidR="0094684D" w:rsidRPr="00644FCA" w:rsidDel="00AE7F10" w14:paraId="3EAC27FE" w14:textId="7C846B47" w:rsidTr="00BF1D45">
        <w:trPr>
          <w:trHeight w:val="1096"/>
          <w:del w:id="1679"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177D8421" w14:textId="1392855A" w:rsidR="0094684D" w:rsidRPr="0051356F" w:rsidDel="00AE7F10" w:rsidRDefault="0094684D" w:rsidP="00BF1D45">
            <w:pPr>
              <w:pStyle w:val="ListParagraph"/>
              <w:numPr>
                <w:ilvl w:val="0"/>
                <w:numId w:val="38"/>
              </w:numPr>
              <w:tabs>
                <w:tab w:val="left" w:pos="519"/>
              </w:tabs>
              <w:spacing w:after="160" w:line="256" w:lineRule="auto"/>
              <w:ind w:right="-21"/>
              <w:rPr>
                <w:del w:id="1680"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4542B244" w14:textId="71FE1528" w:rsidR="0094684D" w:rsidDel="00AE7F10" w:rsidRDefault="0094684D" w:rsidP="00BF1D45">
            <w:pPr>
              <w:spacing w:after="160" w:line="256" w:lineRule="auto"/>
              <w:ind w:firstLine="0"/>
              <w:rPr>
                <w:del w:id="1681" w:author="Nguyen Duc Anh" w:date="2025-09-26T15:02:00Z"/>
                <w:rFonts w:asciiTheme="majorHAnsi" w:hAnsiTheme="majorHAnsi" w:cstheme="majorHAnsi"/>
                <w:sz w:val="24"/>
                <w:szCs w:val="24"/>
              </w:rPr>
            </w:pPr>
            <w:del w:id="1682" w:author="Nguyen Duc Anh" w:date="2025-09-26T15:02:00Z">
              <w:r w:rsidDel="00AE7F10">
                <w:rPr>
                  <w:rFonts w:asciiTheme="majorHAnsi" w:hAnsiTheme="majorHAnsi" w:cstheme="majorHAnsi"/>
                  <w:sz w:val="24"/>
                  <w:szCs w:val="24"/>
                </w:rPr>
                <w:delText>Thời hạn cam kết bổ sung</w:delText>
              </w:r>
            </w:del>
          </w:p>
        </w:tc>
        <w:tc>
          <w:tcPr>
            <w:tcW w:w="1272" w:type="dxa"/>
            <w:tcBorders>
              <w:top w:val="single" w:sz="4" w:space="0" w:color="000000"/>
              <w:left w:val="single" w:sz="4" w:space="0" w:color="000000"/>
              <w:bottom w:val="single" w:sz="4" w:space="0" w:color="000000"/>
              <w:right w:val="single" w:sz="4" w:space="0" w:color="000000"/>
            </w:tcBorders>
          </w:tcPr>
          <w:p w14:paraId="2ABDB119" w14:textId="03ABC215" w:rsidR="0094684D" w:rsidDel="00AE7F10" w:rsidRDefault="0094684D" w:rsidP="00BF1D45">
            <w:pPr>
              <w:spacing w:after="160" w:line="256" w:lineRule="auto"/>
              <w:ind w:firstLine="0"/>
              <w:jc w:val="center"/>
              <w:rPr>
                <w:del w:id="1683" w:author="Nguyen Duc Anh" w:date="2025-09-26T15:02:00Z"/>
                <w:rFonts w:asciiTheme="majorHAnsi" w:hAnsiTheme="majorHAnsi" w:cstheme="majorHAnsi"/>
                <w:sz w:val="24"/>
                <w:szCs w:val="24"/>
              </w:rPr>
            </w:pPr>
            <w:del w:id="1684" w:author="Nguyen Duc Anh" w:date="2025-09-26T15:02:00Z">
              <w:r w:rsidDel="00AE7F10">
                <w:rPr>
                  <w:rFonts w:asciiTheme="majorHAnsi" w:hAnsiTheme="majorHAnsi" w:cstheme="majorHAnsi"/>
                  <w:sz w:val="24"/>
                  <w:szCs w:val="24"/>
                </w:rPr>
                <w:delText>Date</w:delText>
              </w:r>
            </w:del>
          </w:p>
        </w:tc>
        <w:tc>
          <w:tcPr>
            <w:tcW w:w="913" w:type="dxa"/>
            <w:tcBorders>
              <w:top w:val="single" w:sz="4" w:space="0" w:color="000000"/>
              <w:left w:val="single" w:sz="4" w:space="0" w:color="000000"/>
              <w:bottom w:val="single" w:sz="4" w:space="0" w:color="000000"/>
              <w:right w:val="single" w:sz="4" w:space="0" w:color="000000"/>
            </w:tcBorders>
          </w:tcPr>
          <w:p w14:paraId="4A3FD01E" w14:textId="3849228B" w:rsidR="0094684D" w:rsidDel="00AE7F10" w:rsidRDefault="0094684D" w:rsidP="00BF1D45">
            <w:pPr>
              <w:spacing w:after="160" w:line="256" w:lineRule="auto"/>
              <w:ind w:firstLine="0"/>
              <w:jc w:val="center"/>
              <w:rPr>
                <w:del w:id="1685" w:author="Nguyen Duc Anh" w:date="2025-09-26T15:02:00Z"/>
                <w:rFonts w:asciiTheme="majorHAnsi" w:hAnsiTheme="majorHAnsi" w:cstheme="majorHAnsi"/>
                <w:sz w:val="24"/>
                <w:szCs w:val="24"/>
              </w:rPr>
            </w:pPr>
            <w:del w:id="1686" w:author="Nguyen Duc Anh" w:date="2025-09-26T15:02:00Z">
              <w:r w:rsidDel="00AE7F10">
                <w:rPr>
                  <w:rFonts w:asciiTheme="majorHAnsi" w:hAnsiTheme="majorHAnsi" w:cstheme="majorHAnsi"/>
                  <w:sz w:val="24"/>
                  <w:szCs w:val="24"/>
                </w:rPr>
                <w:delText>Không</w:delText>
              </w:r>
            </w:del>
          </w:p>
        </w:tc>
        <w:tc>
          <w:tcPr>
            <w:tcW w:w="929" w:type="dxa"/>
            <w:tcBorders>
              <w:top w:val="single" w:sz="4" w:space="0" w:color="000000"/>
              <w:left w:val="single" w:sz="4" w:space="0" w:color="000000"/>
              <w:bottom w:val="single" w:sz="4" w:space="0" w:color="000000"/>
              <w:right w:val="single" w:sz="4" w:space="0" w:color="000000"/>
            </w:tcBorders>
          </w:tcPr>
          <w:p w14:paraId="0D1FE60B" w14:textId="001D860B" w:rsidR="0094684D" w:rsidDel="00AE7F10" w:rsidRDefault="0094684D" w:rsidP="00BF1D45">
            <w:pPr>
              <w:spacing w:line="256" w:lineRule="auto"/>
              <w:ind w:firstLine="0"/>
              <w:jc w:val="center"/>
              <w:rPr>
                <w:del w:id="1687" w:author="Nguyen Duc Anh" w:date="2025-09-26T15:02:00Z"/>
                <w:rFonts w:asciiTheme="majorHAnsi" w:hAnsiTheme="majorHAnsi" w:cstheme="majorHAnsi"/>
                <w:sz w:val="24"/>
                <w:szCs w:val="24"/>
              </w:rPr>
            </w:pPr>
            <w:del w:id="1688"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1BC8F0FE" w14:textId="6E81F4CD" w:rsidR="0094684D" w:rsidDel="00AE7F10" w:rsidRDefault="0094684D" w:rsidP="00BF1D45">
            <w:pPr>
              <w:spacing w:after="160" w:line="256" w:lineRule="auto"/>
              <w:ind w:firstLine="0"/>
              <w:jc w:val="center"/>
              <w:rPr>
                <w:del w:id="1689" w:author="Nguyen Duc Anh" w:date="2025-09-26T15:02:00Z"/>
                <w:rFonts w:asciiTheme="majorHAnsi" w:hAnsiTheme="majorHAnsi" w:cstheme="majorHAnsi"/>
                <w:sz w:val="24"/>
                <w:szCs w:val="24"/>
              </w:rPr>
            </w:pPr>
            <w:del w:id="1690"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06D1EE35" w14:textId="219C1954" w:rsidR="0094684D" w:rsidDel="00AE7F10" w:rsidRDefault="0094684D" w:rsidP="00BF1D45">
            <w:pPr>
              <w:spacing w:after="160" w:line="256" w:lineRule="auto"/>
              <w:ind w:firstLine="0"/>
              <w:rPr>
                <w:del w:id="1691" w:author="Nguyen Duc Anh" w:date="2025-09-26T15:02:00Z"/>
                <w:rFonts w:asciiTheme="majorHAnsi" w:hAnsiTheme="majorHAnsi" w:cstheme="majorHAnsi"/>
                <w:sz w:val="24"/>
                <w:szCs w:val="24"/>
              </w:rPr>
            </w:pPr>
            <w:del w:id="1692" w:author="Nguyen Duc Anh" w:date="2025-09-26T15:02:00Z">
              <w:r w:rsidDel="00AE7F10">
                <w:rPr>
                  <w:rFonts w:asciiTheme="majorHAnsi" w:hAnsiTheme="majorHAnsi" w:cstheme="majorHAnsi"/>
                  <w:sz w:val="24"/>
                  <w:szCs w:val="24"/>
                </w:rPr>
                <w:delText>Nhập hoặc chọn ngày tháng năm cam kết bổ sung</w:delText>
              </w:r>
            </w:del>
          </w:p>
        </w:tc>
      </w:tr>
      <w:tr w:rsidR="0094684D" w:rsidRPr="00644FCA" w:rsidDel="00AE7F10" w14:paraId="18504D4B" w14:textId="0DC38711" w:rsidTr="00BF1D45">
        <w:trPr>
          <w:trHeight w:val="1096"/>
          <w:del w:id="1693"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6D8712B6" w14:textId="7F1472BB" w:rsidR="0094684D" w:rsidRPr="00746EE5" w:rsidDel="00AE7F10" w:rsidRDefault="0094684D" w:rsidP="00BF1D45">
            <w:pPr>
              <w:tabs>
                <w:tab w:val="left" w:pos="519"/>
              </w:tabs>
              <w:spacing w:after="160" w:line="256" w:lineRule="auto"/>
              <w:ind w:right="-21"/>
              <w:rPr>
                <w:del w:id="1694" w:author="Nguyen Duc Anh" w:date="2025-09-26T15:02:00Z"/>
                <w:rFonts w:asciiTheme="majorHAnsi" w:hAnsiTheme="majorHAnsi" w:cstheme="majorHAnsi"/>
                <w:bCs/>
                <w:sz w:val="24"/>
                <w:szCs w:val="24"/>
              </w:rPr>
            </w:pPr>
          </w:p>
        </w:tc>
        <w:tc>
          <w:tcPr>
            <w:tcW w:w="8074" w:type="dxa"/>
            <w:gridSpan w:val="6"/>
            <w:tcBorders>
              <w:top w:val="single" w:sz="4" w:space="0" w:color="000000"/>
              <w:left w:val="single" w:sz="4" w:space="0" w:color="000000"/>
              <w:bottom w:val="single" w:sz="4" w:space="0" w:color="000000"/>
              <w:right w:val="single" w:sz="4" w:space="0" w:color="000000"/>
            </w:tcBorders>
          </w:tcPr>
          <w:p w14:paraId="71E5CF58" w14:textId="3EB05541" w:rsidR="0094684D" w:rsidRPr="00E0180F" w:rsidDel="00AE7F10" w:rsidRDefault="0094684D" w:rsidP="00BF1D45">
            <w:pPr>
              <w:spacing w:after="160" w:line="256" w:lineRule="auto"/>
              <w:ind w:firstLine="0"/>
              <w:rPr>
                <w:del w:id="1695" w:author="Nguyen Duc Anh" w:date="2025-09-26T15:02:00Z"/>
                <w:rFonts w:asciiTheme="majorHAnsi" w:hAnsiTheme="majorHAnsi" w:cstheme="majorHAnsi"/>
                <w:b/>
                <w:bCs/>
                <w:sz w:val="24"/>
                <w:szCs w:val="24"/>
              </w:rPr>
            </w:pPr>
            <w:del w:id="1696" w:author="Nguyen Duc Anh" w:date="2025-09-26T15:02:00Z">
              <w:r w:rsidRPr="00E0180F" w:rsidDel="00AE7F10">
                <w:rPr>
                  <w:rFonts w:asciiTheme="majorHAnsi" w:hAnsiTheme="majorHAnsi" w:cstheme="majorHAnsi"/>
                  <w:b/>
                  <w:bCs/>
                  <w:sz w:val="24"/>
                  <w:szCs w:val="24"/>
                </w:rPr>
                <w:delText>Phần dành cho ngân hàng:</w:delText>
              </w:r>
            </w:del>
          </w:p>
        </w:tc>
      </w:tr>
      <w:tr w:rsidR="0094684D" w:rsidRPr="00644FCA" w:rsidDel="00AE7F10" w14:paraId="5BB192CB" w14:textId="5040E2C9" w:rsidTr="00BF1D45">
        <w:trPr>
          <w:trHeight w:val="1096"/>
          <w:del w:id="1697"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5BB2067E" w14:textId="21215299" w:rsidR="0094684D" w:rsidRPr="0051356F" w:rsidDel="00AE7F10" w:rsidRDefault="0094684D" w:rsidP="00BF1D45">
            <w:pPr>
              <w:pStyle w:val="ListParagraph"/>
              <w:numPr>
                <w:ilvl w:val="0"/>
                <w:numId w:val="38"/>
              </w:numPr>
              <w:tabs>
                <w:tab w:val="left" w:pos="519"/>
              </w:tabs>
              <w:spacing w:after="160" w:line="256" w:lineRule="auto"/>
              <w:ind w:right="-21"/>
              <w:rPr>
                <w:del w:id="1698"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57AFFE37" w14:textId="0BD64D69" w:rsidR="0094684D" w:rsidDel="00AE7F10" w:rsidRDefault="0094684D" w:rsidP="00BF1D45">
            <w:pPr>
              <w:spacing w:after="160" w:line="256" w:lineRule="auto"/>
              <w:ind w:firstLine="0"/>
              <w:rPr>
                <w:del w:id="1699" w:author="Nguyen Duc Anh" w:date="2025-09-26T15:02:00Z"/>
                <w:rFonts w:asciiTheme="majorHAnsi" w:hAnsiTheme="majorHAnsi" w:cstheme="majorHAnsi"/>
                <w:sz w:val="24"/>
                <w:szCs w:val="24"/>
              </w:rPr>
            </w:pPr>
            <w:del w:id="1700" w:author="Nguyen Duc Anh" w:date="2025-09-26T15:02:00Z">
              <w:r w:rsidDel="00AE7F10">
                <w:rPr>
                  <w:rFonts w:asciiTheme="majorHAnsi" w:hAnsiTheme="majorHAnsi" w:cstheme="majorHAnsi"/>
                  <w:sz w:val="24"/>
                  <w:szCs w:val="24"/>
                </w:rPr>
                <w:delText>Phòng</w:delText>
              </w:r>
            </w:del>
          </w:p>
        </w:tc>
        <w:tc>
          <w:tcPr>
            <w:tcW w:w="1272" w:type="dxa"/>
            <w:tcBorders>
              <w:top w:val="single" w:sz="4" w:space="0" w:color="000000"/>
              <w:left w:val="single" w:sz="4" w:space="0" w:color="000000"/>
              <w:bottom w:val="single" w:sz="4" w:space="0" w:color="000000"/>
              <w:right w:val="single" w:sz="4" w:space="0" w:color="000000"/>
            </w:tcBorders>
          </w:tcPr>
          <w:p w14:paraId="15B87A25" w14:textId="20849F27" w:rsidR="0094684D" w:rsidDel="00AE7F10" w:rsidRDefault="0094684D" w:rsidP="00BF1D45">
            <w:pPr>
              <w:spacing w:after="160" w:line="256" w:lineRule="auto"/>
              <w:ind w:firstLine="0"/>
              <w:jc w:val="center"/>
              <w:rPr>
                <w:del w:id="1701" w:author="Nguyen Duc Anh" w:date="2025-09-26T15:02:00Z"/>
                <w:rFonts w:asciiTheme="majorHAnsi" w:hAnsiTheme="majorHAnsi" w:cstheme="majorHAnsi"/>
                <w:sz w:val="24"/>
                <w:szCs w:val="24"/>
              </w:rPr>
            </w:pPr>
            <w:del w:id="1702"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6132A213" w14:textId="481592ED" w:rsidR="0094684D" w:rsidDel="00AE7F10" w:rsidRDefault="0094684D" w:rsidP="00BF1D45">
            <w:pPr>
              <w:spacing w:after="160" w:line="256" w:lineRule="auto"/>
              <w:ind w:firstLine="0"/>
              <w:jc w:val="center"/>
              <w:rPr>
                <w:del w:id="1703" w:author="Nguyen Duc Anh" w:date="2025-09-26T15:02:00Z"/>
                <w:rFonts w:asciiTheme="majorHAnsi" w:hAnsiTheme="majorHAnsi" w:cstheme="majorHAnsi"/>
                <w:sz w:val="24"/>
                <w:szCs w:val="24"/>
              </w:rPr>
            </w:pPr>
            <w:del w:id="1704"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6E809B6D" w14:textId="1E7DC606" w:rsidR="0094684D" w:rsidDel="00AE7F10" w:rsidRDefault="0094684D" w:rsidP="00BF1D45">
            <w:pPr>
              <w:spacing w:line="256" w:lineRule="auto"/>
              <w:ind w:firstLine="0"/>
              <w:jc w:val="center"/>
              <w:rPr>
                <w:del w:id="1705" w:author="Nguyen Duc Anh" w:date="2025-09-26T15:02:00Z"/>
                <w:rFonts w:asciiTheme="majorHAnsi" w:hAnsiTheme="majorHAnsi" w:cstheme="majorHAnsi"/>
                <w:sz w:val="24"/>
                <w:szCs w:val="24"/>
              </w:rPr>
            </w:pPr>
            <w:del w:id="1706"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56D78D59" w14:textId="7C9528DA" w:rsidR="0094684D" w:rsidDel="00AE7F10" w:rsidRDefault="0094684D" w:rsidP="00BF1D45">
            <w:pPr>
              <w:spacing w:after="160" w:line="256" w:lineRule="auto"/>
              <w:ind w:firstLine="0"/>
              <w:jc w:val="center"/>
              <w:rPr>
                <w:del w:id="1707" w:author="Nguyen Duc Anh" w:date="2025-09-26T15:02:00Z"/>
                <w:rFonts w:asciiTheme="majorHAnsi" w:hAnsiTheme="majorHAnsi" w:cstheme="majorHAnsi"/>
                <w:sz w:val="24"/>
                <w:szCs w:val="24"/>
              </w:rPr>
            </w:pPr>
            <w:del w:id="1708" w:author="Nguyen Duc Anh" w:date="2025-09-26T15:02:00Z">
              <w:r w:rsidDel="00AE7F10">
                <w:rPr>
                  <w:rFonts w:asciiTheme="majorHAnsi" w:hAnsiTheme="majorHAnsi" w:cstheme="majorHAnsi"/>
                  <w:sz w:val="24"/>
                  <w:szCs w:val="24"/>
                </w:rPr>
                <w:delText>Có</w:delText>
              </w:r>
            </w:del>
          </w:p>
        </w:tc>
        <w:tc>
          <w:tcPr>
            <w:tcW w:w="2359" w:type="dxa"/>
            <w:tcBorders>
              <w:top w:val="single" w:sz="4" w:space="0" w:color="000000"/>
              <w:left w:val="single" w:sz="4" w:space="0" w:color="000000"/>
              <w:bottom w:val="single" w:sz="4" w:space="0" w:color="000000"/>
              <w:right w:val="single" w:sz="4" w:space="0" w:color="000000"/>
            </w:tcBorders>
          </w:tcPr>
          <w:p w14:paraId="265666C6" w14:textId="19C25B9A" w:rsidR="0094684D" w:rsidDel="00AE7F10" w:rsidRDefault="0094684D" w:rsidP="00BF1D45">
            <w:pPr>
              <w:spacing w:after="160" w:line="256" w:lineRule="auto"/>
              <w:ind w:firstLine="0"/>
              <w:rPr>
                <w:del w:id="1709" w:author="Nguyen Duc Anh" w:date="2025-09-26T15:02:00Z"/>
                <w:rFonts w:asciiTheme="majorHAnsi" w:hAnsiTheme="majorHAnsi" w:cstheme="majorHAnsi"/>
                <w:sz w:val="24"/>
                <w:szCs w:val="24"/>
              </w:rPr>
            </w:pPr>
            <w:del w:id="1710" w:author="Nguyen Duc Anh" w:date="2025-09-26T15:02:00Z">
              <w:r w:rsidDel="00AE7F10">
                <w:rPr>
                  <w:rFonts w:asciiTheme="majorHAnsi" w:hAnsiTheme="majorHAnsi" w:cstheme="majorHAnsi"/>
                  <w:sz w:val="24"/>
                  <w:szCs w:val="24"/>
                </w:rPr>
                <w:delText>Nhập tên phòng kiểm tra và xác nhận đề nghị của khách hàng</w:delText>
              </w:r>
            </w:del>
          </w:p>
        </w:tc>
      </w:tr>
      <w:tr w:rsidR="0094684D" w:rsidRPr="00644FCA" w:rsidDel="00AE7F10" w14:paraId="58E35EE3" w14:textId="1656E754" w:rsidTr="00BF1D45">
        <w:trPr>
          <w:trHeight w:val="1096"/>
          <w:del w:id="1711"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46595FEB" w14:textId="64490991" w:rsidR="0094684D" w:rsidRPr="0051356F" w:rsidDel="00AE7F10" w:rsidRDefault="0094684D" w:rsidP="00BF1D45">
            <w:pPr>
              <w:pStyle w:val="ListParagraph"/>
              <w:numPr>
                <w:ilvl w:val="0"/>
                <w:numId w:val="38"/>
              </w:numPr>
              <w:tabs>
                <w:tab w:val="left" w:pos="519"/>
              </w:tabs>
              <w:spacing w:after="160" w:line="256" w:lineRule="auto"/>
              <w:ind w:right="-21"/>
              <w:rPr>
                <w:del w:id="1712"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6DC1A2F8" w14:textId="3408A0C6" w:rsidR="0094684D" w:rsidDel="00AE7F10" w:rsidRDefault="0094684D" w:rsidP="00BF1D45">
            <w:pPr>
              <w:spacing w:after="160" w:line="256" w:lineRule="auto"/>
              <w:ind w:firstLine="0"/>
              <w:rPr>
                <w:del w:id="1713" w:author="Nguyen Duc Anh" w:date="2025-09-26T15:02:00Z"/>
                <w:rFonts w:asciiTheme="majorHAnsi" w:hAnsiTheme="majorHAnsi" w:cstheme="majorHAnsi"/>
                <w:sz w:val="24"/>
                <w:szCs w:val="24"/>
              </w:rPr>
            </w:pPr>
            <w:del w:id="1714" w:author="Nguyen Duc Anh" w:date="2025-09-26T15:02:00Z">
              <w:r w:rsidDel="00AE7F10">
                <w:rPr>
                  <w:rFonts w:asciiTheme="majorHAnsi" w:hAnsiTheme="majorHAnsi" w:cstheme="majorHAnsi"/>
                  <w:sz w:val="24"/>
                  <w:szCs w:val="24"/>
                </w:rPr>
                <w:delText>Số tiền ngoại tệ bằng số</w:delText>
              </w:r>
            </w:del>
          </w:p>
        </w:tc>
        <w:tc>
          <w:tcPr>
            <w:tcW w:w="1272" w:type="dxa"/>
            <w:tcBorders>
              <w:top w:val="single" w:sz="4" w:space="0" w:color="000000"/>
              <w:left w:val="single" w:sz="4" w:space="0" w:color="000000"/>
              <w:bottom w:val="single" w:sz="4" w:space="0" w:color="000000"/>
              <w:right w:val="single" w:sz="4" w:space="0" w:color="000000"/>
            </w:tcBorders>
          </w:tcPr>
          <w:p w14:paraId="3895F3D0" w14:textId="63515BF3" w:rsidR="0094684D" w:rsidDel="00AE7F10" w:rsidRDefault="0094684D" w:rsidP="00BF1D45">
            <w:pPr>
              <w:spacing w:after="160" w:line="256" w:lineRule="auto"/>
              <w:ind w:firstLine="0"/>
              <w:jc w:val="center"/>
              <w:rPr>
                <w:del w:id="1715" w:author="Nguyen Duc Anh" w:date="2025-09-26T15:02:00Z"/>
                <w:rFonts w:asciiTheme="majorHAnsi" w:hAnsiTheme="majorHAnsi" w:cstheme="majorHAnsi"/>
                <w:sz w:val="24"/>
                <w:szCs w:val="24"/>
              </w:rPr>
            </w:pPr>
            <w:del w:id="1716" w:author="Nguyen Duc Anh" w:date="2025-09-26T15:02:00Z">
              <w:r w:rsidDel="00AE7F10">
                <w:rPr>
                  <w:rFonts w:asciiTheme="majorHAnsi" w:hAnsiTheme="majorHAnsi" w:cstheme="majorHAnsi"/>
                  <w:sz w:val="24"/>
                  <w:szCs w:val="24"/>
                </w:rPr>
                <w:delText>Number</w:delText>
              </w:r>
            </w:del>
          </w:p>
        </w:tc>
        <w:tc>
          <w:tcPr>
            <w:tcW w:w="913" w:type="dxa"/>
            <w:tcBorders>
              <w:top w:val="single" w:sz="4" w:space="0" w:color="000000"/>
              <w:left w:val="single" w:sz="4" w:space="0" w:color="000000"/>
              <w:bottom w:val="single" w:sz="4" w:space="0" w:color="000000"/>
              <w:right w:val="single" w:sz="4" w:space="0" w:color="000000"/>
            </w:tcBorders>
          </w:tcPr>
          <w:p w14:paraId="6BB745CE" w14:textId="409F23B6" w:rsidR="0094684D" w:rsidDel="00AE7F10" w:rsidRDefault="0094684D" w:rsidP="00BF1D45">
            <w:pPr>
              <w:spacing w:after="160" w:line="256" w:lineRule="auto"/>
              <w:ind w:firstLine="0"/>
              <w:jc w:val="center"/>
              <w:rPr>
                <w:del w:id="1717" w:author="Nguyen Duc Anh" w:date="2025-09-26T15:02:00Z"/>
                <w:rFonts w:asciiTheme="majorHAnsi" w:hAnsiTheme="majorHAnsi" w:cstheme="majorHAnsi"/>
                <w:sz w:val="24"/>
                <w:szCs w:val="24"/>
              </w:rPr>
            </w:pPr>
            <w:del w:id="1718"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70FDE878" w14:textId="43A6EC7F" w:rsidR="0094684D" w:rsidDel="00AE7F10" w:rsidRDefault="0094684D" w:rsidP="00BF1D45">
            <w:pPr>
              <w:spacing w:line="256" w:lineRule="auto"/>
              <w:ind w:firstLine="0"/>
              <w:jc w:val="center"/>
              <w:rPr>
                <w:del w:id="1719" w:author="Nguyen Duc Anh" w:date="2025-09-26T15:02:00Z"/>
                <w:rFonts w:asciiTheme="majorHAnsi" w:hAnsiTheme="majorHAnsi" w:cstheme="majorHAnsi"/>
                <w:sz w:val="24"/>
                <w:szCs w:val="24"/>
              </w:rPr>
            </w:pPr>
            <w:del w:id="1720"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57CC2E84" w14:textId="1E72BD43" w:rsidR="0094684D" w:rsidDel="00AE7F10" w:rsidRDefault="0094684D" w:rsidP="00BF1D45">
            <w:pPr>
              <w:spacing w:after="160" w:line="256" w:lineRule="auto"/>
              <w:ind w:firstLine="0"/>
              <w:jc w:val="center"/>
              <w:rPr>
                <w:del w:id="1721" w:author="Nguyen Duc Anh" w:date="2025-09-26T15:02:00Z"/>
                <w:rFonts w:asciiTheme="majorHAnsi" w:hAnsiTheme="majorHAnsi" w:cstheme="majorHAnsi"/>
                <w:sz w:val="24"/>
                <w:szCs w:val="24"/>
              </w:rPr>
            </w:pPr>
            <w:del w:id="1722" w:author="Nguyen Duc Anh" w:date="2025-09-26T15:02:00Z">
              <w:r w:rsidDel="00AE7F10">
                <w:rPr>
                  <w:rFonts w:asciiTheme="majorHAnsi" w:hAnsiTheme="majorHAnsi" w:cstheme="majorHAnsi"/>
                  <w:sz w:val="24"/>
                  <w:szCs w:val="24"/>
                </w:rPr>
                <w:delText>Có</w:delText>
              </w:r>
            </w:del>
          </w:p>
        </w:tc>
        <w:tc>
          <w:tcPr>
            <w:tcW w:w="2359" w:type="dxa"/>
            <w:tcBorders>
              <w:top w:val="single" w:sz="4" w:space="0" w:color="000000"/>
              <w:left w:val="single" w:sz="4" w:space="0" w:color="000000"/>
              <w:bottom w:val="single" w:sz="4" w:space="0" w:color="000000"/>
              <w:right w:val="single" w:sz="4" w:space="0" w:color="000000"/>
            </w:tcBorders>
          </w:tcPr>
          <w:p w14:paraId="4F215F96" w14:textId="16DADE75" w:rsidR="0094684D" w:rsidDel="00AE7F10" w:rsidRDefault="0094684D" w:rsidP="00BF1D45">
            <w:pPr>
              <w:spacing w:after="160" w:line="256" w:lineRule="auto"/>
              <w:ind w:firstLine="0"/>
              <w:rPr>
                <w:del w:id="1723" w:author="Nguyen Duc Anh" w:date="2025-09-26T15:02:00Z"/>
                <w:rFonts w:asciiTheme="majorHAnsi" w:hAnsiTheme="majorHAnsi" w:cstheme="majorHAnsi"/>
                <w:sz w:val="24"/>
                <w:szCs w:val="24"/>
              </w:rPr>
            </w:pPr>
            <w:del w:id="1724" w:author="Nguyen Duc Anh" w:date="2025-09-26T15:02:00Z">
              <w:r w:rsidDel="00AE7F10">
                <w:rPr>
                  <w:rFonts w:asciiTheme="majorHAnsi" w:hAnsiTheme="majorHAnsi" w:cstheme="majorHAnsi"/>
                  <w:sz w:val="24"/>
                  <w:szCs w:val="24"/>
                </w:rPr>
                <w:delText>Nhập số tiền ngoại tệ bằng số</w:delText>
              </w:r>
            </w:del>
          </w:p>
          <w:p w14:paraId="4E5CCAF8" w14:textId="005D4CC6" w:rsidR="0094684D" w:rsidDel="00AE7F10" w:rsidRDefault="0094684D" w:rsidP="00BF1D45">
            <w:pPr>
              <w:spacing w:after="160" w:line="256" w:lineRule="auto"/>
              <w:ind w:firstLine="0"/>
              <w:rPr>
                <w:del w:id="1725" w:author="Nguyen Duc Anh" w:date="2025-09-26T15:02:00Z"/>
                <w:rFonts w:asciiTheme="majorHAnsi" w:hAnsiTheme="majorHAnsi" w:cstheme="majorHAnsi"/>
                <w:sz w:val="24"/>
                <w:szCs w:val="24"/>
              </w:rPr>
            </w:pPr>
            <w:del w:id="1726" w:author="Nguyen Duc Anh" w:date="2025-09-26T15:02:00Z">
              <w:r w:rsidDel="00AE7F10">
                <w:rPr>
                  <w:rFonts w:asciiTheme="majorHAnsi" w:hAnsiTheme="majorHAnsi" w:cstheme="majorHAnsi"/>
                  <w:sz w:val="24"/>
                  <w:szCs w:val="24"/>
                </w:rPr>
                <w:delText>Hiển thị mặc định số tiền đã nhập tại trường “Số lượng”</w:delText>
              </w:r>
            </w:del>
          </w:p>
        </w:tc>
      </w:tr>
      <w:tr w:rsidR="0094684D" w:rsidRPr="00644FCA" w:rsidDel="00AE7F10" w14:paraId="7A7CEDC2" w14:textId="4B118880" w:rsidTr="00BF1D45">
        <w:trPr>
          <w:trHeight w:val="1096"/>
          <w:del w:id="1727"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25BC1FA8" w14:textId="1EF5391E" w:rsidR="0094684D" w:rsidRPr="0051356F" w:rsidDel="00AE7F10" w:rsidRDefault="0094684D" w:rsidP="00BF1D45">
            <w:pPr>
              <w:pStyle w:val="ListParagraph"/>
              <w:numPr>
                <w:ilvl w:val="0"/>
                <w:numId w:val="38"/>
              </w:numPr>
              <w:tabs>
                <w:tab w:val="left" w:pos="519"/>
              </w:tabs>
              <w:spacing w:after="160" w:line="256" w:lineRule="auto"/>
              <w:ind w:right="-21"/>
              <w:rPr>
                <w:del w:id="1728"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D1726CE" w14:textId="0B987D1B" w:rsidR="0094684D" w:rsidDel="00AE7F10" w:rsidRDefault="0094684D" w:rsidP="00BF1D45">
            <w:pPr>
              <w:spacing w:after="160" w:line="256" w:lineRule="auto"/>
              <w:ind w:firstLine="0"/>
              <w:rPr>
                <w:del w:id="1729" w:author="Nguyen Duc Anh" w:date="2025-09-26T15:02:00Z"/>
                <w:rFonts w:asciiTheme="majorHAnsi" w:hAnsiTheme="majorHAnsi" w:cstheme="majorHAnsi"/>
                <w:sz w:val="24"/>
                <w:szCs w:val="24"/>
              </w:rPr>
            </w:pPr>
            <w:del w:id="1730" w:author="Nguyen Duc Anh" w:date="2025-09-26T15:02:00Z">
              <w:r w:rsidDel="00AE7F10">
                <w:rPr>
                  <w:rFonts w:asciiTheme="majorHAnsi" w:hAnsiTheme="majorHAnsi" w:cstheme="majorHAnsi"/>
                  <w:sz w:val="24"/>
                  <w:szCs w:val="24"/>
                </w:rPr>
                <w:delText>Số tiền ngoại tệ bằng chữ</w:delText>
              </w:r>
            </w:del>
          </w:p>
        </w:tc>
        <w:tc>
          <w:tcPr>
            <w:tcW w:w="1272" w:type="dxa"/>
            <w:tcBorders>
              <w:top w:val="single" w:sz="4" w:space="0" w:color="000000"/>
              <w:left w:val="single" w:sz="4" w:space="0" w:color="000000"/>
              <w:bottom w:val="single" w:sz="4" w:space="0" w:color="000000"/>
              <w:right w:val="single" w:sz="4" w:space="0" w:color="000000"/>
            </w:tcBorders>
          </w:tcPr>
          <w:p w14:paraId="3C387E35" w14:textId="61058D9C" w:rsidR="0094684D" w:rsidDel="00AE7F10" w:rsidRDefault="0094684D" w:rsidP="00BF1D45">
            <w:pPr>
              <w:spacing w:after="160" w:line="256" w:lineRule="auto"/>
              <w:ind w:firstLine="0"/>
              <w:jc w:val="center"/>
              <w:rPr>
                <w:del w:id="1731" w:author="Nguyen Duc Anh" w:date="2025-09-26T15:02:00Z"/>
                <w:rFonts w:asciiTheme="majorHAnsi" w:hAnsiTheme="majorHAnsi" w:cstheme="majorHAnsi"/>
                <w:sz w:val="24"/>
                <w:szCs w:val="24"/>
              </w:rPr>
            </w:pPr>
            <w:del w:id="1732"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5E4E9B22" w14:textId="52CA29B5" w:rsidR="0094684D" w:rsidDel="00AE7F10" w:rsidRDefault="0094684D" w:rsidP="00BF1D45">
            <w:pPr>
              <w:spacing w:after="160" w:line="256" w:lineRule="auto"/>
              <w:ind w:firstLine="0"/>
              <w:jc w:val="center"/>
              <w:rPr>
                <w:del w:id="1733" w:author="Nguyen Duc Anh" w:date="2025-09-26T15:02:00Z"/>
                <w:rFonts w:asciiTheme="majorHAnsi" w:hAnsiTheme="majorHAnsi" w:cstheme="majorHAnsi"/>
                <w:sz w:val="24"/>
                <w:szCs w:val="24"/>
              </w:rPr>
            </w:pPr>
            <w:del w:id="1734"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08A24611" w14:textId="40FCEF1D" w:rsidR="0094684D" w:rsidDel="00AE7F10" w:rsidRDefault="0094684D" w:rsidP="00BF1D45">
            <w:pPr>
              <w:spacing w:line="256" w:lineRule="auto"/>
              <w:ind w:firstLine="0"/>
              <w:jc w:val="center"/>
              <w:rPr>
                <w:del w:id="1735" w:author="Nguyen Duc Anh" w:date="2025-09-26T15:02:00Z"/>
                <w:rFonts w:asciiTheme="majorHAnsi" w:hAnsiTheme="majorHAnsi" w:cstheme="majorHAnsi"/>
                <w:sz w:val="24"/>
                <w:szCs w:val="24"/>
              </w:rPr>
            </w:pPr>
            <w:del w:id="1736"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54669E11" w14:textId="11248D4F" w:rsidR="0094684D" w:rsidDel="00AE7F10" w:rsidRDefault="0094684D" w:rsidP="00BF1D45">
            <w:pPr>
              <w:spacing w:after="160" w:line="256" w:lineRule="auto"/>
              <w:ind w:firstLine="0"/>
              <w:jc w:val="center"/>
              <w:rPr>
                <w:del w:id="1737" w:author="Nguyen Duc Anh" w:date="2025-09-26T15:02:00Z"/>
                <w:rFonts w:asciiTheme="majorHAnsi" w:hAnsiTheme="majorHAnsi" w:cstheme="majorHAnsi"/>
                <w:sz w:val="24"/>
                <w:szCs w:val="24"/>
              </w:rPr>
            </w:pPr>
            <w:del w:id="1738" w:author="Nguyen Duc Anh" w:date="2025-09-26T15:02:00Z">
              <w:r w:rsidDel="00AE7F10">
                <w:rPr>
                  <w:rFonts w:asciiTheme="majorHAnsi" w:hAnsiTheme="majorHAnsi" w:cstheme="majorHAnsi"/>
                  <w:sz w:val="24"/>
                  <w:szCs w:val="24"/>
                </w:rPr>
                <w:delText>Có</w:delText>
              </w:r>
            </w:del>
          </w:p>
        </w:tc>
        <w:tc>
          <w:tcPr>
            <w:tcW w:w="2359" w:type="dxa"/>
            <w:tcBorders>
              <w:top w:val="single" w:sz="4" w:space="0" w:color="000000"/>
              <w:left w:val="single" w:sz="4" w:space="0" w:color="000000"/>
              <w:bottom w:val="single" w:sz="4" w:space="0" w:color="000000"/>
              <w:right w:val="single" w:sz="4" w:space="0" w:color="000000"/>
            </w:tcBorders>
          </w:tcPr>
          <w:p w14:paraId="7FCACC3C" w14:textId="7D66896A" w:rsidR="0094684D" w:rsidDel="00AE7F10" w:rsidRDefault="0094684D" w:rsidP="00BF1D45">
            <w:pPr>
              <w:spacing w:after="160" w:line="256" w:lineRule="auto"/>
              <w:ind w:firstLine="0"/>
              <w:rPr>
                <w:del w:id="1739" w:author="Nguyen Duc Anh" w:date="2025-09-26T15:02:00Z"/>
                <w:rFonts w:asciiTheme="majorHAnsi" w:hAnsiTheme="majorHAnsi" w:cstheme="majorHAnsi"/>
                <w:sz w:val="24"/>
                <w:szCs w:val="24"/>
              </w:rPr>
            </w:pPr>
            <w:del w:id="1740" w:author="Nguyen Duc Anh" w:date="2025-09-26T15:02:00Z">
              <w:r w:rsidDel="00AE7F10">
                <w:rPr>
                  <w:rFonts w:asciiTheme="majorHAnsi" w:hAnsiTheme="majorHAnsi" w:cstheme="majorHAnsi"/>
                  <w:sz w:val="24"/>
                  <w:szCs w:val="24"/>
                </w:rPr>
                <w:delText>Nhập số tiền ngoại tệ bằng chữ</w:delText>
              </w:r>
            </w:del>
          </w:p>
          <w:p w14:paraId="220A26BD" w14:textId="55341B8B" w:rsidR="0094684D" w:rsidDel="00AE7F10" w:rsidRDefault="0094684D" w:rsidP="00BF1D45">
            <w:pPr>
              <w:spacing w:after="160" w:line="256" w:lineRule="auto"/>
              <w:ind w:firstLine="0"/>
              <w:rPr>
                <w:del w:id="1741" w:author="Nguyen Duc Anh" w:date="2025-09-26T15:02:00Z"/>
                <w:rFonts w:asciiTheme="majorHAnsi" w:hAnsiTheme="majorHAnsi" w:cstheme="majorHAnsi"/>
                <w:sz w:val="24"/>
                <w:szCs w:val="24"/>
              </w:rPr>
            </w:pPr>
            <w:del w:id="1742" w:author="Nguyen Duc Anh" w:date="2025-09-26T15:02:00Z">
              <w:r w:rsidDel="00AE7F10">
                <w:rPr>
                  <w:rFonts w:asciiTheme="majorHAnsi" w:hAnsiTheme="majorHAnsi" w:cstheme="majorHAnsi"/>
                  <w:sz w:val="24"/>
                  <w:szCs w:val="24"/>
                </w:rPr>
                <w:delText>Hiển thị mặc định số tiền theo trường “Bằng chữ” ở trên</w:delText>
              </w:r>
            </w:del>
          </w:p>
        </w:tc>
      </w:tr>
      <w:tr w:rsidR="0094684D" w:rsidRPr="00644FCA" w:rsidDel="00AE7F10" w14:paraId="1637622C" w14:textId="090DBE2F" w:rsidTr="00BF1D45">
        <w:trPr>
          <w:trHeight w:val="1096"/>
          <w:del w:id="1743"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25BA2829" w14:textId="7AAE6AA4" w:rsidR="0094684D" w:rsidRPr="0051356F" w:rsidDel="00AE7F10" w:rsidRDefault="0094684D" w:rsidP="00BF1D45">
            <w:pPr>
              <w:pStyle w:val="ListParagraph"/>
              <w:numPr>
                <w:ilvl w:val="0"/>
                <w:numId w:val="38"/>
              </w:numPr>
              <w:tabs>
                <w:tab w:val="left" w:pos="519"/>
              </w:tabs>
              <w:spacing w:after="160" w:line="256" w:lineRule="auto"/>
              <w:ind w:right="-21"/>
              <w:rPr>
                <w:del w:id="1744"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1A369F5" w14:textId="3B1DEA77" w:rsidR="0094684D" w:rsidDel="00AE7F10" w:rsidRDefault="0094684D" w:rsidP="00BF1D45">
            <w:pPr>
              <w:spacing w:after="160" w:line="256" w:lineRule="auto"/>
              <w:ind w:firstLine="0"/>
              <w:rPr>
                <w:del w:id="1745" w:author="Nguyen Duc Anh" w:date="2025-09-26T15:02:00Z"/>
                <w:rFonts w:asciiTheme="majorHAnsi" w:hAnsiTheme="majorHAnsi" w:cstheme="majorHAnsi"/>
                <w:sz w:val="24"/>
                <w:szCs w:val="24"/>
              </w:rPr>
            </w:pPr>
            <w:del w:id="1746" w:author="Nguyen Duc Anh" w:date="2025-09-26T15:02:00Z">
              <w:r w:rsidDel="00AE7F10">
                <w:rPr>
                  <w:rFonts w:asciiTheme="majorHAnsi" w:hAnsiTheme="majorHAnsi" w:cstheme="majorHAnsi"/>
                  <w:sz w:val="24"/>
                  <w:szCs w:val="24"/>
                </w:rPr>
                <w:delText>Tỷ giá giao ngay</w:delText>
              </w:r>
            </w:del>
          </w:p>
        </w:tc>
        <w:tc>
          <w:tcPr>
            <w:tcW w:w="1272" w:type="dxa"/>
            <w:tcBorders>
              <w:top w:val="single" w:sz="4" w:space="0" w:color="000000"/>
              <w:left w:val="single" w:sz="4" w:space="0" w:color="000000"/>
              <w:bottom w:val="single" w:sz="4" w:space="0" w:color="000000"/>
              <w:right w:val="single" w:sz="4" w:space="0" w:color="000000"/>
            </w:tcBorders>
          </w:tcPr>
          <w:p w14:paraId="2524DDA2" w14:textId="166E53BE" w:rsidR="0094684D" w:rsidDel="00AE7F10" w:rsidRDefault="0094684D" w:rsidP="00BF1D45">
            <w:pPr>
              <w:spacing w:after="160" w:line="256" w:lineRule="auto"/>
              <w:ind w:firstLine="0"/>
              <w:jc w:val="center"/>
              <w:rPr>
                <w:del w:id="1747" w:author="Nguyen Duc Anh" w:date="2025-09-26T15:02:00Z"/>
                <w:rFonts w:asciiTheme="majorHAnsi" w:hAnsiTheme="majorHAnsi" w:cstheme="majorHAnsi"/>
                <w:sz w:val="24"/>
                <w:szCs w:val="24"/>
              </w:rPr>
            </w:pPr>
            <w:del w:id="1748" w:author="Nguyen Duc Anh" w:date="2025-09-26T15:02:00Z">
              <w:r w:rsidDel="00AE7F10">
                <w:rPr>
                  <w:rFonts w:asciiTheme="majorHAnsi" w:hAnsiTheme="majorHAnsi" w:cstheme="majorHAnsi"/>
                  <w:sz w:val="24"/>
                  <w:szCs w:val="24"/>
                </w:rPr>
                <w:delText>Number</w:delText>
              </w:r>
            </w:del>
          </w:p>
        </w:tc>
        <w:tc>
          <w:tcPr>
            <w:tcW w:w="913" w:type="dxa"/>
            <w:tcBorders>
              <w:top w:val="single" w:sz="4" w:space="0" w:color="000000"/>
              <w:left w:val="single" w:sz="4" w:space="0" w:color="000000"/>
              <w:bottom w:val="single" w:sz="4" w:space="0" w:color="000000"/>
              <w:right w:val="single" w:sz="4" w:space="0" w:color="000000"/>
            </w:tcBorders>
          </w:tcPr>
          <w:p w14:paraId="12574C9F" w14:textId="165D1AD1" w:rsidR="0094684D" w:rsidDel="00AE7F10" w:rsidRDefault="0094684D" w:rsidP="00BF1D45">
            <w:pPr>
              <w:spacing w:after="160" w:line="256" w:lineRule="auto"/>
              <w:ind w:firstLine="0"/>
              <w:jc w:val="center"/>
              <w:rPr>
                <w:del w:id="1749" w:author="Nguyen Duc Anh" w:date="2025-09-26T15:02:00Z"/>
                <w:rFonts w:asciiTheme="majorHAnsi" w:hAnsiTheme="majorHAnsi" w:cstheme="majorHAnsi"/>
                <w:sz w:val="24"/>
                <w:szCs w:val="24"/>
              </w:rPr>
            </w:pPr>
            <w:del w:id="1750"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3A232F27" w14:textId="34F552A6" w:rsidR="0094684D" w:rsidDel="00AE7F10" w:rsidRDefault="0094684D" w:rsidP="00BF1D45">
            <w:pPr>
              <w:spacing w:line="256" w:lineRule="auto"/>
              <w:ind w:firstLine="0"/>
              <w:jc w:val="center"/>
              <w:rPr>
                <w:del w:id="1751" w:author="Nguyen Duc Anh" w:date="2025-09-26T15:02:00Z"/>
                <w:rFonts w:asciiTheme="majorHAnsi" w:hAnsiTheme="majorHAnsi" w:cstheme="majorHAnsi"/>
                <w:sz w:val="24"/>
                <w:szCs w:val="24"/>
              </w:rPr>
            </w:pPr>
            <w:del w:id="1752"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72D4B844" w14:textId="7261E769" w:rsidR="0094684D" w:rsidDel="00AE7F10" w:rsidRDefault="0094684D" w:rsidP="00BF1D45">
            <w:pPr>
              <w:spacing w:after="160" w:line="256" w:lineRule="auto"/>
              <w:ind w:firstLine="0"/>
              <w:jc w:val="center"/>
              <w:rPr>
                <w:del w:id="1753" w:author="Nguyen Duc Anh" w:date="2025-09-26T15:02:00Z"/>
                <w:rFonts w:asciiTheme="majorHAnsi" w:hAnsiTheme="majorHAnsi" w:cstheme="majorHAnsi"/>
                <w:sz w:val="24"/>
                <w:szCs w:val="24"/>
              </w:rPr>
            </w:pPr>
            <w:del w:id="1754" w:author="Nguyen Duc Anh" w:date="2025-09-26T15:02:00Z">
              <w:r w:rsidDel="00AE7F10">
                <w:rPr>
                  <w:rFonts w:asciiTheme="majorHAnsi" w:hAnsiTheme="majorHAnsi" w:cstheme="majorHAnsi"/>
                  <w:sz w:val="24"/>
                  <w:szCs w:val="24"/>
                </w:rPr>
                <w:delText>Có</w:delText>
              </w:r>
            </w:del>
          </w:p>
        </w:tc>
        <w:tc>
          <w:tcPr>
            <w:tcW w:w="2359" w:type="dxa"/>
            <w:tcBorders>
              <w:top w:val="single" w:sz="4" w:space="0" w:color="000000"/>
              <w:left w:val="single" w:sz="4" w:space="0" w:color="000000"/>
              <w:bottom w:val="single" w:sz="4" w:space="0" w:color="000000"/>
              <w:right w:val="single" w:sz="4" w:space="0" w:color="000000"/>
            </w:tcBorders>
          </w:tcPr>
          <w:p w14:paraId="65AE0562" w14:textId="030A18AE" w:rsidR="0094684D" w:rsidDel="00AE7F10" w:rsidRDefault="0094684D" w:rsidP="00BF1D45">
            <w:pPr>
              <w:spacing w:after="160" w:line="256" w:lineRule="auto"/>
              <w:ind w:firstLine="0"/>
              <w:rPr>
                <w:del w:id="1755" w:author="Nguyen Duc Anh" w:date="2025-09-26T15:02:00Z"/>
                <w:rFonts w:asciiTheme="majorHAnsi" w:hAnsiTheme="majorHAnsi" w:cstheme="majorHAnsi"/>
                <w:sz w:val="24"/>
                <w:szCs w:val="24"/>
              </w:rPr>
            </w:pPr>
            <w:del w:id="1756" w:author="Nguyen Duc Anh" w:date="2025-09-26T15:02:00Z">
              <w:r w:rsidDel="00AE7F10">
                <w:rPr>
                  <w:rFonts w:asciiTheme="majorHAnsi" w:hAnsiTheme="majorHAnsi" w:cstheme="majorHAnsi"/>
                  <w:sz w:val="24"/>
                  <w:szCs w:val="24"/>
                </w:rPr>
                <w:delText>Nhập tỷ giá giao ngay</w:delText>
              </w:r>
            </w:del>
          </w:p>
          <w:p w14:paraId="60116408" w14:textId="42B3DC0D" w:rsidR="0094684D" w:rsidDel="00AE7F10" w:rsidRDefault="0094684D" w:rsidP="00BF1D45">
            <w:pPr>
              <w:spacing w:after="160" w:line="256" w:lineRule="auto"/>
              <w:ind w:firstLine="0"/>
              <w:rPr>
                <w:del w:id="1757" w:author="Nguyen Duc Anh" w:date="2025-09-26T15:02:00Z"/>
                <w:rFonts w:asciiTheme="majorHAnsi" w:hAnsiTheme="majorHAnsi" w:cstheme="majorHAnsi"/>
                <w:sz w:val="24"/>
                <w:szCs w:val="24"/>
              </w:rPr>
            </w:pPr>
            <w:del w:id="1758" w:author="Nguyen Duc Anh" w:date="2025-09-26T15:02:00Z">
              <w:r w:rsidDel="00AE7F10">
                <w:rPr>
                  <w:rFonts w:asciiTheme="majorHAnsi" w:hAnsiTheme="majorHAnsi" w:cstheme="majorHAnsi"/>
                  <w:sz w:val="24"/>
                  <w:szCs w:val="24"/>
                </w:rPr>
                <w:delText>Mặc định hiển thị tỷ giá do hệ thống IPCAS trả về (nếu có)</w:delText>
              </w:r>
            </w:del>
          </w:p>
        </w:tc>
      </w:tr>
      <w:tr w:rsidR="0094684D" w:rsidRPr="00644FCA" w:rsidDel="00AE7F10" w14:paraId="5DA3B594" w14:textId="092C8E62" w:rsidTr="00BF1D45">
        <w:trPr>
          <w:trHeight w:val="1096"/>
          <w:del w:id="1759"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65BDEE99" w14:textId="6F45D448" w:rsidR="0094684D" w:rsidRPr="0051356F" w:rsidDel="00AE7F10" w:rsidRDefault="0094684D" w:rsidP="00BF1D45">
            <w:pPr>
              <w:pStyle w:val="ListParagraph"/>
              <w:numPr>
                <w:ilvl w:val="0"/>
                <w:numId w:val="38"/>
              </w:numPr>
              <w:tabs>
                <w:tab w:val="left" w:pos="519"/>
              </w:tabs>
              <w:spacing w:after="160" w:line="256" w:lineRule="auto"/>
              <w:ind w:right="-21"/>
              <w:rPr>
                <w:del w:id="1760"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427761C3" w14:textId="299C6A74" w:rsidR="0094684D" w:rsidDel="00AE7F10" w:rsidRDefault="0094684D" w:rsidP="00BF1D45">
            <w:pPr>
              <w:spacing w:after="160" w:line="256" w:lineRule="auto"/>
              <w:ind w:firstLine="0"/>
              <w:rPr>
                <w:del w:id="1761" w:author="Nguyen Duc Anh" w:date="2025-09-26T15:02:00Z"/>
                <w:rFonts w:asciiTheme="majorHAnsi" w:hAnsiTheme="majorHAnsi" w:cstheme="majorHAnsi"/>
                <w:sz w:val="24"/>
                <w:szCs w:val="24"/>
              </w:rPr>
            </w:pPr>
            <w:del w:id="1762" w:author="Nguyen Duc Anh" w:date="2025-09-26T15:02:00Z">
              <w:r w:rsidDel="00AE7F10">
                <w:rPr>
                  <w:rFonts w:asciiTheme="majorHAnsi" w:hAnsiTheme="majorHAnsi" w:cstheme="majorHAnsi"/>
                  <w:sz w:val="24"/>
                  <w:szCs w:val="24"/>
                </w:rPr>
                <w:delText>Kỳ hạn</w:delText>
              </w:r>
            </w:del>
          </w:p>
        </w:tc>
        <w:tc>
          <w:tcPr>
            <w:tcW w:w="1272" w:type="dxa"/>
            <w:tcBorders>
              <w:top w:val="single" w:sz="4" w:space="0" w:color="000000"/>
              <w:left w:val="single" w:sz="4" w:space="0" w:color="000000"/>
              <w:bottom w:val="single" w:sz="4" w:space="0" w:color="000000"/>
              <w:right w:val="single" w:sz="4" w:space="0" w:color="000000"/>
            </w:tcBorders>
          </w:tcPr>
          <w:p w14:paraId="78EE4B2E" w14:textId="2AFBDAA5" w:rsidR="0094684D" w:rsidDel="00AE7F10" w:rsidRDefault="0094684D" w:rsidP="00BF1D45">
            <w:pPr>
              <w:spacing w:after="160" w:line="256" w:lineRule="auto"/>
              <w:ind w:firstLine="0"/>
              <w:jc w:val="center"/>
              <w:rPr>
                <w:del w:id="1763" w:author="Nguyen Duc Anh" w:date="2025-09-26T15:02:00Z"/>
                <w:rFonts w:asciiTheme="majorHAnsi" w:hAnsiTheme="majorHAnsi" w:cstheme="majorHAnsi"/>
                <w:sz w:val="24"/>
                <w:szCs w:val="24"/>
              </w:rPr>
            </w:pPr>
            <w:del w:id="1764"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68C71FA4" w14:textId="60ACA2D4" w:rsidR="0094684D" w:rsidDel="00AE7F10" w:rsidRDefault="0094684D" w:rsidP="00BF1D45">
            <w:pPr>
              <w:spacing w:after="160" w:line="256" w:lineRule="auto"/>
              <w:ind w:firstLine="0"/>
              <w:jc w:val="center"/>
              <w:rPr>
                <w:del w:id="1765" w:author="Nguyen Duc Anh" w:date="2025-09-26T15:02:00Z"/>
                <w:rFonts w:asciiTheme="majorHAnsi" w:hAnsiTheme="majorHAnsi" w:cstheme="majorHAnsi"/>
                <w:sz w:val="24"/>
                <w:szCs w:val="24"/>
              </w:rPr>
            </w:pPr>
            <w:del w:id="1766"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3A15C134" w14:textId="543E2CBF" w:rsidR="0094684D" w:rsidDel="00AE7F10" w:rsidRDefault="0094684D" w:rsidP="00BF1D45">
            <w:pPr>
              <w:spacing w:line="256" w:lineRule="auto"/>
              <w:ind w:firstLine="0"/>
              <w:jc w:val="center"/>
              <w:rPr>
                <w:del w:id="1767" w:author="Nguyen Duc Anh" w:date="2025-09-26T15:02:00Z"/>
                <w:rFonts w:asciiTheme="majorHAnsi" w:hAnsiTheme="majorHAnsi" w:cstheme="majorHAnsi"/>
                <w:sz w:val="24"/>
                <w:szCs w:val="24"/>
              </w:rPr>
            </w:pPr>
            <w:del w:id="1768"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6FA1AD92" w14:textId="0029C697" w:rsidR="0094684D" w:rsidDel="00AE7F10" w:rsidRDefault="0094684D" w:rsidP="00BF1D45">
            <w:pPr>
              <w:spacing w:after="160" w:line="256" w:lineRule="auto"/>
              <w:ind w:firstLine="0"/>
              <w:jc w:val="center"/>
              <w:rPr>
                <w:del w:id="1769" w:author="Nguyen Duc Anh" w:date="2025-09-26T15:02:00Z"/>
                <w:rFonts w:asciiTheme="majorHAnsi" w:hAnsiTheme="majorHAnsi" w:cstheme="majorHAnsi"/>
                <w:sz w:val="24"/>
                <w:szCs w:val="24"/>
              </w:rPr>
            </w:pPr>
            <w:del w:id="1770" w:author="Nguyen Duc Anh" w:date="2025-09-26T15:02:00Z">
              <w:r w:rsidDel="00AE7F10">
                <w:rPr>
                  <w:rFonts w:asciiTheme="majorHAnsi" w:hAnsiTheme="majorHAnsi" w:cstheme="majorHAnsi"/>
                  <w:sz w:val="24"/>
                  <w:szCs w:val="24"/>
                </w:rPr>
                <w:delText>Có</w:delText>
              </w:r>
            </w:del>
          </w:p>
        </w:tc>
        <w:tc>
          <w:tcPr>
            <w:tcW w:w="2359" w:type="dxa"/>
            <w:tcBorders>
              <w:top w:val="single" w:sz="4" w:space="0" w:color="000000"/>
              <w:left w:val="single" w:sz="4" w:space="0" w:color="000000"/>
              <w:bottom w:val="single" w:sz="4" w:space="0" w:color="000000"/>
              <w:right w:val="single" w:sz="4" w:space="0" w:color="000000"/>
            </w:tcBorders>
          </w:tcPr>
          <w:p w14:paraId="288CB765" w14:textId="73B2E755" w:rsidR="0094684D" w:rsidDel="00AE7F10" w:rsidRDefault="0094684D" w:rsidP="00BF1D45">
            <w:pPr>
              <w:spacing w:after="160" w:line="256" w:lineRule="auto"/>
              <w:ind w:firstLine="0"/>
              <w:rPr>
                <w:del w:id="1771" w:author="Nguyen Duc Anh" w:date="2025-09-26T15:02:00Z"/>
                <w:rFonts w:asciiTheme="majorHAnsi" w:hAnsiTheme="majorHAnsi" w:cstheme="majorHAnsi"/>
                <w:sz w:val="24"/>
                <w:szCs w:val="24"/>
              </w:rPr>
            </w:pPr>
            <w:del w:id="1772" w:author="Nguyen Duc Anh" w:date="2025-09-26T15:02:00Z">
              <w:r w:rsidDel="00AE7F10">
                <w:rPr>
                  <w:rFonts w:asciiTheme="majorHAnsi" w:hAnsiTheme="majorHAnsi" w:cstheme="majorHAnsi"/>
                  <w:sz w:val="24"/>
                  <w:szCs w:val="24"/>
                </w:rPr>
                <w:delText>Nhập kỳ hạn</w:delText>
              </w:r>
            </w:del>
          </w:p>
          <w:p w14:paraId="3964732F" w14:textId="31619F64" w:rsidR="0094684D" w:rsidDel="00AE7F10" w:rsidRDefault="0094684D" w:rsidP="00BF1D45">
            <w:pPr>
              <w:spacing w:after="160" w:line="256" w:lineRule="auto"/>
              <w:ind w:firstLine="0"/>
              <w:rPr>
                <w:del w:id="1773" w:author="Nguyen Duc Anh" w:date="2025-09-26T15:02:00Z"/>
                <w:rFonts w:asciiTheme="majorHAnsi" w:hAnsiTheme="majorHAnsi" w:cstheme="majorHAnsi"/>
                <w:sz w:val="24"/>
                <w:szCs w:val="24"/>
              </w:rPr>
            </w:pPr>
          </w:p>
        </w:tc>
      </w:tr>
      <w:tr w:rsidR="0094684D" w:rsidRPr="00644FCA" w:rsidDel="00AE7F10" w14:paraId="0995BF93" w14:textId="03D66C42" w:rsidTr="00BF1D45">
        <w:trPr>
          <w:trHeight w:val="1096"/>
          <w:del w:id="1774"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6C79D0FF" w14:textId="0D5EEAEB" w:rsidR="0094684D" w:rsidRPr="0051356F" w:rsidDel="00AE7F10" w:rsidRDefault="0094684D" w:rsidP="00BF1D45">
            <w:pPr>
              <w:pStyle w:val="ListParagraph"/>
              <w:numPr>
                <w:ilvl w:val="0"/>
                <w:numId w:val="38"/>
              </w:numPr>
              <w:tabs>
                <w:tab w:val="left" w:pos="519"/>
              </w:tabs>
              <w:spacing w:after="160" w:line="256" w:lineRule="auto"/>
              <w:ind w:right="-21"/>
              <w:rPr>
                <w:del w:id="1775"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1853A580" w14:textId="004CA238" w:rsidR="0094684D" w:rsidDel="00AE7F10" w:rsidRDefault="0094684D" w:rsidP="00BF1D45">
            <w:pPr>
              <w:spacing w:after="160" w:line="256" w:lineRule="auto"/>
              <w:ind w:firstLine="0"/>
              <w:rPr>
                <w:del w:id="1776" w:author="Nguyen Duc Anh" w:date="2025-09-26T15:02:00Z"/>
                <w:rFonts w:asciiTheme="majorHAnsi" w:hAnsiTheme="majorHAnsi" w:cstheme="majorHAnsi"/>
                <w:sz w:val="24"/>
                <w:szCs w:val="24"/>
              </w:rPr>
            </w:pPr>
            <w:del w:id="1777" w:author="Nguyen Duc Anh" w:date="2025-09-26T15:02:00Z">
              <w:r w:rsidDel="00AE7F10">
                <w:rPr>
                  <w:rFonts w:asciiTheme="majorHAnsi" w:hAnsiTheme="majorHAnsi" w:cstheme="majorHAnsi"/>
                  <w:sz w:val="24"/>
                  <w:szCs w:val="24"/>
                </w:rPr>
                <w:delText>Tỷ giá kỳ hạn</w:delText>
              </w:r>
            </w:del>
          </w:p>
        </w:tc>
        <w:tc>
          <w:tcPr>
            <w:tcW w:w="1272" w:type="dxa"/>
            <w:tcBorders>
              <w:top w:val="single" w:sz="4" w:space="0" w:color="000000"/>
              <w:left w:val="single" w:sz="4" w:space="0" w:color="000000"/>
              <w:bottom w:val="single" w:sz="4" w:space="0" w:color="000000"/>
              <w:right w:val="single" w:sz="4" w:space="0" w:color="000000"/>
            </w:tcBorders>
          </w:tcPr>
          <w:p w14:paraId="5C00D17A" w14:textId="3DFCB9E1" w:rsidR="0094684D" w:rsidDel="00AE7F10" w:rsidRDefault="0094684D" w:rsidP="00BF1D45">
            <w:pPr>
              <w:spacing w:after="160" w:line="256" w:lineRule="auto"/>
              <w:ind w:firstLine="0"/>
              <w:jc w:val="center"/>
              <w:rPr>
                <w:del w:id="1778" w:author="Nguyen Duc Anh" w:date="2025-09-26T15:02:00Z"/>
                <w:rFonts w:asciiTheme="majorHAnsi" w:hAnsiTheme="majorHAnsi" w:cstheme="majorHAnsi"/>
                <w:sz w:val="24"/>
                <w:szCs w:val="24"/>
              </w:rPr>
            </w:pPr>
            <w:del w:id="1779"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26711515" w14:textId="2DB19D2D" w:rsidR="0094684D" w:rsidDel="00AE7F10" w:rsidRDefault="0094684D" w:rsidP="00BF1D45">
            <w:pPr>
              <w:spacing w:after="160" w:line="256" w:lineRule="auto"/>
              <w:ind w:firstLine="0"/>
              <w:jc w:val="center"/>
              <w:rPr>
                <w:del w:id="1780" w:author="Nguyen Duc Anh" w:date="2025-09-26T15:02:00Z"/>
                <w:rFonts w:asciiTheme="majorHAnsi" w:hAnsiTheme="majorHAnsi" w:cstheme="majorHAnsi"/>
                <w:sz w:val="24"/>
                <w:szCs w:val="24"/>
              </w:rPr>
            </w:pPr>
            <w:del w:id="1781"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5B427F59" w14:textId="7D592908" w:rsidR="0094684D" w:rsidDel="00AE7F10" w:rsidRDefault="0094684D" w:rsidP="00BF1D45">
            <w:pPr>
              <w:spacing w:line="256" w:lineRule="auto"/>
              <w:ind w:firstLine="0"/>
              <w:jc w:val="center"/>
              <w:rPr>
                <w:del w:id="1782" w:author="Nguyen Duc Anh" w:date="2025-09-26T15:02:00Z"/>
                <w:rFonts w:asciiTheme="majorHAnsi" w:hAnsiTheme="majorHAnsi" w:cstheme="majorHAnsi"/>
                <w:sz w:val="24"/>
                <w:szCs w:val="24"/>
              </w:rPr>
            </w:pPr>
            <w:del w:id="1783"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211C666E" w14:textId="5C9F438C" w:rsidR="0094684D" w:rsidDel="00AE7F10" w:rsidRDefault="0094684D" w:rsidP="00BF1D45">
            <w:pPr>
              <w:spacing w:after="160" w:line="256" w:lineRule="auto"/>
              <w:ind w:firstLine="0"/>
              <w:jc w:val="center"/>
              <w:rPr>
                <w:del w:id="1784" w:author="Nguyen Duc Anh" w:date="2025-09-26T15:02:00Z"/>
                <w:rFonts w:asciiTheme="majorHAnsi" w:hAnsiTheme="majorHAnsi" w:cstheme="majorHAnsi"/>
                <w:sz w:val="24"/>
                <w:szCs w:val="24"/>
              </w:rPr>
            </w:pPr>
            <w:del w:id="1785" w:author="Nguyen Duc Anh" w:date="2025-09-26T15:02:00Z">
              <w:r w:rsidDel="00AE7F10">
                <w:rPr>
                  <w:rFonts w:asciiTheme="majorHAnsi" w:hAnsiTheme="majorHAnsi" w:cstheme="majorHAnsi"/>
                  <w:sz w:val="24"/>
                  <w:szCs w:val="24"/>
                </w:rPr>
                <w:delText>Có</w:delText>
              </w:r>
            </w:del>
          </w:p>
        </w:tc>
        <w:tc>
          <w:tcPr>
            <w:tcW w:w="2359" w:type="dxa"/>
            <w:tcBorders>
              <w:top w:val="single" w:sz="4" w:space="0" w:color="000000"/>
              <w:left w:val="single" w:sz="4" w:space="0" w:color="000000"/>
              <w:bottom w:val="single" w:sz="4" w:space="0" w:color="000000"/>
              <w:right w:val="single" w:sz="4" w:space="0" w:color="000000"/>
            </w:tcBorders>
          </w:tcPr>
          <w:p w14:paraId="59924F6B" w14:textId="6197A1FA" w:rsidR="0094684D" w:rsidDel="00AE7F10" w:rsidRDefault="0094684D" w:rsidP="00BF1D45">
            <w:pPr>
              <w:spacing w:after="160" w:line="256" w:lineRule="auto"/>
              <w:ind w:firstLine="0"/>
              <w:rPr>
                <w:del w:id="1786" w:author="Nguyen Duc Anh" w:date="2025-09-26T15:02:00Z"/>
                <w:rFonts w:asciiTheme="majorHAnsi" w:hAnsiTheme="majorHAnsi" w:cstheme="majorHAnsi"/>
                <w:sz w:val="24"/>
                <w:szCs w:val="24"/>
              </w:rPr>
            </w:pPr>
            <w:del w:id="1787" w:author="Nguyen Duc Anh" w:date="2025-09-26T15:02:00Z">
              <w:r w:rsidDel="00AE7F10">
                <w:rPr>
                  <w:rFonts w:asciiTheme="majorHAnsi" w:hAnsiTheme="majorHAnsi" w:cstheme="majorHAnsi"/>
                  <w:sz w:val="24"/>
                  <w:szCs w:val="24"/>
                </w:rPr>
                <w:delText>Nhập tỷ giá kỳ hạn</w:delText>
              </w:r>
            </w:del>
          </w:p>
          <w:p w14:paraId="5CFDA452" w14:textId="1E7183B5" w:rsidR="0094684D" w:rsidDel="00AE7F10" w:rsidRDefault="0094684D" w:rsidP="00BF1D45">
            <w:pPr>
              <w:spacing w:after="160" w:line="256" w:lineRule="auto"/>
              <w:ind w:firstLine="0"/>
              <w:rPr>
                <w:del w:id="1788" w:author="Nguyen Duc Anh" w:date="2025-09-26T15:02:00Z"/>
                <w:rFonts w:asciiTheme="majorHAnsi" w:hAnsiTheme="majorHAnsi" w:cstheme="majorHAnsi"/>
                <w:sz w:val="24"/>
                <w:szCs w:val="24"/>
              </w:rPr>
            </w:pPr>
            <w:del w:id="1789" w:author="Nguyen Duc Anh" w:date="2025-09-26T15:02:00Z">
              <w:r w:rsidDel="00AE7F10">
                <w:rPr>
                  <w:rFonts w:asciiTheme="majorHAnsi" w:hAnsiTheme="majorHAnsi" w:cstheme="majorHAnsi"/>
                  <w:sz w:val="24"/>
                  <w:szCs w:val="24"/>
                </w:rPr>
                <w:delText>Mặc định hiển thị tỷ giá do hệ thống IPCAS trả về (nếu có) theo kỳ hạn đã nhập</w:delText>
              </w:r>
            </w:del>
          </w:p>
        </w:tc>
      </w:tr>
      <w:tr w:rsidR="0094684D" w:rsidRPr="00644FCA" w:rsidDel="00AE7F10" w14:paraId="0FEE40B0" w14:textId="0BA91B1F" w:rsidTr="00BF1D45">
        <w:trPr>
          <w:trHeight w:val="1096"/>
          <w:del w:id="1790"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50E31F73" w14:textId="5403C79D" w:rsidR="0094684D" w:rsidRPr="0051356F" w:rsidDel="00AE7F10" w:rsidRDefault="0094684D" w:rsidP="00BF1D45">
            <w:pPr>
              <w:pStyle w:val="ListParagraph"/>
              <w:numPr>
                <w:ilvl w:val="0"/>
                <w:numId w:val="38"/>
              </w:numPr>
              <w:tabs>
                <w:tab w:val="left" w:pos="519"/>
              </w:tabs>
              <w:spacing w:after="160" w:line="256" w:lineRule="auto"/>
              <w:ind w:right="-21"/>
              <w:rPr>
                <w:del w:id="1791"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43A6FB2" w14:textId="32C2B01A" w:rsidR="0094684D" w:rsidDel="00AE7F10" w:rsidRDefault="0094684D" w:rsidP="00BF1D45">
            <w:pPr>
              <w:spacing w:after="160" w:line="256" w:lineRule="auto"/>
              <w:ind w:firstLine="0"/>
              <w:rPr>
                <w:del w:id="1792" w:author="Nguyen Duc Anh" w:date="2025-09-26T15:02:00Z"/>
                <w:rFonts w:asciiTheme="majorHAnsi" w:hAnsiTheme="majorHAnsi" w:cstheme="majorHAnsi"/>
                <w:sz w:val="24"/>
                <w:szCs w:val="24"/>
              </w:rPr>
            </w:pPr>
            <w:del w:id="1793" w:author="Nguyen Duc Anh" w:date="2025-09-26T15:02:00Z">
              <w:r w:rsidDel="00AE7F10">
                <w:rPr>
                  <w:rFonts w:asciiTheme="majorHAnsi" w:hAnsiTheme="majorHAnsi" w:cstheme="majorHAnsi"/>
                  <w:sz w:val="24"/>
                  <w:szCs w:val="24"/>
                </w:rPr>
                <w:delText>Ngày giao dịch</w:delText>
              </w:r>
            </w:del>
          </w:p>
        </w:tc>
        <w:tc>
          <w:tcPr>
            <w:tcW w:w="1272" w:type="dxa"/>
            <w:tcBorders>
              <w:top w:val="single" w:sz="4" w:space="0" w:color="000000"/>
              <w:left w:val="single" w:sz="4" w:space="0" w:color="000000"/>
              <w:bottom w:val="single" w:sz="4" w:space="0" w:color="000000"/>
              <w:right w:val="single" w:sz="4" w:space="0" w:color="000000"/>
            </w:tcBorders>
          </w:tcPr>
          <w:p w14:paraId="40DBCF3D" w14:textId="5076562B" w:rsidR="0094684D" w:rsidDel="00AE7F10" w:rsidRDefault="0094684D" w:rsidP="00BF1D45">
            <w:pPr>
              <w:spacing w:after="160" w:line="256" w:lineRule="auto"/>
              <w:ind w:firstLine="0"/>
              <w:jc w:val="center"/>
              <w:rPr>
                <w:del w:id="1794" w:author="Nguyen Duc Anh" w:date="2025-09-26T15:02:00Z"/>
                <w:rFonts w:asciiTheme="majorHAnsi" w:hAnsiTheme="majorHAnsi" w:cstheme="majorHAnsi"/>
                <w:sz w:val="24"/>
                <w:szCs w:val="24"/>
              </w:rPr>
            </w:pPr>
            <w:del w:id="1795" w:author="Nguyen Duc Anh" w:date="2025-09-26T15:02:00Z">
              <w:r w:rsidDel="00AE7F10">
                <w:rPr>
                  <w:rFonts w:asciiTheme="majorHAnsi" w:hAnsiTheme="majorHAnsi" w:cstheme="majorHAnsi"/>
                  <w:sz w:val="24"/>
                  <w:szCs w:val="24"/>
                </w:rPr>
                <w:delText>Date</w:delText>
              </w:r>
            </w:del>
          </w:p>
        </w:tc>
        <w:tc>
          <w:tcPr>
            <w:tcW w:w="913" w:type="dxa"/>
            <w:tcBorders>
              <w:top w:val="single" w:sz="4" w:space="0" w:color="000000"/>
              <w:left w:val="single" w:sz="4" w:space="0" w:color="000000"/>
              <w:bottom w:val="single" w:sz="4" w:space="0" w:color="000000"/>
              <w:right w:val="single" w:sz="4" w:space="0" w:color="000000"/>
            </w:tcBorders>
          </w:tcPr>
          <w:p w14:paraId="4BAA2D41" w14:textId="04DDAC32" w:rsidR="0094684D" w:rsidDel="00AE7F10" w:rsidRDefault="0094684D" w:rsidP="00BF1D45">
            <w:pPr>
              <w:spacing w:after="160" w:line="256" w:lineRule="auto"/>
              <w:ind w:firstLine="0"/>
              <w:jc w:val="center"/>
              <w:rPr>
                <w:del w:id="1796" w:author="Nguyen Duc Anh" w:date="2025-09-26T15:02:00Z"/>
                <w:rFonts w:asciiTheme="majorHAnsi" w:hAnsiTheme="majorHAnsi" w:cstheme="majorHAnsi"/>
                <w:sz w:val="24"/>
                <w:szCs w:val="24"/>
              </w:rPr>
            </w:pPr>
            <w:del w:id="1797"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5A96E523" w14:textId="3E6782A6" w:rsidR="0094684D" w:rsidDel="00AE7F10" w:rsidRDefault="0094684D" w:rsidP="00BF1D45">
            <w:pPr>
              <w:spacing w:line="256" w:lineRule="auto"/>
              <w:ind w:firstLine="0"/>
              <w:jc w:val="center"/>
              <w:rPr>
                <w:del w:id="1798" w:author="Nguyen Duc Anh" w:date="2025-09-26T15:02:00Z"/>
                <w:rFonts w:asciiTheme="majorHAnsi" w:hAnsiTheme="majorHAnsi" w:cstheme="majorHAnsi"/>
                <w:sz w:val="24"/>
                <w:szCs w:val="24"/>
              </w:rPr>
            </w:pPr>
            <w:del w:id="1799"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69E15757" w14:textId="779118E8" w:rsidR="0094684D" w:rsidDel="00AE7F10" w:rsidRDefault="0094684D" w:rsidP="00BF1D45">
            <w:pPr>
              <w:spacing w:after="160" w:line="256" w:lineRule="auto"/>
              <w:ind w:firstLine="0"/>
              <w:jc w:val="center"/>
              <w:rPr>
                <w:del w:id="1800" w:author="Nguyen Duc Anh" w:date="2025-09-26T15:02:00Z"/>
                <w:rFonts w:asciiTheme="majorHAnsi" w:hAnsiTheme="majorHAnsi" w:cstheme="majorHAnsi"/>
                <w:sz w:val="24"/>
                <w:szCs w:val="24"/>
              </w:rPr>
            </w:pPr>
            <w:del w:id="1801" w:author="Nguyen Duc Anh" w:date="2025-09-26T15:02:00Z">
              <w:r w:rsidDel="00AE7F10">
                <w:rPr>
                  <w:rFonts w:asciiTheme="majorHAnsi" w:hAnsiTheme="majorHAnsi" w:cstheme="majorHAnsi"/>
                  <w:sz w:val="24"/>
                  <w:szCs w:val="24"/>
                </w:rPr>
                <w:delText>Có</w:delText>
              </w:r>
            </w:del>
          </w:p>
        </w:tc>
        <w:tc>
          <w:tcPr>
            <w:tcW w:w="2359" w:type="dxa"/>
            <w:tcBorders>
              <w:top w:val="single" w:sz="4" w:space="0" w:color="000000"/>
              <w:left w:val="single" w:sz="4" w:space="0" w:color="000000"/>
              <w:bottom w:val="single" w:sz="4" w:space="0" w:color="000000"/>
              <w:right w:val="single" w:sz="4" w:space="0" w:color="000000"/>
            </w:tcBorders>
          </w:tcPr>
          <w:p w14:paraId="04E08677" w14:textId="31E7FF45" w:rsidR="0094684D" w:rsidDel="00AE7F10" w:rsidRDefault="0094684D" w:rsidP="00BF1D45">
            <w:pPr>
              <w:spacing w:after="160" w:line="256" w:lineRule="auto"/>
              <w:ind w:firstLine="0"/>
              <w:rPr>
                <w:del w:id="1802" w:author="Nguyen Duc Anh" w:date="2025-09-26T15:02:00Z"/>
                <w:rFonts w:asciiTheme="majorHAnsi" w:hAnsiTheme="majorHAnsi" w:cstheme="majorHAnsi"/>
                <w:sz w:val="24"/>
                <w:szCs w:val="24"/>
              </w:rPr>
            </w:pPr>
            <w:del w:id="1803" w:author="Nguyen Duc Anh" w:date="2025-09-26T15:02:00Z">
              <w:r w:rsidDel="00AE7F10">
                <w:rPr>
                  <w:rFonts w:asciiTheme="majorHAnsi" w:hAnsiTheme="majorHAnsi" w:cstheme="majorHAnsi"/>
                  <w:sz w:val="24"/>
                  <w:szCs w:val="24"/>
                </w:rPr>
                <w:delText>Nhập hoặc chọn ngày tháng năm giao dịch</w:delText>
              </w:r>
            </w:del>
          </w:p>
          <w:p w14:paraId="34933F40" w14:textId="16CB2DCF" w:rsidR="0094684D" w:rsidDel="00AE7F10" w:rsidRDefault="0094684D" w:rsidP="00BF1D45">
            <w:pPr>
              <w:spacing w:after="160" w:line="256" w:lineRule="auto"/>
              <w:ind w:firstLine="0"/>
              <w:rPr>
                <w:del w:id="1804" w:author="Nguyen Duc Anh" w:date="2025-09-26T15:02:00Z"/>
                <w:rFonts w:asciiTheme="majorHAnsi" w:hAnsiTheme="majorHAnsi" w:cstheme="majorHAnsi"/>
                <w:sz w:val="24"/>
                <w:szCs w:val="24"/>
              </w:rPr>
            </w:pPr>
            <w:del w:id="1805" w:author="Nguyen Duc Anh" w:date="2025-09-26T15:02:00Z">
              <w:r w:rsidDel="00AE7F10">
                <w:rPr>
                  <w:rFonts w:asciiTheme="majorHAnsi" w:hAnsiTheme="majorHAnsi" w:cstheme="majorHAnsi"/>
                  <w:sz w:val="24"/>
                  <w:szCs w:val="24"/>
                </w:rPr>
                <w:delText>Mặc định hiển thị ngày tháng năm đăng nhập</w:delText>
              </w:r>
            </w:del>
          </w:p>
        </w:tc>
      </w:tr>
      <w:tr w:rsidR="0094684D" w:rsidRPr="00644FCA" w:rsidDel="00AE7F10" w14:paraId="45AE6FAF" w14:textId="03C0E8F7" w:rsidTr="00BF1D45">
        <w:trPr>
          <w:trHeight w:val="1096"/>
          <w:del w:id="1806"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42344986" w14:textId="71821B39" w:rsidR="0094684D" w:rsidRPr="0051356F" w:rsidDel="00AE7F10" w:rsidRDefault="0094684D" w:rsidP="00BF1D45">
            <w:pPr>
              <w:pStyle w:val="ListParagraph"/>
              <w:numPr>
                <w:ilvl w:val="0"/>
                <w:numId w:val="38"/>
              </w:numPr>
              <w:tabs>
                <w:tab w:val="left" w:pos="519"/>
              </w:tabs>
              <w:spacing w:after="160" w:line="256" w:lineRule="auto"/>
              <w:ind w:right="-21"/>
              <w:rPr>
                <w:del w:id="1807"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6AF56C40" w14:textId="7370359A" w:rsidR="0094684D" w:rsidDel="00AE7F10" w:rsidRDefault="0094684D" w:rsidP="00BF1D45">
            <w:pPr>
              <w:spacing w:after="160" w:line="256" w:lineRule="auto"/>
              <w:ind w:firstLine="0"/>
              <w:rPr>
                <w:del w:id="1808" w:author="Nguyen Duc Anh" w:date="2025-09-26T15:02:00Z"/>
                <w:rFonts w:asciiTheme="majorHAnsi" w:hAnsiTheme="majorHAnsi" w:cstheme="majorHAnsi"/>
                <w:sz w:val="24"/>
                <w:szCs w:val="24"/>
              </w:rPr>
            </w:pPr>
            <w:del w:id="1809" w:author="Nguyen Duc Anh" w:date="2025-09-26T15:02:00Z">
              <w:r w:rsidDel="00AE7F10">
                <w:rPr>
                  <w:rFonts w:asciiTheme="majorHAnsi" w:hAnsiTheme="majorHAnsi" w:cstheme="majorHAnsi"/>
                  <w:sz w:val="24"/>
                  <w:szCs w:val="24"/>
                </w:rPr>
                <w:delText>Ngày thanh toán</w:delText>
              </w:r>
            </w:del>
          </w:p>
        </w:tc>
        <w:tc>
          <w:tcPr>
            <w:tcW w:w="1272" w:type="dxa"/>
            <w:tcBorders>
              <w:top w:val="single" w:sz="4" w:space="0" w:color="000000"/>
              <w:left w:val="single" w:sz="4" w:space="0" w:color="000000"/>
              <w:bottom w:val="single" w:sz="4" w:space="0" w:color="000000"/>
              <w:right w:val="single" w:sz="4" w:space="0" w:color="000000"/>
            </w:tcBorders>
          </w:tcPr>
          <w:p w14:paraId="6446B388" w14:textId="530DB66A" w:rsidR="0094684D" w:rsidDel="00AE7F10" w:rsidRDefault="0094684D" w:rsidP="00BF1D45">
            <w:pPr>
              <w:spacing w:after="160" w:line="256" w:lineRule="auto"/>
              <w:ind w:firstLine="0"/>
              <w:jc w:val="center"/>
              <w:rPr>
                <w:del w:id="1810" w:author="Nguyen Duc Anh" w:date="2025-09-26T15:02:00Z"/>
                <w:rFonts w:asciiTheme="majorHAnsi" w:hAnsiTheme="majorHAnsi" w:cstheme="majorHAnsi"/>
                <w:sz w:val="24"/>
                <w:szCs w:val="24"/>
              </w:rPr>
            </w:pPr>
            <w:del w:id="1811" w:author="Nguyen Duc Anh" w:date="2025-09-26T15:02:00Z">
              <w:r w:rsidDel="00AE7F10">
                <w:rPr>
                  <w:rFonts w:asciiTheme="majorHAnsi" w:hAnsiTheme="majorHAnsi" w:cstheme="majorHAnsi"/>
                  <w:sz w:val="24"/>
                  <w:szCs w:val="24"/>
                </w:rPr>
                <w:delText>Date</w:delText>
              </w:r>
            </w:del>
          </w:p>
        </w:tc>
        <w:tc>
          <w:tcPr>
            <w:tcW w:w="913" w:type="dxa"/>
            <w:tcBorders>
              <w:top w:val="single" w:sz="4" w:space="0" w:color="000000"/>
              <w:left w:val="single" w:sz="4" w:space="0" w:color="000000"/>
              <w:bottom w:val="single" w:sz="4" w:space="0" w:color="000000"/>
              <w:right w:val="single" w:sz="4" w:space="0" w:color="000000"/>
            </w:tcBorders>
          </w:tcPr>
          <w:p w14:paraId="076251FC" w14:textId="5BA7CB0F" w:rsidR="0094684D" w:rsidDel="00AE7F10" w:rsidRDefault="0094684D" w:rsidP="00BF1D45">
            <w:pPr>
              <w:spacing w:after="160" w:line="256" w:lineRule="auto"/>
              <w:ind w:firstLine="0"/>
              <w:jc w:val="center"/>
              <w:rPr>
                <w:del w:id="1812" w:author="Nguyen Duc Anh" w:date="2025-09-26T15:02:00Z"/>
                <w:rFonts w:asciiTheme="majorHAnsi" w:hAnsiTheme="majorHAnsi" w:cstheme="majorHAnsi"/>
                <w:sz w:val="24"/>
                <w:szCs w:val="24"/>
              </w:rPr>
            </w:pPr>
            <w:del w:id="1813"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61EFE166" w14:textId="79DEC0F0" w:rsidR="0094684D" w:rsidDel="00AE7F10" w:rsidRDefault="0094684D" w:rsidP="00BF1D45">
            <w:pPr>
              <w:spacing w:line="256" w:lineRule="auto"/>
              <w:ind w:firstLine="0"/>
              <w:jc w:val="center"/>
              <w:rPr>
                <w:del w:id="1814" w:author="Nguyen Duc Anh" w:date="2025-09-26T15:02:00Z"/>
                <w:rFonts w:asciiTheme="majorHAnsi" w:hAnsiTheme="majorHAnsi" w:cstheme="majorHAnsi"/>
                <w:sz w:val="24"/>
                <w:szCs w:val="24"/>
              </w:rPr>
            </w:pPr>
            <w:del w:id="1815"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4AA6F061" w14:textId="25FD5497" w:rsidR="0094684D" w:rsidDel="00AE7F10" w:rsidRDefault="0094684D" w:rsidP="00BF1D45">
            <w:pPr>
              <w:spacing w:after="160" w:line="256" w:lineRule="auto"/>
              <w:ind w:firstLine="0"/>
              <w:jc w:val="center"/>
              <w:rPr>
                <w:del w:id="1816" w:author="Nguyen Duc Anh" w:date="2025-09-26T15:02:00Z"/>
                <w:rFonts w:asciiTheme="majorHAnsi" w:hAnsiTheme="majorHAnsi" w:cstheme="majorHAnsi"/>
                <w:sz w:val="24"/>
                <w:szCs w:val="24"/>
              </w:rPr>
            </w:pPr>
            <w:del w:id="1817" w:author="Nguyen Duc Anh" w:date="2025-09-26T15:02:00Z">
              <w:r w:rsidDel="00AE7F10">
                <w:rPr>
                  <w:rFonts w:asciiTheme="majorHAnsi" w:hAnsiTheme="majorHAnsi" w:cstheme="majorHAnsi"/>
                  <w:sz w:val="24"/>
                  <w:szCs w:val="24"/>
                </w:rPr>
                <w:delText>Có</w:delText>
              </w:r>
            </w:del>
          </w:p>
        </w:tc>
        <w:tc>
          <w:tcPr>
            <w:tcW w:w="2359" w:type="dxa"/>
            <w:tcBorders>
              <w:top w:val="single" w:sz="4" w:space="0" w:color="000000"/>
              <w:left w:val="single" w:sz="4" w:space="0" w:color="000000"/>
              <w:bottom w:val="single" w:sz="4" w:space="0" w:color="000000"/>
              <w:right w:val="single" w:sz="4" w:space="0" w:color="000000"/>
            </w:tcBorders>
          </w:tcPr>
          <w:p w14:paraId="0160896A" w14:textId="4DD269E7" w:rsidR="0094684D" w:rsidDel="00AE7F10" w:rsidRDefault="0094684D" w:rsidP="00BF1D45">
            <w:pPr>
              <w:spacing w:after="160" w:line="256" w:lineRule="auto"/>
              <w:ind w:firstLine="0"/>
              <w:rPr>
                <w:del w:id="1818" w:author="Nguyen Duc Anh" w:date="2025-09-26T15:02:00Z"/>
                <w:rFonts w:asciiTheme="majorHAnsi" w:hAnsiTheme="majorHAnsi" w:cstheme="majorHAnsi"/>
                <w:sz w:val="24"/>
                <w:szCs w:val="24"/>
              </w:rPr>
            </w:pPr>
            <w:del w:id="1819" w:author="Nguyen Duc Anh" w:date="2025-09-26T15:02:00Z">
              <w:r w:rsidDel="00AE7F10">
                <w:rPr>
                  <w:rFonts w:asciiTheme="majorHAnsi" w:hAnsiTheme="majorHAnsi" w:cstheme="majorHAnsi"/>
                  <w:sz w:val="24"/>
                  <w:szCs w:val="24"/>
                </w:rPr>
                <w:delText>Nhập hoặc chọn ngày tháng năm thanh toán</w:delText>
              </w:r>
            </w:del>
          </w:p>
          <w:p w14:paraId="6F84689E" w14:textId="10255880" w:rsidR="0094684D" w:rsidDel="00AE7F10" w:rsidRDefault="0094684D" w:rsidP="00BF1D45">
            <w:pPr>
              <w:spacing w:after="160" w:line="256" w:lineRule="auto"/>
              <w:ind w:firstLine="0"/>
              <w:rPr>
                <w:del w:id="1820" w:author="Nguyen Duc Anh" w:date="2025-09-26T15:02:00Z"/>
                <w:rFonts w:asciiTheme="majorHAnsi" w:hAnsiTheme="majorHAnsi" w:cstheme="majorHAnsi"/>
                <w:sz w:val="24"/>
                <w:szCs w:val="24"/>
              </w:rPr>
            </w:pPr>
            <w:del w:id="1821" w:author="Nguyen Duc Anh" w:date="2025-09-26T15:02:00Z">
              <w:r w:rsidDel="00AE7F10">
                <w:rPr>
                  <w:rFonts w:asciiTheme="majorHAnsi" w:hAnsiTheme="majorHAnsi" w:cstheme="majorHAnsi"/>
                  <w:sz w:val="24"/>
                  <w:szCs w:val="24"/>
                </w:rPr>
                <w:delText>Mặc định hiển thị ngày tháng năm đăng nhập</w:delText>
              </w:r>
            </w:del>
          </w:p>
        </w:tc>
      </w:tr>
      <w:tr w:rsidR="0094684D" w:rsidRPr="00644FCA" w:rsidDel="00AE7F10" w14:paraId="25E266D0" w14:textId="41EB328E" w:rsidTr="00BF1D45">
        <w:trPr>
          <w:trHeight w:val="1096"/>
          <w:del w:id="1822"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4FFF5C5F" w14:textId="1AB603A1" w:rsidR="0094684D" w:rsidRPr="0051356F" w:rsidDel="00AE7F10" w:rsidRDefault="0094684D" w:rsidP="00BF1D45">
            <w:pPr>
              <w:pStyle w:val="ListParagraph"/>
              <w:numPr>
                <w:ilvl w:val="0"/>
                <w:numId w:val="38"/>
              </w:numPr>
              <w:tabs>
                <w:tab w:val="left" w:pos="519"/>
              </w:tabs>
              <w:spacing w:after="160" w:line="256" w:lineRule="auto"/>
              <w:ind w:right="-21"/>
              <w:rPr>
                <w:del w:id="1823"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12879383" w14:textId="18BC5238" w:rsidR="0094684D" w:rsidDel="00AE7F10" w:rsidRDefault="0094684D" w:rsidP="00BF1D45">
            <w:pPr>
              <w:spacing w:after="160" w:line="256" w:lineRule="auto"/>
              <w:ind w:firstLine="0"/>
              <w:rPr>
                <w:del w:id="1824" w:author="Nguyen Duc Anh" w:date="2025-09-26T15:02:00Z"/>
                <w:rFonts w:asciiTheme="majorHAnsi" w:hAnsiTheme="majorHAnsi" w:cstheme="majorHAnsi"/>
                <w:sz w:val="24"/>
                <w:szCs w:val="24"/>
              </w:rPr>
            </w:pPr>
            <w:del w:id="1825" w:author="Nguyen Duc Anh" w:date="2025-09-26T15:02:00Z">
              <w:r w:rsidDel="00AE7F10">
                <w:rPr>
                  <w:rFonts w:asciiTheme="majorHAnsi" w:hAnsiTheme="majorHAnsi" w:cstheme="majorHAnsi"/>
                  <w:sz w:val="24"/>
                  <w:szCs w:val="24"/>
                </w:rPr>
                <w:delText>Thành tiền – bằng số</w:delText>
              </w:r>
            </w:del>
          </w:p>
        </w:tc>
        <w:tc>
          <w:tcPr>
            <w:tcW w:w="1272" w:type="dxa"/>
            <w:tcBorders>
              <w:top w:val="single" w:sz="4" w:space="0" w:color="000000"/>
              <w:left w:val="single" w:sz="4" w:space="0" w:color="000000"/>
              <w:bottom w:val="single" w:sz="4" w:space="0" w:color="000000"/>
              <w:right w:val="single" w:sz="4" w:space="0" w:color="000000"/>
            </w:tcBorders>
          </w:tcPr>
          <w:p w14:paraId="7632CAC0" w14:textId="3832899B" w:rsidR="0094684D" w:rsidDel="00AE7F10" w:rsidRDefault="0094684D" w:rsidP="00BF1D45">
            <w:pPr>
              <w:spacing w:after="160" w:line="256" w:lineRule="auto"/>
              <w:ind w:firstLine="0"/>
              <w:jc w:val="center"/>
              <w:rPr>
                <w:del w:id="1826" w:author="Nguyen Duc Anh" w:date="2025-09-26T15:02:00Z"/>
                <w:rFonts w:asciiTheme="majorHAnsi" w:hAnsiTheme="majorHAnsi" w:cstheme="majorHAnsi"/>
                <w:sz w:val="24"/>
                <w:szCs w:val="24"/>
              </w:rPr>
            </w:pPr>
            <w:del w:id="1827" w:author="Nguyen Duc Anh" w:date="2025-09-26T15:02:00Z">
              <w:r w:rsidDel="00AE7F10">
                <w:rPr>
                  <w:rFonts w:asciiTheme="majorHAnsi" w:hAnsiTheme="majorHAnsi" w:cstheme="majorHAnsi"/>
                  <w:sz w:val="24"/>
                  <w:szCs w:val="24"/>
                </w:rPr>
                <w:delText>Number</w:delText>
              </w:r>
            </w:del>
          </w:p>
        </w:tc>
        <w:tc>
          <w:tcPr>
            <w:tcW w:w="913" w:type="dxa"/>
            <w:tcBorders>
              <w:top w:val="single" w:sz="4" w:space="0" w:color="000000"/>
              <w:left w:val="single" w:sz="4" w:space="0" w:color="000000"/>
              <w:bottom w:val="single" w:sz="4" w:space="0" w:color="000000"/>
              <w:right w:val="single" w:sz="4" w:space="0" w:color="000000"/>
            </w:tcBorders>
          </w:tcPr>
          <w:p w14:paraId="15991081" w14:textId="75B0D2BA" w:rsidR="0094684D" w:rsidDel="00AE7F10" w:rsidRDefault="0094684D" w:rsidP="00BF1D45">
            <w:pPr>
              <w:spacing w:after="160" w:line="256" w:lineRule="auto"/>
              <w:ind w:firstLine="0"/>
              <w:jc w:val="center"/>
              <w:rPr>
                <w:del w:id="1828" w:author="Nguyen Duc Anh" w:date="2025-09-26T15:02:00Z"/>
                <w:rFonts w:asciiTheme="majorHAnsi" w:hAnsiTheme="majorHAnsi" w:cstheme="majorHAnsi"/>
                <w:sz w:val="24"/>
                <w:szCs w:val="24"/>
              </w:rPr>
            </w:pPr>
            <w:del w:id="1829"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2C1AD5F1" w14:textId="29CE9055" w:rsidR="0094684D" w:rsidDel="00AE7F10" w:rsidRDefault="0094684D" w:rsidP="00BF1D45">
            <w:pPr>
              <w:spacing w:line="256" w:lineRule="auto"/>
              <w:ind w:firstLine="0"/>
              <w:jc w:val="center"/>
              <w:rPr>
                <w:del w:id="1830" w:author="Nguyen Duc Anh" w:date="2025-09-26T15:02:00Z"/>
                <w:rFonts w:asciiTheme="majorHAnsi" w:hAnsiTheme="majorHAnsi" w:cstheme="majorHAnsi"/>
                <w:sz w:val="24"/>
                <w:szCs w:val="24"/>
              </w:rPr>
            </w:pPr>
            <w:del w:id="1831"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1C8E576B" w14:textId="0117AAF6" w:rsidR="0094684D" w:rsidDel="00AE7F10" w:rsidRDefault="0094684D" w:rsidP="00BF1D45">
            <w:pPr>
              <w:spacing w:after="160" w:line="256" w:lineRule="auto"/>
              <w:ind w:firstLine="0"/>
              <w:jc w:val="center"/>
              <w:rPr>
                <w:del w:id="1832" w:author="Nguyen Duc Anh" w:date="2025-09-26T15:02:00Z"/>
                <w:rFonts w:asciiTheme="majorHAnsi" w:hAnsiTheme="majorHAnsi" w:cstheme="majorHAnsi"/>
                <w:sz w:val="24"/>
                <w:szCs w:val="24"/>
              </w:rPr>
            </w:pPr>
            <w:del w:id="1833"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1BBC67AF" w14:textId="1FF62B63" w:rsidR="0094684D" w:rsidDel="00AE7F10" w:rsidRDefault="0094684D" w:rsidP="00BF1D45">
            <w:pPr>
              <w:spacing w:after="160" w:line="256" w:lineRule="auto"/>
              <w:ind w:firstLine="0"/>
              <w:rPr>
                <w:del w:id="1834" w:author="Nguyen Duc Anh" w:date="2025-09-26T15:02:00Z"/>
                <w:rFonts w:asciiTheme="majorHAnsi" w:hAnsiTheme="majorHAnsi" w:cstheme="majorHAnsi"/>
                <w:sz w:val="24"/>
                <w:szCs w:val="24"/>
              </w:rPr>
            </w:pPr>
            <w:del w:id="1835" w:author="Nguyen Duc Anh" w:date="2025-09-26T15:02:00Z">
              <w:r w:rsidDel="00AE7F10">
                <w:rPr>
                  <w:rFonts w:asciiTheme="majorHAnsi" w:hAnsiTheme="majorHAnsi" w:cstheme="majorHAnsi"/>
                  <w:sz w:val="24"/>
                  <w:szCs w:val="24"/>
                </w:rPr>
                <w:delText>Nhập số tiền bằng số</w:delText>
              </w:r>
            </w:del>
          </w:p>
        </w:tc>
      </w:tr>
      <w:tr w:rsidR="0094684D" w:rsidRPr="00644FCA" w:rsidDel="00AE7F10" w14:paraId="2686C84D" w14:textId="32FD3F9D" w:rsidTr="00BF1D45">
        <w:trPr>
          <w:trHeight w:val="1096"/>
          <w:del w:id="1836"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798F02EA" w14:textId="76FF5743" w:rsidR="0094684D" w:rsidRPr="0051356F" w:rsidDel="00AE7F10" w:rsidRDefault="0094684D" w:rsidP="00BF1D45">
            <w:pPr>
              <w:pStyle w:val="ListParagraph"/>
              <w:numPr>
                <w:ilvl w:val="0"/>
                <w:numId w:val="38"/>
              </w:numPr>
              <w:tabs>
                <w:tab w:val="left" w:pos="519"/>
              </w:tabs>
              <w:spacing w:after="160" w:line="256" w:lineRule="auto"/>
              <w:ind w:right="-21"/>
              <w:rPr>
                <w:del w:id="1837"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E6FC48A" w14:textId="529E03F5" w:rsidR="0094684D" w:rsidDel="00AE7F10" w:rsidRDefault="0094684D" w:rsidP="00BF1D45">
            <w:pPr>
              <w:spacing w:after="160" w:line="256" w:lineRule="auto"/>
              <w:ind w:firstLine="0"/>
              <w:rPr>
                <w:del w:id="1838" w:author="Nguyen Duc Anh" w:date="2025-09-26T15:02:00Z"/>
                <w:rFonts w:asciiTheme="majorHAnsi" w:hAnsiTheme="majorHAnsi" w:cstheme="majorHAnsi"/>
                <w:sz w:val="24"/>
                <w:szCs w:val="24"/>
              </w:rPr>
            </w:pPr>
            <w:del w:id="1839" w:author="Nguyen Duc Anh" w:date="2025-09-26T15:02:00Z">
              <w:r w:rsidDel="00AE7F10">
                <w:rPr>
                  <w:rFonts w:asciiTheme="majorHAnsi" w:hAnsiTheme="majorHAnsi" w:cstheme="majorHAnsi"/>
                  <w:sz w:val="24"/>
                  <w:szCs w:val="24"/>
                </w:rPr>
                <w:delText>Thành tiền – bằng chữ</w:delText>
              </w:r>
            </w:del>
          </w:p>
        </w:tc>
        <w:tc>
          <w:tcPr>
            <w:tcW w:w="1272" w:type="dxa"/>
            <w:tcBorders>
              <w:top w:val="single" w:sz="4" w:space="0" w:color="000000"/>
              <w:left w:val="single" w:sz="4" w:space="0" w:color="000000"/>
              <w:bottom w:val="single" w:sz="4" w:space="0" w:color="000000"/>
              <w:right w:val="single" w:sz="4" w:space="0" w:color="000000"/>
            </w:tcBorders>
          </w:tcPr>
          <w:p w14:paraId="20D3D3F3" w14:textId="1D933B96" w:rsidR="0094684D" w:rsidDel="00AE7F10" w:rsidRDefault="0094684D" w:rsidP="00BF1D45">
            <w:pPr>
              <w:spacing w:after="160" w:line="256" w:lineRule="auto"/>
              <w:ind w:firstLine="0"/>
              <w:jc w:val="center"/>
              <w:rPr>
                <w:del w:id="1840" w:author="Nguyen Duc Anh" w:date="2025-09-26T15:02:00Z"/>
                <w:rFonts w:asciiTheme="majorHAnsi" w:hAnsiTheme="majorHAnsi" w:cstheme="majorHAnsi"/>
                <w:sz w:val="24"/>
                <w:szCs w:val="24"/>
              </w:rPr>
            </w:pPr>
            <w:del w:id="1841" w:author="Nguyen Duc Anh" w:date="2025-09-26T15:02:00Z">
              <w:r w:rsidDel="00AE7F10">
                <w:rPr>
                  <w:rFonts w:asciiTheme="majorHAnsi" w:hAnsiTheme="majorHAnsi" w:cstheme="majorHAnsi"/>
                  <w:sz w:val="24"/>
                  <w:szCs w:val="24"/>
                </w:rPr>
                <w:delText>Text</w:delText>
              </w:r>
            </w:del>
          </w:p>
        </w:tc>
        <w:tc>
          <w:tcPr>
            <w:tcW w:w="913" w:type="dxa"/>
            <w:tcBorders>
              <w:top w:val="single" w:sz="4" w:space="0" w:color="000000"/>
              <w:left w:val="single" w:sz="4" w:space="0" w:color="000000"/>
              <w:bottom w:val="single" w:sz="4" w:space="0" w:color="000000"/>
              <w:right w:val="single" w:sz="4" w:space="0" w:color="000000"/>
            </w:tcBorders>
          </w:tcPr>
          <w:p w14:paraId="7976E7D1" w14:textId="2447B44C" w:rsidR="0094684D" w:rsidDel="00AE7F10" w:rsidRDefault="0094684D" w:rsidP="00BF1D45">
            <w:pPr>
              <w:spacing w:after="160" w:line="256" w:lineRule="auto"/>
              <w:ind w:firstLine="0"/>
              <w:jc w:val="center"/>
              <w:rPr>
                <w:del w:id="1842" w:author="Nguyen Duc Anh" w:date="2025-09-26T15:02:00Z"/>
                <w:rFonts w:asciiTheme="majorHAnsi" w:hAnsiTheme="majorHAnsi" w:cstheme="majorHAnsi"/>
                <w:sz w:val="24"/>
                <w:szCs w:val="24"/>
              </w:rPr>
            </w:pPr>
            <w:del w:id="1843" w:author="Nguyen Duc Anh" w:date="2025-09-26T15:02:00Z">
              <w:r w:rsidDel="00AE7F10">
                <w:rPr>
                  <w:rFonts w:asciiTheme="majorHAnsi" w:hAnsiTheme="majorHAnsi" w:cstheme="majorHAnsi"/>
                  <w:sz w:val="24"/>
                  <w:szCs w:val="24"/>
                </w:rPr>
                <w:delText>Có</w:delText>
              </w:r>
            </w:del>
          </w:p>
        </w:tc>
        <w:tc>
          <w:tcPr>
            <w:tcW w:w="929" w:type="dxa"/>
            <w:tcBorders>
              <w:top w:val="single" w:sz="4" w:space="0" w:color="000000"/>
              <w:left w:val="single" w:sz="4" w:space="0" w:color="000000"/>
              <w:bottom w:val="single" w:sz="4" w:space="0" w:color="000000"/>
              <w:right w:val="single" w:sz="4" w:space="0" w:color="000000"/>
            </w:tcBorders>
          </w:tcPr>
          <w:p w14:paraId="61A83542" w14:textId="3FC3BD25" w:rsidR="0094684D" w:rsidDel="00AE7F10" w:rsidRDefault="0094684D" w:rsidP="00BF1D45">
            <w:pPr>
              <w:spacing w:line="256" w:lineRule="auto"/>
              <w:ind w:firstLine="0"/>
              <w:jc w:val="center"/>
              <w:rPr>
                <w:del w:id="1844" w:author="Nguyen Duc Anh" w:date="2025-09-26T15:02:00Z"/>
                <w:rFonts w:asciiTheme="majorHAnsi" w:hAnsiTheme="majorHAnsi" w:cstheme="majorHAnsi"/>
                <w:sz w:val="24"/>
                <w:szCs w:val="24"/>
              </w:rPr>
            </w:pPr>
            <w:del w:id="1845" w:author="Nguyen Duc Anh" w:date="2025-09-26T15:02:00Z">
              <w:r w:rsidDel="00AE7F10">
                <w:rPr>
                  <w:rFonts w:asciiTheme="majorHAnsi" w:hAnsiTheme="majorHAnsi" w:cstheme="majorHAnsi"/>
                  <w:sz w:val="24"/>
                  <w:szCs w:val="24"/>
                </w:rPr>
                <w:delText>Có</w:delText>
              </w:r>
            </w:del>
          </w:p>
        </w:tc>
        <w:tc>
          <w:tcPr>
            <w:tcW w:w="1042" w:type="dxa"/>
            <w:tcBorders>
              <w:top w:val="single" w:sz="4" w:space="0" w:color="000000"/>
              <w:left w:val="single" w:sz="4" w:space="0" w:color="000000"/>
              <w:bottom w:val="single" w:sz="4" w:space="0" w:color="000000"/>
              <w:right w:val="single" w:sz="4" w:space="0" w:color="000000"/>
            </w:tcBorders>
          </w:tcPr>
          <w:p w14:paraId="0D101A65" w14:textId="42922B1A" w:rsidR="0094684D" w:rsidDel="00AE7F10" w:rsidRDefault="0094684D" w:rsidP="00BF1D45">
            <w:pPr>
              <w:spacing w:after="160" w:line="256" w:lineRule="auto"/>
              <w:ind w:firstLine="0"/>
              <w:jc w:val="center"/>
              <w:rPr>
                <w:del w:id="1846" w:author="Nguyen Duc Anh" w:date="2025-09-26T15:02:00Z"/>
                <w:rFonts w:asciiTheme="majorHAnsi" w:hAnsiTheme="majorHAnsi" w:cstheme="majorHAnsi"/>
                <w:sz w:val="24"/>
                <w:szCs w:val="24"/>
              </w:rPr>
            </w:pPr>
            <w:del w:id="1847" w:author="Nguyen Duc Anh" w:date="2025-09-26T15:02:00Z">
              <w:r w:rsidDel="00AE7F10">
                <w:rPr>
                  <w:rFonts w:asciiTheme="majorHAnsi" w:hAnsiTheme="majorHAnsi" w:cstheme="majorHAnsi"/>
                  <w:sz w:val="24"/>
                  <w:szCs w:val="24"/>
                </w:rPr>
                <w:delText>Không</w:delText>
              </w:r>
            </w:del>
          </w:p>
        </w:tc>
        <w:tc>
          <w:tcPr>
            <w:tcW w:w="2359" w:type="dxa"/>
            <w:tcBorders>
              <w:top w:val="single" w:sz="4" w:space="0" w:color="000000"/>
              <w:left w:val="single" w:sz="4" w:space="0" w:color="000000"/>
              <w:bottom w:val="single" w:sz="4" w:space="0" w:color="000000"/>
              <w:right w:val="single" w:sz="4" w:space="0" w:color="000000"/>
            </w:tcBorders>
          </w:tcPr>
          <w:p w14:paraId="3DD13A02" w14:textId="03EC3E43" w:rsidR="0094684D" w:rsidDel="00AE7F10" w:rsidRDefault="0094684D" w:rsidP="00BF1D45">
            <w:pPr>
              <w:spacing w:after="160" w:line="256" w:lineRule="auto"/>
              <w:ind w:firstLine="0"/>
              <w:rPr>
                <w:del w:id="1848" w:author="Nguyen Duc Anh" w:date="2025-09-26T15:02:00Z"/>
                <w:rFonts w:asciiTheme="majorHAnsi" w:hAnsiTheme="majorHAnsi" w:cstheme="majorHAnsi"/>
                <w:sz w:val="24"/>
                <w:szCs w:val="24"/>
              </w:rPr>
            </w:pPr>
            <w:del w:id="1849" w:author="Nguyen Duc Anh" w:date="2025-09-26T15:02:00Z">
              <w:r w:rsidDel="00AE7F10">
                <w:rPr>
                  <w:rFonts w:asciiTheme="majorHAnsi" w:hAnsiTheme="majorHAnsi" w:cstheme="majorHAnsi"/>
                  <w:sz w:val="24"/>
                  <w:szCs w:val="24"/>
                </w:rPr>
                <w:delText>Nhập số tiền bằng chữ</w:delText>
              </w:r>
            </w:del>
          </w:p>
          <w:p w14:paraId="1EAB23BD" w14:textId="1087560F" w:rsidR="0094684D" w:rsidDel="00AE7F10" w:rsidRDefault="0094684D" w:rsidP="00BF1D45">
            <w:pPr>
              <w:spacing w:after="160" w:line="256" w:lineRule="auto"/>
              <w:ind w:firstLine="0"/>
              <w:rPr>
                <w:del w:id="1850" w:author="Nguyen Duc Anh" w:date="2025-09-26T15:02:00Z"/>
                <w:rFonts w:asciiTheme="majorHAnsi" w:hAnsiTheme="majorHAnsi" w:cstheme="majorHAnsi"/>
                <w:sz w:val="24"/>
                <w:szCs w:val="24"/>
              </w:rPr>
            </w:pPr>
            <w:del w:id="1851" w:author="Nguyen Duc Anh" w:date="2025-09-26T15:02:00Z">
              <w:r w:rsidDel="00AE7F10">
                <w:rPr>
                  <w:rFonts w:asciiTheme="majorHAnsi" w:hAnsiTheme="majorHAnsi" w:cstheme="majorHAnsi"/>
                  <w:sz w:val="24"/>
                  <w:szCs w:val="24"/>
                </w:rPr>
                <w:delText>Mặc định hiển thị theo số tiền bằng số đã nhập</w:delText>
              </w:r>
            </w:del>
          </w:p>
        </w:tc>
      </w:tr>
      <w:tr w:rsidR="0094684D" w:rsidRPr="00644FCA" w:rsidDel="00AE7F10" w14:paraId="0A5A8611" w14:textId="7EFD7F81" w:rsidTr="00BF1D45">
        <w:trPr>
          <w:trHeight w:val="609"/>
          <w:del w:id="1852" w:author="Nguyen Duc Anh" w:date="2025-09-26T15:02:00Z"/>
        </w:trPr>
        <w:tc>
          <w:tcPr>
            <w:tcW w:w="9062" w:type="dxa"/>
            <w:gridSpan w:val="7"/>
            <w:tcBorders>
              <w:top w:val="single" w:sz="4" w:space="0" w:color="000000"/>
              <w:left w:val="single" w:sz="4" w:space="0" w:color="000000"/>
              <w:bottom w:val="single" w:sz="4" w:space="0" w:color="000000"/>
              <w:right w:val="single" w:sz="4" w:space="0" w:color="000000"/>
            </w:tcBorders>
          </w:tcPr>
          <w:p w14:paraId="1BBF061F" w14:textId="191CBFF9" w:rsidR="0094684D" w:rsidRPr="00AF31E7" w:rsidDel="00AE7F10" w:rsidRDefault="0094684D" w:rsidP="00BF1D45">
            <w:pPr>
              <w:spacing w:after="160" w:line="256" w:lineRule="auto"/>
              <w:ind w:firstLine="0"/>
              <w:rPr>
                <w:del w:id="1853" w:author="Nguyen Duc Anh" w:date="2025-09-26T15:02:00Z"/>
                <w:rFonts w:asciiTheme="majorHAnsi" w:hAnsiTheme="majorHAnsi" w:cstheme="majorHAnsi"/>
                <w:b/>
                <w:bCs/>
                <w:sz w:val="24"/>
                <w:szCs w:val="24"/>
              </w:rPr>
            </w:pPr>
            <w:del w:id="1854" w:author="Nguyen Duc Anh" w:date="2025-09-26T15:02:00Z">
              <w:r w:rsidRPr="00AF31E7" w:rsidDel="00AE7F10">
                <w:rPr>
                  <w:rFonts w:asciiTheme="majorHAnsi" w:hAnsiTheme="majorHAnsi" w:cstheme="majorHAnsi"/>
                  <w:b/>
                  <w:bCs/>
                  <w:sz w:val="24"/>
                  <w:szCs w:val="24"/>
                </w:rPr>
                <w:delText>Nút tác vụ</w:delText>
              </w:r>
            </w:del>
          </w:p>
        </w:tc>
      </w:tr>
      <w:tr w:rsidR="0094684D" w:rsidRPr="00644FCA" w:rsidDel="00AE7F10" w14:paraId="267726AF" w14:textId="1626E3C4" w:rsidTr="00BF1D45">
        <w:trPr>
          <w:trHeight w:val="1096"/>
          <w:del w:id="1855"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4DD5F37F" w14:textId="5E118613" w:rsidR="0094684D" w:rsidRPr="0051356F" w:rsidDel="00AE7F10" w:rsidRDefault="0094684D" w:rsidP="00BF1D45">
            <w:pPr>
              <w:pStyle w:val="ListParagraph"/>
              <w:numPr>
                <w:ilvl w:val="0"/>
                <w:numId w:val="38"/>
              </w:numPr>
              <w:tabs>
                <w:tab w:val="left" w:pos="519"/>
              </w:tabs>
              <w:spacing w:after="160" w:line="256" w:lineRule="auto"/>
              <w:ind w:right="-21"/>
              <w:rPr>
                <w:del w:id="1856"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23EB2741" w14:textId="0E547885" w:rsidR="0094684D" w:rsidDel="00AE7F10" w:rsidRDefault="0094684D" w:rsidP="00BF1D45">
            <w:pPr>
              <w:spacing w:after="160" w:line="256" w:lineRule="auto"/>
              <w:ind w:firstLine="0"/>
              <w:rPr>
                <w:del w:id="1857" w:author="Nguyen Duc Anh" w:date="2025-09-26T15:02:00Z"/>
                <w:rFonts w:asciiTheme="majorHAnsi" w:hAnsiTheme="majorHAnsi" w:cstheme="majorHAnsi"/>
                <w:sz w:val="24"/>
                <w:szCs w:val="24"/>
              </w:rPr>
            </w:pPr>
            <w:del w:id="1858" w:author="Nguyen Duc Anh" w:date="2025-09-26T15:02:00Z">
              <w:r w:rsidDel="00AE7F10">
                <w:rPr>
                  <w:rFonts w:asciiTheme="majorHAnsi" w:hAnsiTheme="majorHAnsi" w:cstheme="majorHAnsi"/>
                  <w:sz w:val="24"/>
                  <w:szCs w:val="24"/>
                </w:rPr>
                <w:delText>Lưu thông tin</w:delText>
              </w:r>
            </w:del>
          </w:p>
        </w:tc>
        <w:tc>
          <w:tcPr>
            <w:tcW w:w="1272" w:type="dxa"/>
            <w:tcBorders>
              <w:top w:val="single" w:sz="4" w:space="0" w:color="000000"/>
              <w:left w:val="single" w:sz="4" w:space="0" w:color="000000"/>
              <w:bottom w:val="single" w:sz="4" w:space="0" w:color="000000"/>
              <w:right w:val="single" w:sz="4" w:space="0" w:color="000000"/>
            </w:tcBorders>
          </w:tcPr>
          <w:p w14:paraId="0F4DB378" w14:textId="749C1DFB" w:rsidR="0094684D" w:rsidDel="00AE7F10" w:rsidRDefault="0094684D" w:rsidP="00BF1D45">
            <w:pPr>
              <w:spacing w:after="160" w:line="256" w:lineRule="auto"/>
              <w:ind w:firstLine="0"/>
              <w:jc w:val="center"/>
              <w:rPr>
                <w:del w:id="1859" w:author="Nguyen Duc Anh" w:date="2025-09-26T15:02:00Z"/>
                <w:rFonts w:asciiTheme="majorHAnsi" w:hAnsiTheme="majorHAnsi" w:cstheme="majorHAnsi"/>
                <w:sz w:val="24"/>
                <w:szCs w:val="24"/>
              </w:rPr>
            </w:pPr>
            <w:del w:id="1860" w:author="Nguyen Duc Anh" w:date="2025-09-26T15:02:00Z">
              <w:r w:rsidDel="00AE7F10">
                <w:rPr>
                  <w:rFonts w:asciiTheme="majorHAnsi" w:hAnsiTheme="majorHAnsi" w:cstheme="majorHAnsi"/>
                  <w:sz w:val="24"/>
                  <w:szCs w:val="24"/>
                </w:rPr>
                <w:delText>Button</w:delText>
              </w:r>
            </w:del>
          </w:p>
        </w:tc>
        <w:tc>
          <w:tcPr>
            <w:tcW w:w="913" w:type="dxa"/>
            <w:tcBorders>
              <w:top w:val="single" w:sz="4" w:space="0" w:color="000000"/>
              <w:left w:val="single" w:sz="4" w:space="0" w:color="000000"/>
              <w:bottom w:val="single" w:sz="4" w:space="0" w:color="000000"/>
              <w:right w:val="single" w:sz="4" w:space="0" w:color="000000"/>
            </w:tcBorders>
          </w:tcPr>
          <w:p w14:paraId="32EAC7AE" w14:textId="243726FD" w:rsidR="0094684D" w:rsidDel="00AE7F10" w:rsidRDefault="0094684D" w:rsidP="00BF1D45">
            <w:pPr>
              <w:spacing w:after="160" w:line="256" w:lineRule="auto"/>
              <w:ind w:firstLine="0"/>
              <w:jc w:val="center"/>
              <w:rPr>
                <w:del w:id="1861" w:author="Nguyen Duc Anh" w:date="2025-09-26T15:02:00Z"/>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73FB23D1" w14:textId="72DF74AD" w:rsidR="0094684D" w:rsidDel="00AE7F10" w:rsidRDefault="0094684D" w:rsidP="00BF1D45">
            <w:pPr>
              <w:spacing w:line="256" w:lineRule="auto"/>
              <w:ind w:firstLine="0"/>
              <w:jc w:val="center"/>
              <w:rPr>
                <w:del w:id="1862" w:author="Nguyen Duc Anh" w:date="2025-09-26T15:02:00Z"/>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0499FF51" w14:textId="018BF69B" w:rsidR="0094684D" w:rsidDel="00AE7F10" w:rsidRDefault="0094684D" w:rsidP="00BF1D45">
            <w:pPr>
              <w:spacing w:after="160" w:line="256" w:lineRule="auto"/>
              <w:ind w:firstLine="0"/>
              <w:jc w:val="center"/>
              <w:rPr>
                <w:del w:id="1863" w:author="Nguyen Duc Anh" w:date="2025-09-26T15:02:00Z"/>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22E4799B" w14:textId="4E48DBC9" w:rsidR="0094684D" w:rsidDel="00AE7F10" w:rsidRDefault="0094684D" w:rsidP="00BF1D45">
            <w:pPr>
              <w:spacing w:after="160" w:line="256" w:lineRule="auto"/>
              <w:ind w:firstLine="0"/>
              <w:rPr>
                <w:del w:id="1864" w:author="Nguyen Duc Anh" w:date="2025-09-26T15:02:00Z"/>
                <w:rFonts w:asciiTheme="majorHAnsi" w:hAnsiTheme="majorHAnsi" w:cstheme="majorHAnsi"/>
                <w:sz w:val="24"/>
                <w:szCs w:val="24"/>
              </w:rPr>
            </w:pPr>
            <w:del w:id="1865" w:author="Nguyen Duc Anh" w:date="2025-09-26T15:02:00Z">
              <w:r w:rsidDel="00AE7F10">
                <w:rPr>
                  <w:rFonts w:asciiTheme="majorHAnsi" w:hAnsiTheme="majorHAnsi" w:cstheme="majorHAnsi"/>
                  <w:sz w:val="24"/>
                  <w:szCs w:val="24"/>
                </w:rPr>
                <w:delText xml:space="preserve">Nút hiển thị đối với đề nghị bán/đổi ngoại tệ. </w:delText>
              </w:r>
            </w:del>
          </w:p>
          <w:p w14:paraId="3219E51C" w14:textId="0D8082CE" w:rsidR="0094684D" w:rsidDel="00AE7F10" w:rsidRDefault="0094684D" w:rsidP="00BF1D45">
            <w:pPr>
              <w:spacing w:after="160" w:line="256" w:lineRule="auto"/>
              <w:ind w:firstLine="0"/>
              <w:rPr>
                <w:del w:id="1866" w:author="Nguyen Duc Anh" w:date="2025-09-26T15:02:00Z"/>
                <w:rFonts w:asciiTheme="majorHAnsi" w:hAnsiTheme="majorHAnsi" w:cstheme="majorHAnsi"/>
                <w:sz w:val="24"/>
                <w:szCs w:val="24"/>
              </w:rPr>
            </w:pPr>
            <w:del w:id="1867" w:author="Nguyen Duc Anh" w:date="2025-09-26T15:02:00Z">
              <w:r w:rsidDel="00AE7F10">
                <w:rPr>
                  <w:rFonts w:asciiTheme="majorHAnsi" w:hAnsiTheme="majorHAnsi" w:cstheme="majorHAnsi"/>
                  <w:sz w:val="24"/>
                  <w:szCs w:val="24"/>
                </w:rPr>
                <w:delText>Nút thực hiện chức năng lưu và tạo bản ghi thông tin đề nghị bán/đổi ngoại tệ</w:delText>
              </w:r>
            </w:del>
          </w:p>
        </w:tc>
      </w:tr>
      <w:tr w:rsidR="0094684D" w:rsidRPr="00644FCA" w:rsidDel="00AE7F10" w14:paraId="7F5C4B5B" w14:textId="0994CDEC" w:rsidTr="00BF1D45">
        <w:trPr>
          <w:trHeight w:val="1096"/>
          <w:del w:id="1868"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4413D44D" w14:textId="6CFCA241" w:rsidR="0094684D" w:rsidRPr="0051356F" w:rsidDel="00AE7F10" w:rsidRDefault="0094684D" w:rsidP="00BF1D45">
            <w:pPr>
              <w:pStyle w:val="ListParagraph"/>
              <w:numPr>
                <w:ilvl w:val="0"/>
                <w:numId w:val="38"/>
              </w:numPr>
              <w:tabs>
                <w:tab w:val="left" w:pos="519"/>
              </w:tabs>
              <w:spacing w:after="160" w:line="256" w:lineRule="auto"/>
              <w:ind w:right="-21"/>
              <w:rPr>
                <w:del w:id="1869"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47C467D0" w14:textId="6F97BBA3" w:rsidR="0094684D" w:rsidDel="00AE7F10" w:rsidRDefault="0094684D" w:rsidP="00BF1D45">
            <w:pPr>
              <w:spacing w:after="160" w:line="256" w:lineRule="auto"/>
              <w:ind w:firstLine="0"/>
              <w:rPr>
                <w:del w:id="1870" w:author="Nguyen Duc Anh" w:date="2025-09-26T15:02:00Z"/>
                <w:rFonts w:asciiTheme="majorHAnsi" w:hAnsiTheme="majorHAnsi" w:cstheme="majorHAnsi"/>
                <w:sz w:val="24"/>
                <w:szCs w:val="24"/>
              </w:rPr>
            </w:pPr>
            <w:del w:id="1871" w:author="Nguyen Duc Anh" w:date="2025-09-26T15:02:00Z">
              <w:r w:rsidDel="00AE7F10">
                <w:rPr>
                  <w:rFonts w:asciiTheme="majorHAnsi" w:hAnsiTheme="majorHAnsi" w:cstheme="majorHAnsi"/>
                  <w:sz w:val="24"/>
                  <w:szCs w:val="24"/>
                </w:rPr>
                <w:delText>Lưu và Chuyển duyệt</w:delText>
              </w:r>
            </w:del>
          </w:p>
        </w:tc>
        <w:tc>
          <w:tcPr>
            <w:tcW w:w="1272" w:type="dxa"/>
            <w:tcBorders>
              <w:top w:val="single" w:sz="4" w:space="0" w:color="000000"/>
              <w:left w:val="single" w:sz="4" w:space="0" w:color="000000"/>
              <w:bottom w:val="single" w:sz="4" w:space="0" w:color="000000"/>
              <w:right w:val="single" w:sz="4" w:space="0" w:color="000000"/>
            </w:tcBorders>
          </w:tcPr>
          <w:p w14:paraId="54CF683C" w14:textId="29B61901" w:rsidR="0094684D" w:rsidDel="00AE7F10" w:rsidRDefault="0094684D" w:rsidP="00BF1D45">
            <w:pPr>
              <w:spacing w:after="160" w:line="256" w:lineRule="auto"/>
              <w:ind w:firstLine="0"/>
              <w:jc w:val="center"/>
              <w:rPr>
                <w:del w:id="1872" w:author="Nguyen Duc Anh" w:date="2025-09-26T15:02:00Z"/>
                <w:rFonts w:asciiTheme="majorHAnsi" w:hAnsiTheme="majorHAnsi" w:cstheme="majorHAnsi"/>
                <w:sz w:val="24"/>
                <w:szCs w:val="24"/>
              </w:rPr>
            </w:pPr>
            <w:del w:id="1873" w:author="Nguyen Duc Anh" w:date="2025-09-26T15:02:00Z">
              <w:r w:rsidDel="00AE7F10">
                <w:rPr>
                  <w:rFonts w:asciiTheme="majorHAnsi" w:hAnsiTheme="majorHAnsi" w:cstheme="majorHAnsi"/>
                  <w:sz w:val="24"/>
                  <w:szCs w:val="24"/>
                </w:rPr>
                <w:delText>Button</w:delText>
              </w:r>
            </w:del>
          </w:p>
        </w:tc>
        <w:tc>
          <w:tcPr>
            <w:tcW w:w="913" w:type="dxa"/>
            <w:tcBorders>
              <w:top w:val="single" w:sz="4" w:space="0" w:color="000000"/>
              <w:left w:val="single" w:sz="4" w:space="0" w:color="000000"/>
              <w:bottom w:val="single" w:sz="4" w:space="0" w:color="000000"/>
              <w:right w:val="single" w:sz="4" w:space="0" w:color="000000"/>
            </w:tcBorders>
          </w:tcPr>
          <w:p w14:paraId="33DE9F30" w14:textId="49E9F429" w:rsidR="0094684D" w:rsidDel="00AE7F10" w:rsidRDefault="0094684D" w:rsidP="00BF1D45">
            <w:pPr>
              <w:spacing w:after="160" w:line="256" w:lineRule="auto"/>
              <w:ind w:firstLine="0"/>
              <w:jc w:val="center"/>
              <w:rPr>
                <w:del w:id="1874" w:author="Nguyen Duc Anh" w:date="2025-09-26T15:02:00Z"/>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7E8DC2A9" w14:textId="2F489699" w:rsidR="0094684D" w:rsidDel="00AE7F10" w:rsidRDefault="0094684D" w:rsidP="00BF1D45">
            <w:pPr>
              <w:spacing w:line="256" w:lineRule="auto"/>
              <w:ind w:firstLine="0"/>
              <w:jc w:val="center"/>
              <w:rPr>
                <w:del w:id="1875" w:author="Nguyen Duc Anh" w:date="2025-09-26T15:02:00Z"/>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1F71BF83" w14:textId="0EC62CEC" w:rsidR="0094684D" w:rsidDel="00AE7F10" w:rsidRDefault="0094684D" w:rsidP="00BF1D45">
            <w:pPr>
              <w:spacing w:after="160" w:line="256" w:lineRule="auto"/>
              <w:ind w:firstLine="0"/>
              <w:jc w:val="center"/>
              <w:rPr>
                <w:del w:id="1876" w:author="Nguyen Duc Anh" w:date="2025-09-26T15:02:00Z"/>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69CCD0A4" w14:textId="6A8CCB09" w:rsidR="0094684D" w:rsidDel="00AE7F10" w:rsidRDefault="0094684D" w:rsidP="00BF1D45">
            <w:pPr>
              <w:spacing w:after="160" w:line="256" w:lineRule="auto"/>
              <w:ind w:firstLine="0"/>
              <w:rPr>
                <w:del w:id="1877" w:author="Nguyen Duc Anh" w:date="2025-09-26T15:02:00Z"/>
                <w:rFonts w:asciiTheme="majorHAnsi" w:hAnsiTheme="majorHAnsi" w:cstheme="majorHAnsi"/>
                <w:sz w:val="24"/>
                <w:szCs w:val="24"/>
              </w:rPr>
            </w:pPr>
            <w:del w:id="1878" w:author="Nguyen Duc Anh" w:date="2025-09-26T15:02:00Z">
              <w:r w:rsidDel="00AE7F10">
                <w:rPr>
                  <w:rFonts w:asciiTheme="majorHAnsi" w:hAnsiTheme="majorHAnsi" w:cstheme="majorHAnsi"/>
                  <w:sz w:val="24"/>
                  <w:szCs w:val="24"/>
                </w:rPr>
                <w:delText>Nút hiển thị đối với đề nghị bán ngoại tệ</w:delText>
              </w:r>
            </w:del>
          </w:p>
          <w:p w14:paraId="716D0B6D" w14:textId="10B4F7D8" w:rsidR="0094684D" w:rsidDel="00AE7F10" w:rsidRDefault="0094684D" w:rsidP="00BF1D45">
            <w:pPr>
              <w:spacing w:after="160" w:line="256" w:lineRule="auto"/>
              <w:ind w:firstLine="0"/>
              <w:rPr>
                <w:del w:id="1879" w:author="Nguyen Duc Anh" w:date="2025-09-26T15:02:00Z"/>
                <w:rFonts w:asciiTheme="majorHAnsi" w:hAnsiTheme="majorHAnsi" w:cstheme="majorHAnsi"/>
                <w:sz w:val="24"/>
                <w:szCs w:val="24"/>
              </w:rPr>
            </w:pPr>
            <w:del w:id="1880" w:author="Nguyen Duc Anh" w:date="2025-09-26T15:02:00Z">
              <w:r w:rsidDel="00AE7F10">
                <w:rPr>
                  <w:rFonts w:asciiTheme="majorHAnsi" w:hAnsiTheme="majorHAnsi" w:cstheme="majorHAnsi"/>
                  <w:sz w:val="24"/>
                  <w:szCs w:val="24"/>
                </w:rPr>
                <w:delText>Nút thực hiện chức năng lư và tạo bản ghi thông tin đề nghị bán ngoại tệ. Đồng thời gửi duyệt sang Kiểm soát viên</w:delText>
              </w:r>
            </w:del>
          </w:p>
        </w:tc>
      </w:tr>
      <w:tr w:rsidR="0094684D" w:rsidRPr="00644FCA" w:rsidDel="00AE7F10" w14:paraId="515A6398" w14:textId="1D89C12A" w:rsidTr="00BF1D45">
        <w:trPr>
          <w:trHeight w:val="1096"/>
          <w:del w:id="1881"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12C3DE84" w14:textId="2CAC8FE8" w:rsidR="0094684D" w:rsidRPr="0051356F" w:rsidDel="00AE7F10" w:rsidRDefault="0094684D" w:rsidP="00BF1D45">
            <w:pPr>
              <w:pStyle w:val="ListParagraph"/>
              <w:numPr>
                <w:ilvl w:val="0"/>
                <w:numId w:val="38"/>
              </w:numPr>
              <w:tabs>
                <w:tab w:val="left" w:pos="519"/>
              </w:tabs>
              <w:spacing w:after="160" w:line="256" w:lineRule="auto"/>
              <w:ind w:right="-21"/>
              <w:rPr>
                <w:del w:id="1882"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7F3C3C8D" w14:textId="6E4FAEB2" w:rsidR="0094684D" w:rsidDel="00AE7F10" w:rsidRDefault="0094684D" w:rsidP="00BF1D45">
            <w:pPr>
              <w:spacing w:after="160" w:line="256" w:lineRule="auto"/>
              <w:ind w:firstLine="0"/>
              <w:rPr>
                <w:del w:id="1883" w:author="Nguyen Duc Anh" w:date="2025-09-26T15:02:00Z"/>
                <w:rFonts w:asciiTheme="majorHAnsi" w:hAnsiTheme="majorHAnsi" w:cstheme="majorHAnsi"/>
                <w:sz w:val="24"/>
                <w:szCs w:val="24"/>
              </w:rPr>
            </w:pPr>
            <w:del w:id="1884" w:author="Nguyen Duc Anh" w:date="2025-09-26T15:02:00Z">
              <w:r w:rsidDel="00AE7F10">
                <w:rPr>
                  <w:rFonts w:asciiTheme="majorHAnsi" w:hAnsiTheme="majorHAnsi" w:cstheme="majorHAnsi"/>
                  <w:sz w:val="24"/>
                  <w:szCs w:val="24"/>
                </w:rPr>
                <w:delText>Xác nhận</w:delText>
              </w:r>
            </w:del>
          </w:p>
        </w:tc>
        <w:tc>
          <w:tcPr>
            <w:tcW w:w="1272" w:type="dxa"/>
            <w:tcBorders>
              <w:top w:val="single" w:sz="4" w:space="0" w:color="000000"/>
              <w:left w:val="single" w:sz="4" w:space="0" w:color="000000"/>
              <w:bottom w:val="single" w:sz="4" w:space="0" w:color="000000"/>
              <w:right w:val="single" w:sz="4" w:space="0" w:color="000000"/>
            </w:tcBorders>
          </w:tcPr>
          <w:p w14:paraId="44EBDBD1" w14:textId="1C7BC38A" w:rsidR="0094684D" w:rsidDel="00AE7F10" w:rsidRDefault="0094684D" w:rsidP="00BF1D45">
            <w:pPr>
              <w:spacing w:after="160" w:line="256" w:lineRule="auto"/>
              <w:ind w:firstLine="0"/>
              <w:jc w:val="center"/>
              <w:rPr>
                <w:del w:id="1885" w:author="Nguyen Duc Anh" w:date="2025-09-26T15:02:00Z"/>
                <w:rFonts w:asciiTheme="majorHAnsi" w:hAnsiTheme="majorHAnsi" w:cstheme="majorHAnsi"/>
                <w:sz w:val="24"/>
                <w:szCs w:val="24"/>
              </w:rPr>
            </w:pPr>
            <w:del w:id="1886" w:author="Nguyen Duc Anh" w:date="2025-09-26T15:02:00Z">
              <w:r w:rsidDel="00AE7F10">
                <w:rPr>
                  <w:rFonts w:asciiTheme="majorHAnsi" w:hAnsiTheme="majorHAnsi" w:cstheme="majorHAnsi"/>
                  <w:sz w:val="24"/>
                  <w:szCs w:val="24"/>
                </w:rPr>
                <w:delText>Button</w:delText>
              </w:r>
            </w:del>
          </w:p>
        </w:tc>
        <w:tc>
          <w:tcPr>
            <w:tcW w:w="913" w:type="dxa"/>
            <w:tcBorders>
              <w:top w:val="single" w:sz="4" w:space="0" w:color="000000"/>
              <w:left w:val="single" w:sz="4" w:space="0" w:color="000000"/>
              <w:bottom w:val="single" w:sz="4" w:space="0" w:color="000000"/>
              <w:right w:val="single" w:sz="4" w:space="0" w:color="000000"/>
            </w:tcBorders>
          </w:tcPr>
          <w:p w14:paraId="275CBEAA" w14:textId="53093B3C" w:rsidR="0094684D" w:rsidDel="00AE7F10" w:rsidRDefault="0094684D" w:rsidP="00BF1D45">
            <w:pPr>
              <w:spacing w:after="160" w:line="256" w:lineRule="auto"/>
              <w:ind w:firstLine="0"/>
              <w:jc w:val="center"/>
              <w:rPr>
                <w:del w:id="1887" w:author="Nguyen Duc Anh" w:date="2025-09-26T15:02:00Z"/>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2C0B3C27" w14:textId="24323CD3" w:rsidR="0094684D" w:rsidDel="00AE7F10" w:rsidRDefault="0094684D" w:rsidP="00BF1D45">
            <w:pPr>
              <w:spacing w:line="256" w:lineRule="auto"/>
              <w:ind w:firstLine="0"/>
              <w:jc w:val="center"/>
              <w:rPr>
                <w:del w:id="1888" w:author="Nguyen Duc Anh" w:date="2025-09-26T15:02:00Z"/>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460F6714" w14:textId="36541DD4" w:rsidR="0094684D" w:rsidDel="00AE7F10" w:rsidRDefault="0094684D" w:rsidP="00BF1D45">
            <w:pPr>
              <w:spacing w:after="160" w:line="256" w:lineRule="auto"/>
              <w:ind w:firstLine="0"/>
              <w:jc w:val="center"/>
              <w:rPr>
                <w:del w:id="1889" w:author="Nguyen Duc Anh" w:date="2025-09-26T15:02:00Z"/>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57F24BF9" w14:textId="426F6CC3" w:rsidR="0094684D" w:rsidDel="00AE7F10" w:rsidRDefault="0094684D" w:rsidP="00BF1D45">
            <w:pPr>
              <w:spacing w:after="160" w:line="256" w:lineRule="auto"/>
              <w:ind w:firstLine="0"/>
              <w:rPr>
                <w:del w:id="1890" w:author="Nguyen Duc Anh" w:date="2025-09-26T15:02:00Z"/>
                <w:rFonts w:asciiTheme="majorHAnsi" w:hAnsiTheme="majorHAnsi" w:cstheme="majorHAnsi"/>
                <w:sz w:val="24"/>
                <w:szCs w:val="24"/>
              </w:rPr>
            </w:pPr>
            <w:del w:id="1891" w:author="Nguyen Duc Anh" w:date="2025-09-26T15:02:00Z">
              <w:r w:rsidDel="00AE7F10">
                <w:rPr>
                  <w:rFonts w:asciiTheme="majorHAnsi" w:hAnsiTheme="majorHAnsi" w:cstheme="majorHAnsi"/>
                  <w:sz w:val="24"/>
                  <w:szCs w:val="24"/>
                </w:rPr>
                <w:delText>Nút hiển thị trên popup xác nhận chuyển duyệt</w:delText>
              </w:r>
            </w:del>
          </w:p>
          <w:p w14:paraId="055963E8" w14:textId="3A1D9FD7" w:rsidR="0094684D" w:rsidDel="00AE7F10" w:rsidRDefault="0094684D" w:rsidP="00BF1D45">
            <w:pPr>
              <w:spacing w:after="160" w:line="256" w:lineRule="auto"/>
              <w:ind w:firstLine="0"/>
              <w:rPr>
                <w:del w:id="1892" w:author="Nguyen Duc Anh" w:date="2025-09-26T15:02:00Z"/>
                <w:rFonts w:asciiTheme="majorHAnsi" w:hAnsiTheme="majorHAnsi" w:cstheme="majorHAnsi"/>
                <w:sz w:val="24"/>
                <w:szCs w:val="24"/>
              </w:rPr>
            </w:pPr>
            <w:del w:id="1893" w:author="Nguyen Duc Anh" w:date="2025-09-26T15:02:00Z">
              <w:r w:rsidDel="00AE7F10">
                <w:rPr>
                  <w:rFonts w:asciiTheme="majorHAnsi" w:hAnsiTheme="majorHAnsi" w:cstheme="majorHAnsi"/>
                  <w:sz w:val="24"/>
                  <w:szCs w:val="24"/>
                </w:rPr>
                <w:delText>Nút thực hiện chức năng xác nhận lần cuối trước khi gửi duyệt đề nghị bán ngoại tệ sang kiểm soát viên</w:delText>
              </w:r>
            </w:del>
          </w:p>
        </w:tc>
      </w:tr>
      <w:tr w:rsidR="0094684D" w:rsidRPr="00644FCA" w:rsidDel="00AE7F10" w14:paraId="318450A9" w14:textId="03A52FEB" w:rsidTr="00BF1D45">
        <w:trPr>
          <w:trHeight w:val="1096"/>
          <w:del w:id="1894" w:author="Nguyen Duc Anh" w:date="2025-09-26T15:02:00Z"/>
        </w:trPr>
        <w:tc>
          <w:tcPr>
            <w:tcW w:w="988" w:type="dxa"/>
            <w:tcBorders>
              <w:top w:val="single" w:sz="4" w:space="0" w:color="000000"/>
              <w:left w:val="single" w:sz="4" w:space="0" w:color="000000"/>
              <w:bottom w:val="single" w:sz="4" w:space="0" w:color="000000"/>
              <w:right w:val="single" w:sz="4" w:space="0" w:color="000000"/>
            </w:tcBorders>
          </w:tcPr>
          <w:p w14:paraId="13AB8D6C" w14:textId="48C43BBA" w:rsidR="0094684D" w:rsidRPr="0051356F" w:rsidDel="00AE7F10" w:rsidRDefault="0094684D" w:rsidP="00BF1D45">
            <w:pPr>
              <w:pStyle w:val="ListParagraph"/>
              <w:numPr>
                <w:ilvl w:val="0"/>
                <w:numId w:val="38"/>
              </w:numPr>
              <w:tabs>
                <w:tab w:val="left" w:pos="519"/>
              </w:tabs>
              <w:spacing w:after="160" w:line="256" w:lineRule="auto"/>
              <w:ind w:right="-21"/>
              <w:rPr>
                <w:del w:id="1895" w:author="Nguyen Duc Anh" w:date="2025-09-26T15:02:00Z"/>
                <w:rFonts w:asciiTheme="majorHAnsi" w:hAnsiTheme="majorHAnsi" w:cstheme="majorHAnsi"/>
                <w:bCs/>
                <w:sz w:val="24"/>
                <w:szCs w:val="24"/>
              </w:rPr>
            </w:pPr>
          </w:p>
        </w:tc>
        <w:tc>
          <w:tcPr>
            <w:tcW w:w="1559" w:type="dxa"/>
            <w:tcBorders>
              <w:top w:val="single" w:sz="4" w:space="0" w:color="000000"/>
              <w:left w:val="single" w:sz="4" w:space="0" w:color="000000"/>
              <w:bottom w:val="single" w:sz="4" w:space="0" w:color="000000"/>
              <w:right w:val="single" w:sz="4" w:space="0" w:color="000000"/>
            </w:tcBorders>
          </w:tcPr>
          <w:p w14:paraId="375D1B7C" w14:textId="23EA6CDB" w:rsidR="0094684D" w:rsidDel="00AE7F10" w:rsidRDefault="0094684D" w:rsidP="00BF1D45">
            <w:pPr>
              <w:spacing w:after="160" w:line="256" w:lineRule="auto"/>
              <w:ind w:firstLine="0"/>
              <w:rPr>
                <w:del w:id="1896" w:author="Nguyen Duc Anh" w:date="2025-09-26T15:02:00Z"/>
                <w:rFonts w:asciiTheme="majorHAnsi" w:hAnsiTheme="majorHAnsi" w:cstheme="majorHAnsi"/>
                <w:sz w:val="24"/>
                <w:szCs w:val="24"/>
              </w:rPr>
            </w:pPr>
            <w:del w:id="1897" w:author="Nguyen Duc Anh" w:date="2025-09-26T15:02:00Z">
              <w:r w:rsidDel="00AE7F10">
                <w:rPr>
                  <w:rFonts w:asciiTheme="majorHAnsi" w:hAnsiTheme="majorHAnsi" w:cstheme="majorHAnsi"/>
                  <w:sz w:val="24"/>
                  <w:szCs w:val="24"/>
                </w:rPr>
                <w:delText>Huỷ</w:delText>
              </w:r>
            </w:del>
          </w:p>
        </w:tc>
        <w:tc>
          <w:tcPr>
            <w:tcW w:w="1272" w:type="dxa"/>
            <w:tcBorders>
              <w:top w:val="single" w:sz="4" w:space="0" w:color="000000"/>
              <w:left w:val="single" w:sz="4" w:space="0" w:color="000000"/>
              <w:bottom w:val="single" w:sz="4" w:space="0" w:color="000000"/>
              <w:right w:val="single" w:sz="4" w:space="0" w:color="000000"/>
            </w:tcBorders>
          </w:tcPr>
          <w:p w14:paraId="09F4472E" w14:textId="17A14B1B" w:rsidR="0094684D" w:rsidDel="00AE7F10" w:rsidRDefault="0094684D" w:rsidP="00BF1D45">
            <w:pPr>
              <w:spacing w:after="160" w:line="256" w:lineRule="auto"/>
              <w:ind w:firstLine="0"/>
              <w:jc w:val="center"/>
              <w:rPr>
                <w:del w:id="1898" w:author="Nguyen Duc Anh" w:date="2025-09-26T15:02:00Z"/>
                <w:rFonts w:asciiTheme="majorHAnsi" w:hAnsiTheme="majorHAnsi" w:cstheme="majorHAnsi"/>
                <w:sz w:val="24"/>
                <w:szCs w:val="24"/>
              </w:rPr>
            </w:pPr>
            <w:del w:id="1899" w:author="Nguyen Duc Anh" w:date="2025-09-26T15:02:00Z">
              <w:r w:rsidDel="00AE7F10">
                <w:rPr>
                  <w:rFonts w:asciiTheme="majorHAnsi" w:hAnsiTheme="majorHAnsi" w:cstheme="majorHAnsi"/>
                  <w:sz w:val="24"/>
                  <w:szCs w:val="24"/>
                </w:rPr>
                <w:delText>Button</w:delText>
              </w:r>
            </w:del>
          </w:p>
        </w:tc>
        <w:tc>
          <w:tcPr>
            <w:tcW w:w="913" w:type="dxa"/>
            <w:tcBorders>
              <w:top w:val="single" w:sz="4" w:space="0" w:color="000000"/>
              <w:left w:val="single" w:sz="4" w:space="0" w:color="000000"/>
              <w:bottom w:val="single" w:sz="4" w:space="0" w:color="000000"/>
              <w:right w:val="single" w:sz="4" w:space="0" w:color="000000"/>
            </w:tcBorders>
          </w:tcPr>
          <w:p w14:paraId="7B5B6F19" w14:textId="21CAFFA3" w:rsidR="0094684D" w:rsidDel="00AE7F10" w:rsidRDefault="0094684D" w:rsidP="00BF1D45">
            <w:pPr>
              <w:spacing w:after="160" w:line="256" w:lineRule="auto"/>
              <w:ind w:firstLine="0"/>
              <w:jc w:val="center"/>
              <w:rPr>
                <w:del w:id="1900" w:author="Nguyen Duc Anh" w:date="2025-09-26T15:02:00Z"/>
                <w:rFonts w:asciiTheme="majorHAnsi" w:hAnsiTheme="majorHAnsi" w:cstheme="majorHAnsi"/>
                <w:sz w:val="24"/>
                <w:szCs w:val="24"/>
              </w:rPr>
            </w:pPr>
          </w:p>
        </w:tc>
        <w:tc>
          <w:tcPr>
            <w:tcW w:w="929" w:type="dxa"/>
            <w:tcBorders>
              <w:top w:val="single" w:sz="4" w:space="0" w:color="000000"/>
              <w:left w:val="single" w:sz="4" w:space="0" w:color="000000"/>
              <w:bottom w:val="single" w:sz="4" w:space="0" w:color="000000"/>
              <w:right w:val="single" w:sz="4" w:space="0" w:color="000000"/>
            </w:tcBorders>
          </w:tcPr>
          <w:p w14:paraId="7DC2058B" w14:textId="03BDC5DE" w:rsidR="0094684D" w:rsidDel="00AE7F10" w:rsidRDefault="0094684D" w:rsidP="00BF1D45">
            <w:pPr>
              <w:spacing w:line="256" w:lineRule="auto"/>
              <w:ind w:firstLine="0"/>
              <w:jc w:val="center"/>
              <w:rPr>
                <w:del w:id="1901" w:author="Nguyen Duc Anh" w:date="2025-09-26T15:02:00Z"/>
                <w:rFonts w:asciiTheme="majorHAnsi" w:hAnsiTheme="majorHAnsi" w:cstheme="majorHAnsi"/>
                <w:sz w:val="24"/>
                <w:szCs w:val="24"/>
              </w:rPr>
            </w:pPr>
          </w:p>
        </w:tc>
        <w:tc>
          <w:tcPr>
            <w:tcW w:w="1042" w:type="dxa"/>
            <w:tcBorders>
              <w:top w:val="single" w:sz="4" w:space="0" w:color="000000"/>
              <w:left w:val="single" w:sz="4" w:space="0" w:color="000000"/>
              <w:bottom w:val="single" w:sz="4" w:space="0" w:color="000000"/>
              <w:right w:val="single" w:sz="4" w:space="0" w:color="000000"/>
            </w:tcBorders>
          </w:tcPr>
          <w:p w14:paraId="175BA241" w14:textId="225C8B39" w:rsidR="0094684D" w:rsidDel="00AE7F10" w:rsidRDefault="0094684D" w:rsidP="00BF1D45">
            <w:pPr>
              <w:spacing w:after="160" w:line="256" w:lineRule="auto"/>
              <w:ind w:firstLine="0"/>
              <w:jc w:val="center"/>
              <w:rPr>
                <w:del w:id="1902" w:author="Nguyen Duc Anh" w:date="2025-09-26T15:02:00Z"/>
                <w:rFonts w:asciiTheme="majorHAnsi" w:hAnsiTheme="majorHAnsi" w:cstheme="majorHAnsi"/>
                <w:sz w:val="24"/>
                <w:szCs w:val="24"/>
              </w:rPr>
            </w:pPr>
          </w:p>
        </w:tc>
        <w:tc>
          <w:tcPr>
            <w:tcW w:w="2359" w:type="dxa"/>
            <w:tcBorders>
              <w:top w:val="single" w:sz="4" w:space="0" w:color="000000"/>
              <w:left w:val="single" w:sz="4" w:space="0" w:color="000000"/>
              <w:bottom w:val="single" w:sz="4" w:space="0" w:color="000000"/>
              <w:right w:val="single" w:sz="4" w:space="0" w:color="000000"/>
            </w:tcBorders>
          </w:tcPr>
          <w:p w14:paraId="316C5BB9" w14:textId="77A574F6" w:rsidR="0094684D" w:rsidDel="00AE7F10" w:rsidRDefault="0094684D" w:rsidP="00BF1D45">
            <w:pPr>
              <w:spacing w:after="160" w:line="256" w:lineRule="auto"/>
              <w:ind w:firstLine="0"/>
              <w:rPr>
                <w:del w:id="1903" w:author="Nguyen Duc Anh" w:date="2025-09-26T15:02:00Z"/>
                <w:rFonts w:asciiTheme="majorHAnsi" w:hAnsiTheme="majorHAnsi" w:cstheme="majorHAnsi"/>
                <w:sz w:val="24"/>
                <w:szCs w:val="24"/>
              </w:rPr>
            </w:pPr>
            <w:del w:id="1904" w:author="Nguyen Duc Anh" w:date="2025-09-26T15:02:00Z">
              <w:r w:rsidDel="00AE7F10">
                <w:rPr>
                  <w:rFonts w:asciiTheme="majorHAnsi" w:hAnsiTheme="majorHAnsi" w:cstheme="majorHAnsi"/>
                  <w:sz w:val="24"/>
                  <w:szCs w:val="24"/>
                </w:rPr>
                <w:delText>Nút hiển thị trên popup xác nhận chuyển duyệt</w:delText>
              </w:r>
            </w:del>
          </w:p>
          <w:p w14:paraId="2507A652" w14:textId="22933000" w:rsidR="0094684D" w:rsidDel="00AE7F10" w:rsidRDefault="0094684D" w:rsidP="00BF1D45">
            <w:pPr>
              <w:spacing w:after="160" w:line="256" w:lineRule="auto"/>
              <w:ind w:firstLine="0"/>
              <w:rPr>
                <w:del w:id="1905" w:author="Nguyen Duc Anh" w:date="2025-09-26T15:02:00Z"/>
                <w:rFonts w:asciiTheme="majorHAnsi" w:hAnsiTheme="majorHAnsi" w:cstheme="majorHAnsi"/>
                <w:sz w:val="24"/>
                <w:szCs w:val="24"/>
              </w:rPr>
            </w:pPr>
            <w:del w:id="1906" w:author="Nguyen Duc Anh" w:date="2025-09-26T15:02:00Z">
              <w:r w:rsidDel="00AE7F10">
                <w:rPr>
                  <w:rFonts w:asciiTheme="majorHAnsi" w:hAnsiTheme="majorHAnsi" w:cstheme="majorHAnsi"/>
                  <w:sz w:val="24"/>
                  <w:szCs w:val="24"/>
                </w:rPr>
                <w:delText>Nút thực hiện chức năng huỷ bỏ thao tác xác nhận lần cuối trước khi gửi duyệt đề nghị bán ngoại tệ sang kiểm soát viên</w:delText>
              </w:r>
            </w:del>
          </w:p>
        </w:tc>
      </w:tr>
    </w:tbl>
    <w:p w14:paraId="2BAB2923" w14:textId="0678587E" w:rsidR="00AE7F10" w:rsidRPr="002431CB" w:rsidDel="00852734" w:rsidRDefault="00AE7F10" w:rsidP="0094684D">
      <w:pPr>
        <w:rPr>
          <w:del w:id="1907" w:author="Nguyen Duc Anh" w:date="2025-09-26T15:05:00Z"/>
          <w:rFonts w:asciiTheme="majorHAnsi" w:hAnsiTheme="majorHAnsi" w:cstheme="majorHAnsi"/>
          <w:b/>
          <w:sz w:val="24"/>
          <w:szCs w:val="24"/>
        </w:rPr>
      </w:pPr>
    </w:p>
    <w:p w14:paraId="61CEA164" w14:textId="77777777" w:rsidR="0094684D" w:rsidRPr="002431CB" w:rsidRDefault="0094684D" w:rsidP="0094684D">
      <w:pPr>
        <w:pStyle w:val="Heading3"/>
        <w:numPr>
          <w:ilvl w:val="2"/>
          <w:numId w:val="1"/>
        </w:numPr>
        <w:spacing w:before="0"/>
        <w:ind w:left="1134"/>
        <w:rPr>
          <w:rFonts w:cstheme="majorHAnsi"/>
          <w:b w:val="0"/>
          <w:sz w:val="24"/>
          <w:szCs w:val="24"/>
        </w:rPr>
      </w:pPr>
      <w:bookmarkStart w:id="1908" w:name="_Toc209883895"/>
      <w:r w:rsidRPr="002431CB">
        <w:rPr>
          <w:rFonts w:cstheme="majorHAnsi"/>
          <w:sz w:val="24"/>
          <w:szCs w:val="24"/>
        </w:rPr>
        <w:t>Màn hình</w:t>
      </w:r>
      <w:r>
        <w:rPr>
          <w:rFonts w:cstheme="majorHAnsi"/>
          <w:sz w:val="24"/>
          <w:szCs w:val="24"/>
        </w:rPr>
        <w:t xml:space="preserve"> tính năng</w:t>
      </w:r>
      <w:bookmarkEnd w:id="1908"/>
    </w:p>
    <w:p w14:paraId="4F126287" w14:textId="0AAEF05F" w:rsidR="0094684D" w:rsidRDefault="0094684D" w:rsidP="0094684D">
      <w:pPr>
        <w:jc w:val="center"/>
        <w:rPr>
          <w:ins w:id="1909" w:author="Nguyen Duc Anh" w:date="2025-09-26T15:03:00Z"/>
          <w:rFonts w:asciiTheme="majorHAnsi" w:hAnsiTheme="majorHAnsi" w:cstheme="majorHAnsi"/>
          <w:noProof/>
          <w:sz w:val="24"/>
          <w:szCs w:val="24"/>
        </w:rPr>
      </w:pPr>
      <w:del w:id="1910" w:author="Nguyen Duc Anh" w:date="2025-09-26T15:03:00Z">
        <w:r w:rsidDel="00BA556A">
          <w:rPr>
            <w:noProof/>
          </w:rPr>
          <w:drawing>
            <wp:inline distT="0" distB="0" distL="0" distR="0" wp14:anchorId="5DC043CD" wp14:editId="1DA71A52">
              <wp:extent cx="5124822" cy="58801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24822" cy="5880100"/>
                      </a:xfrm>
                      <a:prstGeom prst="rect">
                        <a:avLst/>
                      </a:prstGeom>
                      <a:noFill/>
                      <a:ln>
                        <a:noFill/>
                      </a:ln>
                    </pic:spPr>
                  </pic:pic>
                </a:graphicData>
              </a:graphic>
            </wp:inline>
          </w:drawing>
        </w:r>
      </w:del>
    </w:p>
    <w:p w14:paraId="74482EE5" w14:textId="0B1ABF18" w:rsidR="00BA556A" w:rsidRPr="00774939" w:rsidRDefault="00F52E11" w:rsidP="0094684D">
      <w:pPr>
        <w:jc w:val="center"/>
        <w:rPr>
          <w:rFonts w:asciiTheme="majorHAnsi" w:hAnsiTheme="majorHAnsi" w:cstheme="majorHAnsi"/>
          <w:noProof/>
          <w:sz w:val="24"/>
          <w:szCs w:val="24"/>
        </w:rPr>
      </w:pPr>
      <w:ins w:id="1911" w:author="Nguyen Duc Anh" w:date="2025-09-26T15:17:00Z">
        <w:r>
          <w:rPr>
            <w:noProof/>
          </w:rPr>
          <w:lastRenderedPageBreak/>
          <w:drawing>
            <wp:inline distT="0" distB="0" distL="0" distR="0" wp14:anchorId="1D0F6129" wp14:editId="09083BC9">
              <wp:extent cx="4893410" cy="633845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3410" cy="6338455"/>
                      </a:xfrm>
                      <a:prstGeom prst="rect">
                        <a:avLst/>
                      </a:prstGeom>
                      <a:noFill/>
                      <a:ln>
                        <a:noFill/>
                      </a:ln>
                    </pic:spPr>
                  </pic:pic>
                </a:graphicData>
              </a:graphic>
            </wp:inline>
          </w:drawing>
        </w:r>
      </w:ins>
    </w:p>
    <w:p w14:paraId="0F5AAFC9" w14:textId="26B71548" w:rsidR="0094684D" w:rsidRDefault="0094684D" w:rsidP="0094684D">
      <w:pPr>
        <w:jc w:val="center"/>
        <w:rPr>
          <w:rFonts w:asciiTheme="majorHAnsi" w:hAnsiTheme="majorHAnsi" w:cstheme="majorHAnsi"/>
          <w:i/>
          <w:sz w:val="24"/>
          <w:szCs w:val="24"/>
        </w:rPr>
      </w:pPr>
      <w:r w:rsidRPr="00774939">
        <w:rPr>
          <w:rFonts w:asciiTheme="majorHAnsi" w:hAnsiTheme="majorHAnsi" w:cstheme="majorHAnsi"/>
          <w:i/>
          <w:sz w:val="24"/>
          <w:szCs w:val="24"/>
        </w:rPr>
        <w:t>Hình  - Màn</w:t>
      </w:r>
      <w:r>
        <w:rPr>
          <w:rFonts w:asciiTheme="majorHAnsi" w:hAnsiTheme="majorHAnsi" w:cstheme="majorHAnsi"/>
          <w:i/>
          <w:sz w:val="24"/>
          <w:szCs w:val="24"/>
        </w:rPr>
        <w:t xml:space="preserve"> hình</w:t>
      </w:r>
      <w:r w:rsidRPr="00774939">
        <w:rPr>
          <w:rFonts w:asciiTheme="majorHAnsi" w:hAnsiTheme="majorHAnsi" w:cstheme="majorHAnsi"/>
          <w:i/>
          <w:sz w:val="24"/>
          <w:szCs w:val="24"/>
        </w:rPr>
        <w:t xml:space="preserve"> </w:t>
      </w:r>
      <w:r>
        <w:rPr>
          <w:rFonts w:asciiTheme="majorHAnsi" w:hAnsiTheme="majorHAnsi" w:cstheme="majorHAnsi"/>
          <w:i/>
          <w:sz w:val="24"/>
          <w:szCs w:val="24"/>
        </w:rPr>
        <w:t>cập nhật đề nghị bán</w:t>
      </w:r>
      <w:del w:id="1912" w:author="Nguyen Duc Anh" w:date="2025-09-26T15:03:00Z">
        <w:r w:rsidDel="00BA556A">
          <w:rPr>
            <w:rFonts w:asciiTheme="majorHAnsi" w:hAnsiTheme="majorHAnsi" w:cstheme="majorHAnsi"/>
            <w:i/>
            <w:sz w:val="24"/>
            <w:szCs w:val="24"/>
          </w:rPr>
          <w:delText>/đổi</w:delText>
        </w:r>
      </w:del>
      <w:r>
        <w:rPr>
          <w:rFonts w:asciiTheme="majorHAnsi" w:hAnsiTheme="majorHAnsi" w:cstheme="majorHAnsi"/>
          <w:i/>
          <w:sz w:val="24"/>
          <w:szCs w:val="24"/>
        </w:rPr>
        <w:t xml:space="preserve"> ngoại tệ  – KHCN</w:t>
      </w:r>
    </w:p>
    <w:p w14:paraId="25166439" w14:textId="0C921F7B" w:rsidR="0094684D" w:rsidRDefault="0094684D" w:rsidP="0094684D">
      <w:pPr>
        <w:jc w:val="center"/>
        <w:rPr>
          <w:ins w:id="1913" w:author="Nguyen Duc Anh" w:date="2025-09-26T15:04:00Z"/>
          <w:rFonts w:asciiTheme="majorHAnsi" w:hAnsiTheme="majorHAnsi" w:cstheme="majorHAnsi"/>
          <w:i/>
          <w:sz w:val="24"/>
          <w:szCs w:val="24"/>
        </w:rPr>
      </w:pPr>
      <w:del w:id="1914" w:author="Nguyen Duc Anh" w:date="2025-09-26T15:04:00Z">
        <w:r w:rsidDel="00BA556A">
          <w:rPr>
            <w:noProof/>
          </w:rPr>
          <w:drawing>
            <wp:inline distT="0" distB="0" distL="0" distR="0" wp14:anchorId="7E8576E4" wp14:editId="34B25DAC">
              <wp:extent cx="5281976" cy="80708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1976" cy="8070850"/>
                      </a:xfrm>
                      <a:prstGeom prst="rect">
                        <a:avLst/>
                      </a:prstGeom>
                      <a:noFill/>
                      <a:ln>
                        <a:noFill/>
                      </a:ln>
                    </pic:spPr>
                  </pic:pic>
                </a:graphicData>
              </a:graphic>
            </wp:inline>
          </w:drawing>
        </w:r>
      </w:del>
    </w:p>
    <w:p w14:paraId="5CCE6E60" w14:textId="13D7F387" w:rsidR="00BA556A" w:rsidRDefault="00F52E11" w:rsidP="0094684D">
      <w:pPr>
        <w:jc w:val="center"/>
        <w:rPr>
          <w:rFonts w:asciiTheme="majorHAnsi" w:hAnsiTheme="majorHAnsi" w:cstheme="majorHAnsi"/>
          <w:i/>
          <w:sz w:val="24"/>
          <w:szCs w:val="24"/>
        </w:rPr>
      </w:pPr>
      <w:ins w:id="1915" w:author="Nguyen Duc Anh" w:date="2025-09-26T15:17:00Z">
        <w:r>
          <w:rPr>
            <w:noProof/>
          </w:rPr>
          <w:lastRenderedPageBreak/>
          <w:drawing>
            <wp:inline distT="0" distB="0" distL="0" distR="0" wp14:anchorId="75E7E2F5" wp14:editId="23EFDA86">
              <wp:extent cx="5202382" cy="8187214"/>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2382" cy="8187214"/>
                      </a:xfrm>
                      <a:prstGeom prst="rect">
                        <a:avLst/>
                      </a:prstGeom>
                      <a:noFill/>
                      <a:ln>
                        <a:noFill/>
                      </a:ln>
                    </pic:spPr>
                  </pic:pic>
                </a:graphicData>
              </a:graphic>
            </wp:inline>
          </w:drawing>
        </w:r>
      </w:ins>
    </w:p>
    <w:p w14:paraId="670FAD01" w14:textId="77777777" w:rsidR="0094684D" w:rsidRDefault="0094684D" w:rsidP="0094684D">
      <w:pPr>
        <w:jc w:val="center"/>
        <w:rPr>
          <w:rFonts w:asciiTheme="majorHAnsi" w:hAnsiTheme="majorHAnsi" w:cstheme="majorHAnsi"/>
          <w:i/>
          <w:sz w:val="24"/>
          <w:szCs w:val="24"/>
        </w:rPr>
      </w:pPr>
      <w:r>
        <w:rPr>
          <w:rFonts w:asciiTheme="majorHAnsi" w:hAnsiTheme="majorHAnsi" w:cstheme="majorHAnsi"/>
          <w:i/>
          <w:sz w:val="24"/>
          <w:szCs w:val="24"/>
        </w:rPr>
        <w:t xml:space="preserve">Hình  - </w:t>
      </w:r>
      <w:r w:rsidRPr="00774939">
        <w:rPr>
          <w:rFonts w:asciiTheme="majorHAnsi" w:hAnsiTheme="majorHAnsi" w:cstheme="majorHAnsi"/>
          <w:i/>
          <w:sz w:val="24"/>
          <w:szCs w:val="24"/>
        </w:rPr>
        <w:t>Màn</w:t>
      </w:r>
      <w:r>
        <w:rPr>
          <w:rFonts w:asciiTheme="majorHAnsi" w:hAnsiTheme="majorHAnsi" w:cstheme="majorHAnsi"/>
          <w:i/>
          <w:sz w:val="24"/>
          <w:szCs w:val="24"/>
        </w:rPr>
        <w:t xml:space="preserve"> hình</w:t>
      </w:r>
      <w:r w:rsidRPr="00774939">
        <w:rPr>
          <w:rFonts w:asciiTheme="majorHAnsi" w:hAnsiTheme="majorHAnsi" w:cstheme="majorHAnsi"/>
          <w:i/>
          <w:sz w:val="24"/>
          <w:szCs w:val="24"/>
        </w:rPr>
        <w:t xml:space="preserve"> </w:t>
      </w:r>
      <w:r>
        <w:rPr>
          <w:rFonts w:asciiTheme="majorHAnsi" w:hAnsiTheme="majorHAnsi" w:cstheme="majorHAnsi"/>
          <w:i/>
          <w:sz w:val="24"/>
          <w:szCs w:val="24"/>
        </w:rPr>
        <w:t xml:space="preserve">cập nhật đề nghị </w:t>
      </w:r>
      <w:r>
        <w:rPr>
          <w:rFonts w:asciiTheme="majorHAnsi" w:hAnsiTheme="majorHAnsi" w:cstheme="majorHAnsi"/>
          <w:i/>
          <w:color w:val="FF0000"/>
          <w:sz w:val="24"/>
          <w:szCs w:val="24"/>
        </w:rPr>
        <w:t>mua</w:t>
      </w:r>
      <w:commentRangeStart w:id="1916"/>
      <w:commentRangeStart w:id="1917"/>
      <w:commentRangeEnd w:id="1916"/>
      <w:r>
        <w:rPr>
          <w:rStyle w:val="CommentReference"/>
          <w:rFonts w:ascii="Times New Roman" w:eastAsia="Times New Roman" w:hAnsi="Times New Roman" w:cs="Times New Roman"/>
          <w:bCs/>
          <w:kern w:val="32"/>
        </w:rPr>
        <w:commentReference w:id="1916"/>
      </w:r>
      <w:commentRangeEnd w:id="1917"/>
      <w:r>
        <w:rPr>
          <w:rStyle w:val="CommentReference"/>
          <w:rFonts w:ascii="Times New Roman" w:eastAsia="Times New Roman" w:hAnsi="Times New Roman" w:cs="Times New Roman"/>
          <w:bCs/>
          <w:kern w:val="32"/>
        </w:rPr>
        <w:commentReference w:id="1917"/>
      </w:r>
      <w:r w:rsidRPr="009E47FC">
        <w:rPr>
          <w:rFonts w:asciiTheme="majorHAnsi" w:hAnsiTheme="majorHAnsi" w:cstheme="majorHAnsi"/>
          <w:i/>
          <w:color w:val="FF0000"/>
          <w:sz w:val="24"/>
          <w:szCs w:val="24"/>
        </w:rPr>
        <w:t xml:space="preserve"> </w:t>
      </w:r>
      <w:r>
        <w:rPr>
          <w:rFonts w:asciiTheme="majorHAnsi" w:hAnsiTheme="majorHAnsi" w:cstheme="majorHAnsi"/>
          <w:i/>
          <w:sz w:val="24"/>
          <w:szCs w:val="24"/>
        </w:rPr>
        <w:t>ngoại tệ  – KHCN</w:t>
      </w:r>
    </w:p>
    <w:p w14:paraId="5F6CF872" w14:textId="5F87AB20" w:rsidR="0094684D" w:rsidRDefault="0094684D" w:rsidP="0094684D">
      <w:pPr>
        <w:jc w:val="center"/>
        <w:rPr>
          <w:rFonts w:asciiTheme="majorHAnsi" w:hAnsiTheme="majorHAnsi" w:cstheme="majorHAnsi"/>
          <w:i/>
          <w:sz w:val="24"/>
          <w:szCs w:val="24"/>
        </w:rPr>
      </w:pPr>
      <w:del w:id="1918" w:author="Nguyen Duc Anh" w:date="2025-09-26T15:04:00Z">
        <w:r w:rsidDel="00367C75">
          <w:rPr>
            <w:noProof/>
          </w:rPr>
          <w:drawing>
            <wp:inline distT="0" distB="0" distL="0" distR="0" wp14:anchorId="64AB2761" wp14:editId="72BCC2D0">
              <wp:extent cx="4184650" cy="20193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4650" cy="2019300"/>
                      </a:xfrm>
                      <a:prstGeom prst="rect">
                        <a:avLst/>
                      </a:prstGeom>
                      <a:noFill/>
                      <a:ln>
                        <a:noFill/>
                      </a:ln>
                    </pic:spPr>
                  </pic:pic>
                </a:graphicData>
              </a:graphic>
            </wp:inline>
          </w:drawing>
        </w:r>
      </w:del>
    </w:p>
    <w:p w14:paraId="72841BA1" w14:textId="5E48536E" w:rsidR="0094684D" w:rsidDel="00367C75" w:rsidRDefault="0094684D" w:rsidP="0094684D">
      <w:pPr>
        <w:jc w:val="center"/>
        <w:rPr>
          <w:del w:id="1919" w:author="Nguyen Duc Anh" w:date="2025-09-26T15:04:00Z"/>
          <w:rFonts w:asciiTheme="majorHAnsi" w:hAnsiTheme="majorHAnsi" w:cstheme="majorHAnsi"/>
          <w:i/>
          <w:sz w:val="24"/>
          <w:szCs w:val="24"/>
        </w:rPr>
      </w:pPr>
      <w:del w:id="1920" w:author="Nguyen Duc Anh" w:date="2025-09-26T15:04:00Z">
        <w:r w:rsidRPr="00774939" w:rsidDel="00367C75">
          <w:rPr>
            <w:rFonts w:asciiTheme="majorHAnsi" w:hAnsiTheme="majorHAnsi" w:cstheme="majorHAnsi"/>
            <w:i/>
            <w:sz w:val="24"/>
            <w:szCs w:val="24"/>
          </w:rPr>
          <w:lastRenderedPageBreak/>
          <w:delText xml:space="preserve">Hình  - </w:delText>
        </w:r>
        <w:r w:rsidDel="00367C75">
          <w:rPr>
            <w:rFonts w:asciiTheme="majorHAnsi" w:hAnsiTheme="majorHAnsi" w:cstheme="majorHAnsi"/>
            <w:i/>
            <w:sz w:val="24"/>
            <w:szCs w:val="24"/>
          </w:rPr>
          <w:delText>Màn hình popup xác nhận gửi duyệt đề nghị mua ngoại tệ</w:delText>
        </w:r>
      </w:del>
    </w:p>
    <w:p w14:paraId="5124F71C" w14:textId="77777777" w:rsidR="0094684D" w:rsidRPr="00774939" w:rsidDel="00367C75" w:rsidRDefault="0094684D" w:rsidP="00367C75">
      <w:pPr>
        <w:jc w:val="center"/>
        <w:rPr>
          <w:del w:id="1921" w:author="Nguyen Duc Anh" w:date="2025-09-26T15:04:00Z"/>
          <w:rFonts w:asciiTheme="majorHAnsi" w:hAnsiTheme="majorHAnsi" w:cstheme="majorHAnsi"/>
          <w:noProof/>
          <w:sz w:val="24"/>
          <w:szCs w:val="24"/>
        </w:rPr>
      </w:pPr>
    </w:p>
    <w:p w14:paraId="1228BE53" w14:textId="77777777" w:rsidR="0094684D" w:rsidRPr="00662463" w:rsidRDefault="0094684D">
      <w:pPr>
        <w:ind w:firstLine="0"/>
        <w:rPr>
          <w:rFonts w:asciiTheme="majorHAnsi" w:hAnsiTheme="majorHAnsi" w:cstheme="majorHAnsi"/>
          <w:i/>
          <w:sz w:val="24"/>
          <w:szCs w:val="24"/>
        </w:rPr>
        <w:pPrChange w:id="1922" w:author="Nguyen Duc Anh" w:date="2025-09-26T15:04:00Z">
          <w:pPr>
            <w:jc w:val="center"/>
          </w:pPr>
        </w:pPrChange>
      </w:pPr>
    </w:p>
    <w:p w14:paraId="401A1EC4" w14:textId="77777777" w:rsidR="0094684D" w:rsidRPr="00205450" w:rsidRDefault="0094684D" w:rsidP="0094684D">
      <w:pPr>
        <w:pStyle w:val="Heading3"/>
        <w:numPr>
          <w:ilvl w:val="2"/>
          <w:numId w:val="1"/>
        </w:numPr>
        <w:spacing w:before="0"/>
        <w:ind w:left="1134"/>
        <w:rPr>
          <w:rFonts w:cstheme="majorHAnsi"/>
          <w:b w:val="0"/>
          <w:sz w:val="24"/>
          <w:szCs w:val="24"/>
        </w:rPr>
      </w:pPr>
      <w:bookmarkStart w:id="1923" w:name="_Toc209883896"/>
      <w:r w:rsidRPr="002431CB">
        <w:rPr>
          <w:rFonts w:cstheme="majorHAnsi"/>
          <w:sz w:val="24"/>
          <w:szCs w:val="24"/>
        </w:rPr>
        <w:t>Quy tắc validation và trường hợp ngoại lệ:</w:t>
      </w:r>
      <w:bookmarkEnd w:id="1923"/>
    </w:p>
    <w:tbl>
      <w:tblPr>
        <w:tblStyle w:val="TableGrid"/>
        <w:tblW w:w="0" w:type="auto"/>
        <w:tblLook w:val="04A0" w:firstRow="1" w:lastRow="0" w:firstColumn="1" w:lastColumn="0" w:noHBand="0" w:noVBand="1"/>
      </w:tblPr>
      <w:tblGrid>
        <w:gridCol w:w="670"/>
        <w:gridCol w:w="3967"/>
        <w:gridCol w:w="4425"/>
      </w:tblGrid>
      <w:tr w:rsidR="0094684D" w:rsidRPr="002431CB" w14:paraId="57F615A2" w14:textId="77777777" w:rsidTr="00BF1D45">
        <w:trPr>
          <w:cnfStyle w:val="100000000000" w:firstRow="1" w:lastRow="0" w:firstColumn="0" w:lastColumn="0" w:oddVBand="0" w:evenVBand="0" w:oddHBand="0" w:evenHBand="0" w:firstRowFirstColumn="0" w:firstRowLastColumn="0" w:lastRowFirstColumn="0" w:lastRowLastColumn="0"/>
          <w:trHeight w:val="485"/>
        </w:trPr>
        <w:tc>
          <w:tcPr>
            <w:tcW w:w="0" w:type="auto"/>
          </w:tcPr>
          <w:p w14:paraId="451B09EA" w14:textId="77777777" w:rsidR="0094684D" w:rsidRPr="002431CB" w:rsidRDefault="0094684D" w:rsidP="00BF1D45">
            <w:pPr>
              <w:pStyle w:val="ListParagraph"/>
              <w:ind w:left="0"/>
              <w:jc w:val="center"/>
              <w:rPr>
                <w:rFonts w:asciiTheme="majorHAnsi" w:hAnsiTheme="majorHAnsi" w:cstheme="majorHAnsi"/>
                <w:b w:val="0"/>
                <w:sz w:val="24"/>
                <w:szCs w:val="24"/>
              </w:rPr>
            </w:pPr>
            <w:r w:rsidRPr="002431CB">
              <w:rPr>
                <w:rFonts w:asciiTheme="majorHAnsi" w:hAnsiTheme="majorHAnsi" w:cstheme="majorHAnsi"/>
                <w:sz w:val="24"/>
                <w:szCs w:val="24"/>
              </w:rPr>
              <w:t>STT</w:t>
            </w:r>
          </w:p>
        </w:tc>
        <w:tc>
          <w:tcPr>
            <w:tcW w:w="0" w:type="auto"/>
          </w:tcPr>
          <w:p w14:paraId="39581F23" w14:textId="77777777" w:rsidR="0094684D" w:rsidRPr="002431CB" w:rsidRDefault="0094684D" w:rsidP="00BF1D45">
            <w:pPr>
              <w:pStyle w:val="ListParagraph"/>
              <w:ind w:left="0"/>
              <w:jc w:val="center"/>
              <w:rPr>
                <w:rFonts w:asciiTheme="majorHAnsi" w:hAnsiTheme="majorHAnsi" w:cstheme="majorHAnsi"/>
                <w:b w:val="0"/>
                <w:sz w:val="24"/>
                <w:szCs w:val="24"/>
              </w:rPr>
            </w:pPr>
            <w:r w:rsidRPr="002431CB">
              <w:rPr>
                <w:rFonts w:asciiTheme="majorHAnsi" w:hAnsiTheme="majorHAnsi" w:cstheme="majorHAnsi"/>
                <w:sz w:val="24"/>
                <w:szCs w:val="24"/>
              </w:rPr>
              <w:t>Validate/Ngoại lệ</w:t>
            </w:r>
          </w:p>
        </w:tc>
        <w:tc>
          <w:tcPr>
            <w:tcW w:w="0" w:type="auto"/>
          </w:tcPr>
          <w:p w14:paraId="04AF6659" w14:textId="77777777" w:rsidR="0094684D" w:rsidRPr="002431CB" w:rsidRDefault="0094684D" w:rsidP="00BF1D45">
            <w:pPr>
              <w:pStyle w:val="ListParagraph"/>
              <w:ind w:left="0"/>
              <w:jc w:val="center"/>
              <w:rPr>
                <w:rFonts w:asciiTheme="majorHAnsi" w:hAnsiTheme="majorHAnsi" w:cstheme="majorHAnsi"/>
                <w:b w:val="0"/>
                <w:sz w:val="24"/>
                <w:szCs w:val="24"/>
              </w:rPr>
            </w:pPr>
            <w:r w:rsidRPr="002431CB">
              <w:rPr>
                <w:rFonts w:asciiTheme="majorHAnsi" w:hAnsiTheme="majorHAnsi" w:cstheme="majorHAnsi"/>
                <w:sz w:val="24"/>
                <w:szCs w:val="24"/>
              </w:rPr>
              <w:t>Mô tả</w:t>
            </w:r>
          </w:p>
        </w:tc>
      </w:tr>
      <w:tr w:rsidR="0094684D" w:rsidRPr="002431CB" w14:paraId="7CF9A1FD" w14:textId="77777777" w:rsidTr="00BF1D45">
        <w:tc>
          <w:tcPr>
            <w:tcW w:w="0" w:type="auto"/>
          </w:tcPr>
          <w:p w14:paraId="16A8D5A0" w14:textId="77777777" w:rsidR="0094684D" w:rsidRPr="002431CB" w:rsidRDefault="0094684D" w:rsidP="00BF1D45">
            <w:pPr>
              <w:pStyle w:val="ListParagraph"/>
              <w:ind w:left="0"/>
              <w:jc w:val="center"/>
              <w:rPr>
                <w:rFonts w:asciiTheme="majorHAnsi" w:hAnsiTheme="majorHAnsi" w:cstheme="majorHAnsi"/>
                <w:sz w:val="24"/>
                <w:szCs w:val="24"/>
              </w:rPr>
            </w:pPr>
            <w:r w:rsidRPr="002431CB">
              <w:rPr>
                <w:rFonts w:asciiTheme="majorHAnsi" w:hAnsiTheme="majorHAnsi" w:cstheme="majorHAnsi"/>
                <w:sz w:val="24"/>
                <w:szCs w:val="24"/>
              </w:rPr>
              <w:t>1</w:t>
            </w:r>
          </w:p>
        </w:tc>
        <w:tc>
          <w:tcPr>
            <w:tcW w:w="0" w:type="auto"/>
          </w:tcPr>
          <w:p w14:paraId="66181292" w14:textId="77777777" w:rsidR="0094684D" w:rsidRPr="002431CB" w:rsidRDefault="0094684D" w:rsidP="00BF1D45">
            <w:pPr>
              <w:pStyle w:val="ListParagraph"/>
              <w:ind w:left="0"/>
              <w:rPr>
                <w:rFonts w:asciiTheme="majorHAnsi" w:hAnsiTheme="majorHAnsi" w:cstheme="majorHAnsi"/>
                <w:sz w:val="24"/>
                <w:szCs w:val="24"/>
              </w:rPr>
            </w:pPr>
            <w:r w:rsidRPr="002431CB">
              <w:rPr>
                <w:rFonts w:asciiTheme="majorHAnsi" w:hAnsiTheme="majorHAnsi" w:cstheme="majorHAnsi"/>
                <w:sz w:val="24"/>
                <w:szCs w:val="24"/>
              </w:rPr>
              <w:t>Các trường bắt buộc nhập/chọn có kí tự sao màu đỏ</w:t>
            </w:r>
          </w:p>
        </w:tc>
        <w:tc>
          <w:tcPr>
            <w:tcW w:w="0" w:type="auto"/>
          </w:tcPr>
          <w:p w14:paraId="448D54C3" w14:textId="77777777" w:rsidR="0094684D" w:rsidRPr="002431CB" w:rsidRDefault="0094684D" w:rsidP="00BF1D45">
            <w:pPr>
              <w:pStyle w:val="ListParagraph"/>
              <w:ind w:left="0"/>
              <w:rPr>
                <w:rFonts w:asciiTheme="majorHAnsi" w:hAnsiTheme="majorHAnsi" w:cstheme="majorHAnsi"/>
                <w:sz w:val="24"/>
                <w:szCs w:val="24"/>
              </w:rPr>
            </w:pPr>
            <w:r w:rsidRPr="002431CB">
              <w:rPr>
                <w:rFonts w:asciiTheme="majorHAnsi" w:hAnsiTheme="majorHAnsi" w:cstheme="majorHAnsi"/>
                <w:sz w:val="24"/>
                <w:szCs w:val="24"/>
              </w:rPr>
              <w:t xml:space="preserve">Nếu để trống hoặc nhập dữ liệu không hợp lệ vào các trường thông tin, khi nhấn nút “Lưu </w:t>
            </w:r>
            <w:r>
              <w:rPr>
                <w:rFonts w:asciiTheme="majorHAnsi" w:hAnsiTheme="majorHAnsi" w:cstheme="majorHAnsi"/>
                <w:sz w:val="24"/>
                <w:szCs w:val="24"/>
              </w:rPr>
              <w:t>và chuyển duyệt</w:t>
            </w:r>
            <w:r w:rsidRPr="002431CB">
              <w:rPr>
                <w:rFonts w:asciiTheme="majorHAnsi" w:hAnsiTheme="majorHAnsi" w:cstheme="majorHAnsi"/>
                <w:sz w:val="24"/>
                <w:szCs w:val="24"/>
              </w:rPr>
              <w:t>” hệ thống sẽ cảnh báo yêu cầu bắt buộc nhập đối với các trường bắt buộc.</w:t>
            </w:r>
          </w:p>
        </w:tc>
      </w:tr>
      <w:tr w:rsidR="0094684D" w:rsidRPr="002431CB" w14:paraId="679DC75C" w14:textId="77777777" w:rsidTr="00BF1D45">
        <w:tc>
          <w:tcPr>
            <w:tcW w:w="0" w:type="auto"/>
          </w:tcPr>
          <w:p w14:paraId="0FC86F5C" w14:textId="77777777" w:rsidR="0094684D" w:rsidRPr="002431CB" w:rsidRDefault="0094684D" w:rsidP="00BF1D45">
            <w:pPr>
              <w:pStyle w:val="ListParagraph"/>
              <w:ind w:left="0"/>
              <w:jc w:val="center"/>
              <w:rPr>
                <w:rFonts w:asciiTheme="majorHAnsi" w:hAnsiTheme="majorHAnsi" w:cstheme="majorHAnsi"/>
                <w:sz w:val="24"/>
                <w:szCs w:val="24"/>
              </w:rPr>
            </w:pPr>
            <w:r w:rsidRPr="002431CB">
              <w:rPr>
                <w:rFonts w:asciiTheme="majorHAnsi" w:hAnsiTheme="majorHAnsi" w:cstheme="majorHAnsi"/>
                <w:sz w:val="24"/>
                <w:szCs w:val="24"/>
              </w:rPr>
              <w:t>2</w:t>
            </w:r>
          </w:p>
        </w:tc>
        <w:tc>
          <w:tcPr>
            <w:tcW w:w="0" w:type="auto"/>
          </w:tcPr>
          <w:p w14:paraId="1764C70F" w14:textId="77777777" w:rsidR="0094684D" w:rsidRPr="002431CB" w:rsidRDefault="0094684D" w:rsidP="00BF1D45">
            <w:pPr>
              <w:pStyle w:val="ListParagraph"/>
              <w:ind w:left="0"/>
              <w:rPr>
                <w:rFonts w:asciiTheme="majorHAnsi" w:hAnsiTheme="majorHAnsi" w:cstheme="majorHAnsi"/>
                <w:sz w:val="24"/>
                <w:szCs w:val="24"/>
              </w:rPr>
            </w:pPr>
            <w:r w:rsidRPr="002431CB">
              <w:rPr>
                <w:rFonts w:asciiTheme="majorHAnsi" w:hAnsiTheme="majorHAnsi" w:cstheme="majorHAnsi"/>
                <w:sz w:val="24"/>
                <w:szCs w:val="24"/>
              </w:rPr>
              <w:t xml:space="preserve">Khi Lưu </w:t>
            </w:r>
            <w:r>
              <w:rPr>
                <w:rFonts w:asciiTheme="majorHAnsi" w:hAnsiTheme="majorHAnsi" w:cstheme="majorHAnsi"/>
                <w:sz w:val="24"/>
                <w:szCs w:val="24"/>
              </w:rPr>
              <w:t>và chuyển duyệt hoặc Lưu thông tin</w:t>
            </w:r>
            <w:r w:rsidRPr="002431CB">
              <w:rPr>
                <w:rFonts w:asciiTheme="majorHAnsi" w:hAnsiTheme="majorHAnsi" w:cstheme="majorHAnsi"/>
                <w:sz w:val="24"/>
                <w:szCs w:val="24"/>
              </w:rPr>
              <w:t xml:space="preserve">, hệ thống kiểm tra tính hợp lệ các thông tin đã nhập/chọn trên các trường của màn hình nhập liệu </w:t>
            </w:r>
          </w:p>
        </w:tc>
        <w:tc>
          <w:tcPr>
            <w:tcW w:w="0" w:type="auto"/>
          </w:tcPr>
          <w:p w14:paraId="10354B7D" w14:textId="77777777" w:rsidR="0094684D" w:rsidRPr="002431CB" w:rsidRDefault="0094684D" w:rsidP="00BF1D45">
            <w:pPr>
              <w:pStyle w:val="ListParagraph"/>
              <w:ind w:left="0"/>
              <w:rPr>
                <w:rFonts w:asciiTheme="majorHAnsi" w:hAnsiTheme="majorHAnsi" w:cstheme="majorHAnsi"/>
                <w:sz w:val="24"/>
                <w:szCs w:val="24"/>
              </w:rPr>
            </w:pPr>
            <w:r w:rsidRPr="002431CB">
              <w:rPr>
                <w:rFonts w:asciiTheme="majorHAnsi" w:hAnsiTheme="majorHAnsi" w:cstheme="majorHAnsi"/>
                <w:sz w:val="24"/>
                <w:szCs w:val="24"/>
              </w:rPr>
              <w:t xml:space="preserve">Điều kiện xác nhận thông tin nhập/chọn hợp lệ được mô tả trên mục </w:t>
            </w:r>
            <w:r w:rsidRPr="002431CB">
              <w:rPr>
                <w:rFonts w:asciiTheme="majorHAnsi" w:hAnsiTheme="majorHAnsi" w:cstheme="majorHAnsi"/>
                <w:b/>
                <w:sz w:val="24"/>
                <w:szCs w:val="24"/>
              </w:rPr>
              <w:t>Mô tả trường thông tin</w:t>
            </w:r>
            <w:r w:rsidRPr="002431CB">
              <w:rPr>
                <w:rFonts w:asciiTheme="majorHAnsi" w:hAnsiTheme="majorHAnsi" w:cstheme="majorHAnsi"/>
                <w:sz w:val="24"/>
                <w:szCs w:val="24"/>
              </w:rPr>
              <w:t>.</w:t>
            </w:r>
          </w:p>
        </w:tc>
      </w:tr>
      <w:tr w:rsidR="0094684D" w:rsidRPr="002431CB" w14:paraId="6C83A37A" w14:textId="77777777" w:rsidTr="00BF1D45">
        <w:tc>
          <w:tcPr>
            <w:tcW w:w="0" w:type="auto"/>
          </w:tcPr>
          <w:p w14:paraId="2AF6032B" w14:textId="77777777" w:rsidR="0094684D" w:rsidRPr="002431CB" w:rsidRDefault="0094684D" w:rsidP="00BF1D45">
            <w:pPr>
              <w:pStyle w:val="ListParagraph"/>
              <w:ind w:left="0"/>
              <w:jc w:val="center"/>
              <w:rPr>
                <w:rFonts w:asciiTheme="majorHAnsi" w:hAnsiTheme="majorHAnsi" w:cstheme="majorHAnsi"/>
                <w:sz w:val="24"/>
                <w:szCs w:val="24"/>
              </w:rPr>
            </w:pPr>
            <w:r w:rsidRPr="002431CB">
              <w:rPr>
                <w:rFonts w:asciiTheme="majorHAnsi" w:hAnsiTheme="majorHAnsi" w:cstheme="majorHAnsi"/>
                <w:sz w:val="24"/>
                <w:szCs w:val="24"/>
              </w:rPr>
              <w:t>3</w:t>
            </w:r>
          </w:p>
        </w:tc>
        <w:tc>
          <w:tcPr>
            <w:tcW w:w="0" w:type="auto"/>
          </w:tcPr>
          <w:p w14:paraId="3AE44DEE" w14:textId="77777777" w:rsidR="0094684D" w:rsidRPr="002431CB" w:rsidRDefault="0094684D" w:rsidP="00BF1D45">
            <w:pPr>
              <w:pStyle w:val="ListParagraph"/>
              <w:ind w:left="0"/>
              <w:rPr>
                <w:rFonts w:asciiTheme="majorHAnsi" w:hAnsiTheme="majorHAnsi" w:cstheme="majorHAnsi"/>
                <w:sz w:val="24"/>
                <w:szCs w:val="24"/>
              </w:rPr>
            </w:pPr>
            <w:r w:rsidRPr="002431CB">
              <w:rPr>
                <w:rFonts w:asciiTheme="majorHAnsi" w:hAnsiTheme="majorHAnsi" w:cstheme="majorHAnsi"/>
                <w:sz w:val="24"/>
                <w:szCs w:val="24"/>
              </w:rPr>
              <w:t>Quy tắc validate thông tin đã nhập/chọn theo rule của các trường thông tin</w:t>
            </w:r>
          </w:p>
        </w:tc>
        <w:tc>
          <w:tcPr>
            <w:tcW w:w="0" w:type="auto"/>
          </w:tcPr>
          <w:p w14:paraId="638E7DF9" w14:textId="77777777" w:rsidR="0094684D" w:rsidRPr="002431CB" w:rsidRDefault="0094684D" w:rsidP="00BF1D45">
            <w:pPr>
              <w:pStyle w:val="ListParagraph"/>
              <w:ind w:left="0"/>
              <w:rPr>
                <w:rFonts w:asciiTheme="majorHAnsi" w:hAnsiTheme="majorHAnsi" w:cstheme="majorHAnsi"/>
                <w:sz w:val="24"/>
                <w:szCs w:val="24"/>
              </w:rPr>
            </w:pPr>
            <w:r w:rsidRPr="002431CB">
              <w:rPr>
                <w:rFonts w:asciiTheme="majorHAnsi" w:hAnsiTheme="majorHAnsi" w:cstheme="majorHAnsi"/>
                <w:sz w:val="24"/>
                <w:szCs w:val="24"/>
              </w:rPr>
              <w:t xml:space="preserve">Các trường thông tin được mô tả trên mục </w:t>
            </w:r>
            <w:r w:rsidRPr="002431CB">
              <w:rPr>
                <w:rFonts w:asciiTheme="majorHAnsi" w:hAnsiTheme="majorHAnsi" w:cstheme="majorHAnsi"/>
                <w:b/>
                <w:sz w:val="24"/>
                <w:szCs w:val="24"/>
              </w:rPr>
              <w:t>Mô tả trường thông tin.</w:t>
            </w:r>
          </w:p>
        </w:tc>
      </w:tr>
      <w:tr w:rsidR="0094684D" w:rsidRPr="002431CB" w14:paraId="4BC5AF3B" w14:textId="77777777" w:rsidTr="00BF1D45">
        <w:tc>
          <w:tcPr>
            <w:tcW w:w="0" w:type="auto"/>
          </w:tcPr>
          <w:p w14:paraId="1123805A" w14:textId="77777777" w:rsidR="0094684D" w:rsidRPr="002431CB" w:rsidRDefault="0094684D" w:rsidP="00BF1D45">
            <w:pPr>
              <w:pStyle w:val="ListParagraph"/>
              <w:ind w:left="0"/>
              <w:jc w:val="center"/>
              <w:rPr>
                <w:rFonts w:asciiTheme="majorHAnsi" w:hAnsiTheme="majorHAnsi" w:cstheme="majorHAnsi"/>
                <w:sz w:val="24"/>
                <w:szCs w:val="24"/>
              </w:rPr>
            </w:pPr>
            <w:r>
              <w:rPr>
                <w:rFonts w:asciiTheme="majorHAnsi" w:hAnsiTheme="majorHAnsi" w:cstheme="majorHAnsi"/>
                <w:sz w:val="24"/>
                <w:szCs w:val="24"/>
              </w:rPr>
              <w:t>4</w:t>
            </w:r>
          </w:p>
        </w:tc>
        <w:tc>
          <w:tcPr>
            <w:tcW w:w="0" w:type="auto"/>
          </w:tcPr>
          <w:p w14:paraId="19FFA815" w14:textId="77777777" w:rsidR="0094684D" w:rsidRPr="002431CB" w:rsidRDefault="0094684D" w:rsidP="00BF1D45">
            <w:pPr>
              <w:pStyle w:val="ListParagraph"/>
              <w:ind w:left="0"/>
              <w:rPr>
                <w:rFonts w:asciiTheme="majorHAnsi" w:hAnsiTheme="majorHAnsi" w:cstheme="majorHAnsi"/>
                <w:sz w:val="24"/>
                <w:szCs w:val="24"/>
              </w:rPr>
            </w:pPr>
            <w:r>
              <w:rPr>
                <w:rFonts w:asciiTheme="majorHAnsi" w:hAnsiTheme="majorHAnsi" w:cstheme="majorHAnsi"/>
                <w:sz w:val="24"/>
                <w:szCs w:val="24"/>
              </w:rPr>
              <w:t>Trường Dropdownlist</w:t>
            </w:r>
          </w:p>
        </w:tc>
        <w:tc>
          <w:tcPr>
            <w:tcW w:w="0" w:type="auto"/>
          </w:tcPr>
          <w:p w14:paraId="7FDFE79F" w14:textId="77777777" w:rsidR="0094684D" w:rsidRPr="002431CB" w:rsidRDefault="0094684D" w:rsidP="00BF1D45">
            <w:pPr>
              <w:pStyle w:val="ListParagraph"/>
              <w:ind w:left="0"/>
              <w:rPr>
                <w:rFonts w:asciiTheme="majorHAnsi" w:hAnsiTheme="majorHAnsi" w:cstheme="majorHAnsi"/>
                <w:sz w:val="24"/>
                <w:szCs w:val="24"/>
              </w:rPr>
            </w:pPr>
            <w:r>
              <w:rPr>
                <w:rFonts w:asciiTheme="majorHAnsi" w:eastAsia="Calibri" w:hAnsiTheme="majorHAnsi" w:cstheme="majorHAnsi"/>
                <w:sz w:val="24"/>
                <w:szCs w:val="24"/>
              </w:rPr>
              <w:t>Khi nhấn chọn vào trường ở dạng dropdownlist để hiển thị ra danh sách dữ liệu chọn sẽ có trường nhập tìm kiếm nhanh dữ liệu.</w:t>
            </w:r>
          </w:p>
        </w:tc>
      </w:tr>
    </w:tbl>
    <w:p w14:paraId="79E036A2" w14:textId="77777777" w:rsidR="0094684D" w:rsidRDefault="0094684D" w:rsidP="0094684D">
      <w:pPr>
        <w:rPr>
          <w:rFonts w:asciiTheme="majorHAnsi" w:hAnsiTheme="majorHAnsi" w:cstheme="majorHAnsi"/>
          <w:sz w:val="24"/>
          <w:szCs w:val="24"/>
        </w:rPr>
      </w:pPr>
    </w:p>
    <w:p w14:paraId="299CDAA4" w14:textId="77777777" w:rsidR="0094684D" w:rsidRPr="002431CB" w:rsidRDefault="0094684D" w:rsidP="0094684D">
      <w:pPr>
        <w:pStyle w:val="Heading2"/>
        <w:numPr>
          <w:ilvl w:val="1"/>
          <w:numId w:val="1"/>
        </w:numPr>
        <w:spacing w:before="0"/>
        <w:ind w:left="540" w:hanging="540"/>
        <w:rPr>
          <w:rFonts w:cstheme="majorHAnsi"/>
          <w:b w:val="0"/>
          <w:i w:val="0"/>
          <w:sz w:val="24"/>
          <w:szCs w:val="24"/>
        </w:rPr>
      </w:pPr>
      <w:bookmarkStart w:id="1924" w:name="_Toc209883897"/>
      <w:r>
        <w:rPr>
          <w:rFonts w:cstheme="majorHAnsi"/>
          <w:sz w:val="24"/>
          <w:szCs w:val="24"/>
        </w:rPr>
        <w:t>Huỷ đề nghị mua bán ngoại tệ</w:t>
      </w:r>
      <w:bookmarkEnd w:id="1924"/>
      <w:r>
        <w:rPr>
          <w:rFonts w:cstheme="majorHAnsi"/>
          <w:sz w:val="24"/>
          <w:szCs w:val="24"/>
        </w:rPr>
        <w:t xml:space="preserve"> </w:t>
      </w:r>
    </w:p>
    <w:p w14:paraId="017C8DBD" w14:textId="77777777" w:rsidR="0094684D" w:rsidRPr="002431CB" w:rsidRDefault="0094684D" w:rsidP="0094684D">
      <w:pPr>
        <w:pStyle w:val="Heading3"/>
        <w:numPr>
          <w:ilvl w:val="2"/>
          <w:numId w:val="1"/>
        </w:numPr>
        <w:spacing w:before="0"/>
        <w:ind w:left="993"/>
        <w:rPr>
          <w:rFonts w:cstheme="majorHAnsi"/>
          <w:b w:val="0"/>
          <w:sz w:val="24"/>
          <w:szCs w:val="24"/>
        </w:rPr>
      </w:pPr>
      <w:bookmarkStart w:id="1925" w:name="_Toc209883898"/>
      <w:r w:rsidRPr="002431CB">
        <w:rPr>
          <w:rFonts w:cstheme="majorHAnsi"/>
          <w:sz w:val="24"/>
          <w:szCs w:val="24"/>
        </w:rPr>
        <w:t>Mô tả chung</w:t>
      </w:r>
      <w:bookmarkEnd w:id="1925"/>
    </w:p>
    <w:p w14:paraId="22563C11" w14:textId="2CA8E647" w:rsidR="0094684D" w:rsidRDefault="0094684D" w:rsidP="0094684D">
      <w:pPr>
        <w:pStyle w:val="ListParagraph"/>
        <w:ind w:left="907"/>
        <w:rPr>
          <w:rFonts w:asciiTheme="majorHAnsi" w:hAnsiTheme="majorHAnsi" w:cstheme="majorHAnsi"/>
          <w:sz w:val="24"/>
          <w:szCs w:val="24"/>
        </w:rPr>
      </w:pPr>
      <w:r w:rsidRPr="002431CB">
        <w:rPr>
          <w:rFonts w:asciiTheme="majorHAnsi" w:hAnsiTheme="majorHAnsi" w:cstheme="majorHAnsi"/>
          <w:sz w:val="24"/>
          <w:szCs w:val="24"/>
        </w:rPr>
        <w:t xml:space="preserve">Hệ thống cho phép người dùng thực hiện </w:t>
      </w:r>
      <w:r>
        <w:rPr>
          <w:rFonts w:asciiTheme="majorHAnsi" w:hAnsiTheme="majorHAnsi" w:cstheme="majorHAnsi"/>
          <w:sz w:val="24"/>
          <w:szCs w:val="24"/>
        </w:rPr>
        <w:t>huỷ đề nghị</w:t>
      </w:r>
      <w:ins w:id="1926" w:author="Nguyen Duc Anh" w:date="2025-09-26T15:23:00Z">
        <w:r w:rsidR="00274F07">
          <w:rPr>
            <w:rFonts w:asciiTheme="majorHAnsi" w:hAnsiTheme="majorHAnsi" w:cstheme="majorHAnsi"/>
            <w:sz w:val="24"/>
            <w:szCs w:val="24"/>
          </w:rPr>
          <w:t xml:space="preserve"> mua bán ngoại tệ đã lập.</w:t>
        </w:r>
      </w:ins>
    </w:p>
    <w:p w14:paraId="614B18B0" w14:textId="3192A417" w:rsidR="0094684D" w:rsidDel="00274F07" w:rsidRDefault="0094684D" w:rsidP="00274F07">
      <w:pPr>
        <w:pStyle w:val="ListParagraph"/>
        <w:ind w:left="907"/>
        <w:rPr>
          <w:del w:id="1927" w:author="Nguyen Duc Anh" w:date="2025-09-26T15:23:00Z"/>
          <w:rFonts w:asciiTheme="majorHAnsi" w:hAnsiTheme="majorHAnsi" w:cstheme="majorHAnsi"/>
          <w:sz w:val="24"/>
          <w:szCs w:val="24"/>
        </w:rPr>
      </w:pPr>
      <w:del w:id="1928" w:author="Nguyen Duc Anh" w:date="2025-09-26T15:23:00Z">
        <w:r w:rsidDel="00274F07">
          <w:rPr>
            <w:rFonts w:asciiTheme="majorHAnsi" w:hAnsiTheme="majorHAnsi" w:cstheme="majorHAnsi"/>
            <w:sz w:val="24"/>
            <w:szCs w:val="24"/>
          </w:rPr>
          <w:delText>- Đề nghị bán/đổi ngoại tệ: sau khi Lưu thông tin thành công.</w:delText>
        </w:r>
      </w:del>
    </w:p>
    <w:p w14:paraId="18FF0C57" w14:textId="70954962" w:rsidR="0094684D" w:rsidRDefault="0094684D" w:rsidP="00274F07">
      <w:pPr>
        <w:pStyle w:val="ListParagraph"/>
        <w:ind w:left="907"/>
        <w:rPr>
          <w:rFonts w:asciiTheme="majorHAnsi" w:hAnsiTheme="majorHAnsi" w:cstheme="majorHAnsi"/>
          <w:sz w:val="24"/>
          <w:szCs w:val="24"/>
        </w:rPr>
      </w:pPr>
      <w:del w:id="1929" w:author="Nguyen Duc Anh" w:date="2025-09-26T15:23:00Z">
        <w:r w:rsidDel="00274F07">
          <w:rPr>
            <w:rFonts w:asciiTheme="majorHAnsi" w:hAnsiTheme="majorHAnsi" w:cstheme="majorHAnsi"/>
            <w:sz w:val="24"/>
            <w:szCs w:val="24"/>
          </w:rPr>
          <w:delText>- Đề nghị mua ngoại tệ: sau khi Kiểm soát viên yêu cầu bổ sung (Chuyển trả) về cho Giao dịch viên hoặc sau khi Kiểm soát viên đã duyệt.</w:delText>
        </w:r>
      </w:del>
    </w:p>
    <w:p w14:paraId="0B893316" w14:textId="77777777" w:rsidR="0094684D" w:rsidRPr="002431CB" w:rsidRDefault="0094684D" w:rsidP="0094684D">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 xml:space="preserve">Đối tượng: Giao dịch viên. </w:t>
      </w:r>
    </w:p>
    <w:p w14:paraId="29797F6D" w14:textId="77777777" w:rsidR="0094684D" w:rsidRPr="002431CB" w:rsidRDefault="0094684D" w:rsidP="0094684D">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Tần suất sử dụng: Thường xuyên.</w:t>
      </w:r>
    </w:p>
    <w:p w14:paraId="351A476C" w14:textId="77777777" w:rsidR="0094684D" w:rsidRPr="002431CB" w:rsidRDefault="0094684D" w:rsidP="0094684D">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Mức độ áp dụng: Áp dụng toàn hàng.</w:t>
      </w:r>
    </w:p>
    <w:p w14:paraId="4C32D75F" w14:textId="77777777" w:rsidR="0094684D" w:rsidRPr="002431CB" w:rsidRDefault="0094684D" w:rsidP="0094684D">
      <w:pPr>
        <w:pStyle w:val="Heading3"/>
        <w:numPr>
          <w:ilvl w:val="2"/>
          <w:numId w:val="1"/>
        </w:numPr>
        <w:spacing w:before="0"/>
        <w:ind w:left="993"/>
        <w:rPr>
          <w:rFonts w:cstheme="majorHAnsi"/>
          <w:b w:val="0"/>
          <w:sz w:val="24"/>
          <w:szCs w:val="24"/>
        </w:rPr>
      </w:pPr>
      <w:bookmarkStart w:id="1930" w:name="_Toc209883899"/>
      <w:r w:rsidRPr="002431CB">
        <w:rPr>
          <w:rFonts w:cstheme="majorHAnsi"/>
          <w:sz w:val="24"/>
          <w:szCs w:val="24"/>
        </w:rPr>
        <w:t>Quy trình thực hiện</w:t>
      </w:r>
      <w:bookmarkEnd w:id="1930"/>
    </w:p>
    <w:p w14:paraId="557D28E2" w14:textId="77777777" w:rsidR="0094684D" w:rsidRDefault="0094684D" w:rsidP="0094684D">
      <w:pPr>
        <w:pStyle w:val="BodyText"/>
        <w:ind w:left="720"/>
        <w:rPr>
          <w:rFonts w:asciiTheme="majorHAnsi" w:hAnsiTheme="majorHAnsi" w:cstheme="majorHAnsi"/>
          <w:b/>
          <w:sz w:val="24"/>
          <w:szCs w:val="24"/>
        </w:rPr>
      </w:pPr>
      <w:r w:rsidRPr="002431CB">
        <w:rPr>
          <w:rFonts w:asciiTheme="majorHAnsi" w:hAnsiTheme="majorHAnsi" w:cstheme="majorHAnsi"/>
          <w:b/>
          <w:sz w:val="24"/>
          <w:szCs w:val="24"/>
        </w:rPr>
        <w:t>Điều kiện bắt đầu nghiệp vụ:</w:t>
      </w:r>
    </w:p>
    <w:p w14:paraId="3D9649FB" w14:textId="1160C664" w:rsidR="0094684D" w:rsidRPr="002431CB" w:rsidDel="00E54205" w:rsidRDefault="0094684D" w:rsidP="0094684D">
      <w:pPr>
        <w:pStyle w:val="BodyText"/>
        <w:ind w:left="720"/>
        <w:rPr>
          <w:del w:id="1931" w:author="Nguyen Duc Anh" w:date="2025-09-26T15:23:00Z"/>
          <w:rFonts w:asciiTheme="majorHAnsi" w:hAnsiTheme="majorHAnsi" w:cstheme="majorHAnsi"/>
          <w:sz w:val="24"/>
          <w:szCs w:val="24"/>
        </w:rPr>
      </w:pPr>
      <w:del w:id="1932" w:author="Nguyen Duc Anh" w:date="2025-09-26T15:23:00Z">
        <w:r w:rsidDel="00E54205">
          <w:rPr>
            <w:rFonts w:asciiTheme="majorHAnsi" w:hAnsiTheme="majorHAnsi" w:cstheme="majorHAnsi"/>
            <w:b/>
            <w:sz w:val="24"/>
            <w:szCs w:val="24"/>
          </w:rPr>
          <w:delText>Đề nghị mua ngoại tệ:</w:delText>
        </w:r>
      </w:del>
    </w:p>
    <w:p w14:paraId="49A100E5" w14:textId="26AA4265" w:rsidR="0094684D" w:rsidDel="00E54205" w:rsidRDefault="0094684D" w:rsidP="0094684D">
      <w:pPr>
        <w:pStyle w:val="BodyText"/>
        <w:numPr>
          <w:ilvl w:val="1"/>
          <w:numId w:val="39"/>
        </w:numPr>
        <w:spacing w:after="240" w:line="240" w:lineRule="atLeast"/>
        <w:rPr>
          <w:del w:id="1933" w:author="Nguyen Duc Anh" w:date="2025-09-26T15:24:00Z"/>
          <w:rFonts w:asciiTheme="majorHAnsi" w:hAnsiTheme="majorHAnsi" w:cstheme="majorHAnsi"/>
          <w:bCs/>
          <w:sz w:val="24"/>
          <w:szCs w:val="24"/>
        </w:rPr>
      </w:pPr>
      <w:del w:id="1934" w:author="Nguyen Duc Anh" w:date="2025-09-26T15:24:00Z">
        <w:r w:rsidRPr="002431CB" w:rsidDel="00E54205">
          <w:rPr>
            <w:rFonts w:asciiTheme="majorHAnsi" w:hAnsiTheme="majorHAnsi" w:cstheme="majorHAnsi"/>
            <w:bCs/>
            <w:sz w:val="24"/>
            <w:szCs w:val="24"/>
          </w:rPr>
          <w:delText>Giao dịch viên được phân quyền sử dụng chức năng</w:delText>
        </w:r>
        <w:r w:rsidDel="00E54205">
          <w:rPr>
            <w:rFonts w:asciiTheme="majorHAnsi" w:hAnsiTheme="majorHAnsi" w:cstheme="majorHAnsi"/>
            <w:bCs/>
            <w:sz w:val="24"/>
            <w:szCs w:val="24"/>
          </w:rPr>
          <w:delText xml:space="preserve"> và đề nghị do chính giao dịch viên tạo lập</w:delText>
        </w:r>
        <w:r w:rsidRPr="002431CB" w:rsidDel="00E54205">
          <w:rPr>
            <w:rFonts w:asciiTheme="majorHAnsi" w:hAnsiTheme="majorHAnsi" w:cstheme="majorHAnsi"/>
            <w:bCs/>
            <w:sz w:val="24"/>
            <w:szCs w:val="24"/>
          </w:rPr>
          <w:delText>.</w:delText>
        </w:r>
      </w:del>
    </w:p>
    <w:p w14:paraId="40AC1B72" w14:textId="560977D8" w:rsidR="0094684D" w:rsidRPr="002431CB" w:rsidDel="00E54205" w:rsidRDefault="0094684D" w:rsidP="0094684D">
      <w:pPr>
        <w:pStyle w:val="BodyText"/>
        <w:numPr>
          <w:ilvl w:val="1"/>
          <w:numId w:val="39"/>
        </w:numPr>
        <w:spacing w:after="240" w:line="240" w:lineRule="atLeast"/>
        <w:rPr>
          <w:del w:id="1935" w:author="Nguyen Duc Anh" w:date="2025-09-26T15:24:00Z"/>
          <w:rFonts w:asciiTheme="majorHAnsi" w:hAnsiTheme="majorHAnsi" w:cstheme="majorHAnsi"/>
          <w:bCs/>
          <w:sz w:val="24"/>
          <w:szCs w:val="24"/>
        </w:rPr>
      </w:pPr>
      <w:del w:id="1936" w:author="Nguyen Duc Anh" w:date="2025-09-26T15:24:00Z">
        <w:r w:rsidDel="00E54205">
          <w:rPr>
            <w:rFonts w:asciiTheme="majorHAnsi" w:hAnsiTheme="majorHAnsi" w:cstheme="majorHAnsi"/>
            <w:bCs/>
            <w:sz w:val="24"/>
            <w:szCs w:val="24"/>
          </w:rPr>
          <w:delText>Kiểm soát viên đã yêu cầu bổ sung (chuyển trả) cho Giao dịch viên hoặc đã duyệt thành công đề nghị</w:delText>
        </w:r>
      </w:del>
    </w:p>
    <w:p w14:paraId="25A5BE7B" w14:textId="44477B40" w:rsidR="0094684D" w:rsidRPr="002431CB" w:rsidDel="00E54205" w:rsidRDefault="0094684D" w:rsidP="0094684D">
      <w:pPr>
        <w:pStyle w:val="BodyText"/>
        <w:spacing w:after="240" w:line="240" w:lineRule="atLeast"/>
        <w:ind w:left="1350"/>
        <w:rPr>
          <w:del w:id="1937" w:author="Nguyen Duc Anh" w:date="2025-09-26T15:24:00Z"/>
          <w:rFonts w:asciiTheme="majorHAnsi" w:hAnsiTheme="majorHAnsi" w:cstheme="majorHAnsi"/>
          <w:bCs/>
          <w:sz w:val="24"/>
          <w:szCs w:val="24"/>
        </w:rPr>
      </w:pPr>
    </w:p>
    <w:p w14:paraId="628934E5" w14:textId="0B5A1E1C" w:rsidR="0094684D" w:rsidRPr="007D5D2B" w:rsidDel="00E54205" w:rsidRDefault="0094684D" w:rsidP="0094684D">
      <w:pPr>
        <w:pStyle w:val="BodyText"/>
        <w:numPr>
          <w:ilvl w:val="1"/>
          <w:numId w:val="39"/>
        </w:numPr>
        <w:spacing w:after="240" w:line="240" w:lineRule="atLeast"/>
        <w:rPr>
          <w:del w:id="1938" w:author="Nguyen Duc Anh" w:date="2025-09-26T15:24:00Z"/>
          <w:rFonts w:asciiTheme="majorHAnsi" w:hAnsiTheme="majorHAnsi" w:cstheme="majorHAnsi"/>
          <w:b/>
          <w:i/>
          <w:sz w:val="24"/>
          <w:szCs w:val="24"/>
        </w:rPr>
      </w:pPr>
      <w:del w:id="1939" w:author="Nguyen Duc Anh" w:date="2025-09-26T15:24:00Z">
        <w:r w:rsidDel="00E54205">
          <w:rPr>
            <w:rFonts w:asciiTheme="majorHAnsi" w:hAnsiTheme="majorHAnsi" w:cstheme="majorHAnsi"/>
            <w:bCs/>
            <w:sz w:val="24"/>
            <w:szCs w:val="24"/>
          </w:rPr>
          <w:delText>Bản ghi đề nghị</w:delText>
        </w:r>
        <w:r w:rsidRPr="002431CB" w:rsidDel="00E54205">
          <w:rPr>
            <w:rFonts w:asciiTheme="majorHAnsi" w:hAnsiTheme="majorHAnsi" w:cstheme="majorHAnsi"/>
            <w:bCs/>
            <w:sz w:val="24"/>
            <w:szCs w:val="24"/>
          </w:rPr>
          <w:delText xml:space="preserve"> cần </w:delText>
        </w:r>
        <w:r w:rsidDel="00E54205">
          <w:rPr>
            <w:rFonts w:asciiTheme="majorHAnsi" w:hAnsiTheme="majorHAnsi" w:cstheme="majorHAnsi"/>
            <w:bCs/>
            <w:sz w:val="24"/>
            <w:szCs w:val="24"/>
          </w:rPr>
          <w:delText>huỷ</w:delText>
        </w:r>
        <w:r w:rsidRPr="002431CB" w:rsidDel="00E54205">
          <w:rPr>
            <w:rFonts w:asciiTheme="majorHAnsi" w:hAnsiTheme="majorHAnsi" w:cstheme="majorHAnsi"/>
            <w:bCs/>
            <w:sz w:val="24"/>
            <w:szCs w:val="24"/>
          </w:rPr>
          <w:delText xml:space="preserve"> hiển thị trên </w:delText>
        </w:r>
        <w:r w:rsidRPr="002431CB" w:rsidDel="00E54205">
          <w:rPr>
            <w:rFonts w:asciiTheme="majorHAnsi" w:hAnsiTheme="majorHAnsi" w:cstheme="majorHAnsi"/>
            <w:sz w:val="24"/>
            <w:szCs w:val="24"/>
          </w:rPr>
          <w:delText>danh sách “Danh sách</w:delText>
        </w:r>
        <w:r w:rsidDel="00E54205">
          <w:rPr>
            <w:rFonts w:asciiTheme="majorHAnsi" w:hAnsiTheme="majorHAnsi" w:cstheme="majorHAnsi"/>
            <w:sz w:val="24"/>
            <w:szCs w:val="24"/>
          </w:rPr>
          <w:delText xml:space="preserve"> quản lý đề nghị mua bán ngoại tệ</w:delText>
        </w:r>
        <w:r w:rsidRPr="002431CB" w:rsidDel="00E54205">
          <w:rPr>
            <w:rFonts w:asciiTheme="majorHAnsi" w:hAnsiTheme="majorHAnsi" w:cstheme="majorHAnsi"/>
            <w:sz w:val="24"/>
            <w:szCs w:val="24"/>
          </w:rPr>
          <w:delText>”</w:delText>
        </w:r>
        <w:r w:rsidDel="00E54205">
          <w:rPr>
            <w:rFonts w:asciiTheme="majorHAnsi" w:hAnsiTheme="majorHAnsi" w:cstheme="majorHAnsi"/>
            <w:sz w:val="24"/>
            <w:szCs w:val="24"/>
          </w:rPr>
          <w:delText>.</w:delText>
        </w:r>
      </w:del>
    </w:p>
    <w:p w14:paraId="44BF2895" w14:textId="269EDC88" w:rsidR="0094684D" w:rsidRPr="004278F6" w:rsidDel="00E54205" w:rsidRDefault="0094684D" w:rsidP="0094684D">
      <w:pPr>
        <w:pStyle w:val="BodyText"/>
        <w:ind w:left="720"/>
        <w:rPr>
          <w:del w:id="1940" w:author="Nguyen Duc Anh" w:date="2025-09-26T15:23:00Z"/>
          <w:rFonts w:asciiTheme="majorHAnsi" w:hAnsiTheme="majorHAnsi" w:cstheme="majorHAnsi"/>
          <w:b/>
          <w:bCs/>
          <w:sz w:val="24"/>
          <w:szCs w:val="24"/>
        </w:rPr>
      </w:pPr>
      <w:del w:id="1941" w:author="Nguyen Duc Anh" w:date="2025-09-26T15:23:00Z">
        <w:r w:rsidDel="00E54205">
          <w:rPr>
            <w:rFonts w:asciiTheme="majorHAnsi" w:hAnsiTheme="majorHAnsi" w:cstheme="majorHAnsi"/>
            <w:b/>
            <w:bCs/>
            <w:sz w:val="24"/>
            <w:szCs w:val="24"/>
          </w:rPr>
          <w:delText>Đề nghị bán/đổi ngoại tệ</w:delText>
        </w:r>
        <w:r w:rsidRPr="004278F6" w:rsidDel="00E54205">
          <w:rPr>
            <w:rFonts w:asciiTheme="majorHAnsi" w:hAnsiTheme="majorHAnsi" w:cstheme="majorHAnsi"/>
            <w:b/>
            <w:bCs/>
            <w:sz w:val="24"/>
            <w:szCs w:val="24"/>
          </w:rPr>
          <w:delText>:</w:delText>
        </w:r>
      </w:del>
    </w:p>
    <w:p w14:paraId="7484AB7A" w14:textId="6EF7DAF2" w:rsidR="0094684D" w:rsidRPr="002431CB" w:rsidDel="00E54205" w:rsidRDefault="0094684D" w:rsidP="0094684D">
      <w:pPr>
        <w:pStyle w:val="BodyText"/>
        <w:numPr>
          <w:ilvl w:val="1"/>
          <w:numId w:val="39"/>
        </w:numPr>
        <w:spacing w:after="240" w:line="240" w:lineRule="atLeast"/>
        <w:rPr>
          <w:del w:id="1942" w:author="Nguyen Duc Anh" w:date="2025-09-26T15:24:00Z"/>
          <w:rFonts w:asciiTheme="majorHAnsi" w:hAnsiTheme="majorHAnsi" w:cstheme="majorHAnsi"/>
          <w:bCs/>
          <w:sz w:val="24"/>
          <w:szCs w:val="24"/>
        </w:rPr>
      </w:pPr>
      <w:r w:rsidRPr="002431CB">
        <w:rPr>
          <w:rFonts w:asciiTheme="majorHAnsi" w:hAnsiTheme="majorHAnsi" w:cstheme="majorHAnsi"/>
          <w:bCs/>
          <w:sz w:val="24"/>
          <w:szCs w:val="24"/>
        </w:rPr>
        <w:t>Giao dịch viên được phân quyền sử dụng chức năng</w:t>
      </w:r>
      <w:r>
        <w:rPr>
          <w:rFonts w:asciiTheme="majorHAnsi" w:hAnsiTheme="majorHAnsi" w:cstheme="majorHAnsi"/>
          <w:bCs/>
          <w:sz w:val="24"/>
          <w:szCs w:val="24"/>
        </w:rPr>
        <w:t xml:space="preserve"> và đề nghị</w:t>
      </w:r>
      <w:ins w:id="1943" w:author="Nguyen Duc Anh" w:date="2025-09-26T15:24:00Z">
        <w:r w:rsidR="00E54205">
          <w:rPr>
            <w:rFonts w:asciiTheme="majorHAnsi" w:hAnsiTheme="majorHAnsi" w:cstheme="majorHAnsi"/>
            <w:bCs/>
            <w:sz w:val="24"/>
            <w:szCs w:val="24"/>
          </w:rPr>
          <w:t xml:space="preserve"> cần huỷ</w:t>
        </w:r>
      </w:ins>
      <w:r>
        <w:rPr>
          <w:rFonts w:asciiTheme="majorHAnsi" w:hAnsiTheme="majorHAnsi" w:cstheme="majorHAnsi"/>
          <w:bCs/>
          <w:sz w:val="24"/>
          <w:szCs w:val="24"/>
        </w:rPr>
        <w:t xml:space="preserve"> do chính giao dịch viên </w:t>
      </w:r>
      <w:del w:id="1944" w:author="Nguyen Duc Anh" w:date="2025-09-26T15:24:00Z">
        <w:r w:rsidDel="00E54205">
          <w:rPr>
            <w:rFonts w:asciiTheme="majorHAnsi" w:hAnsiTheme="majorHAnsi" w:cstheme="majorHAnsi"/>
            <w:bCs/>
            <w:sz w:val="24"/>
            <w:szCs w:val="24"/>
          </w:rPr>
          <w:delText xml:space="preserve">tạo </w:delText>
        </w:r>
      </w:del>
      <w:r>
        <w:rPr>
          <w:rFonts w:asciiTheme="majorHAnsi" w:hAnsiTheme="majorHAnsi" w:cstheme="majorHAnsi"/>
          <w:bCs/>
          <w:sz w:val="24"/>
          <w:szCs w:val="24"/>
        </w:rPr>
        <w:t>lập</w:t>
      </w:r>
      <w:r w:rsidRPr="002431CB">
        <w:rPr>
          <w:rFonts w:asciiTheme="majorHAnsi" w:hAnsiTheme="majorHAnsi" w:cstheme="majorHAnsi"/>
          <w:bCs/>
          <w:sz w:val="24"/>
          <w:szCs w:val="24"/>
        </w:rPr>
        <w:t>.</w:t>
      </w:r>
    </w:p>
    <w:p w14:paraId="20B34EE0" w14:textId="77777777" w:rsidR="0094684D" w:rsidRPr="00E54205" w:rsidRDefault="0094684D">
      <w:pPr>
        <w:pStyle w:val="BodyText"/>
        <w:numPr>
          <w:ilvl w:val="1"/>
          <w:numId w:val="39"/>
        </w:numPr>
        <w:spacing w:after="240" w:line="240" w:lineRule="atLeast"/>
        <w:rPr>
          <w:rFonts w:asciiTheme="majorHAnsi" w:hAnsiTheme="majorHAnsi" w:cstheme="majorHAnsi"/>
          <w:bCs/>
          <w:sz w:val="24"/>
          <w:szCs w:val="24"/>
        </w:rPr>
        <w:pPrChange w:id="1945" w:author="Nguyen Duc Anh" w:date="2025-09-26T15:24:00Z">
          <w:pPr>
            <w:pStyle w:val="BodyText"/>
            <w:spacing w:after="240" w:line="240" w:lineRule="atLeast"/>
            <w:ind w:left="1350"/>
          </w:pPr>
        </w:pPrChange>
      </w:pPr>
    </w:p>
    <w:p w14:paraId="19E59C0D" w14:textId="7EE0150C" w:rsidR="0094684D" w:rsidRPr="004278F6" w:rsidRDefault="0094684D" w:rsidP="0094684D">
      <w:pPr>
        <w:pStyle w:val="BodyText"/>
        <w:numPr>
          <w:ilvl w:val="1"/>
          <w:numId w:val="39"/>
        </w:numPr>
        <w:spacing w:after="240" w:line="240" w:lineRule="atLeast"/>
        <w:rPr>
          <w:rFonts w:asciiTheme="majorHAnsi" w:hAnsiTheme="majorHAnsi" w:cstheme="majorHAnsi"/>
          <w:sz w:val="24"/>
          <w:szCs w:val="24"/>
        </w:rPr>
      </w:pPr>
      <w:r>
        <w:rPr>
          <w:rFonts w:asciiTheme="majorHAnsi" w:hAnsiTheme="majorHAnsi" w:cstheme="majorHAnsi"/>
          <w:bCs/>
          <w:sz w:val="24"/>
          <w:szCs w:val="24"/>
        </w:rPr>
        <w:t>Bản ghi đề nghị</w:t>
      </w:r>
      <w:r w:rsidRPr="002431CB">
        <w:rPr>
          <w:rFonts w:asciiTheme="majorHAnsi" w:hAnsiTheme="majorHAnsi" w:cstheme="majorHAnsi"/>
          <w:bCs/>
          <w:sz w:val="24"/>
          <w:szCs w:val="24"/>
        </w:rPr>
        <w:t xml:space="preserve"> cần </w:t>
      </w:r>
      <w:r>
        <w:rPr>
          <w:rFonts w:asciiTheme="majorHAnsi" w:hAnsiTheme="majorHAnsi" w:cstheme="majorHAnsi"/>
          <w:bCs/>
          <w:sz w:val="24"/>
          <w:szCs w:val="24"/>
        </w:rPr>
        <w:t xml:space="preserve">huỷ đã lưu thông tin thành công và </w:t>
      </w:r>
      <w:r w:rsidRPr="002431CB">
        <w:rPr>
          <w:rFonts w:asciiTheme="majorHAnsi" w:hAnsiTheme="majorHAnsi" w:cstheme="majorHAnsi"/>
          <w:bCs/>
          <w:sz w:val="24"/>
          <w:szCs w:val="24"/>
        </w:rPr>
        <w:t xml:space="preserve">hiển thị trên </w:t>
      </w:r>
      <w:r w:rsidRPr="002431CB">
        <w:rPr>
          <w:rFonts w:asciiTheme="majorHAnsi" w:hAnsiTheme="majorHAnsi" w:cstheme="majorHAnsi"/>
          <w:sz w:val="24"/>
          <w:szCs w:val="24"/>
        </w:rPr>
        <w:t>danh sách “</w:t>
      </w:r>
      <w:del w:id="1946" w:author="Nguyen Duc Anh" w:date="2025-09-26T15:24:00Z">
        <w:r w:rsidRPr="002431CB" w:rsidDel="00E54205">
          <w:rPr>
            <w:rFonts w:asciiTheme="majorHAnsi" w:hAnsiTheme="majorHAnsi" w:cstheme="majorHAnsi"/>
            <w:sz w:val="24"/>
            <w:szCs w:val="24"/>
          </w:rPr>
          <w:delText>Danh sách</w:delText>
        </w:r>
        <w:r w:rsidDel="00E54205">
          <w:rPr>
            <w:rFonts w:asciiTheme="majorHAnsi" w:hAnsiTheme="majorHAnsi" w:cstheme="majorHAnsi"/>
            <w:sz w:val="24"/>
            <w:szCs w:val="24"/>
          </w:rPr>
          <w:delText xml:space="preserve"> q</w:delText>
        </w:r>
      </w:del>
      <w:ins w:id="1947" w:author="Nguyen Duc Anh" w:date="2025-09-26T15:24:00Z">
        <w:r w:rsidR="00E54205">
          <w:rPr>
            <w:rFonts w:asciiTheme="majorHAnsi" w:hAnsiTheme="majorHAnsi" w:cstheme="majorHAnsi"/>
            <w:sz w:val="24"/>
            <w:szCs w:val="24"/>
          </w:rPr>
          <w:t>Q</w:t>
        </w:r>
      </w:ins>
      <w:r>
        <w:rPr>
          <w:rFonts w:asciiTheme="majorHAnsi" w:hAnsiTheme="majorHAnsi" w:cstheme="majorHAnsi"/>
          <w:sz w:val="24"/>
          <w:szCs w:val="24"/>
        </w:rPr>
        <w:t>uản lý đề nghị mua bán ngoại tệ</w:t>
      </w:r>
      <w:r w:rsidRPr="002431CB">
        <w:rPr>
          <w:rFonts w:asciiTheme="majorHAnsi" w:hAnsiTheme="majorHAnsi" w:cstheme="majorHAnsi"/>
          <w:sz w:val="24"/>
          <w:szCs w:val="24"/>
        </w:rPr>
        <w:t>”</w:t>
      </w:r>
      <w:r>
        <w:rPr>
          <w:rFonts w:asciiTheme="majorHAnsi" w:hAnsiTheme="majorHAnsi" w:cstheme="majorHAnsi"/>
          <w:sz w:val="24"/>
          <w:szCs w:val="24"/>
        </w:rPr>
        <w:t>.</w:t>
      </w:r>
    </w:p>
    <w:p w14:paraId="18A06CCD" w14:textId="7FBBEFE3" w:rsidR="0094684D" w:rsidRPr="002431CB" w:rsidRDefault="0094684D" w:rsidP="0094684D">
      <w:pPr>
        <w:pStyle w:val="BodyText"/>
        <w:ind w:left="720"/>
        <w:rPr>
          <w:rFonts w:asciiTheme="majorHAnsi" w:hAnsiTheme="majorHAnsi" w:cstheme="majorHAnsi"/>
          <w:b/>
          <w:sz w:val="24"/>
          <w:szCs w:val="24"/>
        </w:rPr>
      </w:pPr>
      <w:r w:rsidRPr="002431CB">
        <w:rPr>
          <w:rFonts w:asciiTheme="majorHAnsi" w:hAnsiTheme="majorHAnsi" w:cstheme="majorHAnsi"/>
          <w:b/>
          <w:sz w:val="24"/>
          <w:szCs w:val="24"/>
        </w:rPr>
        <w:t xml:space="preserve">Các bước </w:t>
      </w:r>
      <w:r>
        <w:rPr>
          <w:rFonts w:asciiTheme="majorHAnsi" w:hAnsiTheme="majorHAnsi" w:cstheme="majorHAnsi"/>
          <w:b/>
          <w:sz w:val="24"/>
          <w:szCs w:val="24"/>
        </w:rPr>
        <w:t>huỷ</w:t>
      </w:r>
      <w:r w:rsidRPr="002431CB">
        <w:rPr>
          <w:rFonts w:asciiTheme="majorHAnsi" w:hAnsiTheme="majorHAnsi" w:cstheme="majorHAnsi"/>
          <w:b/>
          <w:sz w:val="24"/>
          <w:szCs w:val="24"/>
        </w:rPr>
        <w:t xml:space="preserve"> </w:t>
      </w:r>
      <w:r>
        <w:rPr>
          <w:rFonts w:asciiTheme="majorHAnsi" w:hAnsiTheme="majorHAnsi" w:cstheme="majorHAnsi"/>
          <w:b/>
          <w:sz w:val="24"/>
          <w:szCs w:val="24"/>
        </w:rPr>
        <w:t xml:space="preserve">đề nghị mua bán </w:t>
      </w:r>
      <w:commentRangeStart w:id="1948"/>
      <w:commentRangeStart w:id="1949"/>
      <w:r>
        <w:rPr>
          <w:rFonts w:asciiTheme="majorHAnsi" w:hAnsiTheme="majorHAnsi" w:cstheme="majorHAnsi"/>
          <w:b/>
          <w:sz w:val="24"/>
          <w:szCs w:val="24"/>
        </w:rPr>
        <w:t>ngoại tệ</w:t>
      </w:r>
      <w:del w:id="1950" w:author="Nguyen Duc Anh" w:date="2025-09-26T15:25:00Z">
        <w:r w:rsidRPr="002431CB" w:rsidDel="005434C7">
          <w:rPr>
            <w:rFonts w:asciiTheme="majorHAnsi" w:hAnsiTheme="majorHAnsi" w:cstheme="majorHAnsi"/>
            <w:b/>
            <w:sz w:val="24"/>
            <w:szCs w:val="24"/>
          </w:rPr>
          <w:delText xml:space="preserve"> (Dành cho GDV)</w:delText>
        </w:r>
      </w:del>
      <w:r w:rsidRPr="002431CB">
        <w:rPr>
          <w:rFonts w:asciiTheme="majorHAnsi" w:hAnsiTheme="majorHAnsi" w:cstheme="majorHAnsi"/>
          <w:b/>
          <w:sz w:val="24"/>
          <w:szCs w:val="24"/>
        </w:rPr>
        <w:t>:</w:t>
      </w:r>
      <w:commentRangeEnd w:id="1948"/>
      <w:r>
        <w:rPr>
          <w:rStyle w:val="CommentReference"/>
          <w:rFonts w:ascii="Times New Roman" w:eastAsia="Times New Roman" w:hAnsi="Times New Roman" w:cs="Times New Roman"/>
          <w:bCs/>
          <w:kern w:val="32"/>
        </w:rPr>
        <w:commentReference w:id="1948"/>
      </w:r>
      <w:commentRangeEnd w:id="1949"/>
      <w:r>
        <w:rPr>
          <w:rStyle w:val="CommentReference"/>
          <w:rFonts w:ascii="Times New Roman" w:eastAsia="Times New Roman" w:hAnsi="Times New Roman" w:cs="Times New Roman"/>
          <w:bCs/>
          <w:kern w:val="32"/>
        </w:rPr>
        <w:commentReference w:id="1949"/>
      </w:r>
    </w:p>
    <w:p w14:paraId="5D7AB249" w14:textId="669542E3" w:rsidR="0094684D" w:rsidDel="005434C7" w:rsidRDefault="0094684D" w:rsidP="0094684D">
      <w:pPr>
        <w:pStyle w:val="BodyText"/>
        <w:ind w:left="714" w:firstLine="6"/>
        <w:rPr>
          <w:del w:id="1951" w:author="Nguyen Duc Anh" w:date="2025-09-26T15:25:00Z"/>
          <w:rFonts w:asciiTheme="majorHAnsi" w:hAnsiTheme="majorHAnsi" w:cstheme="majorHAnsi"/>
          <w:b/>
          <w:sz w:val="24"/>
          <w:szCs w:val="24"/>
        </w:rPr>
      </w:pPr>
      <w:del w:id="1952" w:author="Nguyen Duc Anh" w:date="2025-09-26T15:25:00Z">
        <w:r w:rsidDel="005434C7">
          <w:rPr>
            <w:rFonts w:asciiTheme="majorHAnsi" w:hAnsiTheme="majorHAnsi" w:cstheme="majorHAnsi"/>
            <w:b/>
            <w:sz w:val="24"/>
            <w:szCs w:val="24"/>
          </w:rPr>
          <w:delText>Đề nghị mua ngoại tệ:</w:delText>
        </w:r>
      </w:del>
    </w:p>
    <w:p w14:paraId="4716951A" w14:textId="3E88FA73" w:rsidR="0094684D" w:rsidRPr="002431CB" w:rsidDel="005434C7" w:rsidRDefault="0094684D" w:rsidP="0094684D">
      <w:pPr>
        <w:pStyle w:val="BodyText"/>
        <w:ind w:left="714" w:firstLine="6"/>
        <w:rPr>
          <w:del w:id="1953" w:author="Nguyen Duc Anh" w:date="2025-09-26T15:25:00Z"/>
          <w:rFonts w:asciiTheme="majorHAnsi" w:hAnsiTheme="majorHAnsi" w:cstheme="majorHAnsi"/>
          <w:sz w:val="24"/>
          <w:szCs w:val="24"/>
        </w:rPr>
      </w:pPr>
      <w:del w:id="1954" w:author="Nguyen Duc Anh" w:date="2025-09-26T15:25:00Z">
        <w:r w:rsidRPr="002431CB" w:rsidDel="005434C7">
          <w:rPr>
            <w:rFonts w:asciiTheme="majorHAnsi" w:hAnsiTheme="majorHAnsi" w:cstheme="majorHAnsi"/>
            <w:b/>
            <w:sz w:val="24"/>
            <w:szCs w:val="24"/>
          </w:rPr>
          <w:delText xml:space="preserve">Bước 1: </w:delText>
        </w:r>
        <w:r w:rsidRPr="002431CB" w:rsidDel="005434C7">
          <w:rPr>
            <w:rFonts w:asciiTheme="majorHAnsi" w:hAnsiTheme="majorHAnsi" w:cstheme="majorHAnsi"/>
            <w:sz w:val="24"/>
            <w:szCs w:val="24"/>
          </w:rPr>
          <w:delText xml:space="preserve">Tại màn hình thông tin chi tiết </w:delText>
        </w:r>
        <w:r w:rsidDel="005434C7">
          <w:rPr>
            <w:rFonts w:asciiTheme="majorHAnsi" w:hAnsiTheme="majorHAnsi" w:cstheme="majorHAnsi"/>
            <w:sz w:val="24"/>
            <w:szCs w:val="24"/>
          </w:rPr>
          <w:delText>đề nghị</w:delText>
        </w:r>
        <w:r w:rsidRPr="002431CB" w:rsidDel="005434C7">
          <w:rPr>
            <w:rFonts w:asciiTheme="majorHAnsi" w:hAnsiTheme="majorHAnsi" w:cstheme="majorHAnsi"/>
            <w:sz w:val="24"/>
            <w:szCs w:val="24"/>
          </w:rPr>
          <w:delText>, nhấn chọn nút “</w:delText>
        </w:r>
        <w:r w:rsidDel="005434C7">
          <w:rPr>
            <w:rFonts w:asciiTheme="majorHAnsi" w:hAnsiTheme="majorHAnsi" w:cstheme="majorHAnsi"/>
            <w:sz w:val="24"/>
            <w:szCs w:val="24"/>
          </w:rPr>
          <w:delText>Huỷ</w:delText>
        </w:r>
        <w:r w:rsidRPr="002431CB" w:rsidDel="005434C7">
          <w:rPr>
            <w:rFonts w:asciiTheme="majorHAnsi" w:hAnsiTheme="majorHAnsi" w:cstheme="majorHAnsi"/>
            <w:sz w:val="24"/>
            <w:szCs w:val="24"/>
          </w:rPr>
          <w:delText xml:space="preserve">” để thực hiện </w:delText>
        </w:r>
        <w:r w:rsidDel="005434C7">
          <w:rPr>
            <w:rFonts w:asciiTheme="majorHAnsi" w:hAnsiTheme="majorHAnsi" w:cstheme="majorHAnsi"/>
            <w:color w:val="FF0000"/>
            <w:sz w:val="24"/>
            <w:szCs w:val="24"/>
          </w:rPr>
          <w:delText xml:space="preserve">gửi duyệt </w:delText>
        </w:r>
        <w:r w:rsidDel="005434C7">
          <w:rPr>
            <w:rFonts w:asciiTheme="majorHAnsi" w:hAnsiTheme="majorHAnsi" w:cstheme="majorHAnsi"/>
            <w:sz w:val="24"/>
            <w:szCs w:val="24"/>
          </w:rPr>
          <w:delText>huỷ đề nghị mua ngoại tệ</w:delText>
        </w:r>
        <w:r w:rsidRPr="002431CB" w:rsidDel="005434C7">
          <w:rPr>
            <w:rFonts w:asciiTheme="majorHAnsi" w:hAnsiTheme="majorHAnsi" w:cstheme="majorHAnsi"/>
            <w:sz w:val="24"/>
            <w:szCs w:val="24"/>
          </w:rPr>
          <w:delText>.</w:delText>
        </w:r>
      </w:del>
    </w:p>
    <w:p w14:paraId="4862E694" w14:textId="33523FE4" w:rsidR="0094684D" w:rsidRPr="002431CB" w:rsidDel="005434C7" w:rsidRDefault="0094684D" w:rsidP="0094684D">
      <w:pPr>
        <w:pStyle w:val="BodyText"/>
        <w:ind w:firstLine="720"/>
        <w:rPr>
          <w:del w:id="1955" w:author="Nguyen Duc Anh" w:date="2025-09-26T15:25:00Z"/>
          <w:rFonts w:asciiTheme="majorHAnsi" w:hAnsiTheme="majorHAnsi" w:cstheme="majorHAnsi"/>
          <w:sz w:val="24"/>
          <w:szCs w:val="24"/>
        </w:rPr>
      </w:pPr>
      <w:del w:id="1956" w:author="Nguyen Duc Anh" w:date="2025-09-26T15:25:00Z">
        <w:r w:rsidRPr="002431CB" w:rsidDel="005434C7">
          <w:rPr>
            <w:rFonts w:asciiTheme="majorHAnsi" w:hAnsiTheme="majorHAnsi" w:cstheme="majorHAnsi"/>
            <w:b/>
            <w:sz w:val="24"/>
            <w:szCs w:val="24"/>
          </w:rPr>
          <w:delText xml:space="preserve">Bước </w:delText>
        </w:r>
        <w:r w:rsidDel="005434C7">
          <w:rPr>
            <w:rFonts w:asciiTheme="majorHAnsi" w:hAnsiTheme="majorHAnsi" w:cstheme="majorHAnsi"/>
            <w:b/>
            <w:sz w:val="24"/>
            <w:szCs w:val="24"/>
          </w:rPr>
          <w:delText>2</w:delText>
        </w:r>
        <w:r w:rsidRPr="002431CB" w:rsidDel="005434C7">
          <w:rPr>
            <w:rFonts w:asciiTheme="majorHAnsi" w:hAnsiTheme="majorHAnsi" w:cstheme="majorHAnsi"/>
            <w:b/>
            <w:sz w:val="24"/>
            <w:szCs w:val="24"/>
          </w:rPr>
          <w:delText xml:space="preserve">: </w:delText>
        </w:r>
        <w:r w:rsidRPr="002431CB" w:rsidDel="005434C7">
          <w:rPr>
            <w:rFonts w:asciiTheme="majorHAnsi" w:hAnsiTheme="majorHAnsi" w:cstheme="majorHAnsi"/>
            <w:sz w:val="24"/>
            <w:szCs w:val="24"/>
          </w:rPr>
          <w:delText xml:space="preserve">Tại màn hình popup xác nhận </w:delText>
        </w:r>
        <w:r w:rsidDel="005434C7">
          <w:rPr>
            <w:rFonts w:asciiTheme="majorHAnsi" w:hAnsiTheme="majorHAnsi" w:cstheme="majorHAnsi"/>
            <w:sz w:val="24"/>
            <w:szCs w:val="24"/>
          </w:rPr>
          <w:delText>gửi duyệt huỷ</w:delText>
        </w:r>
        <w:r w:rsidRPr="002431CB" w:rsidDel="005434C7">
          <w:rPr>
            <w:rFonts w:asciiTheme="majorHAnsi" w:hAnsiTheme="majorHAnsi" w:cstheme="majorHAnsi"/>
            <w:sz w:val="24"/>
            <w:szCs w:val="24"/>
          </w:rPr>
          <w:delText xml:space="preserve"> </w:delText>
        </w:r>
        <w:r w:rsidDel="005434C7">
          <w:rPr>
            <w:rFonts w:asciiTheme="majorHAnsi" w:hAnsiTheme="majorHAnsi" w:cstheme="majorHAnsi"/>
            <w:sz w:val="24"/>
            <w:szCs w:val="24"/>
          </w:rPr>
          <w:delText>đề nghị</w:delText>
        </w:r>
        <w:r w:rsidRPr="002431CB" w:rsidDel="005434C7">
          <w:rPr>
            <w:rFonts w:asciiTheme="majorHAnsi" w:hAnsiTheme="majorHAnsi" w:cstheme="majorHAnsi"/>
            <w:sz w:val="24"/>
            <w:szCs w:val="24"/>
          </w:rPr>
          <w:delText>.</w:delText>
        </w:r>
      </w:del>
    </w:p>
    <w:p w14:paraId="15349755" w14:textId="2C49A8E5" w:rsidR="0094684D" w:rsidRPr="002431CB" w:rsidDel="005434C7" w:rsidRDefault="0094684D" w:rsidP="0094684D">
      <w:pPr>
        <w:pStyle w:val="BodyText"/>
        <w:numPr>
          <w:ilvl w:val="1"/>
          <w:numId w:val="39"/>
        </w:numPr>
        <w:spacing w:after="240" w:line="240" w:lineRule="atLeast"/>
        <w:rPr>
          <w:del w:id="1957" w:author="Nguyen Duc Anh" w:date="2025-09-26T15:25:00Z"/>
          <w:rFonts w:asciiTheme="majorHAnsi" w:hAnsiTheme="majorHAnsi" w:cstheme="majorHAnsi"/>
          <w:sz w:val="24"/>
          <w:szCs w:val="24"/>
        </w:rPr>
      </w:pPr>
      <w:del w:id="1958" w:author="Nguyen Duc Anh" w:date="2025-09-26T15:25:00Z">
        <w:r w:rsidRPr="002431CB" w:rsidDel="005434C7">
          <w:rPr>
            <w:rFonts w:asciiTheme="majorHAnsi" w:hAnsiTheme="majorHAnsi" w:cstheme="majorHAnsi"/>
            <w:sz w:val="24"/>
            <w:szCs w:val="24"/>
          </w:rPr>
          <w:delText>Nhấn chọn nút “</w:delText>
        </w:r>
        <w:r w:rsidDel="005434C7">
          <w:rPr>
            <w:rFonts w:asciiTheme="majorHAnsi" w:hAnsiTheme="majorHAnsi" w:cstheme="majorHAnsi"/>
            <w:bCs/>
            <w:sz w:val="24"/>
            <w:szCs w:val="24"/>
          </w:rPr>
          <w:delText>Gửi duyệt</w:delText>
        </w:r>
        <w:r w:rsidRPr="002431CB" w:rsidDel="005434C7">
          <w:rPr>
            <w:rFonts w:asciiTheme="majorHAnsi" w:hAnsiTheme="majorHAnsi" w:cstheme="majorHAnsi"/>
            <w:bCs/>
            <w:sz w:val="24"/>
            <w:szCs w:val="24"/>
          </w:rPr>
          <w:delText>”</w:delText>
        </w:r>
        <w:r w:rsidRPr="002431CB" w:rsidDel="005434C7">
          <w:rPr>
            <w:rFonts w:asciiTheme="majorHAnsi" w:hAnsiTheme="majorHAnsi" w:cstheme="majorHAnsi"/>
            <w:sz w:val="24"/>
            <w:szCs w:val="24"/>
          </w:rPr>
          <w:delText xml:space="preserve">: hệ thống thực hiện </w:delText>
        </w:r>
        <w:r w:rsidDel="005434C7">
          <w:rPr>
            <w:rFonts w:asciiTheme="majorHAnsi" w:hAnsiTheme="majorHAnsi" w:cstheme="majorHAnsi"/>
            <w:sz w:val="24"/>
            <w:szCs w:val="24"/>
          </w:rPr>
          <w:delText>gửi duyệt huỷđề nghị</w:delText>
        </w:r>
        <w:r w:rsidRPr="002431CB" w:rsidDel="005434C7">
          <w:rPr>
            <w:rFonts w:asciiTheme="majorHAnsi" w:hAnsiTheme="majorHAnsi" w:cstheme="majorHAnsi"/>
            <w:sz w:val="24"/>
            <w:szCs w:val="24"/>
          </w:rPr>
          <w:delText>.</w:delText>
        </w:r>
      </w:del>
    </w:p>
    <w:p w14:paraId="1D9E4A02" w14:textId="46A51BA5" w:rsidR="0094684D" w:rsidRPr="002431CB" w:rsidDel="005434C7" w:rsidRDefault="0094684D" w:rsidP="0094684D">
      <w:pPr>
        <w:pStyle w:val="BodyText"/>
        <w:numPr>
          <w:ilvl w:val="1"/>
          <w:numId w:val="39"/>
        </w:numPr>
        <w:spacing w:after="240" w:line="240" w:lineRule="atLeast"/>
        <w:rPr>
          <w:del w:id="1959" w:author="Nguyen Duc Anh" w:date="2025-09-26T15:25:00Z"/>
          <w:rFonts w:asciiTheme="majorHAnsi" w:hAnsiTheme="majorHAnsi" w:cstheme="majorHAnsi"/>
          <w:sz w:val="24"/>
          <w:szCs w:val="24"/>
        </w:rPr>
      </w:pPr>
      <w:del w:id="1960" w:author="Nguyen Duc Anh" w:date="2025-09-26T15:25:00Z">
        <w:r w:rsidRPr="002431CB" w:rsidDel="005434C7">
          <w:rPr>
            <w:rFonts w:asciiTheme="majorHAnsi" w:hAnsiTheme="majorHAnsi" w:cstheme="majorHAnsi"/>
            <w:sz w:val="24"/>
            <w:szCs w:val="24"/>
          </w:rPr>
          <w:delText>Nhấn chọn nút “</w:delText>
        </w:r>
        <w:r w:rsidRPr="002431CB" w:rsidDel="005434C7">
          <w:rPr>
            <w:rFonts w:asciiTheme="majorHAnsi" w:hAnsiTheme="majorHAnsi" w:cstheme="majorHAnsi"/>
            <w:bCs/>
            <w:sz w:val="24"/>
            <w:szCs w:val="24"/>
          </w:rPr>
          <w:delText>Hủy”</w:delText>
        </w:r>
        <w:r w:rsidRPr="002431CB" w:rsidDel="005434C7">
          <w:rPr>
            <w:rFonts w:asciiTheme="majorHAnsi" w:hAnsiTheme="majorHAnsi" w:cstheme="majorHAnsi"/>
            <w:sz w:val="24"/>
            <w:szCs w:val="24"/>
          </w:rPr>
          <w:delText xml:space="preserve">: hệ thống hủy bỏ tác vụ </w:delText>
        </w:r>
        <w:r w:rsidDel="005434C7">
          <w:rPr>
            <w:rFonts w:asciiTheme="majorHAnsi" w:hAnsiTheme="majorHAnsi" w:cstheme="majorHAnsi"/>
            <w:sz w:val="24"/>
            <w:szCs w:val="24"/>
          </w:rPr>
          <w:delText>gửi duyệt huỷ</w:delText>
        </w:r>
        <w:r w:rsidRPr="002431CB" w:rsidDel="005434C7">
          <w:rPr>
            <w:rFonts w:asciiTheme="majorHAnsi" w:hAnsiTheme="majorHAnsi" w:cstheme="majorHAnsi"/>
            <w:sz w:val="24"/>
            <w:szCs w:val="24"/>
          </w:rPr>
          <w:delText xml:space="preserve">, tự động quay lại màn hình thông tin chi tiết và </w:delText>
        </w:r>
        <w:r w:rsidDel="005434C7">
          <w:rPr>
            <w:rFonts w:asciiTheme="majorHAnsi" w:hAnsiTheme="majorHAnsi" w:cstheme="majorHAnsi"/>
            <w:sz w:val="24"/>
            <w:szCs w:val="24"/>
          </w:rPr>
          <w:delText xml:space="preserve">đề nghị </w:delText>
        </w:r>
        <w:r w:rsidRPr="002431CB" w:rsidDel="005434C7">
          <w:rPr>
            <w:rFonts w:asciiTheme="majorHAnsi" w:hAnsiTheme="majorHAnsi" w:cstheme="majorHAnsi"/>
            <w:sz w:val="24"/>
            <w:szCs w:val="24"/>
          </w:rPr>
          <w:delText>vẫn tồn tại trên hệ thống</w:delText>
        </w:r>
        <w:r w:rsidDel="005434C7">
          <w:rPr>
            <w:rFonts w:asciiTheme="majorHAnsi" w:hAnsiTheme="majorHAnsi" w:cstheme="majorHAnsi"/>
            <w:sz w:val="24"/>
            <w:szCs w:val="24"/>
          </w:rPr>
          <w:delText xml:space="preserve"> ở trạng thái ban đầu</w:delText>
        </w:r>
        <w:r w:rsidRPr="002431CB" w:rsidDel="005434C7">
          <w:rPr>
            <w:rFonts w:asciiTheme="majorHAnsi" w:hAnsiTheme="majorHAnsi" w:cstheme="majorHAnsi"/>
            <w:sz w:val="24"/>
            <w:szCs w:val="24"/>
          </w:rPr>
          <w:delText>.</w:delText>
        </w:r>
      </w:del>
    </w:p>
    <w:p w14:paraId="5C89F60F" w14:textId="2CC6C971" w:rsidR="0094684D" w:rsidRDefault="0094684D" w:rsidP="0094684D">
      <w:pPr>
        <w:pStyle w:val="BodyText"/>
        <w:ind w:firstLine="720"/>
        <w:rPr>
          <w:rFonts w:asciiTheme="majorHAnsi" w:hAnsiTheme="majorHAnsi" w:cstheme="majorHAnsi"/>
          <w:b/>
          <w:sz w:val="24"/>
          <w:szCs w:val="24"/>
        </w:rPr>
      </w:pPr>
      <w:del w:id="1961" w:author="Nguyen Duc Anh" w:date="2025-09-26T15:25:00Z">
        <w:r w:rsidDel="005434C7">
          <w:rPr>
            <w:rFonts w:asciiTheme="majorHAnsi" w:hAnsiTheme="majorHAnsi" w:cstheme="majorHAnsi"/>
            <w:b/>
            <w:sz w:val="24"/>
            <w:szCs w:val="24"/>
          </w:rPr>
          <w:delText>Đề nghị bán/đổi ngoại tệ:</w:delText>
        </w:r>
      </w:del>
    </w:p>
    <w:p w14:paraId="33B1744B" w14:textId="6A32FEB5" w:rsidR="0094684D" w:rsidRPr="002431CB" w:rsidRDefault="0094684D" w:rsidP="0094684D">
      <w:pPr>
        <w:pStyle w:val="BodyText"/>
        <w:ind w:left="714" w:firstLine="6"/>
        <w:rPr>
          <w:rFonts w:asciiTheme="majorHAnsi" w:hAnsiTheme="majorHAnsi" w:cstheme="majorHAnsi"/>
          <w:sz w:val="24"/>
          <w:szCs w:val="24"/>
        </w:rPr>
      </w:pPr>
      <w:r w:rsidRPr="002431CB">
        <w:rPr>
          <w:rFonts w:asciiTheme="majorHAnsi" w:hAnsiTheme="majorHAnsi" w:cstheme="majorHAnsi"/>
          <w:b/>
          <w:sz w:val="24"/>
          <w:szCs w:val="24"/>
        </w:rPr>
        <w:t xml:space="preserve">Bước 1: </w:t>
      </w:r>
      <w:r w:rsidRPr="002431CB">
        <w:rPr>
          <w:rFonts w:asciiTheme="majorHAnsi" w:hAnsiTheme="majorHAnsi" w:cstheme="majorHAnsi"/>
          <w:sz w:val="24"/>
          <w:szCs w:val="24"/>
        </w:rPr>
        <w:t xml:space="preserve">Tại màn hình thông tin chi tiết </w:t>
      </w:r>
      <w:r>
        <w:rPr>
          <w:rFonts w:asciiTheme="majorHAnsi" w:hAnsiTheme="majorHAnsi" w:cstheme="majorHAnsi"/>
          <w:sz w:val="24"/>
          <w:szCs w:val="24"/>
        </w:rPr>
        <w:t>đề nghị</w:t>
      </w:r>
      <w:r w:rsidRPr="002431CB">
        <w:rPr>
          <w:rFonts w:asciiTheme="majorHAnsi" w:hAnsiTheme="majorHAnsi" w:cstheme="majorHAnsi"/>
          <w:sz w:val="24"/>
          <w:szCs w:val="24"/>
        </w:rPr>
        <w:t>, nhấn chọn nút “</w:t>
      </w:r>
      <w:r>
        <w:rPr>
          <w:rFonts w:asciiTheme="majorHAnsi" w:hAnsiTheme="majorHAnsi" w:cstheme="majorHAnsi"/>
          <w:sz w:val="24"/>
          <w:szCs w:val="24"/>
        </w:rPr>
        <w:t>Huỷ</w:t>
      </w:r>
      <w:r w:rsidRPr="002431CB">
        <w:rPr>
          <w:rFonts w:asciiTheme="majorHAnsi" w:hAnsiTheme="majorHAnsi" w:cstheme="majorHAnsi"/>
          <w:sz w:val="24"/>
          <w:szCs w:val="24"/>
        </w:rPr>
        <w:t xml:space="preserve">” để thực hiện </w:t>
      </w:r>
      <w:r>
        <w:rPr>
          <w:rFonts w:asciiTheme="majorHAnsi" w:hAnsiTheme="majorHAnsi" w:cstheme="majorHAnsi"/>
          <w:sz w:val="24"/>
          <w:szCs w:val="24"/>
        </w:rPr>
        <w:t>huỷ</w:t>
      </w:r>
      <w:r w:rsidRPr="002431CB">
        <w:rPr>
          <w:rFonts w:asciiTheme="majorHAnsi" w:hAnsiTheme="majorHAnsi" w:cstheme="majorHAnsi"/>
          <w:sz w:val="24"/>
          <w:szCs w:val="24"/>
        </w:rPr>
        <w:t xml:space="preserve"> </w:t>
      </w:r>
      <w:r w:rsidRPr="004E1F1E">
        <w:rPr>
          <w:rFonts w:asciiTheme="majorHAnsi" w:hAnsiTheme="majorHAnsi" w:cstheme="majorHAnsi"/>
          <w:color w:val="FF0000"/>
          <w:sz w:val="24"/>
          <w:szCs w:val="24"/>
        </w:rPr>
        <w:t xml:space="preserve">để </w:t>
      </w:r>
      <w:r>
        <w:rPr>
          <w:rFonts w:asciiTheme="majorHAnsi" w:hAnsiTheme="majorHAnsi" w:cstheme="majorHAnsi"/>
          <w:sz w:val="24"/>
          <w:szCs w:val="24"/>
        </w:rPr>
        <w:t xml:space="preserve">nghị </w:t>
      </w:r>
      <w:del w:id="1962" w:author="Nguyen Duc Anh" w:date="2025-09-26T15:25:00Z">
        <w:r w:rsidDel="005434C7">
          <w:rPr>
            <w:rFonts w:asciiTheme="majorHAnsi" w:hAnsiTheme="majorHAnsi" w:cstheme="majorHAnsi"/>
            <w:sz w:val="24"/>
            <w:szCs w:val="24"/>
          </w:rPr>
          <w:delText>bán/đổi</w:delText>
        </w:r>
      </w:del>
      <w:ins w:id="1963" w:author="Nguyen Duc Anh" w:date="2025-09-26T15:25:00Z">
        <w:r w:rsidR="005434C7">
          <w:rPr>
            <w:rFonts w:asciiTheme="majorHAnsi" w:hAnsiTheme="majorHAnsi" w:cstheme="majorHAnsi"/>
            <w:sz w:val="24"/>
            <w:szCs w:val="24"/>
          </w:rPr>
          <w:t>mua bán</w:t>
        </w:r>
      </w:ins>
      <w:r>
        <w:rPr>
          <w:rFonts w:asciiTheme="majorHAnsi" w:hAnsiTheme="majorHAnsi" w:cstheme="majorHAnsi"/>
          <w:sz w:val="24"/>
          <w:szCs w:val="24"/>
        </w:rPr>
        <w:t xml:space="preserve"> ngoại tệ</w:t>
      </w:r>
      <w:r w:rsidRPr="002431CB">
        <w:rPr>
          <w:rFonts w:asciiTheme="majorHAnsi" w:hAnsiTheme="majorHAnsi" w:cstheme="majorHAnsi"/>
          <w:sz w:val="24"/>
          <w:szCs w:val="24"/>
        </w:rPr>
        <w:t>.</w:t>
      </w:r>
    </w:p>
    <w:p w14:paraId="39C728BA" w14:textId="77777777" w:rsidR="0094684D" w:rsidRPr="002431CB" w:rsidRDefault="0094684D" w:rsidP="0094684D">
      <w:pPr>
        <w:pStyle w:val="BodyText"/>
        <w:ind w:firstLine="720"/>
        <w:rPr>
          <w:rFonts w:asciiTheme="majorHAnsi" w:hAnsiTheme="majorHAnsi" w:cstheme="majorHAnsi"/>
          <w:sz w:val="24"/>
          <w:szCs w:val="24"/>
        </w:rPr>
      </w:pPr>
      <w:r w:rsidRPr="002431CB">
        <w:rPr>
          <w:rFonts w:asciiTheme="majorHAnsi" w:hAnsiTheme="majorHAnsi" w:cstheme="majorHAnsi"/>
          <w:b/>
          <w:sz w:val="24"/>
          <w:szCs w:val="24"/>
        </w:rPr>
        <w:t xml:space="preserve">Bước </w:t>
      </w:r>
      <w:r>
        <w:rPr>
          <w:rFonts w:asciiTheme="majorHAnsi" w:hAnsiTheme="majorHAnsi" w:cstheme="majorHAnsi"/>
          <w:b/>
          <w:sz w:val="24"/>
          <w:szCs w:val="24"/>
        </w:rPr>
        <w:t>2</w:t>
      </w:r>
      <w:r w:rsidRPr="002431CB">
        <w:rPr>
          <w:rFonts w:asciiTheme="majorHAnsi" w:hAnsiTheme="majorHAnsi" w:cstheme="majorHAnsi"/>
          <w:b/>
          <w:sz w:val="24"/>
          <w:szCs w:val="24"/>
        </w:rPr>
        <w:t xml:space="preserve">: </w:t>
      </w:r>
      <w:r w:rsidRPr="002431CB">
        <w:rPr>
          <w:rFonts w:asciiTheme="majorHAnsi" w:hAnsiTheme="majorHAnsi" w:cstheme="majorHAnsi"/>
          <w:sz w:val="24"/>
          <w:szCs w:val="24"/>
        </w:rPr>
        <w:t xml:space="preserve">Tại màn hình popup xác nhận </w:t>
      </w:r>
      <w:r>
        <w:rPr>
          <w:rFonts w:asciiTheme="majorHAnsi" w:hAnsiTheme="majorHAnsi" w:cstheme="majorHAnsi"/>
          <w:sz w:val="24"/>
          <w:szCs w:val="24"/>
        </w:rPr>
        <w:t>huỷ</w:t>
      </w:r>
      <w:r w:rsidRPr="002431CB">
        <w:rPr>
          <w:rFonts w:asciiTheme="majorHAnsi" w:hAnsiTheme="majorHAnsi" w:cstheme="majorHAnsi"/>
          <w:sz w:val="24"/>
          <w:szCs w:val="24"/>
        </w:rPr>
        <w:t xml:space="preserve"> </w:t>
      </w:r>
      <w:r>
        <w:rPr>
          <w:rFonts w:asciiTheme="majorHAnsi" w:hAnsiTheme="majorHAnsi" w:cstheme="majorHAnsi"/>
          <w:sz w:val="24"/>
          <w:szCs w:val="24"/>
        </w:rPr>
        <w:t>đề nghị</w:t>
      </w:r>
      <w:r w:rsidRPr="002431CB">
        <w:rPr>
          <w:rFonts w:asciiTheme="majorHAnsi" w:hAnsiTheme="majorHAnsi" w:cstheme="majorHAnsi"/>
          <w:sz w:val="24"/>
          <w:szCs w:val="24"/>
        </w:rPr>
        <w:t>.</w:t>
      </w:r>
    </w:p>
    <w:p w14:paraId="28724C5A" w14:textId="77777777" w:rsidR="0094684D" w:rsidRPr="002431CB" w:rsidRDefault="0094684D" w:rsidP="0094684D">
      <w:pPr>
        <w:pStyle w:val="BodyText"/>
        <w:numPr>
          <w:ilvl w:val="1"/>
          <w:numId w:val="39"/>
        </w:numPr>
        <w:spacing w:after="240" w:line="240" w:lineRule="atLeast"/>
        <w:rPr>
          <w:rFonts w:asciiTheme="majorHAnsi" w:hAnsiTheme="majorHAnsi" w:cstheme="majorHAnsi"/>
          <w:sz w:val="24"/>
          <w:szCs w:val="24"/>
        </w:rPr>
      </w:pPr>
      <w:r w:rsidRPr="002431CB">
        <w:rPr>
          <w:rFonts w:asciiTheme="majorHAnsi" w:hAnsiTheme="majorHAnsi" w:cstheme="majorHAnsi"/>
          <w:sz w:val="24"/>
          <w:szCs w:val="24"/>
        </w:rPr>
        <w:lastRenderedPageBreak/>
        <w:t>Nhấn chọn nút “</w:t>
      </w:r>
      <w:r w:rsidRPr="002431CB">
        <w:rPr>
          <w:rFonts w:asciiTheme="majorHAnsi" w:hAnsiTheme="majorHAnsi" w:cstheme="majorHAnsi"/>
          <w:bCs/>
          <w:sz w:val="24"/>
          <w:szCs w:val="24"/>
        </w:rPr>
        <w:t>Thực hiện”</w:t>
      </w:r>
      <w:r w:rsidRPr="002431CB">
        <w:rPr>
          <w:rFonts w:asciiTheme="majorHAnsi" w:hAnsiTheme="majorHAnsi" w:cstheme="majorHAnsi"/>
          <w:sz w:val="24"/>
          <w:szCs w:val="24"/>
        </w:rPr>
        <w:t xml:space="preserve">: hệ thống thực hiện </w:t>
      </w:r>
      <w:r>
        <w:rPr>
          <w:rFonts w:asciiTheme="majorHAnsi" w:hAnsiTheme="majorHAnsi" w:cstheme="majorHAnsi"/>
          <w:sz w:val="24"/>
          <w:szCs w:val="24"/>
        </w:rPr>
        <w:t>huỷ</w:t>
      </w:r>
      <w:r w:rsidRPr="002431CB">
        <w:rPr>
          <w:rFonts w:asciiTheme="majorHAnsi" w:hAnsiTheme="majorHAnsi" w:cstheme="majorHAnsi"/>
          <w:sz w:val="24"/>
          <w:szCs w:val="24"/>
        </w:rPr>
        <w:t xml:space="preserve"> </w:t>
      </w:r>
      <w:r>
        <w:rPr>
          <w:rFonts w:asciiTheme="majorHAnsi" w:hAnsiTheme="majorHAnsi" w:cstheme="majorHAnsi"/>
          <w:sz w:val="24"/>
          <w:szCs w:val="24"/>
        </w:rPr>
        <w:t>đề nghị</w:t>
      </w:r>
      <w:r w:rsidRPr="002431CB">
        <w:rPr>
          <w:rFonts w:asciiTheme="majorHAnsi" w:hAnsiTheme="majorHAnsi" w:cstheme="majorHAnsi"/>
          <w:sz w:val="24"/>
          <w:szCs w:val="24"/>
        </w:rPr>
        <w:t>.</w:t>
      </w:r>
    </w:p>
    <w:p w14:paraId="43E7D7EF" w14:textId="77777777" w:rsidR="0094684D" w:rsidRPr="009142AB" w:rsidRDefault="0094684D" w:rsidP="0094684D">
      <w:pPr>
        <w:pStyle w:val="BodyText"/>
        <w:numPr>
          <w:ilvl w:val="1"/>
          <w:numId w:val="39"/>
        </w:numPr>
        <w:spacing w:after="240" w:line="240" w:lineRule="atLeast"/>
        <w:rPr>
          <w:rFonts w:asciiTheme="majorHAnsi" w:hAnsiTheme="majorHAnsi" w:cstheme="majorHAnsi"/>
          <w:bCs/>
          <w:sz w:val="24"/>
          <w:szCs w:val="24"/>
        </w:rPr>
      </w:pPr>
      <w:r w:rsidRPr="002431CB">
        <w:rPr>
          <w:rFonts w:asciiTheme="majorHAnsi" w:hAnsiTheme="majorHAnsi" w:cstheme="majorHAnsi"/>
          <w:sz w:val="24"/>
          <w:szCs w:val="24"/>
        </w:rPr>
        <w:t>Nhấn chọn nút “</w:t>
      </w:r>
      <w:r w:rsidRPr="002431CB">
        <w:rPr>
          <w:rFonts w:asciiTheme="majorHAnsi" w:hAnsiTheme="majorHAnsi" w:cstheme="majorHAnsi"/>
          <w:bCs/>
          <w:sz w:val="24"/>
          <w:szCs w:val="24"/>
        </w:rPr>
        <w:t>Hủy”</w:t>
      </w:r>
      <w:r w:rsidRPr="002431CB">
        <w:rPr>
          <w:rFonts w:asciiTheme="majorHAnsi" w:hAnsiTheme="majorHAnsi" w:cstheme="majorHAnsi"/>
          <w:sz w:val="24"/>
          <w:szCs w:val="24"/>
        </w:rPr>
        <w:t xml:space="preserve">: hệ thống hủy bỏ tác vụ </w:t>
      </w:r>
      <w:r>
        <w:rPr>
          <w:rFonts w:asciiTheme="majorHAnsi" w:hAnsiTheme="majorHAnsi" w:cstheme="majorHAnsi"/>
          <w:sz w:val="24"/>
          <w:szCs w:val="24"/>
        </w:rPr>
        <w:t>huỷ đề nghị</w:t>
      </w:r>
      <w:r w:rsidRPr="002431CB">
        <w:rPr>
          <w:rFonts w:asciiTheme="majorHAnsi" w:hAnsiTheme="majorHAnsi" w:cstheme="majorHAnsi"/>
          <w:sz w:val="24"/>
          <w:szCs w:val="24"/>
        </w:rPr>
        <w:t xml:space="preserve">, tự động quay lại màn hình thông tin chi tiết và </w:t>
      </w:r>
      <w:r>
        <w:rPr>
          <w:rFonts w:asciiTheme="majorHAnsi" w:hAnsiTheme="majorHAnsi" w:cstheme="majorHAnsi"/>
          <w:sz w:val="24"/>
          <w:szCs w:val="24"/>
        </w:rPr>
        <w:t xml:space="preserve">đề nghị </w:t>
      </w:r>
      <w:r w:rsidRPr="002431CB">
        <w:rPr>
          <w:rFonts w:asciiTheme="majorHAnsi" w:hAnsiTheme="majorHAnsi" w:cstheme="majorHAnsi"/>
          <w:sz w:val="24"/>
          <w:szCs w:val="24"/>
        </w:rPr>
        <w:t>vẫn tồn tại trên hệ thống</w:t>
      </w:r>
      <w:r>
        <w:rPr>
          <w:rFonts w:asciiTheme="majorHAnsi" w:hAnsiTheme="majorHAnsi" w:cstheme="majorHAnsi"/>
          <w:sz w:val="24"/>
          <w:szCs w:val="24"/>
        </w:rPr>
        <w:t xml:space="preserve"> ở trạng thái ban đầu</w:t>
      </w:r>
      <w:r w:rsidRPr="002431CB">
        <w:rPr>
          <w:rFonts w:asciiTheme="majorHAnsi" w:hAnsiTheme="majorHAnsi" w:cstheme="majorHAnsi"/>
          <w:sz w:val="24"/>
          <w:szCs w:val="24"/>
        </w:rPr>
        <w:t>.</w:t>
      </w:r>
    </w:p>
    <w:p w14:paraId="3053D15A" w14:textId="77777777" w:rsidR="0094684D" w:rsidRDefault="0094684D" w:rsidP="0094684D">
      <w:pPr>
        <w:pStyle w:val="BodyText"/>
        <w:ind w:firstLine="720"/>
        <w:rPr>
          <w:rFonts w:asciiTheme="majorHAnsi" w:hAnsiTheme="majorHAnsi" w:cstheme="majorHAnsi"/>
          <w:b/>
          <w:sz w:val="24"/>
          <w:szCs w:val="24"/>
        </w:rPr>
      </w:pPr>
      <w:r w:rsidRPr="002431CB">
        <w:rPr>
          <w:rFonts w:asciiTheme="majorHAnsi" w:hAnsiTheme="majorHAnsi" w:cstheme="majorHAnsi"/>
          <w:b/>
          <w:sz w:val="24"/>
          <w:szCs w:val="24"/>
        </w:rPr>
        <w:t>Điều kiện kết thúc nghiệp vụ:</w:t>
      </w:r>
    </w:p>
    <w:p w14:paraId="1A934842" w14:textId="453A4568" w:rsidR="0094684D" w:rsidRPr="002431CB" w:rsidDel="005434C7" w:rsidRDefault="0094684D" w:rsidP="0094684D">
      <w:pPr>
        <w:pStyle w:val="BodyText"/>
        <w:ind w:firstLine="720"/>
        <w:rPr>
          <w:del w:id="1964" w:author="Nguyen Duc Anh" w:date="2025-09-26T15:27:00Z"/>
          <w:rFonts w:asciiTheme="majorHAnsi" w:hAnsiTheme="majorHAnsi" w:cstheme="majorHAnsi"/>
          <w:sz w:val="24"/>
          <w:szCs w:val="24"/>
        </w:rPr>
      </w:pPr>
      <w:del w:id="1965" w:author="Nguyen Duc Anh" w:date="2025-09-26T15:27:00Z">
        <w:r w:rsidDel="005434C7">
          <w:rPr>
            <w:rFonts w:asciiTheme="majorHAnsi" w:hAnsiTheme="majorHAnsi" w:cstheme="majorHAnsi"/>
            <w:b/>
            <w:sz w:val="24"/>
            <w:szCs w:val="24"/>
          </w:rPr>
          <w:delText>Đề nghị mua ngoại tệ:</w:delText>
        </w:r>
      </w:del>
    </w:p>
    <w:p w14:paraId="1F47C84C" w14:textId="4DF385C1" w:rsidR="0094684D" w:rsidRPr="002431CB" w:rsidDel="005434C7" w:rsidRDefault="0094684D" w:rsidP="0094684D">
      <w:pPr>
        <w:pStyle w:val="BodyText"/>
        <w:numPr>
          <w:ilvl w:val="1"/>
          <w:numId w:val="39"/>
        </w:numPr>
        <w:spacing w:after="240" w:line="240" w:lineRule="atLeast"/>
        <w:rPr>
          <w:del w:id="1966" w:author="Nguyen Duc Anh" w:date="2025-09-26T15:27:00Z"/>
          <w:rFonts w:asciiTheme="majorHAnsi" w:hAnsiTheme="majorHAnsi" w:cstheme="majorHAnsi"/>
          <w:sz w:val="24"/>
          <w:szCs w:val="24"/>
        </w:rPr>
      </w:pPr>
      <w:del w:id="1967" w:author="Nguyen Duc Anh" w:date="2025-09-26T15:27:00Z">
        <w:r w:rsidRPr="002431CB" w:rsidDel="005434C7">
          <w:rPr>
            <w:rFonts w:asciiTheme="majorHAnsi" w:hAnsiTheme="majorHAnsi" w:cstheme="majorHAnsi"/>
            <w:sz w:val="24"/>
            <w:szCs w:val="24"/>
          </w:rPr>
          <w:delText>Nếu nhấn chọn nút “</w:delText>
        </w:r>
        <w:r w:rsidDel="005434C7">
          <w:rPr>
            <w:rFonts w:asciiTheme="majorHAnsi" w:hAnsiTheme="majorHAnsi" w:cstheme="majorHAnsi"/>
            <w:sz w:val="24"/>
            <w:szCs w:val="24"/>
          </w:rPr>
          <w:delText>Gửi duyệt</w:delText>
        </w:r>
        <w:r w:rsidRPr="002431CB" w:rsidDel="005434C7">
          <w:rPr>
            <w:rFonts w:asciiTheme="majorHAnsi" w:hAnsiTheme="majorHAnsi" w:cstheme="majorHAnsi"/>
            <w:sz w:val="24"/>
            <w:szCs w:val="24"/>
          </w:rPr>
          <w:delText xml:space="preserve">” hệ thống thực hiện </w:delText>
        </w:r>
        <w:r w:rsidDel="005434C7">
          <w:rPr>
            <w:rFonts w:asciiTheme="majorHAnsi" w:hAnsiTheme="majorHAnsi" w:cstheme="majorHAnsi"/>
            <w:sz w:val="24"/>
            <w:szCs w:val="24"/>
          </w:rPr>
          <w:delText>gửi duyệt</w:delText>
        </w:r>
        <w:r w:rsidRPr="002431CB" w:rsidDel="005434C7">
          <w:rPr>
            <w:rFonts w:asciiTheme="majorHAnsi" w:hAnsiTheme="majorHAnsi" w:cstheme="majorHAnsi"/>
            <w:sz w:val="24"/>
            <w:szCs w:val="24"/>
          </w:rPr>
          <w:delText xml:space="preserve"> </w:delText>
        </w:r>
        <w:r w:rsidDel="005434C7">
          <w:rPr>
            <w:rFonts w:asciiTheme="majorHAnsi" w:hAnsiTheme="majorHAnsi" w:cstheme="majorHAnsi"/>
            <w:sz w:val="24"/>
            <w:szCs w:val="24"/>
          </w:rPr>
          <w:delText>đề nghị</w:delText>
        </w:r>
        <w:r w:rsidRPr="002431CB" w:rsidDel="005434C7">
          <w:rPr>
            <w:rFonts w:asciiTheme="majorHAnsi" w:hAnsiTheme="majorHAnsi" w:cstheme="majorHAnsi"/>
            <w:sz w:val="24"/>
            <w:szCs w:val="24"/>
          </w:rPr>
          <w:delText xml:space="preserve"> thành công:</w:delText>
        </w:r>
      </w:del>
    </w:p>
    <w:p w14:paraId="1FDBC78E" w14:textId="3A396770" w:rsidR="0094684D" w:rsidRPr="002431CB" w:rsidDel="005434C7" w:rsidRDefault="0094684D" w:rsidP="0094684D">
      <w:pPr>
        <w:pStyle w:val="BodyText"/>
        <w:numPr>
          <w:ilvl w:val="0"/>
          <w:numId w:val="41"/>
        </w:numPr>
        <w:spacing w:after="240" w:line="240" w:lineRule="atLeast"/>
        <w:rPr>
          <w:del w:id="1968" w:author="Nguyen Duc Anh" w:date="2025-09-26T15:27:00Z"/>
          <w:rFonts w:asciiTheme="majorHAnsi" w:hAnsiTheme="majorHAnsi" w:cstheme="majorHAnsi"/>
          <w:sz w:val="24"/>
          <w:szCs w:val="24"/>
        </w:rPr>
      </w:pPr>
      <w:del w:id="1969" w:author="Nguyen Duc Anh" w:date="2025-09-26T15:27:00Z">
        <w:r w:rsidDel="005434C7">
          <w:rPr>
            <w:rFonts w:asciiTheme="majorHAnsi" w:hAnsiTheme="majorHAnsi" w:cstheme="majorHAnsi"/>
            <w:sz w:val="24"/>
            <w:szCs w:val="24"/>
          </w:rPr>
          <w:delText>Đề nghị</w:delText>
        </w:r>
        <w:r w:rsidRPr="002431CB" w:rsidDel="005434C7">
          <w:rPr>
            <w:rFonts w:asciiTheme="majorHAnsi" w:hAnsiTheme="majorHAnsi" w:cstheme="majorHAnsi"/>
            <w:sz w:val="24"/>
            <w:szCs w:val="24"/>
          </w:rPr>
          <w:delText xml:space="preserve"> </w:delText>
        </w:r>
        <w:r w:rsidDel="005434C7">
          <w:rPr>
            <w:rFonts w:asciiTheme="majorHAnsi" w:hAnsiTheme="majorHAnsi" w:cstheme="majorHAnsi"/>
            <w:sz w:val="24"/>
            <w:szCs w:val="24"/>
          </w:rPr>
          <w:delText>được gửi duyệt lên Kiểm soát viên duyệt nguội</w:delText>
        </w:r>
        <w:r w:rsidRPr="002431CB" w:rsidDel="005434C7">
          <w:rPr>
            <w:rFonts w:asciiTheme="majorHAnsi" w:hAnsiTheme="majorHAnsi" w:cstheme="majorHAnsi"/>
            <w:sz w:val="24"/>
            <w:szCs w:val="24"/>
          </w:rPr>
          <w:delText>.</w:delText>
        </w:r>
      </w:del>
    </w:p>
    <w:p w14:paraId="4D83520D" w14:textId="0E799830" w:rsidR="0094684D" w:rsidRPr="002431CB" w:rsidDel="005434C7" w:rsidRDefault="0094684D" w:rsidP="0094684D">
      <w:pPr>
        <w:pStyle w:val="BodyText"/>
        <w:numPr>
          <w:ilvl w:val="0"/>
          <w:numId w:val="41"/>
        </w:numPr>
        <w:spacing w:after="240" w:line="240" w:lineRule="atLeast"/>
        <w:rPr>
          <w:del w:id="1970" w:author="Nguyen Duc Anh" w:date="2025-09-26T15:27:00Z"/>
          <w:rFonts w:asciiTheme="majorHAnsi" w:hAnsiTheme="majorHAnsi" w:cstheme="majorHAnsi"/>
          <w:sz w:val="24"/>
          <w:szCs w:val="24"/>
        </w:rPr>
      </w:pPr>
      <w:del w:id="1971" w:author="Nguyen Duc Anh" w:date="2025-09-26T15:27:00Z">
        <w:r w:rsidDel="005434C7">
          <w:rPr>
            <w:rFonts w:asciiTheme="majorHAnsi" w:hAnsiTheme="majorHAnsi" w:cstheme="majorHAnsi"/>
            <w:sz w:val="24"/>
            <w:szCs w:val="24"/>
          </w:rPr>
          <w:delText>Yêu cầu huỷ đề nghị được chuyển lên Kiểm soát viên ở trạng thái “Chờ duyệt huỷ”.</w:delText>
        </w:r>
      </w:del>
    </w:p>
    <w:p w14:paraId="41EF90CB" w14:textId="6D6AB423" w:rsidR="0094684D" w:rsidRPr="002431CB" w:rsidDel="005434C7" w:rsidRDefault="0094684D" w:rsidP="0094684D">
      <w:pPr>
        <w:pStyle w:val="BodyText"/>
        <w:numPr>
          <w:ilvl w:val="1"/>
          <w:numId w:val="39"/>
        </w:numPr>
        <w:spacing w:after="240" w:line="240" w:lineRule="atLeast"/>
        <w:rPr>
          <w:del w:id="1972" w:author="Nguyen Duc Anh" w:date="2025-09-26T15:27:00Z"/>
          <w:rFonts w:asciiTheme="majorHAnsi" w:hAnsiTheme="majorHAnsi" w:cstheme="majorHAnsi"/>
          <w:sz w:val="24"/>
          <w:szCs w:val="24"/>
        </w:rPr>
      </w:pPr>
      <w:del w:id="1973" w:author="Nguyen Duc Anh" w:date="2025-09-26T15:27:00Z">
        <w:r w:rsidRPr="002431CB" w:rsidDel="005434C7">
          <w:rPr>
            <w:rFonts w:asciiTheme="majorHAnsi" w:hAnsiTheme="majorHAnsi" w:cstheme="majorHAnsi"/>
            <w:sz w:val="24"/>
            <w:szCs w:val="24"/>
          </w:rPr>
          <w:delText xml:space="preserve">Nếu nhấn chọn nút “Thực hiện” hệ thống thực hiện </w:delText>
        </w:r>
        <w:r w:rsidDel="005434C7">
          <w:rPr>
            <w:rFonts w:asciiTheme="majorHAnsi" w:hAnsiTheme="majorHAnsi" w:cstheme="majorHAnsi"/>
            <w:sz w:val="24"/>
            <w:szCs w:val="24"/>
          </w:rPr>
          <w:delText>gửi duyệt</w:delText>
        </w:r>
        <w:r w:rsidRPr="002431CB" w:rsidDel="005434C7">
          <w:rPr>
            <w:rFonts w:asciiTheme="majorHAnsi" w:hAnsiTheme="majorHAnsi" w:cstheme="majorHAnsi"/>
            <w:sz w:val="24"/>
            <w:szCs w:val="24"/>
          </w:rPr>
          <w:delText xml:space="preserve"> </w:delText>
        </w:r>
        <w:r w:rsidDel="005434C7">
          <w:rPr>
            <w:rFonts w:asciiTheme="majorHAnsi" w:hAnsiTheme="majorHAnsi" w:cstheme="majorHAnsi"/>
            <w:sz w:val="24"/>
            <w:szCs w:val="24"/>
          </w:rPr>
          <w:delText>đề nghị</w:delText>
        </w:r>
        <w:r w:rsidRPr="002431CB" w:rsidDel="005434C7">
          <w:rPr>
            <w:rFonts w:asciiTheme="majorHAnsi" w:hAnsiTheme="majorHAnsi" w:cstheme="majorHAnsi"/>
            <w:sz w:val="24"/>
            <w:szCs w:val="24"/>
          </w:rPr>
          <w:delText xml:space="preserve"> thất bại:</w:delText>
        </w:r>
      </w:del>
    </w:p>
    <w:p w14:paraId="1E928DF2" w14:textId="54FF1DB5" w:rsidR="0094684D" w:rsidRPr="002431CB" w:rsidDel="005434C7" w:rsidRDefault="0094684D" w:rsidP="0094684D">
      <w:pPr>
        <w:pStyle w:val="BodyText"/>
        <w:numPr>
          <w:ilvl w:val="0"/>
          <w:numId w:val="41"/>
        </w:numPr>
        <w:spacing w:after="240" w:line="240" w:lineRule="atLeast"/>
        <w:rPr>
          <w:del w:id="1974" w:author="Nguyen Duc Anh" w:date="2025-09-26T15:27:00Z"/>
          <w:rFonts w:asciiTheme="majorHAnsi" w:hAnsiTheme="majorHAnsi" w:cstheme="majorHAnsi"/>
          <w:sz w:val="24"/>
          <w:szCs w:val="24"/>
        </w:rPr>
      </w:pPr>
      <w:del w:id="1975" w:author="Nguyen Duc Anh" w:date="2025-09-26T15:27:00Z">
        <w:r w:rsidRPr="002431CB" w:rsidDel="005434C7">
          <w:rPr>
            <w:rFonts w:asciiTheme="majorHAnsi" w:hAnsiTheme="majorHAnsi" w:cstheme="majorHAnsi"/>
            <w:sz w:val="24"/>
            <w:szCs w:val="24"/>
          </w:rPr>
          <w:delText xml:space="preserve">Hệ thống hiển thị cảnh báo lỗi hoặc nguyên nhân chặn </w:delText>
        </w:r>
        <w:r w:rsidDel="005434C7">
          <w:rPr>
            <w:rFonts w:asciiTheme="majorHAnsi" w:hAnsiTheme="majorHAnsi" w:cstheme="majorHAnsi"/>
            <w:sz w:val="24"/>
            <w:szCs w:val="24"/>
          </w:rPr>
          <w:delText>gửi duyệt</w:delText>
        </w:r>
        <w:r w:rsidRPr="002431CB" w:rsidDel="005434C7">
          <w:rPr>
            <w:rFonts w:asciiTheme="majorHAnsi" w:hAnsiTheme="majorHAnsi" w:cstheme="majorHAnsi"/>
            <w:sz w:val="24"/>
            <w:szCs w:val="24"/>
          </w:rPr>
          <w:delText xml:space="preserve"> </w:delText>
        </w:r>
        <w:r w:rsidDel="005434C7">
          <w:rPr>
            <w:rFonts w:asciiTheme="majorHAnsi" w:hAnsiTheme="majorHAnsi" w:cstheme="majorHAnsi"/>
            <w:sz w:val="24"/>
            <w:szCs w:val="24"/>
          </w:rPr>
          <w:delText>đề nghị</w:delText>
        </w:r>
        <w:r w:rsidRPr="002431CB" w:rsidDel="005434C7">
          <w:rPr>
            <w:rFonts w:asciiTheme="majorHAnsi" w:hAnsiTheme="majorHAnsi" w:cstheme="majorHAnsi"/>
            <w:sz w:val="24"/>
            <w:szCs w:val="24"/>
          </w:rPr>
          <w:delText>.</w:delText>
        </w:r>
      </w:del>
    </w:p>
    <w:p w14:paraId="775C3A5A" w14:textId="1A1F048E" w:rsidR="0094684D" w:rsidDel="005434C7" w:rsidRDefault="0094684D" w:rsidP="0094684D">
      <w:pPr>
        <w:pStyle w:val="BodyText"/>
        <w:numPr>
          <w:ilvl w:val="0"/>
          <w:numId w:val="41"/>
        </w:numPr>
        <w:spacing w:after="240" w:line="240" w:lineRule="atLeast"/>
        <w:rPr>
          <w:del w:id="1976" w:author="Nguyen Duc Anh" w:date="2025-09-26T15:27:00Z"/>
          <w:rFonts w:asciiTheme="majorHAnsi" w:hAnsiTheme="majorHAnsi" w:cstheme="majorHAnsi"/>
          <w:sz w:val="24"/>
          <w:szCs w:val="24"/>
        </w:rPr>
      </w:pPr>
      <w:del w:id="1977" w:author="Nguyen Duc Anh" w:date="2025-09-26T15:27:00Z">
        <w:r w:rsidRPr="002431CB" w:rsidDel="005434C7">
          <w:rPr>
            <w:rFonts w:asciiTheme="majorHAnsi" w:hAnsiTheme="majorHAnsi" w:cstheme="majorHAnsi"/>
            <w:sz w:val="24"/>
            <w:szCs w:val="24"/>
          </w:rPr>
          <w:delText xml:space="preserve">Bản ghi thông tin </w:delText>
        </w:r>
        <w:r w:rsidDel="005434C7">
          <w:rPr>
            <w:rFonts w:asciiTheme="majorHAnsi" w:hAnsiTheme="majorHAnsi" w:cstheme="majorHAnsi"/>
            <w:sz w:val="24"/>
            <w:szCs w:val="24"/>
          </w:rPr>
          <w:delText>đề nghị</w:delText>
        </w:r>
        <w:r w:rsidRPr="002431CB" w:rsidDel="005434C7">
          <w:rPr>
            <w:rFonts w:asciiTheme="majorHAnsi" w:hAnsiTheme="majorHAnsi" w:cstheme="majorHAnsi"/>
            <w:sz w:val="24"/>
            <w:szCs w:val="24"/>
          </w:rPr>
          <w:delText xml:space="preserve"> vẫn tồn tại và giữ nguyên trên hệ thống như trước khi thao tác </w:delText>
        </w:r>
        <w:r w:rsidDel="005434C7">
          <w:rPr>
            <w:rFonts w:asciiTheme="majorHAnsi" w:hAnsiTheme="majorHAnsi" w:cstheme="majorHAnsi"/>
            <w:sz w:val="24"/>
            <w:szCs w:val="24"/>
          </w:rPr>
          <w:delText>gửi duyệt</w:delText>
        </w:r>
        <w:r w:rsidRPr="002431CB" w:rsidDel="005434C7">
          <w:rPr>
            <w:rFonts w:asciiTheme="majorHAnsi" w:hAnsiTheme="majorHAnsi" w:cstheme="majorHAnsi"/>
            <w:sz w:val="24"/>
            <w:szCs w:val="24"/>
          </w:rPr>
          <w:delText>.</w:delText>
        </w:r>
      </w:del>
    </w:p>
    <w:p w14:paraId="28378CCD" w14:textId="0DBF5498" w:rsidR="0094684D" w:rsidRPr="00037909" w:rsidRDefault="0094684D" w:rsidP="0094684D">
      <w:pPr>
        <w:pStyle w:val="BodyText"/>
        <w:ind w:firstLine="720"/>
        <w:rPr>
          <w:rFonts w:asciiTheme="majorHAnsi" w:hAnsiTheme="majorHAnsi" w:cstheme="majorHAnsi"/>
          <w:b/>
          <w:bCs/>
          <w:sz w:val="24"/>
          <w:szCs w:val="24"/>
        </w:rPr>
      </w:pPr>
      <w:del w:id="1978" w:author="Nguyen Duc Anh" w:date="2025-09-26T15:27:00Z">
        <w:r w:rsidDel="005434C7">
          <w:rPr>
            <w:rFonts w:asciiTheme="majorHAnsi" w:hAnsiTheme="majorHAnsi" w:cstheme="majorHAnsi"/>
            <w:b/>
            <w:bCs/>
            <w:sz w:val="24"/>
            <w:szCs w:val="24"/>
          </w:rPr>
          <w:delText>Đề nghị bán/đổi ngoại tệ</w:delText>
        </w:r>
        <w:r w:rsidRPr="00037909" w:rsidDel="005434C7">
          <w:rPr>
            <w:rFonts w:asciiTheme="majorHAnsi" w:hAnsiTheme="majorHAnsi" w:cstheme="majorHAnsi"/>
            <w:b/>
            <w:bCs/>
            <w:sz w:val="24"/>
            <w:szCs w:val="24"/>
          </w:rPr>
          <w:delText>:</w:delText>
        </w:r>
      </w:del>
    </w:p>
    <w:p w14:paraId="762162EB" w14:textId="77777777" w:rsidR="0094684D" w:rsidRPr="002431CB" w:rsidRDefault="0094684D" w:rsidP="0094684D">
      <w:pPr>
        <w:pStyle w:val="BodyText"/>
        <w:numPr>
          <w:ilvl w:val="1"/>
          <w:numId w:val="39"/>
        </w:numPr>
        <w:spacing w:after="240" w:line="240" w:lineRule="atLeast"/>
        <w:rPr>
          <w:rFonts w:asciiTheme="majorHAnsi" w:hAnsiTheme="majorHAnsi" w:cstheme="majorHAnsi"/>
          <w:sz w:val="24"/>
          <w:szCs w:val="24"/>
        </w:rPr>
      </w:pPr>
      <w:r w:rsidRPr="002431CB">
        <w:rPr>
          <w:rFonts w:asciiTheme="majorHAnsi" w:hAnsiTheme="majorHAnsi" w:cstheme="majorHAnsi"/>
          <w:sz w:val="24"/>
          <w:szCs w:val="24"/>
        </w:rPr>
        <w:t xml:space="preserve">Nếu nhấn chọn nút “Thực hiện” hệ thống thực hiện </w:t>
      </w:r>
      <w:r>
        <w:rPr>
          <w:rFonts w:asciiTheme="majorHAnsi" w:hAnsiTheme="majorHAnsi" w:cstheme="majorHAnsi"/>
          <w:sz w:val="24"/>
          <w:szCs w:val="24"/>
        </w:rPr>
        <w:t>huỷ</w:t>
      </w:r>
      <w:r w:rsidRPr="002431CB">
        <w:rPr>
          <w:rFonts w:asciiTheme="majorHAnsi" w:hAnsiTheme="majorHAnsi" w:cstheme="majorHAnsi"/>
          <w:sz w:val="24"/>
          <w:szCs w:val="24"/>
        </w:rPr>
        <w:t xml:space="preserve"> </w:t>
      </w:r>
      <w:r>
        <w:rPr>
          <w:rFonts w:asciiTheme="majorHAnsi" w:hAnsiTheme="majorHAnsi" w:cstheme="majorHAnsi"/>
          <w:sz w:val="24"/>
          <w:szCs w:val="24"/>
        </w:rPr>
        <w:t>đề nghị</w:t>
      </w:r>
      <w:r w:rsidRPr="002431CB">
        <w:rPr>
          <w:rFonts w:asciiTheme="majorHAnsi" w:hAnsiTheme="majorHAnsi" w:cstheme="majorHAnsi"/>
          <w:sz w:val="24"/>
          <w:szCs w:val="24"/>
        </w:rPr>
        <w:t xml:space="preserve"> thành công:</w:t>
      </w:r>
    </w:p>
    <w:p w14:paraId="79DCD864" w14:textId="274C5EE0" w:rsidR="0094684D" w:rsidRPr="002431CB" w:rsidRDefault="0094684D" w:rsidP="0094684D">
      <w:pPr>
        <w:pStyle w:val="BodyText"/>
        <w:numPr>
          <w:ilvl w:val="0"/>
          <w:numId w:val="41"/>
        </w:numPr>
        <w:spacing w:after="240" w:line="240" w:lineRule="atLeast"/>
        <w:rPr>
          <w:rFonts w:asciiTheme="majorHAnsi" w:hAnsiTheme="majorHAnsi" w:cstheme="majorHAnsi"/>
          <w:sz w:val="24"/>
          <w:szCs w:val="24"/>
        </w:rPr>
      </w:pPr>
      <w:r>
        <w:rPr>
          <w:rFonts w:asciiTheme="majorHAnsi" w:hAnsiTheme="majorHAnsi" w:cstheme="majorHAnsi"/>
          <w:sz w:val="24"/>
          <w:szCs w:val="24"/>
        </w:rPr>
        <w:t xml:space="preserve">Đề nghị </w:t>
      </w:r>
      <w:del w:id="1979" w:author="Nguyen Duc Anh" w:date="2025-09-26T15:27:00Z">
        <w:r w:rsidDel="00317E34">
          <w:rPr>
            <w:rFonts w:asciiTheme="majorHAnsi" w:hAnsiTheme="majorHAnsi" w:cstheme="majorHAnsi"/>
            <w:sz w:val="24"/>
            <w:szCs w:val="24"/>
          </w:rPr>
          <w:delText>bán/đổi</w:delText>
        </w:r>
      </w:del>
      <w:ins w:id="1980" w:author="Nguyen Duc Anh" w:date="2025-09-26T15:27:00Z">
        <w:r w:rsidR="00317E34">
          <w:rPr>
            <w:rFonts w:asciiTheme="majorHAnsi" w:hAnsiTheme="majorHAnsi" w:cstheme="majorHAnsi"/>
            <w:sz w:val="24"/>
            <w:szCs w:val="24"/>
          </w:rPr>
          <w:t>mua bán</w:t>
        </w:r>
      </w:ins>
      <w:r>
        <w:rPr>
          <w:rFonts w:asciiTheme="majorHAnsi" w:hAnsiTheme="majorHAnsi" w:cstheme="majorHAnsi"/>
          <w:sz w:val="24"/>
          <w:szCs w:val="24"/>
        </w:rPr>
        <w:t xml:space="preserve"> ngoại tệ</w:t>
      </w:r>
      <w:r w:rsidRPr="002431CB">
        <w:rPr>
          <w:rFonts w:asciiTheme="majorHAnsi" w:hAnsiTheme="majorHAnsi" w:cstheme="majorHAnsi"/>
          <w:sz w:val="24"/>
          <w:szCs w:val="24"/>
        </w:rPr>
        <w:t xml:space="preserve">: hệ thống chuyển trạng thái </w:t>
      </w:r>
      <w:r>
        <w:rPr>
          <w:rFonts w:asciiTheme="majorHAnsi" w:hAnsiTheme="majorHAnsi" w:cstheme="majorHAnsi"/>
          <w:sz w:val="24"/>
          <w:szCs w:val="24"/>
        </w:rPr>
        <w:t>đề nghị</w:t>
      </w:r>
      <w:r w:rsidRPr="002431CB">
        <w:rPr>
          <w:rFonts w:asciiTheme="majorHAnsi" w:hAnsiTheme="majorHAnsi" w:cstheme="majorHAnsi"/>
          <w:sz w:val="24"/>
          <w:szCs w:val="24"/>
        </w:rPr>
        <w:t xml:space="preserve"> sang “Đã </w:t>
      </w:r>
      <w:r>
        <w:rPr>
          <w:rFonts w:asciiTheme="majorHAnsi" w:hAnsiTheme="majorHAnsi" w:cstheme="majorHAnsi"/>
          <w:sz w:val="24"/>
          <w:szCs w:val="24"/>
        </w:rPr>
        <w:t>huỷ</w:t>
      </w:r>
      <w:r w:rsidRPr="002431CB">
        <w:rPr>
          <w:rFonts w:asciiTheme="majorHAnsi" w:hAnsiTheme="majorHAnsi" w:cstheme="majorHAnsi"/>
          <w:sz w:val="24"/>
          <w:szCs w:val="24"/>
        </w:rPr>
        <w:t>”</w:t>
      </w:r>
      <w:r>
        <w:rPr>
          <w:rFonts w:asciiTheme="majorHAnsi" w:hAnsiTheme="majorHAnsi" w:cstheme="majorHAnsi"/>
          <w:sz w:val="24"/>
          <w:szCs w:val="24"/>
        </w:rPr>
        <w:t xml:space="preserve"> và không cho phép người dùng thao tác xử lý tác vụ, chỉ được xem thông tin</w:t>
      </w:r>
      <w:r w:rsidRPr="002431CB">
        <w:rPr>
          <w:rFonts w:asciiTheme="majorHAnsi" w:hAnsiTheme="majorHAnsi" w:cstheme="majorHAnsi"/>
          <w:sz w:val="24"/>
          <w:szCs w:val="24"/>
        </w:rPr>
        <w:t>.</w:t>
      </w:r>
    </w:p>
    <w:p w14:paraId="28665A75" w14:textId="77777777" w:rsidR="0094684D" w:rsidRPr="002431CB" w:rsidRDefault="0094684D" w:rsidP="0094684D">
      <w:pPr>
        <w:pStyle w:val="BodyText"/>
        <w:numPr>
          <w:ilvl w:val="1"/>
          <w:numId w:val="39"/>
        </w:numPr>
        <w:spacing w:after="240" w:line="240" w:lineRule="atLeast"/>
        <w:rPr>
          <w:rFonts w:asciiTheme="majorHAnsi" w:hAnsiTheme="majorHAnsi" w:cstheme="majorHAnsi"/>
          <w:sz w:val="24"/>
          <w:szCs w:val="24"/>
        </w:rPr>
      </w:pPr>
      <w:r w:rsidRPr="002431CB">
        <w:rPr>
          <w:rFonts w:asciiTheme="majorHAnsi" w:hAnsiTheme="majorHAnsi" w:cstheme="majorHAnsi"/>
          <w:sz w:val="24"/>
          <w:szCs w:val="24"/>
        </w:rPr>
        <w:t xml:space="preserve">Nếu nhấn chọn nút “Thực hiện” hệ thống thực hiện </w:t>
      </w:r>
      <w:r>
        <w:rPr>
          <w:rFonts w:asciiTheme="majorHAnsi" w:hAnsiTheme="majorHAnsi" w:cstheme="majorHAnsi"/>
          <w:sz w:val="24"/>
          <w:szCs w:val="24"/>
        </w:rPr>
        <w:t>huỷ</w:t>
      </w:r>
      <w:r w:rsidRPr="002431CB">
        <w:rPr>
          <w:rFonts w:asciiTheme="majorHAnsi" w:hAnsiTheme="majorHAnsi" w:cstheme="majorHAnsi"/>
          <w:sz w:val="24"/>
          <w:szCs w:val="24"/>
        </w:rPr>
        <w:t xml:space="preserve"> </w:t>
      </w:r>
      <w:r>
        <w:rPr>
          <w:rFonts w:asciiTheme="majorHAnsi" w:hAnsiTheme="majorHAnsi" w:cstheme="majorHAnsi"/>
          <w:sz w:val="24"/>
          <w:szCs w:val="24"/>
        </w:rPr>
        <w:t>đề nghị</w:t>
      </w:r>
      <w:r w:rsidRPr="002431CB">
        <w:rPr>
          <w:rFonts w:asciiTheme="majorHAnsi" w:hAnsiTheme="majorHAnsi" w:cstheme="majorHAnsi"/>
          <w:sz w:val="24"/>
          <w:szCs w:val="24"/>
        </w:rPr>
        <w:t xml:space="preserve"> thất bại:</w:t>
      </w:r>
    </w:p>
    <w:p w14:paraId="79A90428" w14:textId="77777777" w:rsidR="0094684D" w:rsidRPr="002431CB" w:rsidRDefault="0094684D" w:rsidP="0094684D">
      <w:pPr>
        <w:pStyle w:val="BodyText"/>
        <w:numPr>
          <w:ilvl w:val="0"/>
          <w:numId w:val="41"/>
        </w:numPr>
        <w:spacing w:after="240" w:line="240" w:lineRule="atLeast"/>
        <w:rPr>
          <w:rFonts w:asciiTheme="majorHAnsi" w:hAnsiTheme="majorHAnsi" w:cstheme="majorHAnsi"/>
          <w:sz w:val="24"/>
          <w:szCs w:val="24"/>
        </w:rPr>
      </w:pPr>
      <w:r w:rsidRPr="002431CB">
        <w:rPr>
          <w:rFonts w:asciiTheme="majorHAnsi" w:hAnsiTheme="majorHAnsi" w:cstheme="majorHAnsi"/>
          <w:sz w:val="24"/>
          <w:szCs w:val="24"/>
        </w:rPr>
        <w:t>Hệ thống hiển thị cảnh báo lỗi hoặc nguyên nhân chặn</w:t>
      </w:r>
      <w:r>
        <w:rPr>
          <w:rFonts w:asciiTheme="majorHAnsi" w:hAnsiTheme="majorHAnsi" w:cstheme="majorHAnsi"/>
          <w:sz w:val="24"/>
          <w:szCs w:val="24"/>
        </w:rPr>
        <w:t xml:space="preserve"> huỷ</w:t>
      </w:r>
      <w:r w:rsidRPr="002431CB">
        <w:rPr>
          <w:rFonts w:asciiTheme="majorHAnsi" w:hAnsiTheme="majorHAnsi" w:cstheme="majorHAnsi"/>
          <w:sz w:val="24"/>
          <w:szCs w:val="24"/>
        </w:rPr>
        <w:t xml:space="preserve"> </w:t>
      </w:r>
      <w:r>
        <w:rPr>
          <w:rFonts w:asciiTheme="majorHAnsi" w:hAnsiTheme="majorHAnsi" w:cstheme="majorHAnsi"/>
          <w:sz w:val="24"/>
          <w:szCs w:val="24"/>
        </w:rPr>
        <w:t>đề nghị</w:t>
      </w:r>
      <w:r w:rsidRPr="002431CB">
        <w:rPr>
          <w:rFonts w:asciiTheme="majorHAnsi" w:hAnsiTheme="majorHAnsi" w:cstheme="majorHAnsi"/>
          <w:sz w:val="24"/>
          <w:szCs w:val="24"/>
        </w:rPr>
        <w:t>.</w:t>
      </w:r>
    </w:p>
    <w:p w14:paraId="64116193" w14:textId="77777777" w:rsidR="0094684D" w:rsidRPr="002431CB" w:rsidRDefault="0094684D" w:rsidP="0094684D">
      <w:pPr>
        <w:pStyle w:val="BodyText"/>
        <w:numPr>
          <w:ilvl w:val="0"/>
          <w:numId w:val="41"/>
        </w:numPr>
        <w:spacing w:after="240" w:line="240" w:lineRule="atLeast"/>
        <w:rPr>
          <w:rFonts w:asciiTheme="majorHAnsi" w:hAnsiTheme="majorHAnsi" w:cstheme="majorHAnsi"/>
          <w:sz w:val="24"/>
          <w:szCs w:val="24"/>
        </w:rPr>
      </w:pPr>
      <w:r w:rsidRPr="002431CB">
        <w:rPr>
          <w:rFonts w:asciiTheme="majorHAnsi" w:hAnsiTheme="majorHAnsi" w:cstheme="majorHAnsi"/>
          <w:sz w:val="24"/>
          <w:szCs w:val="24"/>
        </w:rPr>
        <w:t xml:space="preserve">Bản ghi thông tin </w:t>
      </w:r>
      <w:r>
        <w:rPr>
          <w:rFonts w:asciiTheme="majorHAnsi" w:hAnsiTheme="majorHAnsi" w:cstheme="majorHAnsi"/>
          <w:sz w:val="24"/>
          <w:szCs w:val="24"/>
        </w:rPr>
        <w:t>đề nghị</w:t>
      </w:r>
      <w:r w:rsidRPr="002431CB">
        <w:rPr>
          <w:rFonts w:asciiTheme="majorHAnsi" w:hAnsiTheme="majorHAnsi" w:cstheme="majorHAnsi"/>
          <w:sz w:val="24"/>
          <w:szCs w:val="24"/>
        </w:rPr>
        <w:t xml:space="preserve"> vẫn tồn tại và giữ nguyên trên hệ thống như trước khi thao tác</w:t>
      </w:r>
      <w:r>
        <w:rPr>
          <w:rFonts w:asciiTheme="majorHAnsi" w:hAnsiTheme="majorHAnsi" w:cstheme="majorHAnsi"/>
          <w:sz w:val="24"/>
          <w:szCs w:val="24"/>
        </w:rPr>
        <w:t xml:space="preserve"> huỷ.</w:t>
      </w:r>
    </w:p>
    <w:p w14:paraId="09D925BD" w14:textId="77777777" w:rsidR="0094684D" w:rsidRPr="002431CB" w:rsidRDefault="0094684D" w:rsidP="0094684D">
      <w:pPr>
        <w:pStyle w:val="Heading3"/>
        <w:numPr>
          <w:ilvl w:val="2"/>
          <w:numId w:val="1"/>
        </w:numPr>
        <w:spacing w:before="0"/>
        <w:ind w:left="993"/>
        <w:rPr>
          <w:rFonts w:cstheme="majorHAnsi"/>
          <w:b w:val="0"/>
          <w:sz w:val="24"/>
          <w:szCs w:val="24"/>
        </w:rPr>
      </w:pPr>
      <w:bookmarkStart w:id="1981" w:name="_Toc209883900"/>
      <w:r w:rsidRPr="002431CB">
        <w:rPr>
          <w:rFonts w:cstheme="majorHAnsi"/>
          <w:sz w:val="24"/>
          <w:szCs w:val="24"/>
        </w:rPr>
        <w:t>Mô tả nút tác vụ</w:t>
      </w:r>
      <w:bookmarkEnd w:id="1981"/>
    </w:p>
    <w:tbl>
      <w:tblPr>
        <w:tblStyle w:val="TableGrid1"/>
        <w:tblW w:w="5000" w:type="pct"/>
        <w:jc w:val="center"/>
        <w:tblLook w:val="04A0" w:firstRow="1" w:lastRow="0" w:firstColumn="1" w:lastColumn="0" w:noHBand="0" w:noVBand="1"/>
      </w:tblPr>
      <w:tblGrid>
        <w:gridCol w:w="671"/>
        <w:gridCol w:w="1593"/>
        <w:gridCol w:w="6798"/>
      </w:tblGrid>
      <w:tr w:rsidR="0094684D" w:rsidRPr="002431CB" w14:paraId="53551237" w14:textId="77777777" w:rsidTr="00BF1D45">
        <w:trPr>
          <w:trHeight w:val="755"/>
          <w:jc w:val="center"/>
        </w:trPr>
        <w:tc>
          <w:tcPr>
            <w:tcW w:w="370" w:type="pct"/>
          </w:tcPr>
          <w:p w14:paraId="6A897543" w14:textId="77777777" w:rsidR="0094684D" w:rsidRPr="002431CB" w:rsidRDefault="0094684D" w:rsidP="00BF1D45">
            <w:pPr>
              <w:ind w:firstLine="0"/>
              <w:jc w:val="center"/>
              <w:rPr>
                <w:rFonts w:asciiTheme="majorHAnsi" w:eastAsia="Calibri" w:hAnsiTheme="majorHAnsi" w:cstheme="majorHAnsi"/>
                <w:b/>
                <w:sz w:val="24"/>
                <w:szCs w:val="24"/>
              </w:rPr>
            </w:pPr>
            <w:r w:rsidRPr="002431CB">
              <w:rPr>
                <w:rFonts w:asciiTheme="majorHAnsi" w:eastAsia="Calibri" w:hAnsiTheme="majorHAnsi" w:cstheme="majorHAnsi"/>
                <w:b/>
                <w:sz w:val="24"/>
                <w:szCs w:val="24"/>
              </w:rPr>
              <w:t>STT</w:t>
            </w:r>
          </w:p>
        </w:tc>
        <w:tc>
          <w:tcPr>
            <w:tcW w:w="879" w:type="pct"/>
          </w:tcPr>
          <w:p w14:paraId="36646E9F" w14:textId="77777777" w:rsidR="0094684D" w:rsidRPr="002431CB" w:rsidRDefault="0094684D" w:rsidP="00BF1D45">
            <w:pPr>
              <w:ind w:firstLine="0"/>
              <w:jc w:val="center"/>
              <w:rPr>
                <w:rFonts w:asciiTheme="majorHAnsi" w:eastAsia="Calibri" w:hAnsiTheme="majorHAnsi" w:cstheme="majorHAnsi"/>
                <w:b/>
                <w:sz w:val="24"/>
                <w:szCs w:val="24"/>
              </w:rPr>
            </w:pPr>
            <w:r w:rsidRPr="002431CB">
              <w:rPr>
                <w:rFonts w:asciiTheme="majorHAnsi" w:eastAsia="Calibri" w:hAnsiTheme="majorHAnsi" w:cstheme="majorHAnsi"/>
                <w:b/>
                <w:sz w:val="24"/>
                <w:szCs w:val="24"/>
              </w:rPr>
              <w:t>Nút tác vụ</w:t>
            </w:r>
          </w:p>
        </w:tc>
        <w:tc>
          <w:tcPr>
            <w:tcW w:w="3751" w:type="pct"/>
          </w:tcPr>
          <w:p w14:paraId="45F49716" w14:textId="77777777" w:rsidR="0094684D" w:rsidRPr="002431CB" w:rsidRDefault="0094684D" w:rsidP="00BF1D45">
            <w:pPr>
              <w:ind w:firstLine="0"/>
              <w:jc w:val="center"/>
              <w:rPr>
                <w:rFonts w:asciiTheme="majorHAnsi" w:eastAsia="Calibri" w:hAnsiTheme="majorHAnsi" w:cstheme="majorHAnsi"/>
                <w:b/>
                <w:sz w:val="24"/>
                <w:szCs w:val="24"/>
              </w:rPr>
            </w:pPr>
            <w:r w:rsidRPr="002431CB">
              <w:rPr>
                <w:rFonts w:asciiTheme="majorHAnsi" w:eastAsia="Calibri" w:hAnsiTheme="majorHAnsi" w:cstheme="majorHAnsi"/>
                <w:b/>
                <w:sz w:val="24"/>
                <w:szCs w:val="24"/>
              </w:rPr>
              <w:t>Mô tả</w:t>
            </w:r>
          </w:p>
        </w:tc>
      </w:tr>
      <w:tr w:rsidR="0094684D" w:rsidRPr="002431CB" w14:paraId="5AF2E8A9" w14:textId="77777777" w:rsidTr="00BF1D45">
        <w:trPr>
          <w:jc w:val="center"/>
        </w:trPr>
        <w:tc>
          <w:tcPr>
            <w:tcW w:w="370" w:type="pct"/>
          </w:tcPr>
          <w:p w14:paraId="01A89F0D" w14:textId="77777777" w:rsidR="0094684D" w:rsidRPr="002431CB" w:rsidRDefault="0094684D" w:rsidP="00BF1D45">
            <w:pPr>
              <w:pStyle w:val="ListParagraph"/>
              <w:numPr>
                <w:ilvl w:val="0"/>
                <w:numId w:val="43"/>
              </w:numPr>
              <w:spacing w:before="0"/>
              <w:jc w:val="center"/>
              <w:rPr>
                <w:rFonts w:asciiTheme="majorHAnsi" w:eastAsia="Calibri" w:hAnsiTheme="majorHAnsi" w:cstheme="majorHAnsi"/>
                <w:sz w:val="24"/>
                <w:szCs w:val="24"/>
              </w:rPr>
            </w:pPr>
          </w:p>
        </w:tc>
        <w:tc>
          <w:tcPr>
            <w:tcW w:w="879" w:type="pct"/>
          </w:tcPr>
          <w:p w14:paraId="3CEA6BBF" w14:textId="77777777" w:rsidR="0094684D" w:rsidRPr="002431CB" w:rsidRDefault="0094684D" w:rsidP="00BF1D45">
            <w:pPr>
              <w:ind w:firstLine="0"/>
              <w:rPr>
                <w:rFonts w:asciiTheme="majorHAnsi" w:hAnsiTheme="majorHAnsi" w:cstheme="majorHAnsi"/>
                <w:sz w:val="24"/>
                <w:szCs w:val="24"/>
              </w:rPr>
            </w:pPr>
            <w:r>
              <w:rPr>
                <w:rFonts w:asciiTheme="majorHAnsi" w:hAnsiTheme="majorHAnsi" w:cstheme="majorHAnsi"/>
                <w:sz w:val="24"/>
                <w:szCs w:val="24"/>
              </w:rPr>
              <w:t>Huỷ (1)</w:t>
            </w:r>
          </w:p>
        </w:tc>
        <w:tc>
          <w:tcPr>
            <w:tcW w:w="3751" w:type="pct"/>
          </w:tcPr>
          <w:p w14:paraId="083456CF" w14:textId="77777777" w:rsidR="0094684D" w:rsidRPr="002431CB" w:rsidRDefault="0094684D" w:rsidP="00BF1D45">
            <w:pPr>
              <w:ind w:firstLine="0"/>
              <w:rPr>
                <w:rFonts w:asciiTheme="majorHAnsi" w:eastAsia="Calibri" w:hAnsiTheme="majorHAnsi" w:cstheme="majorHAnsi"/>
                <w:sz w:val="24"/>
                <w:szCs w:val="24"/>
              </w:rPr>
            </w:pPr>
            <w:r>
              <w:rPr>
                <w:rFonts w:asciiTheme="majorHAnsi" w:eastAsia="Calibri" w:hAnsiTheme="majorHAnsi" w:cstheme="majorHAnsi"/>
                <w:sz w:val="24"/>
                <w:szCs w:val="24"/>
              </w:rPr>
              <w:t>Nút có chức năng thực hiện huỷ đề nghị mua bán ngoại tệ</w:t>
            </w:r>
          </w:p>
        </w:tc>
      </w:tr>
      <w:tr w:rsidR="0094684D" w:rsidRPr="002431CB" w14:paraId="2E91FB03" w14:textId="77777777" w:rsidTr="00BF1D45">
        <w:trPr>
          <w:jc w:val="center"/>
        </w:trPr>
        <w:tc>
          <w:tcPr>
            <w:tcW w:w="370" w:type="pct"/>
          </w:tcPr>
          <w:p w14:paraId="33D494B4" w14:textId="77777777" w:rsidR="0094684D" w:rsidRPr="002431CB" w:rsidRDefault="0094684D" w:rsidP="00BF1D45">
            <w:pPr>
              <w:pStyle w:val="ListParagraph"/>
              <w:numPr>
                <w:ilvl w:val="0"/>
                <w:numId w:val="43"/>
              </w:numPr>
              <w:spacing w:before="0"/>
              <w:jc w:val="center"/>
              <w:rPr>
                <w:rFonts w:asciiTheme="majorHAnsi" w:eastAsia="Calibri" w:hAnsiTheme="majorHAnsi" w:cstheme="majorHAnsi"/>
                <w:sz w:val="24"/>
                <w:szCs w:val="24"/>
              </w:rPr>
            </w:pPr>
          </w:p>
        </w:tc>
        <w:tc>
          <w:tcPr>
            <w:tcW w:w="879" w:type="pct"/>
          </w:tcPr>
          <w:p w14:paraId="7D599A26" w14:textId="77777777" w:rsidR="0094684D" w:rsidRPr="002431CB" w:rsidRDefault="0094684D" w:rsidP="00BF1D45">
            <w:pPr>
              <w:ind w:firstLine="0"/>
              <w:rPr>
                <w:rFonts w:asciiTheme="majorHAnsi" w:hAnsiTheme="majorHAnsi" w:cstheme="majorHAnsi"/>
                <w:sz w:val="24"/>
                <w:szCs w:val="24"/>
              </w:rPr>
            </w:pPr>
            <w:r w:rsidRPr="002431CB">
              <w:rPr>
                <w:rFonts w:asciiTheme="majorHAnsi" w:hAnsiTheme="majorHAnsi" w:cstheme="majorHAnsi"/>
                <w:sz w:val="24"/>
                <w:szCs w:val="24"/>
              </w:rPr>
              <w:t>Thực hiện</w:t>
            </w:r>
          </w:p>
        </w:tc>
        <w:tc>
          <w:tcPr>
            <w:tcW w:w="3751" w:type="pct"/>
          </w:tcPr>
          <w:p w14:paraId="717B9F0F" w14:textId="3F02EB59" w:rsidR="0094684D" w:rsidRPr="002431CB" w:rsidRDefault="0094684D" w:rsidP="00BF1D45">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 xml:space="preserve">Nút có chức năng thực hiện xác nhận (đồng ý) với giao dịch viên một lần cuối cùng trước khi hoàn tất </w:t>
            </w:r>
            <w:r>
              <w:rPr>
                <w:rFonts w:asciiTheme="majorHAnsi" w:eastAsia="Calibri" w:hAnsiTheme="majorHAnsi" w:cstheme="majorHAnsi"/>
                <w:sz w:val="24"/>
                <w:szCs w:val="24"/>
              </w:rPr>
              <w:t>huỷ</w:t>
            </w:r>
            <w:r w:rsidRPr="002431CB">
              <w:rPr>
                <w:rFonts w:asciiTheme="majorHAnsi" w:eastAsia="Calibri" w:hAnsiTheme="majorHAnsi" w:cstheme="majorHAnsi"/>
                <w:sz w:val="24"/>
                <w:szCs w:val="24"/>
              </w:rPr>
              <w:t xml:space="preserve"> </w:t>
            </w:r>
            <w:r>
              <w:rPr>
                <w:rFonts w:asciiTheme="majorHAnsi" w:eastAsia="Calibri" w:hAnsiTheme="majorHAnsi" w:cstheme="majorHAnsi"/>
                <w:sz w:val="24"/>
                <w:szCs w:val="24"/>
              </w:rPr>
              <w:t xml:space="preserve">đề nghị </w:t>
            </w:r>
            <w:del w:id="1982" w:author="Nguyen Duc Anh" w:date="2025-09-26T15:28:00Z">
              <w:r w:rsidDel="00317E34">
                <w:rPr>
                  <w:rFonts w:asciiTheme="majorHAnsi" w:eastAsia="Calibri" w:hAnsiTheme="majorHAnsi" w:cstheme="majorHAnsi"/>
                  <w:sz w:val="24"/>
                  <w:szCs w:val="24"/>
                </w:rPr>
                <w:delText>bán/đổi</w:delText>
              </w:r>
            </w:del>
            <w:ins w:id="1983" w:author="Nguyen Duc Anh" w:date="2025-09-26T15:28:00Z">
              <w:r w:rsidR="00317E34">
                <w:rPr>
                  <w:rFonts w:asciiTheme="majorHAnsi" w:eastAsia="Calibri" w:hAnsiTheme="majorHAnsi" w:cstheme="majorHAnsi"/>
                  <w:sz w:val="24"/>
                  <w:szCs w:val="24"/>
                </w:rPr>
                <w:t>mua bán</w:t>
              </w:r>
            </w:ins>
            <w:r>
              <w:rPr>
                <w:rFonts w:asciiTheme="majorHAnsi" w:eastAsia="Calibri" w:hAnsiTheme="majorHAnsi" w:cstheme="majorHAnsi"/>
                <w:sz w:val="24"/>
                <w:szCs w:val="24"/>
              </w:rPr>
              <w:t xml:space="preserve"> ngoại tệ</w:t>
            </w:r>
            <w:r w:rsidRPr="002431CB">
              <w:rPr>
                <w:rFonts w:asciiTheme="majorHAnsi" w:eastAsia="Calibri" w:hAnsiTheme="majorHAnsi" w:cstheme="majorHAnsi"/>
                <w:sz w:val="24"/>
                <w:szCs w:val="24"/>
              </w:rPr>
              <w:t>.</w:t>
            </w:r>
          </w:p>
        </w:tc>
      </w:tr>
      <w:tr w:rsidR="0094684D" w:rsidRPr="002431CB" w14:paraId="2F239CA5" w14:textId="77777777" w:rsidTr="00BF1D45">
        <w:trPr>
          <w:jc w:val="center"/>
        </w:trPr>
        <w:tc>
          <w:tcPr>
            <w:tcW w:w="370" w:type="pct"/>
          </w:tcPr>
          <w:p w14:paraId="16E21C78" w14:textId="77777777" w:rsidR="0094684D" w:rsidRPr="002431CB" w:rsidRDefault="0094684D" w:rsidP="00BF1D45">
            <w:pPr>
              <w:pStyle w:val="ListParagraph"/>
              <w:numPr>
                <w:ilvl w:val="0"/>
                <w:numId w:val="43"/>
              </w:numPr>
              <w:spacing w:before="0"/>
              <w:jc w:val="center"/>
              <w:rPr>
                <w:rFonts w:asciiTheme="majorHAnsi" w:eastAsia="Calibri" w:hAnsiTheme="majorHAnsi" w:cstheme="majorHAnsi"/>
                <w:sz w:val="24"/>
                <w:szCs w:val="24"/>
              </w:rPr>
            </w:pPr>
          </w:p>
        </w:tc>
        <w:tc>
          <w:tcPr>
            <w:tcW w:w="879" w:type="pct"/>
          </w:tcPr>
          <w:p w14:paraId="7B6AF777" w14:textId="77777777" w:rsidR="0094684D" w:rsidRPr="002431CB" w:rsidRDefault="0094684D" w:rsidP="00BF1D45">
            <w:pPr>
              <w:ind w:firstLine="0"/>
              <w:rPr>
                <w:rFonts w:asciiTheme="majorHAnsi" w:hAnsiTheme="majorHAnsi" w:cstheme="majorHAnsi"/>
                <w:sz w:val="24"/>
                <w:szCs w:val="24"/>
              </w:rPr>
            </w:pPr>
            <w:r w:rsidRPr="002431CB">
              <w:rPr>
                <w:rFonts w:asciiTheme="majorHAnsi" w:hAnsiTheme="majorHAnsi" w:cstheme="majorHAnsi"/>
                <w:sz w:val="24"/>
                <w:szCs w:val="24"/>
              </w:rPr>
              <w:t>Huỷ</w:t>
            </w:r>
            <w:r>
              <w:rPr>
                <w:rFonts w:asciiTheme="majorHAnsi" w:hAnsiTheme="majorHAnsi" w:cstheme="majorHAnsi"/>
                <w:sz w:val="24"/>
                <w:szCs w:val="24"/>
              </w:rPr>
              <w:t xml:space="preserve"> (2)</w:t>
            </w:r>
          </w:p>
        </w:tc>
        <w:tc>
          <w:tcPr>
            <w:tcW w:w="3751" w:type="pct"/>
          </w:tcPr>
          <w:p w14:paraId="51A48232" w14:textId="574FB4FD" w:rsidR="0094684D" w:rsidRPr="002431CB" w:rsidRDefault="0094684D" w:rsidP="00BF1D45">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Nút có chức năng thực hiện huỷ</w:t>
            </w:r>
            <w:ins w:id="1984" w:author="Nguyen Duc Anh" w:date="2025-09-26T15:28:00Z">
              <w:r w:rsidR="00317E34">
                <w:rPr>
                  <w:rFonts w:asciiTheme="majorHAnsi" w:eastAsia="Calibri" w:hAnsiTheme="majorHAnsi" w:cstheme="majorHAnsi"/>
                  <w:sz w:val="24"/>
                  <w:szCs w:val="24"/>
                </w:rPr>
                <w:t xml:space="preserve"> thap tác</w:t>
              </w:r>
            </w:ins>
            <w:r w:rsidRPr="002431CB">
              <w:rPr>
                <w:rFonts w:asciiTheme="majorHAnsi" w:eastAsia="Calibri" w:hAnsiTheme="majorHAnsi" w:cstheme="majorHAnsi"/>
                <w:sz w:val="24"/>
                <w:szCs w:val="24"/>
              </w:rPr>
              <w:t xml:space="preserve"> xác nhận (không đồng ý) </w:t>
            </w:r>
            <w:del w:id="1985" w:author="Nguyen Duc Anh" w:date="2025-09-26T15:28:00Z">
              <w:r w:rsidDel="00317E34">
                <w:rPr>
                  <w:rFonts w:asciiTheme="majorHAnsi" w:eastAsia="Calibri" w:hAnsiTheme="majorHAnsi" w:cstheme="majorHAnsi"/>
                  <w:sz w:val="24"/>
                  <w:szCs w:val="24"/>
                </w:rPr>
                <w:delText>gửi duyệt huỷ/</w:delText>
              </w:r>
            </w:del>
            <w:r>
              <w:rPr>
                <w:rFonts w:asciiTheme="majorHAnsi" w:eastAsia="Calibri" w:hAnsiTheme="majorHAnsi" w:cstheme="majorHAnsi"/>
                <w:sz w:val="24"/>
                <w:szCs w:val="24"/>
              </w:rPr>
              <w:t>huỷ</w:t>
            </w:r>
            <w:r w:rsidRPr="002431CB">
              <w:rPr>
                <w:rFonts w:asciiTheme="majorHAnsi" w:eastAsia="Calibri" w:hAnsiTheme="majorHAnsi" w:cstheme="majorHAnsi"/>
                <w:sz w:val="24"/>
                <w:szCs w:val="24"/>
              </w:rPr>
              <w:t xml:space="preserve"> </w:t>
            </w:r>
            <w:r>
              <w:rPr>
                <w:rFonts w:asciiTheme="majorHAnsi" w:eastAsia="Calibri" w:hAnsiTheme="majorHAnsi" w:cstheme="majorHAnsi"/>
                <w:sz w:val="24"/>
                <w:szCs w:val="24"/>
              </w:rPr>
              <w:t>đề nghị mua bán ngoại tệ</w:t>
            </w:r>
            <w:r w:rsidRPr="002431CB">
              <w:rPr>
                <w:rFonts w:asciiTheme="majorHAnsi" w:eastAsia="Calibri" w:hAnsiTheme="majorHAnsi" w:cstheme="majorHAnsi"/>
                <w:sz w:val="24"/>
                <w:szCs w:val="24"/>
              </w:rPr>
              <w:t xml:space="preserve"> của giao dịch viên.</w:t>
            </w:r>
          </w:p>
        </w:tc>
      </w:tr>
    </w:tbl>
    <w:p w14:paraId="043D2FAD" w14:textId="77777777" w:rsidR="0094684D" w:rsidRPr="002431CB" w:rsidRDefault="0094684D" w:rsidP="0094684D">
      <w:pPr>
        <w:ind w:left="900"/>
        <w:rPr>
          <w:rFonts w:asciiTheme="majorHAnsi" w:hAnsiTheme="majorHAnsi" w:cstheme="majorHAnsi"/>
          <w:sz w:val="24"/>
          <w:szCs w:val="24"/>
        </w:rPr>
      </w:pPr>
    </w:p>
    <w:p w14:paraId="3A5AA922" w14:textId="77777777" w:rsidR="0094684D" w:rsidRPr="00071DC7" w:rsidRDefault="0094684D" w:rsidP="0094684D">
      <w:pPr>
        <w:pStyle w:val="Heading3"/>
        <w:numPr>
          <w:ilvl w:val="2"/>
          <w:numId w:val="1"/>
        </w:numPr>
        <w:spacing w:before="0"/>
        <w:ind w:left="993"/>
        <w:rPr>
          <w:rFonts w:cstheme="majorHAnsi"/>
          <w:b w:val="0"/>
          <w:sz w:val="24"/>
          <w:szCs w:val="24"/>
        </w:rPr>
      </w:pPr>
      <w:bookmarkStart w:id="1986" w:name="_Toc209883901"/>
      <w:r w:rsidRPr="002431CB">
        <w:rPr>
          <w:rFonts w:cstheme="majorHAnsi"/>
          <w:sz w:val="24"/>
          <w:szCs w:val="24"/>
        </w:rPr>
        <w:t>Màn hình</w:t>
      </w:r>
      <w:r>
        <w:rPr>
          <w:rFonts w:cstheme="majorHAnsi"/>
          <w:sz w:val="24"/>
          <w:szCs w:val="24"/>
        </w:rPr>
        <w:t xml:space="preserve"> tính năng</w:t>
      </w:r>
      <w:bookmarkEnd w:id="1986"/>
    </w:p>
    <w:p w14:paraId="43175A6A" w14:textId="77777777" w:rsidR="0094684D" w:rsidRDefault="0094684D" w:rsidP="0094684D">
      <w:pPr>
        <w:pStyle w:val="ListParagraph"/>
        <w:ind w:left="900"/>
        <w:jc w:val="center"/>
        <w:rPr>
          <w:rFonts w:asciiTheme="majorHAnsi" w:hAnsiTheme="majorHAnsi" w:cstheme="majorHAnsi"/>
          <w:i/>
          <w:sz w:val="24"/>
          <w:szCs w:val="24"/>
        </w:rPr>
      </w:pPr>
    </w:p>
    <w:p w14:paraId="71F45EE9" w14:textId="3BD0C83E" w:rsidR="0094684D" w:rsidRPr="002431CB" w:rsidDel="00AD5CB7" w:rsidRDefault="0094684D" w:rsidP="0094684D">
      <w:pPr>
        <w:pStyle w:val="ListParagraph"/>
        <w:ind w:left="900"/>
        <w:jc w:val="center"/>
        <w:rPr>
          <w:del w:id="1987" w:author="Nguyen Duc Anh" w:date="2025-09-26T15:28:00Z"/>
          <w:rFonts w:asciiTheme="majorHAnsi" w:hAnsiTheme="majorHAnsi" w:cstheme="majorHAnsi"/>
          <w:i/>
          <w:sz w:val="24"/>
          <w:szCs w:val="24"/>
        </w:rPr>
      </w:pPr>
      <w:del w:id="1988" w:author="Nguyen Duc Anh" w:date="2025-09-26T15:28:00Z">
        <w:r w:rsidDel="00AD5CB7">
          <w:rPr>
            <w:noProof/>
          </w:rPr>
          <w:drawing>
            <wp:inline distT="0" distB="0" distL="0" distR="0" wp14:anchorId="04CFFC35" wp14:editId="3A0B3381">
              <wp:extent cx="4182745" cy="201993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2745" cy="2019935"/>
                      </a:xfrm>
                      <a:prstGeom prst="rect">
                        <a:avLst/>
                      </a:prstGeom>
                      <a:noFill/>
                      <a:ln>
                        <a:noFill/>
                      </a:ln>
                    </pic:spPr>
                  </pic:pic>
                </a:graphicData>
              </a:graphic>
            </wp:inline>
          </w:drawing>
        </w:r>
      </w:del>
    </w:p>
    <w:p w14:paraId="46E9F8A5" w14:textId="10A5D443" w:rsidR="0094684D" w:rsidDel="00AD5CB7" w:rsidRDefault="0094684D" w:rsidP="0094684D">
      <w:pPr>
        <w:jc w:val="center"/>
        <w:rPr>
          <w:del w:id="1989" w:author="Nguyen Duc Anh" w:date="2025-09-26T15:28:00Z"/>
          <w:rFonts w:asciiTheme="majorHAnsi" w:hAnsiTheme="majorHAnsi" w:cstheme="majorHAnsi"/>
          <w:i/>
          <w:sz w:val="24"/>
          <w:szCs w:val="24"/>
        </w:rPr>
      </w:pPr>
      <w:del w:id="1990" w:author="Nguyen Duc Anh" w:date="2025-09-26T15:28:00Z">
        <w:r w:rsidRPr="002431CB" w:rsidDel="00AD5CB7">
          <w:rPr>
            <w:rFonts w:asciiTheme="majorHAnsi" w:hAnsiTheme="majorHAnsi" w:cstheme="majorHAnsi"/>
            <w:i/>
            <w:sz w:val="24"/>
            <w:szCs w:val="24"/>
          </w:rPr>
          <w:delText xml:space="preserve">Hình  - Popup xác nhận </w:delText>
        </w:r>
        <w:r w:rsidDel="00AD5CB7">
          <w:rPr>
            <w:rFonts w:asciiTheme="majorHAnsi" w:hAnsiTheme="majorHAnsi" w:cstheme="majorHAnsi"/>
            <w:i/>
            <w:sz w:val="24"/>
            <w:szCs w:val="24"/>
          </w:rPr>
          <w:delText>gửi duyệt huỷ</w:delText>
        </w:r>
        <w:r w:rsidRPr="002431CB" w:rsidDel="00AD5CB7">
          <w:rPr>
            <w:rFonts w:asciiTheme="majorHAnsi" w:hAnsiTheme="majorHAnsi" w:cstheme="majorHAnsi"/>
            <w:i/>
            <w:sz w:val="24"/>
            <w:szCs w:val="24"/>
          </w:rPr>
          <w:delText xml:space="preserve"> </w:delText>
        </w:r>
        <w:r w:rsidDel="00AD5CB7">
          <w:rPr>
            <w:rFonts w:asciiTheme="majorHAnsi" w:hAnsiTheme="majorHAnsi" w:cstheme="majorHAnsi"/>
            <w:i/>
            <w:sz w:val="24"/>
            <w:szCs w:val="24"/>
          </w:rPr>
          <w:delText>đề nghị mua ngoại tệ</w:delText>
        </w:r>
      </w:del>
    </w:p>
    <w:p w14:paraId="18F4B047" w14:textId="77777777" w:rsidR="0094684D" w:rsidRDefault="0094684D" w:rsidP="0094684D">
      <w:pPr>
        <w:jc w:val="center"/>
        <w:rPr>
          <w:rFonts w:asciiTheme="majorHAnsi" w:hAnsiTheme="majorHAnsi" w:cstheme="majorHAnsi"/>
          <w:i/>
          <w:sz w:val="24"/>
          <w:szCs w:val="24"/>
        </w:rPr>
      </w:pPr>
    </w:p>
    <w:p w14:paraId="7E1B6191" w14:textId="56AF11BE" w:rsidR="0094684D" w:rsidRDefault="0094684D" w:rsidP="0094684D">
      <w:pPr>
        <w:jc w:val="center"/>
        <w:rPr>
          <w:ins w:id="1991" w:author="Nguyen Duc Anh" w:date="2025-09-26T15:29:00Z"/>
          <w:rFonts w:asciiTheme="majorHAnsi" w:hAnsiTheme="majorHAnsi" w:cstheme="majorHAnsi"/>
          <w:i/>
          <w:sz w:val="24"/>
          <w:szCs w:val="24"/>
        </w:rPr>
      </w:pPr>
      <w:del w:id="1992" w:author="Nguyen Duc Anh" w:date="2025-09-26T15:29:00Z">
        <w:r w:rsidDel="00CD4050">
          <w:rPr>
            <w:noProof/>
          </w:rPr>
          <w:drawing>
            <wp:inline distT="0" distB="0" distL="0" distR="0" wp14:anchorId="5AC3A2D2" wp14:editId="48A887DE">
              <wp:extent cx="4182745" cy="201993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2745" cy="2019935"/>
                      </a:xfrm>
                      <a:prstGeom prst="rect">
                        <a:avLst/>
                      </a:prstGeom>
                      <a:noFill/>
                      <a:ln>
                        <a:noFill/>
                      </a:ln>
                    </pic:spPr>
                  </pic:pic>
                </a:graphicData>
              </a:graphic>
            </wp:inline>
          </w:drawing>
        </w:r>
      </w:del>
    </w:p>
    <w:p w14:paraId="1548973E" w14:textId="2D9C5C31" w:rsidR="00CD4050" w:rsidRDefault="00CD4050" w:rsidP="0094684D">
      <w:pPr>
        <w:jc w:val="center"/>
        <w:rPr>
          <w:ins w:id="1993" w:author="Nguyen Duc Anh" w:date="2025-09-26T15:29:00Z"/>
          <w:rFonts w:asciiTheme="majorHAnsi" w:hAnsiTheme="majorHAnsi" w:cstheme="majorHAnsi"/>
          <w:i/>
          <w:sz w:val="24"/>
          <w:szCs w:val="24"/>
        </w:rPr>
      </w:pPr>
      <w:ins w:id="1994" w:author="Nguyen Duc Anh" w:date="2025-09-26T15:29:00Z">
        <w:r>
          <w:rPr>
            <w:noProof/>
          </w:rPr>
          <w:lastRenderedPageBreak/>
          <w:drawing>
            <wp:inline distT="0" distB="0" distL="0" distR="0" wp14:anchorId="1FAE5DEA" wp14:editId="74AD8C7F">
              <wp:extent cx="4184015" cy="2022475"/>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4015" cy="2022475"/>
                      </a:xfrm>
                      <a:prstGeom prst="rect">
                        <a:avLst/>
                      </a:prstGeom>
                      <a:noFill/>
                      <a:ln>
                        <a:noFill/>
                      </a:ln>
                    </pic:spPr>
                  </pic:pic>
                </a:graphicData>
              </a:graphic>
            </wp:inline>
          </w:drawing>
        </w:r>
      </w:ins>
    </w:p>
    <w:p w14:paraId="62899180" w14:textId="53166289" w:rsidR="00CD4050" w:rsidRDefault="00CD4050" w:rsidP="0094684D">
      <w:pPr>
        <w:jc w:val="center"/>
        <w:rPr>
          <w:rFonts w:asciiTheme="majorHAnsi" w:hAnsiTheme="majorHAnsi" w:cstheme="majorHAnsi"/>
          <w:i/>
          <w:sz w:val="24"/>
          <w:szCs w:val="24"/>
        </w:rPr>
      </w:pPr>
      <w:ins w:id="1995" w:author="Nguyen Duc Anh" w:date="2025-09-26T15:29:00Z">
        <w:r>
          <w:rPr>
            <w:rFonts w:asciiTheme="majorHAnsi" w:hAnsiTheme="majorHAnsi" w:cstheme="majorHAnsi"/>
            <w:i/>
            <w:sz w:val="24"/>
            <w:szCs w:val="24"/>
          </w:rPr>
          <w:t xml:space="preserve">Hình  - </w:t>
        </w:r>
      </w:ins>
      <w:ins w:id="1996" w:author="Nguyen Duc Anh" w:date="2025-09-26T15:30:00Z">
        <w:r>
          <w:rPr>
            <w:rFonts w:asciiTheme="majorHAnsi" w:hAnsiTheme="majorHAnsi" w:cstheme="majorHAnsi"/>
            <w:i/>
            <w:sz w:val="24"/>
            <w:szCs w:val="24"/>
          </w:rPr>
          <w:t>Xác nhận huỷ đề nghị mua bán ngoại tệ</w:t>
        </w:r>
      </w:ins>
    </w:p>
    <w:p w14:paraId="1D5B672E" w14:textId="77777777" w:rsidR="0094684D" w:rsidRPr="002431CB" w:rsidRDefault="0094684D" w:rsidP="0094684D">
      <w:pPr>
        <w:pStyle w:val="Heading2"/>
        <w:numPr>
          <w:ilvl w:val="1"/>
          <w:numId w:val="1"/>
        </w:numPr>
        <w:spacing w:before="0"/>
        <w:ind w:left="540" w:hanging="540"/>
        <w:rPr>
          <w:rFonts w:cstheme="majorHAnsi"/>
          <w:b w:val="0"/>
          <w:i w:val="0"/>
          <w:sz w:val="24"/>
          <w:szCs w:val="24"/>
        </w:rPr>
      </w:pPr>
      <w:bookmarkStart w:id="1997" w:name="_Toc209883902"/>
      <w:r w:rsidRPr="002431CB">
        <w:rPr>
          <w:rFonts w:cstheme="majorHAnsi"/>
          <w:sz w:val="24"/>
          <w:szCs w:val="24"/>
        </w:rPr>
        <w:t xml:space="preserve">In </w:t>
      </w:r>
      <w:r>
        <w:rPr>
          <w:rFonts w:cstheme="majorHAnsi"/>
          <w:sz w:val="24"/>
          <w:szCs w:val="24"/>
        </w:rPr>
        <w:t>đề nghị mua bán ngoại tệ và In thông báo chi trả ngoại tệ mặt</w:t>
      </w:r>
      <w:bookmarkEnd w:id="1997"/>
    </w:p>
    <w:p w14:paraId="56920D87" w14:textId="77777777" w:rsidR="0094684D" w:rsidRPr="002431CB" w:rsidRDefault="0094684D" w:rsidP="0094684D">
      <w:pPr>
        <w:pStyle w:val="Heading3"/>
        <w:numPr>
          <w:ilvl w:val="2"/>
          <w:numId w:val="1"/>
        </w:numPr>
        <w:spacing w:before="0"/>
        <w:ind w:left="993"/>
        <w:rPr>
          <w:rFonts w:cstheme="majorHAnsi"/>
          <w:b w:val="0"/>
          <w:sz w:val="24"/>
          <w:szCs w:val="24"/>
        </w:rPr>
      </w:pPr>
      <w:bookmarkStart w:id="1998" w:name="_Toc209883903"/>
      <w:r w:rsidRPr="002431CB">
        <w:rPr>
          <w:rFonts w:cstheme="majorHAnsi"/>
          <w:sz w:val="24"/>
          <w:szCs w:val="24"/>
        </w:rPr>
        <w:t>Mô tả chung</w:t>
      </w:r>
      <w:bookmarkEnd w:id="1998"/>
    </w:p>
    <w:p w14:paraId="3C1DC843" w14:textId="77777777" w:rsidR="0094684D" w:rsidRDefault="0094684D" w:rsidP="0094684D">
      <w:pPr>
        <w:pStyle w:val="ListParagraph"/>
        <w:ind w:left="907"/>
        <w:rPr>
          <w:rFonts w:asciiTheme="majorHAnsi" w:hAnsiTheme="majorHAnsi" w:cstheme="majorHAnsi"/>
          <w:sz w:val="24"/>
          <w:szCs w:val="24"/>
        </w:rPr>
      </w:pPr>
      <w:r w:rsidRPr="002431CB">
        <w:rPr>
          <w:rFonts w:asciiTheme="majorHAnsi" w:hAnsiTheme="majorHAnsi" w:cstheme="majorHAnsi"/>
          <w:sz w:val="24"/>
          <w:szCs w:val="24"/>
        </w:rPr>
        <w:t xml:space="preserve">Hệ thống cho phép người dùng thực hiện xem trước thông tin bản in và thực hiện in ra hoặc tải xuống bản in </w:t>
      </w:r>
      <w:r>
        <w:rPr>
          <w:rFonts w:asciiTheme="majorHAnsi" w:hAnsiTheme="majorHAnsi" w:cstheme="majorHAnsi"/>
          <w:sz w:val="24"/>
          <w:szCs w:val="24"/>
        </w:rPr>
        <w:t>đề nghị mua bán ngoại tệ và thông báo chi trả ngoại tệ mặt.</w:t>
      </w:r>
    </w:p>
    <w:p w14:paraId="60633DDB" w14:textId="77777777" w:rsidR="00FC5167" w:rsidRDefault="0094684D" w:rsidP="0094684D">
      <w:pPr>
        <w:pStyle w:val="ListParagraph"/>
        <w:ind w:left="907"/>
        <w:rPr>
          <w:ins w:id="1999" w:author="Nguyen Duc Anh" w:date="2025-09-26T18:45:00Z"/>
          <w:rFonts w:asciiTheme="majorHAnsi" w:hAnsiTheme="majorHAnsi" w:cstheme="majorHAnsi"/>
          <w:sz w:val="24"/>
          <w:szCs w:val="24"/>
        </w:rPr>
      </w:pPr>
      <w:del w:id="2000" w:author="Nguyen Duc Anh" w:date="2025-09-26T18:46:00Z">
        <w:r w:rsidDel="00FC5167">
          <w:rPr>
            <w:rFonts w:asciiTheme="majorHAnsi" w:hAnsiTheme="majorHAnsi" w:cstheme="majorHAnsi"/>
            <w:sz w:val="24"/>
            <w:szCs w:val="24"/>
          </w:rPr>
          <w:delText xml:space="preserve">- </w:delText>
        </w:r>
      </w:del>
      <w:r w:rsidRPr="00A66A59">
        <w:rPr>
          <w:rFonts w:asciiTheme="majorHAnsi" w:hAnsiTheme="majorHAnsi" w:cstheme="majorHAnsi"/>
          <w:b/>
          <w:bCs/>
          <w:sz w:val="24"/>
          <w:szCs w:val="24"/>
        </w:rPr>
        <w:t>Lưu ý</w:t>
      </w:r>
      <w:r>
        <w:rPr>
          <w:rFonts w:asciiTheme="majorHAnsi" w:hAnsiTheme="majorHAnsi" w:cstheme="majorHAnsi"/>
          <w:sz w:val="24"/>
          <w:szCs w:val="24"/>
        </w:rPr>
        <w:t xml:space="preserve">: </w:t>
      </w:r>
    </w:p>
    <w:p w14:paraId="5D989279" w14:textId="0CBB3AE4" w:rsidR="0094684D" w:rsidRDefault="00FC5167" w:rsidP="0094684D">
      <w:pPr>
        <w:pStyle w:val="ListParagraph"/>
        <w:ind w:left="907"/>
        <w:rPr>
          <w:ins w:id="2001" w:author="Nguyen Duc Anh" w:date="2025-09-26T18:46:00Z"/>
          <w:rFonts w:asciiTheme="majorHAnsi" w:hAnsiTheme="majorHAnsi" w:cstheme="majorHAnsi"/>
          <w:sz w:val="24"/>
          <w:szCs w:val="24"/>
        </w:rPr>
      </w:pPr>
      <w:ins w:id="2002" w:author="Nguyen Duc Anh" w:date="2025-09-26T18:45:00Z">
        <w:r>
          <w:rPr>
            <w:rFonts w:asciiTheme="majorHAnsi" w:hAnsiTheme="majorHAnsi" w:cstheme="majorHAnsi"/>
            <w:sz w:val="24"/>
            <w:szCs w:val="24"/>
          </w:rPr>
          <w:t xml:space="preserve">- </w:t>
        </w:r>
      </w:ins>
      <w:r w:rsidR="0094684D">
        <w:rPr>
          <w:rFonts w:asciiTheme="majorHAnsi" w:hAnsiTheme="majorHAnsi" w:cstheme="majorHAnsi"/>
          <w:sz w:val="24"/>
          <w:szCs w:val="24"/>
        </w:rPr>
        <w:t>Bản in thông báo chi trả ngoại tệ mặt chỉ hiển thị khi ngân hàng chi trả ngoại tệ cho khách hàng bằng tiền mặt.</w:t>
      </w:r>
    </w:p>
    <w:p w14:paraId="05CF0583" w14:textId="28C61F0A" w:rsidR="00FC5167" w:rsidRPr="002431CB" w:rsidRDefault="00FC5167" w:rsidP="0094684D">
      <w:pPr>
        <w:pStyle w:val="ListParagraph"/>
        <w:ind w:left="907"/>
        <w:rPr>
          <w:rFonts w:asciiTheme="majorHAnsi" w:hAnsiTheme="majorHAnsi" w:cstheme="majorHAnsi"/>
          <w:sz w:val="24"/>
          <w:szCs w:val="24"/>
        </w:rPr>
      </w:pPr>
      <w:ins w:id="2003" w:author="Nguyen Duc Anh" w:date="2025-09-26T18:46:00Z">
        <w:r>
          <w:rPr>
            <w:rFonts w:asciiTheme="majorHAnsi" w:hAnsiTheme="majorHAnsi" w:cstheme="majorHAnsi"/>
            <w:sz w:val="24"/>
            <w:szCs w:val="24"/>
          </w:rPr>
          <w:t>- Trường ngày/tháng/năm: hệ thống tự động điền ngày</w:t>
        </w:r>
        <w:r w:rsidR="00485335">
          <w:rPr>
            <w:rFonts w:asciiTheme="majorHAnsi" w:hAnsiTheme="majorHAnsi" w:cstheme="majorHAnsi"/>
            <w:sz w:val="24"/>
            <w:szCs w:val="24"/>
          </w:rPr>
          <w:t>/tháng/năm</w:t>
        </w:r>
        <w:r>
          <w:rPr>
            <w:rFonts w:asciiTheme="majorHAnsi" w:hAnsiTheme="majorHAnsi" w:cstheme="majorHAnsi"/>
            <w:sz w:val="24"/>
            <w:szCs w:val="24"/>
          </w:rPr>
          <w:t xml:space="preserve"> thực hiện lập đề nghị</w:t>
        </w:r>
        <w:r w:rsidR="00485335">
          <w:rPr>
            <w:rFonts w:asciiTheme="majorHAnsi" w:hAnsiTheme="majorHAnsi" w:cstheme="majorHAnsi"/>
            <w:sz w:val="24"/>
            <w:szCs w:val="24"/>
          </w:rPr>
          <w:t>.</w:t>
        </w:r>
      </w:ins>
    </w:p>
    <w:p w14:paraId="41380785" w14:textId="09532E2A" w:rsidR="0094684D" w:rsidRPr="002431CB" w:rsidRDefault="0094684D" w:rsidP="0094684D">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Đối tượng: Giao dịch viên</w:t>
      </w:r>
      <w:del w:id="2004" w:author="Nguyen Duc Anh" w:date="2025-09-26T15:33:00Z">
        <w:r w:rsidRPr="002431CB" w:rsidDel="00A946EE">
          <w:rPr>
            <w:rFonts w:asciiTheme="majorHAnsi" w:hAnsiTheme="majorHAnsi" w:cstheme="majorHAnsi"/>
            <w:sz w:val="24"/>
            <w:szCs w:val="24"/>
          </w:rPr>
          <w:delText xml:space="preserve"> /Kiểm soát viên</w:delText>
        </w:r>
      </w:del>
      <w:r w:rsidRPr="002431CB">
        <w:rPr>
          <w:rFonts w:asciiTheme="majorHAnsi" w:hAnsiTheme="majorHAnsi" w:cstheme="majorHAnsi"/>
          <w:sz w:val="24"/>
          <w:szCs w:val="24"/>
        </w:rPr>
        <w:t xml:space="preserve">. </w:t>
      </w:r>
    </w:p>
    <w:p w14:paraId="1D8551CF" w14:textId="77777777" w:rsidR="0094684D" w:rsidRPr="002431CB" w:rsidRDefault="0094684D" w:rsidP="0094684D">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Tần suất sử dụng: Thường xuyên.</w:t>
      </w:r>
    </w:p>
    <w:p w14:paraId="1EA03989" w14:textId="77777777" w:rsidR="0094684D" w:rsidRPr="002431CB" w:rsidRDefault="0094684D" w:rsidP="0094684D">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Mức độ áp dụng: Áp dụng toàn hàng.</w:t>
      </w:r>
    </w:p>
    <w:p w14:paraId="03CBED41" w14:textId="77777777" w:rsidR="0094684D" w:rsidRPr="002431CB" w:rsidRDefault="0094684D" w:rsidP="0094684D">
      <w:pPr>
        <w:pStyle w:val="Heading3"/>
        <w:numPr>
          <w:ilvl w:val="2"/>
          <w:numId w:val="1"/>
        </w:numPr>
        <w:spacing w:before="0"/>
        <w:ind w:left="993"/>
        <w:rPr>
          <w:rFonts w:cstheme="majorHAnsi"/>
          <w:b w:val="0"/>
          <w:sz w:val="24"/>
          <w:szCs w:val="24"/>
        </w:rPr>
      </w:pPr>
      <w:bookmarkStart w:id="2005" w:name="_Toc209883904"/>
      <w:r w:rsidRPr="002431CB">
        <w:rPr>
          <w:rFonts w:cstheme="majorHAnsi"/>
          <w:sz w:val="24"/>
          <w:szCs w:val="24"/>
        </w:rPr>
        <w:t>Quy trình thực hiện</w:t>
      </w:r>
      <w:bookmarkEnd w:id="2005"/>
    </w:p>
    <w:p w14:paraId="415977BB" w14:textId="77777777" w:rsidR="0094684D" w:rsidRPr="002431CB" w:rsidRDefault="0094684D" w:rsidP="0094684D">
      <w:pPr>
        <w:pStyle w:val="BodyText"/>
        <w:ind w:left="720"/>
        <w:rPr>
          <w:rFonts w:asciiTheme="majorHAnsi" w:hAnsiTheme="majorHAnsi" w:cstheme="majorHAnsi"/>
          <w:sz w:val="24"/>
          <w:szCs w:val="24"/>
        </w:rPr>
      </w:pPr>
      <w:r w:rsidRPr="002431CB">
        <w:rPr>
          <w:rFonts w:asciiTheme="majorHAnsi" w:hAnsiTheme="majorHAnsi" w:cstheme="majorHAnsi"/>
          <w:b/>
          <w:sz w:val="24"/>
          <w:szCs w:val="24"/>
        </w:rPr>
        <w:t>Điều kiện bắt đầu nghiệp vụ:</w:t>
      </w:r>
    </w:p>
    <w:p w14:paraId="205325B7" w14:textId="69BD64C3" w:rsidR="0094684D" w:rsidRPr="002431CB" w:rsidDel="005C193C" w:rsidRDefault="0094684D" w:rsidP="0094684D">
      <w:pPr>
        <w:pStyle w:val="BodyText"/>
        <w:numPr>
          <w:ilvl w:val="1"/>
          <w:numId w:val="39"/>
        </w:numPr>
        <w:spacing w:after="240" w:line="240" w:lineRule="atLeast"/>
        <w:rPr>
          <w:del w:id="2006" w:author="Nguyen Duc Anh" w:date="2025-09-26T15:34:00Z"/>
          <w:rFonts w:asciiTheme="majorHAnsi" w:hAnsiTheme="majorHAnsi" w:cstheme="majorHAnsi"/>
          <w:bCs/>
          <w:sz w:val="24"/>
          <w:szCs w:val="24"/>
        </w:rPr>
      </w:pPr>
      <w:del w:id="2007" w:author="Nguyen Duc Anh" w:date="2025-09-26T15:34:00Z">
        <w:r w:rsidRPr="002431CB" w:rsidDel="005C193C">
          <w:rPr>
            <w:rFonts w:asciiTheme="majorHAnsi" w:hAnsiTheme="majorHAnsi" w:cstheme="majorHAnsi"/>
            <w:bCs/>
            <w:sz w:val="24"/>
            <w:szCs w:val="24"/>
          </w:rPr>
          <w:delText>Giao dịch viên/Kiểm soát viên được phân quyền sử dụng chức năng</w:delText>
        </w:r>
        <w:r w:rsidDel="005C193C">
          <w:rPr>
            <w:rFonts w:asciiTheme="majorHAnsi" w:hAnsiTheme="majorHAnsi" w:cstheme="majorHAnsi"/>
            <w:bCs/>
            <w:sz w:val="24"/>
            <w:szCs w:val="24"/>
          </w:rPr>
          <w:delText xml:space="preserve"> và tham gia xử lý hồ sơ</w:delText>
        </w:r>
        <w:r w:rsidRPr="002431CB" w:rsidDel="005C193C">
          <w:rPr>
            <w:rFonts w:asciiTheme="majorHAnsi" w:hAnsiTheme="majorHAnsi" w:cstheme="majorHAnsi"/>
            <w:bCs/>
            <w:sz w:val="24"/>
            <w:szCs w:val="24"/>
          </w:rPr>
          <w:delText>.</w:delText>
        </w:r>
      </w:del>
    </w:p>
    <w:p w14:paraId="30DA9CB9" w14:textId="337A4026" w:rsidR="0094684D" w:rsidRPr="002431CB" w:rsidDel="005C193C" w:rsidRDefault="0094684D" w:rsidP="0094684D">
      <w:pPr>
        <w:pStyle w:val="BodyText"/>
        <w:numPr>
          <w:ilvl w:val="1"/>
          <w:numId w:val="39"/>
        </w:numPr>
        <w:spacing w:after="240" w:line="240" w:lineRule="atLeast"/>
        <w:rPr>
          <w:del w:id="2008" w:author="Nguyen Duc Anh" w:date="2025-09-26T15:34:00Z"/>
          <w:rFonts w:asciiTheme="majorHAnsi" w:hAnsiTheme="majorHAnsi" w:cstheme="majorHAnsi"/>
          <w:bCs/>
          <w:sz w:val="24"/>
          <w:szCs w:val="24"/>
        </w:rPr>
      </w:pPr>
      <w:del w:id="2009" w:author="Nguyen Duc Anh" w:date="2025-09-26T15:34:00Z">
        <w:r w:rsidRPr="002431CB" w:rsidDel="005C193C">
          <w:rPr>
            <w:rFonts w:asciiTheme="majorHAnsi" w:hAnsiTheme="majorHAnsi" w:cstheme="majorHAnsi"/>
            <w:bCs/>
            <w:sz w:val="24"/>
            <w:szCs w:val="24"/>
          </w:rPr>
          <w:delText>Giao dịch viên/Kiểm soát viên cùng chi nhánh/phòng giao dịch.</w:delText>
        </w:r>
      </w:del>
    </w:p>
    <w:p w14:paraId="4DBB245F" w14:textId="2AC6C990" w:rsidR="0094684D" w:rsidDel="005C193C" w:rsidRDefault="0094684D" w:rsidP="0094684D">
      <w:pPr>
        <w:pStyle w:val="BodyText"/>
        <w:numPr>
          <w:ilvl w:val="1"/>
          <w:numId w:val="39"/>
        </w:numPr>
        <w:spacing w:after="240" w:line="240" w:lineRule="atLeast"/>
        <w:rPr>
          <w:del w:id="2010" w:author="Nguyen Duc Anh" w:date="2025-09-26T15:34:00Z"/>
          <w:rFonts w:asciiTheme="majorHAnsi" w:hAnsiTheme="majorHAnsi" w:cstheme="majorHAnsi"/>
          <w:bCs/>
          <w:sz w:val="24"/>
          <w:szCs w:val="24"/>
        </w:rPr>
      </w:pPr>
      <w:commentRangeStart w:id="2011"/>
      <w:del w:id="2012" w:author="Nguyen Duc Anh" w:date="2025-09-26T15:34:00Z">
        <w:r w:rsidDel="005C193C">
          <w:rPr>
            <w:rFonts w:asciiTheme="majorHAnsi" w:hAnsiTheme="majorHAnsi" w:cstheme="majorHAnsi"/>
            <w:bCs/>
            <w:sz w:val="24"/>
            <w:szCs w:val="24"/>
          </w:rPr>
          <w:delText xml:space="preserve">Đối với đề nghị mua ngoại tệ: Đề nghị </w:delText>
        </w:r>
        <w:r w:rsidRPr="002431CB" w:rsidDel="005C193C">
          <w:rPr>
            <w:rFonts w:asciiTheme="majorHAnsi" w:hAnsiTheme="majorHAnsi" w:cstheme="majorHAnsi"/>
            <w:bCs/>
            <w:sz w:val="24"/>
            <w:szCs w:val="24"/>
          </w:rPr>
          <w:delText>đã được gửi duyệt sang kiểm soát viên hoặc sau khi được kiểm soát viên duyệt.</w:delText>
        </w:r>
        <w:r w:rsidDel="005C193C">
          <w:rPr>
            <w:rFonts w:asciiTheme="majorHAnsi" w:hAnsiTheme="majorHAnsi" w:cstheme="majorHAnsi"/>
            <w:bCs/>
            <w:sz w:val="24"/>
            <w:szCs w:val="24"/>
          </w:rPr>
          <w:delText xml:space="preserve"> </w:delText>
        </w:r>
      </w:del>
    </w:p>
    <w:p w14:paraId="1F6F2F13" w14:textId="2AD638A6" w:rsidR="0094684D" w:rsidRPr="00211EC2" w:rsidDel="005C193C" w:rsidRDefault="0094684D" w:rsidP="0094684D">
      <w:pPr>
        <w:pStyle w:val="BodyText"/>
        <w:numPr>
          <w:ilvl w:val="1"/>
          <w:numId w:val="39"/>
        </w:numPr>
        <w:spacing w:after="240" w:line="240" w:lineRule="atLeast"/>
        <w:rPr>
          <w:del w:id="2013" w:author="Nguyen Duc Anh" w:date="2025-09-26T15:34:00Z"/>
          <w:rFonts w:asciiTheme="majorHAnsi" w:hAnsiTheme="majorHAnsi" w:cstheme="majorHAnsi"/>
          <w:bCs/>
          <w:sz w:val="24"/>
          <w:szCs w:val="24"/>
        </w:rPr>
      </w:pPr>
      <w:del w:id="2014" w:author="Nguyen Duc Anh" w:date="2025-09-26T15:34:00Z">
        <w:r w:rsidRPr="00211EC2" w:rsidDel="005C193C">
          <w:rPr>
            <w:rFonts w:asciiTheme="majorHAnsi" w:hAnsiTheme="majorHAnsi" w:cstheme="majorHAnsi"/>
            <w:bCs/>
            <w:sz w:val="24"/>
            <w:szCs w:val="24"/>
          </w:rPr>
          <w:delText xml:space="preserve">Đối với thông báo chi trả ngoại tệ </w:delText>
        </w:r>
        <w:commentRangeStart w:id="2015"/>
        <w:commentRangeStart w:id="2016"/>
        <w:r w:rsidRPr="00211EC2" w:rsidDel="005C193C">
          <w:rPr>
            <w:rFonts w:asciiTheme="majorHAnsi" w:hAnsiTheme="majorHAnsi" w:cstheme="majorHAnsi"/>
            <w:bCs/>
            <w:sz w:val="24"/>
            <w:szCs w:val="24"/>
          </w:rPr>
          <w:delText>mặt</w:delText>
        </w:r>
        <w:commentRangeEnd w:id="2015"/>
        <w:r w:rsidRPr="00211EC2" w:rsidDel="005C193C">
          <w:rPr>
            <w:rStyle w:val="CommentReference"/>
            <w:rFonts w:ascii="Times New Roman" w:eastAsia="Times New Roman" w:hAnsi="Times New Roman" w:cs="Times New Roman"/>
            <w:bCs/>
            <w:kern w:val="32"/>
          </w:rPr>
          <w:commentReference w:id="2015"/>
        </w:r>
        <w:commentRangeEnd w:id="2016"/>
        <w:r w:rsidDel="005C193C">
          <w:rPr>
            <w:rStyle w:val="CommentReference"/>
            <w:rFonts w:ascii="Times New Roman" w:eastAsia="Times New Roman" w:hAnsi="Times New Roman" w:cs="Times New Roman"/>
            <w:bCs/>
            <w:kern w:val="32"/>
          </w:rPr>
          <w:commentReference w:id="2016"/>
        </w:r>
        <w:r w:rsidRPr="00211EC2" w:rsidDel="005C193C">
          <w:rPr>
            <w:rFonts w:asciiTheme="majorHAnsi" w:hAnsiTheme="majorHAnsi" w:cstheme="majorHAnsi"/>
            <w:bCs/>
            <w:sz w:val="24"/>
            <w:szCs w:val="24"/>
          </w:rPr>
          <w:delText xml:space="preserve"> (Khách hàng đến </w:delText>
        </w:r>
        <w:r w:rsidDel="005C193C">
          <w:rPr>
            <w:rFonts w:asciiTheme="majorHAnsi" w:hAnsiTheme="majorHAnsi" w:cstheme="majorHAnsi"/>
            <w:bCs/>
            <w:sz w:val="24"/>
            <w:szCs w:val="24"/>
          </w:rPr>
          <w:delText>mua</w:delText>
        </w:r>
        <w:r w:rsidRPr="00211EC2" w:rsidDel="005C193C">
          <w:rPr>
            <w:rFonts w:asciiTheme="majorHAnsi" w:hAnsiTheme="majorHAnsi" w:cstheme="majorHAnsi"/>
            <w:bCs/>
            <w:sz w:val="24"/>
            <w:szCs w:val="24"/>
          </w:rPr>
          <w:delText xml:space="preserve"> và muốn chi trả bằng tiền mặt): Đề nghị đã được gửi duyệt sang kiểm soát viên hoặc sau khi được kiểm soát viên duyệt</w:delText>
        </w:r>
      </w:del>
    </w:p>
    <w:p w14:paraId="076DA839" w14:textId="12FDFA0C" w:rsidR="0094684D" w:rsidRDefault="0094684D" w:rsidP="0094684D">
      <w:pPr>
        <w:pStyle w:val="BodyText"/>
        <w:numPr>
          <w:ilvl w:val="1"/>
          <w:numId w:val="39"/>
        </w:numPr>
        <w:spacing w:after="240" w:line="240" w:lineRule="atLeast"/>
        <w:rPr>
          <w:ins w:id="2017" w:author="Nguyen Duc Anh" w:date="2025-09-26T15:34:00Z"/>
          <w:rFonts w:asciiTheme="majorHAnsi" w:hAnsiTheme="majorHAnsi" w:cstheme="majorHAnsi"/>
          <w:bCs/>
          <w:sz w:val="24"/>
          <w:szCs w:val="24"/>
        </w:rPr>
      </w:pPr>
      <w:del w:id="2018" w:author="Nguyen Duc Anh" w:date="2025-09-26T15:34:00Z">
        <w:r w:rsidDel="005C193C">
          <w:rPr>
            <w:rFonts w:asciiTheme="majorHAnsi" w:hAnsiTheme="majorHAnsi" w:cstheme="majorHAnsi"/>
            <w:bCs/>
            <w:sz w:val="24"/>
            <w:szCs w:val="24"/>
          </w:rPr>
          <w:delText>Đối với đề nghị bán ngoại tệ: Đề nghị đã được lưu thông tin thành công.</w:delText>
        </w:r>
        <w:commentRangeEnd w:id="2011"/>
        <w:r w:rsidR="003A5BC9" w:rsidDel="005C193C">
          <w:rPr>
            <w:rStyle w:val="CommentReference"/>
            <w:rFonts w:ascii="Times New Roman" w:eastAsia="Times New Roman" w:hAnsi="Times New Roman" w:cs="Times New Roman"/>
            <w:bCs/>
            <w:kern w:val="32"/>
          </w:rPr>
          <w:commentReference w:id="2011"/>
        </w:r>
      </w:del>
    </w:p>
    <w:p w14:paraId="346E50CA" w14:textId="325C688F" w:rsidR="005C193C" w:rsidRDefault="005C193C" w:rsidP="0094684D">
      <w:pPr>
        <w:pStyle w:val="BodyText"/>
        <w:numPr>
          <w:ilvl w:val="1"/>
          <w:numId w:val="39"/>
        </w:numPr>
        <w:spacing w:after="240" w:line="240" w:lineRule="atLeast"/>
        <w:rPr>
          <w:ins w:id="2019" w:author="Nguyen Duc Anh" w:date="2025-09-26T15:34:00Z"/>
          <w:rFonts w:asciiTheme="majorHAnsi" w:hAnsiTheme="majorHAnsi" w:cstheme="majorHAnsi"/>
          <w:bCs/>
          <w:sz w:val="24"/>
          <w:szCs w:val="24"/>
        </w:rPr>
      </w:pPr>
      <w:ins w:id="2020" w:author="Nguyen Duc Anh" w:date="2025-09-26T15:34:00Z">
        <w:r>
          <w:rPr>
            <w:rFonts w:asciiTheme="majorHAnsi" w:hAnsiTheme="majorHAnsi" w:cstheme="majorHAnsi"/>
            <w:bCs/>
            <w:sz w:val="24"/>
            <w:szCs w:val="24"/>
          </w:rPr>
          <w:t>Giao dịch viên được phân quyền chức năng và bản ghi đề nghị do chính giao dịch viên lập.</w:t>
        </w:r>
      </w:ins>
    </w:p>
    <w:p w14:paraId="1E23F9FD" w14:textId="684E32C1" w:rsidR="009E153E" w:rsidRDefault="009E153E" w:rsidP="0094684D">
      <w:pPr>
        <w:pStyle w:val="BodyText"/>
        <w:numPr>
          <w:ilvl w:val="1"/>
          <w:numId w:val="39"/>
        </w:numPr>
        <w:spacing w:after="240" w:line="240" w:lineRule="atLeast"/>
        <w:rPr>
          <w:ins w:id="2021" w:author="Nguyen Duc Anh" w:date="2025-09-26T15:36:00Z"/>
          <w:rFonts w:asciiTheme="majorHAnsi" w:hAnsiTheme="majorHAnsi" w:cstheme="majorHAnsi"/>
          <w:bCs/>
          <w:sz w:val="24"/>
          <w:szCs w:val="24"/>
        </w:rPr>
      </w:pPr>
      <w:ins w:id="2022" w:author="Nguyen Duc Anh" w:date="2025-09-26T15:35:00Z">
        <w:r>
          <w:rPr>
            <w:rFonts w:asciiTheme="majorHAnsi" w:hAnsiTheme="majorHAnsi" w:cstheme="majorHAnsi"/>
            <w:bCs/>
            <w:sz w:val="24"/>
            <w:szCs w:val="24"/>
          </w:rPr>
          <w:t>Đề nghị mua ngoại tệ có hình thức chi trả cho khách hàng</w:t>
        </w:r>
      </w:ins>
      <w:ins w:id="2023" w:author="Nguyen Duc Anh" w:date="2025-09-26T15:36:00Z">
        <w:r w:rsidR="00614651">
          <w:rPr>
            <w:rFonts w:asciiTheme="majorHAnsi" w:hAnsiTheme="majorHAnsi" w:cstheme="majorHAnsi"/>
            <w:bCs/>
            <w:sz w:val="24"/>
            <w:szCs w:val="24"/>
          </w:rPr>
          <w:t xml:space="preserve"> nhận</w:t>
        </w:r>
      </w:ins>
      <w:ins w:id="2024" w:author="Nguyen Duc Anh" w:date="2025-09-26T15:35:00Z">
        <w:r>
          <w:rPr>
            <w:rFonts w:asciiTheme="majorHAnsi" w:hAnsiTheme="majorHAnsi" w:cstheme="majorHAnsi"/>
            <w:bCs/>
            <w:sz w:val="24"/>
            <w:szCs w:val="24"/>
          </w:rPr>
          <w:t xml:space="preserve"> bằng tiền mặt.</w:t>
        </w:r>
      </w:ins>
    </w:p>
    <w:p w14:paraId="1AFDF892" w14:textId="18481297" w:rsidR="004321A8" w:rsidRPr="002431CB" w:rsidRDefault="004321A8" w:rsidP="0094684D">
      <w:pPr>
        <w:pStyle w:val="BodyText"/>
        <w:numPr>
          <w:ilvl w:val="1"/>
          <w:numId w:val="39"/>
        </w:numPr>
        <w:spacing w:after="240" w:line="240" w:lineRule="atLeast"/>
        <w:rPr>
          <w:rFonts w:asciiTheme="majorHAnsi" w:hAnsiTheme="majorHAnsi" w:cstheme="majorHAnsi"/>
          <w:bCs/>
          <w:sz w:val="24"/>
          <w:szCs w:val="24"/>
        </w:rPr>
      </w:pPr>
      <w:ins w:id="2025" w:author="Nguyen Duc Anh" w:date="2025-09-26T15:36:00Z">
        <w:r>
          <w:rPr>
            <w:rFonts w:asciiTheme="majorHAnsi" w:hAnsiTheme="majorHAnsi" w:cstheme="majorHAnsi"/>
            <w:bCs/>
            <w:sz w:val="24"/>
            <w:szCs w:val="24"/>
          </w:rPr>
          <w:t>Bản ghi thông tin đề nghị hiển thị trên dannh sách “Quản lý đề nghị mua bán ngoại tệ”</w:t>
        </w:r>
      </w:ins>
    </w:p>
    <w:p w14:paraId="14DB4EA7" w14:textId="03DAC69A" w:rsidR="0094684D" w:rsidRPr="002431CB" w:rsidRDefault="0094684D" w:rsidP="0094684D">
      <w:pPr>
        <w:pStyle w:val="BodyText"/>
        <w:ind w:left="720"/>
        <w:rPr>
          <w:rFonts w:asciiTheme="majorHAnsi" w:hAnsiTheme="majorHAnsi" w:cstheme="majorHAnsi"/>
          <w:b/>
          <w:sz w:val="24"/>
          <w:szCs w:val="24"/>
        </w:rPr>
      </w:pPr>
      <w:r w:rsidRPr="002431CB">
        <w:rPr>
          <w:rFonts w:asciiTheme="majorHAnsi" w:hAnsiTheme="majorHAnsi" w:cstheme="majorHAnsi"/>
          <w:b/>
          <w:sz w:val="24"/>
          <w:szCs w:val="24"/>
        </w:rPr>
        <w:t xml:space="preserve">Các bước In </w:t>
      </w:r>
      <w:r>
        <w:rPr>
          <w:rFonts w:asciiTheme="majorHAnsi" w:hAnsiTheme="majorHAnsi" w:cstheme="majorHAnsi"/>
          <w:b/>
          <w:sz w:val="24"/>
          <w:szCs w:val="24"/>
        </w:rPr>
        <w:t>đề nghị mua bán ngoại tệ và thông báo chi trả ngoại tệ mặt</w:t>
      </w:r>
      <w:ins w:id="2026" w:author="Nguyen Duc Anh" w:date="2025-09-26T15:37:00Z">
        <w:r w:rsidR="004F3240">
          <w:rPr>
            <w:rFonts w:asciiTheme="majorHAnsi" w:hAnsiTheme="majorHAnsi" w:cstheme="majorHAnsi"/>
            <w:b/>
            <w:sz w:val="24"/>
            <w:szCs w:val="24"/>
          </w:rPr>
          <w:t>:</w:t>
        </w:r>
      </w:ins>
      <w:del w:id="2027" w:author="Nguyen Duc Anh" w:date="2025-09-26T15:37:00Z">
        <w:r w:rsidRPr="002431CB" w:rsidDel="004F3240">
          <w:rPr>
            <w:rFonts w:asciiTheme="majorHAnsi" w:hAnsiTheme="majorHAnsi" w:cstheme="majorHAnsi"/>
            <w:b/>
            <w:sz w:val="24"/>
            <w:szCs w:val="24"/>
          </w:rPr>
          <w:delText xml:space="preserve"> (Dành cho GDV/KSV)</w:delText>
        </w:r>
      </w:del>
    </w:p>
    <w:p w14:paraId="3C651C22" w14:textId="47E15A9A" w:rsidR="0094684D" w:rsidRPr="002431CB" w:rsidRDefault="0094684D" w:rsidP="0094684D">
      <w:pPr>
        <w:pStyle w:val="BodyText"/>
        <w:ind w:left="720"/>
        <w:rPr>
          <w:rFonts w:asciiTheme="majorHAnsi" w:hAnsiTheme="majorHAnsi" w:cstheme="majorHAnsi"/>
          <w:b/>
          <w:sz w:val="24"/>
          <w:szCs w:val="24"/>
        </w:rPr>
      </w:pPr>
      <w:del w:id="2028" w:author="Nguyen Duc Anh" w:date="2025-09-26T15:37:00Z">
        <w:r w:rsidRPr="002431CB" w:rsidDel="004F3240">
          <w:rPr>
            <w:rFonts w:asciiTheme="majorHAnsi" w:hAnsiTheme="majorHAnsi" w:cstheme="majorHAnsi"/>
            <w:b/>
            <w:sz w:val="24"/>
            <w:szCs w:val="24"/>
          </w:rPr>
          <w:delText xml:space="preserve">Bước 1: </w:delText>
        </w:r>
        <w:r w:rsidRPr="002431CB" w:rsidDel="004F3240">
          <w:rPr>
            <w:rFonts w:asciiTheme="majorHAnsi" w:hAnsiTheme="majorHAnsi" w:cstheme="majorHAnsi"/>
            <w:sz w:val="24"/>
            <w:szCs w:val="24"/>
          </w:rPr>
          <w:delText xml:space="preserve">Truy cập vào màn hình thông tin chi tiết </w:delText>
        </w:r>
        <w:r w:rsidDel="004F3240">
          <w:rPr>
            <w:rFonts w:asciiTheme="majorHAnsi" w:hAnsiTheme="majorHAnsi" w:cstheme="majorHAnsi"/>
            <w:sz w:val="24"/>
            <w:szCs w:val="24"/>
          </w:rPr>
          <w:delText>đề nghị mua bán ngoại tệ đối</w:delText>
        </w:r>
        <w:r w:rsidRPr="002431CB" w:rsidDel="004F3240">
          <w:rPr>
            <w:rFonts w:asciiTheme="majorHAnsi" w:hAnsiTheme="majorHAnsi" w:cstheme="majorHAnsi"/>
            <w:sz w:val="24"/>
            <w:szCs w:val="24"/>
          </w:rPr>
          <w:delText xml:space="preserve"> với giao dịch viên và kiểm soát viên theo bước thực hiện đã mô tả</w:delText>
        </w:r>
        <w:r w:rsidDel="004F3240">
          <w:rPr>
            <w:rFonts w:asciiTheme="majorHAnsi" w:hAnsiTheme="majorHAnsi" w:cstheme="majorHAnsi"/>
            <w:sz w:val="24"/>
            <w:szCs w:val="24"/>
          </w:rPr>
          <w:delText xml:space="preserve"> trên</w:delText>
        </w:r>
        <w:r w:rsidRPr="002431CB" w:rsidDel="004F3240">
          <w:rPr>
            <w:rFonts w:asciiTheme="majorHAnsi" w:hAnsiTheme="majorHAnsi" w:cstheme="majorHAnsi"/>
            <w:sz w:val="24"/>
            <w:szCs w:val="24"/>
          </w:rPr>
          <w:delText>.</w:delText>
        </w:r>
      </w:del>
    </w:p>
    <w:p w14:paraId="68913379" w14:textId="77777777" w:rsidR="004F3240" w:rsidRDefault="0094684D" w:rsidP="0094684D">
      <w:pPr>
        <w:pStyle w:val="BodyText"/>
        <w:ind w:left="720"/>
        <w:rPr>
          <w:ins w:id="2029" w:author="Nguyen Duc Anh" w:date="2025-09-26T15:38:00Z"/>
          <w:rFonts w:asciiTheme="majorHAnsi" w:hAnsiTheme="majorHAnsi" w:cstheme="majorHAnsi"/>
          <w:sz w:val="24"/>
          <w:szCs w:val="24"/>
        </w:rPr>
      </w:pPr>
      <w:r w:rsidRPr="002431CB">
        <w:rPr>
          <w:rFonts w:asciiTheme="majorHAnsi" w:hAnsiTheme="majorHAnsi" w:cstheme="majorHAnsi"/>
          <w:b/>
          <w:sz w:val="24"/>
          <w:szCs w:val="24"/>
        </w:rPr>
        <w:t xml:space="preserve">Bước </w:t>
      </w:r>
      <w:ins w:id="2030" w:author="Nguyen Duc Anh" w:date="2025-09-26T15:37:00Z">
        <w:r w:rsidR="004F3240">
          <w:rPr>
            <w:rFonts w:asciiTheme="majorHAnsi" w:hAnsiTheme="majorHAnsi" w:cstheme="majorHAnsi"/>
            <w:b/>
            <w:sz w:val="24"/>
            <w:szCs w:val="24"/>
          </w:rPr>
          <w:t>1</w:t>
        </w:r>
      </w:ins>
      <w:del w:id="2031" w:author="Nguyen Duc Anh" w:date="2025-09-26T15:37:00Z">
        <w:r w:rsidRPr="002431CB" w:rsidDel="004F3240">
          <w:rPr>
            <w:rFonts w:asciiTheme="majorHAnsi" w:hAnsiTheme="majorHAnsi" w:cstheme="majorHAnsi"/>
            <w:b/>
            <w:sz w:val="24"/>
            <w:szCs w:val="24"/>
          </w:rPr>
          <w:delText>2</w:delText>
        </w:r>
      </w:del>
      <w:r w:rsidRPr="002431CB">
        <w:rPr>
          <w:rFonts w:asciiTheme="majorHAnsi" w:hAnsiTheme="majorHAnsi" w:cstheme="majorHAnsi"/>
          <w:b/>
          <w:sz w:val="24"/>
          <w:szCs w:val="24"/>
        </w:rPr>
        <w:t>:</w:t>
      </w:r>
      <w:r w:rsidRPr="002431CB">
        <w:rPr>
          <w:rFonts w:asciiTheme="majorHAnsi" w:hAnsiTheme="majorHAnsi" w:cstheme="majorHAnsi"/>
          <w:sz w:val="24"/>
          <w:szCs w:val="24"/>
        </w:rPr>
        <w:t xml:space="preserve"> Tại màn hình thông tin chi tiết </w:t>
      </w:r>
      <w:r>
        <w:rPr>
          <w:rFonts w:asciiTheme="majorHAnsi" w:hAnsiTheme="majorHAnsi" w:cstheme="majorHAnsi"/>
          <w:sz w:val="24"/>
          <w:szCs w:val="24"/>
        </w:rPr>
        <w:t>đề nghị</w:t>
      </w:r>
      <w:r w:rsidRPr="002431CB">
        <w:rPr>
          <w:rFonts w:asciiTheme="majorHAnsi" w:hAnsiTheme="majorHAnsi" w:cstheme="majorHAnsi"/>
          <w:sz w:val="24"/>
          <w:szCs w:val="24"/>
        </w:rPr>
        <w:t xml:space="preserve">, nhấn chọn nút </w:t>
      </w:r>
      <w:r w:rsidRPr="002431CB">
        <w:rPr>
          <w:rFonts w:asciiTheme="majorHAnsi" w:hAnsiTheme="majorHAnsi" w:cstheme="majorHAnsi"/>
          <w:b/>
          <w:sz w:val="24"/>
          <w:szCs w:val="24"/>
        </w:rPr>
        <w:t xml:space="preserve">In </w:t>
      </w:r>
      <w:r>
        <w:rPr>
          <w:rFonts w:asciiTheme="majorHAnsi" w:hAnsiTheme="majorHAnsi" w:cstheme="majorHAnsi"/>
          <w:b/>
          <w:sz w:val="24"/>
          <w:szCs w:val="24"/>
        </w:rPr>
        <w:t xml:space="preserve">đề nghị </w:t>
      </w:r>
      <w:r>
        <w:rPr>
          <w:rFonts w:asciiTheme="majorHAnsi" w:hAnsiTheme="majorHAnsi" w:cstheme="majorHAnsi"/>
          <w:bCs/>
          <w:sz w:val="24"/>
          <w:szCs w:val="24"/>
        </w:rPr>
        <w:t>hoặc</w:t>
      </w:r>
      <w:r>
        <w:rPr>
          <w:rFonts w:asciiTheme="majorHAnsi" w:hAnsiTheme="majorHAnsi" w:cstheme="majorHAnsi"/>
          <w:b/>
          <w:sz w:val="24"/>
          <w:szCs w:val="24"/>
        </w:rPr>
        <w:t xml:space="preserve"> In thông báo CT </w:t>
      </w:r>
      <w:r w:rsidRPr="002431CB">
        <w:rPr>
          <w:rFonts w:asciiTheme="majorHAnsi" w:hAnsiTheme="majorHAnsi" w:cstheme="majorHAnsi"/>
          <w:sz w:val="24"/>
          <w:szCs w:val="24"/>
        </w:rPr>
        <w:t xml:space="preserve">để thực hiện xem trước bản in và thực hiện in hoặc tải xuống bản in </w:t>
      </w:r>
      <w:r>
        <w:rPr>
          <w:rFonts w:asciiTheme="majorHAnsi" w:hAnsiTheme="majorHAnsi" w:cstheme="majorHAnsi"/>
          <w:sz w:val="24"/>
          <w:szCs w:val="24"/>
        </w:rPr>
        <w:t>đề nghị mua bán ngoại tệ và thông báo chi trả ngoại tệ mặt</w:t>
      </w:r>
      <w:del w:id="2032" w:author="Nguyen Duc Anh" w:date="2025-09-26T15:38:00Z">
        <w:r w:rsidDel="004F3240">
          <w:rPr>
            <w:rFonts w:asciiTheme="majorHAnsi" w:hAnsiTheme="majorHAnsi" w:cstheme="majorHAnsi"/>
            <w:sz w:val="24"/>
            <w:szCs w:val="24"/>
          </w:rPr>
          <w:delText xml:space="preserve"> →</w:delText>
        </w:r>
      </w:del>
    </w:p>
    <w:p w14:paraId="0DF5186D" w14:textId="1093A9E9" w:rsidR="0094684D" w:rsidRDefault="004F3240" w:rsidP="0094684D">
      <w:pPr>
        <w:pStyle w:val="BodyText"/>
        <w:ind w:left="720"/>
        <w:rPr>
          <w:rFonts w:asciiTheme="majorHAnsi" w:hAnsiTheme="majorHAnsi" w:cstheme="majorHAnsi"/>
          <w:sz w:val="24"/>
          <w:szCs w:val="24"/>
        </w:rPr>
      </w:pPr>
      <w:ins w:id="2033" w:author="Nguyen Duc Anh" w:date="2025-09-26T15:38:00Z">
        <w:r>
          <w:rPr>
            <w:rFonts w:asciiTheme="majorHAnsi" w:hAnsiTheme="majorHAnsi" w:cstheme="majorHAnsi"/>
            <w:b/>
            <w:sz w:val="24"/>
            <w:szCs w:val="24"/>
          </w:rPr>
          <w:lastRenderedPageBreak/>
          <w:t>Bước 2:</w:t>
        </w:r>
      </w:ins>
      <w:r w:rsidR="0094684D">
        <w:rPr>
          <w:rFonts w:asciiTheme="majorHAnsi" w:hAnsiTheme="majorHAnsi" w:cstheme="majorHAnsi"/>
          <w:sz w:val="24"/>
          <w:szCs w:val="24"/>
        </w:rPr>
        <w:t xml:space="preserve"> Trên màn hình xem trước bản in:</w:t>
      </w:r>
    </w:p>
    <w:p w14:paraId="0EB6B96F" w14:textId="77777777" w:rsidR="0094684D" w:rsidRDefault="0094684D" w:rsidP="0094684D">
      <w:pPr>
        <w:pStyle w:val="BodyText"/>
        <w:numPr>
          <w:ilvl w:val="1"/>
          <w:numId w:val="39"/>
        </w:numPr>
        <w:spacing w:after="240" w:line="240" w:lineRule="atLeast"/>
        <w:rPr>
          <w:rFonts w:asciiTheme="majorHAnsi" w:hAnsiTheme="majorHAnsi" w:cstheme="majorHAnsi"/>
          <w:sz w:val="24"/>
          <w:szCs w:val="24"/>
        </w:rPr>
      </w:pPr>
      <w:r>
        <w:rPr>
          <w:rFonts w:asciiTheme="majorHAnsi" w:hAnsiTheme="majorHAnsi" w:cstheme="majorHAnsi"/>
          <w:sz w:val="24"/>
          <w:szCs w:val="24"/>
        </w:rPr>
        <w:t xml:space="preserve">Nhấn chọn icon </w:t>
      </w:r>
      <w:r w:rsidRPr="00295B03">
        <w:rPr>
          <w:rFonts w:asciiTheme="majorHAnsi" w:hAnsiTheme="majorHAnsi" w:cstheme="majorHAnsi"/>
          <w:b/>
          <w:bCs/>
          <w:sz w:val="24"/>
          <w:szCs w:val="24"/>
        </w:rPr>
        <w:t>In</w:t>
      </w:r>
      <w:r>
        <w:rPr>
          <w:rFonts w:asciiTheme="majorHAnsi" w:hAnsiTheme="majorHAnsi" w:cstheme="majorHAnsi"/>
          <w:sz w:val="24"/>
          <w:szCs w:val="24"/>
        </w:rPr>
        <w:t xml:space="preserve"> để mở cấu hình in của trình duyệt và thực hiện in.</w:t>
      </w:r>
    </w:p>
    <w:p w14:paraId="12F494C5" w14:textId="77777777" w:rsidR="0094684D" w:rsidRPr="002431CB" w:rsidRDefault="0094684D" w:rsidP="0094684D">
      <w:pPr>
        <w:pStyle w:val="BodyText"/>
        <w:numPr>
          <w:ilvl w:val="1"/>
          <w:numId w:val="39"/>
        </w:numPr>
        <w:spacing w:after="240" w:line="240" w:lineRule="atLeast"/>
        <w:rPr>
          <w:rFonts w:asciiTheme="majorHAnsi" w:hAnsiTheme="majorHAnsi" w:cstheme="majorHAnsi"/>
          <w:sz w:val="24"/>
          <w:szCs w:val="24"/>
        </w:rPr>
      </w:pPr>
      <w:r>
        <w:rPr>
          <w:rFonts w:asciiTheme="majorHAnsi" w:hAnsiTheme="majorHAnsi" w:cstheme="majorHAnsi"/>
          <w:sz w:val="24"/>
          <w:szCs w:val="24"/>
        </w:rPr>
        <w:t xml:space="preserve">Nhấn chọn icon </w:t>
      </w:r>
      <w:r w:rsidRPr="00611EB8">
        <w:rPr>
          <w:rFonts w:asciiTheme="majorHAnsi" w:hAnsiTheme="majorHAnsi" w:cstheme="majorHAnsi"/>
          <w:b/>
          <w:bCs/>
          <w:sz w:val="24"/>
          <w:szCs w:val="24"/>
        </w:rPr>
        <w:t>Tải xuống</w:t>
      </w:r>
      <w:r>
        <w:rPr>
          <w:rFonts w:asciiTheme="majorHAnsi" w:hAnsiTheme="majorHAnsi" w:cstheme="majorHAnsi"/>
          <w:sz w:val="24"/>
          <w:szCs w:val="24"/>
        </w:rPr>
        <w:t xml:space="preserve"> để thực hiện tải file bản in xuống và lưu trữ trên thiết bị người dùng dưới định dạng file PDF.</w:t>
      </w:r>
    </w:p>
    <w:p w14:paraId="4BFBFAF2" w14:textId="77777777" w:rsidR="0094684D" w:rsidRPr="002431CB" w:rsidRDefault="0094684D" w:rsidP="0094684D">
      <w:pPr>
        <w:pStyle w:val="BodyText"/>
        <w:ind w:left="720"/>
        <w:rPr>
          <w:rFonts w:asciiTheme="majorHAnsi" w:hAnsiTheme="majorHAnsi" w:cstheme="majorHAnsi"/>
          <w:sz w:val="24"/>
          <w:szCs w:val="24"/>
        </w:rPr>
      </w:pPr>
      <w:r w:rsidRPr="002431CB">
        <w:rPr>
          <w:rFonts w:asciiTheme="majorHAnsi" w:hAnsiTheme="majorHAnsi" w:cstheme="majorHAnsi"/>
          <w:b/>
          <w:sz w:val="24"/>
          <w:szCs w:val="24"/>
        </w:rPr>
        <w:t>Điều kiện kết thúc nghiệp vụ:</w:t>
      </w:r>
    </w:p>
    <w:p w14:paraId="1CD6E44B" w14:textId="77777777" w:rsidR="0094684D" w:rsidRPr="002431CB" w:rsidRDefault="0094684D" w:rsidP="0094684D">
      <w:pPr>
        <w:pStyle w:val="BodyText"/>
        <w:numPr>
          <w:ilvl w:val="1"/>
          <w:numId w:val="39"/>
        </w:numPr>
        <w:spacing w:after="240" w:line="240" w:lineRule="atLeast"/>
        <w:rPr>
          <w:rFonts w:asciiTheme="majorHAnsi" w:hAnsiTheme="majorHAnsi" w:cstheme="majorHAnsi"/>
          <w:sz w:val="24"/>
          <w:szCs w:val="24"/>
        </w:rPr>
      </w:pPr>
      <w:r w:rsidRPr="002431CB">
        <w:rPr>
          <w:rFonts w:asciiTheme="majorHAnsi" w:hAnsiTheme="majorHAnsi" w:cstheme="majorHAnsi"/>
          <w:bCs/>
          <w:sz w:val="24"/>
          <w:szCs w:val="24"/>
        </w:rPr>
        <w:t xml:space="preserve">Trình duyệt thêm tab mới và hiển thị màn hình xem trước thông tin bản in </w:t>
      </w:r>
      <w:r>
        <w:rPr>
          <w:rFonts w:asciiTheme="majorHAnsi" w:hAnsiTheme="majorHAnsi" w:cstheme="majorHAnsi"/>
          <w:bCs/>
          <w:sz w:val="24"/>
          <w:szCs w:val="24"/>
        </w:rPr>
        <w:t>đề nghị mua bán ngoại tệ hoặc in thông báo chi trả ngoại tệ mặt</w:t>
      </w:r>
      <w:r w:rsidRPr="002431CB">
        <w:rPr>
          <w:rFonts w:asciiTheme="majorHAnsi" w:hAnsiTheme="majorHAnsi" w:cstheme="majorHAnsi"/>
          <w:bCs/>
          <w:sz w:val="24"/>
          <w:szCs w:val="24"/>
        </w:rPr>
        <w:t>.</w:t>
      </w:r>
    </w:p>
    <w:p w14:paraId="7B00C492" w14:textId="77777777" w:rsidR="0094684D" w:rsidRPr="002431CB" w:rsidRDefault="0094684D" w:rsidP="0094684D">
      <w:pPr>
        <w:pStyle w:val="BodyText"/>
        <w:numPr>
          <w:ilvl w:val="1"/>
          <w:numId w:val="39"/>
        </w:numPr>
        <w:spacing w:after="240" w:line="240" w:lineRule="atLeast"/>
        <w:rPr>
          <w:rFonts w:asciiTheme="majorHAnsi" w:hAnsiTheme="majorHAnsi" w:cstheme="majorHAnsi"/>
          <w:sz w:val="24"/>
          <w:szCs w:val="24"/>
        </w:rPr>
      </w:pPr>
      <w:r w:rsidRPr="002431CB">
        <w:rPr>
          <w:rFonts w:asciiTheme="majorHAnsi" w:hAnsiTheme="majorHAnsi" w:cstheme="majorHAnsi"/>
          <w:bCs/>
          <w:sz w:val="24"/>
          <w:szCs w:val="24"/>
        </w:rPr>
        <w:t xml:space="preserve">Hệ thống cho phép thực hiện in ra bản in thông tin </w:t>
      </w:r>
      <w:r>
        <w:rPr>
          <w:rFonts w:asciiTheme="majorHAnsi" w:hAnsiTheme="majorHAnsi" w:cstheme="majorHAnsi"/>
          <w:bCs/>
          <w:sz w:val="24"/>
          <w:szCs w:val="24"/>
        </w:rPr>
        <w:t>đề nghị</w:t>
      </w:r>
      <w:r w:rsidRPr="002431CB">
        <w:rPr>
          <w:rFonts w:asciiTheme="majorHAnsi" w:hAnsiTheme="majorHAnsi" w:cstheme="majorHAnsi"/>
          <w:bCs/>
          <w:sz w:val="24"/>
          <w:szCs w:val="24"/>
        </w:rPr>
        <w:t xml:space="preserve"> hoặc tải xuống và lưu trữ trong folder mặc định “Download” của thiết bị.</w:t>
      </w:r>
    </w:p>
    <w:p w14:paraId="6781FF23" w14:textId="77777777" w:rsidR="0094684D" w:rsidRPr="002431CB" w:rsidRDefault="0094684D" w:rsidP="0094684D">
      <w:pPr>
        <w:pStyle w:val="BodyText"/>
        <w:numPr>
          <w:ilvl w:val="1"/>
          <w:numId w:val="39"/>
        </w:numPr>
        <w:spacing w:after="240" w:line="240" w:lineRule="atLeast"/>
        <w:rPr>
          <w:rFonts w:asciiTheme="majorHAnsi" w:hAnsiTheme="majorHAnsi" w:cstheme="majorHAnsi"/>
          <w:sz w:val="24"/>
          <w:szCs w:val="24"/>
        </w:rPr>
      </w:pPr>
      <w:r w:rsidRPr="002431CB">
        <w:rPr>
          <w:rFonts w:asciiTheme="majorHAnsi" w:hAnsiTheme="majorHAnsi" w:cstheme="majorHAnsi"/>
          <w:bCs/>
          <w:sz w:val="24"/>
          <w:szCs w:val="24"/>
        </w:rPr>
        <w:t>Nếu không mở được tab thẻ mới hoặc không hiển thị thông tin xem trước bản in, hệ thống hiển thị cảnh báo lỗi hoặc nguyên nhân sau thời gian tối đa timeout hiển thị bản in.</w:t>
      </w:r>
    </w:p>
    <w:p w14:paraId="0125C35A" w14:textId="77777777" w:rsidR="0094684D" w:rsidRPr="002431CB" w:rsidRDefault="0094684D" w:rsidP="0094684D">
      <w:pPr>
        <w:pStyle w:val="Heading3"/>
        <w:numPr>
          <w:ilvl w:val="2"/>
          <w:numId w:val="1"/>
        </w:numPr>
        <w:spacing w:before="0"/>
        <w:ind w:left="993"/>
        <w:rPr>
          <w:rFonts w:cstheme="majorHAnsi"/>
          <w:b w:val="0"/>
          <w:sz w:val="24"/>
          <w:szCs w:val="24"/>
        </w:rPr>
      </w:pPr>
      <w:bookmarkStart w:id="2034" w:name="_Toc209883905"/>
      <w:r w:rsidRPr="002431CB">
        <w:rPr>
          <w:rFonts w:cstheme="majorHAnsi"/>
          <w:sz w:val="24"/>
          <w:szCs w:val="24"/>
        </w:rPr>
        <w:t>Mô tả nút tác vụ</w:t>
      </w:r>
      <w:bookmarkEnd w:id="2034"/>
    </w:p>
    <w:tbl>
      <w:tblPr>
        <w:tblStyle w:val="TableGrid1"/>
        <w:tblW w:w="5000" w:type="pct"/>
        <w:jc w:val="center"/>
        <w:tblLook w:val="04A0" w:firstRow="1" w:lastRow="0" w:firstColumn="1" w:lastColumn="0" w:noHBand="0" w:noVBand="1"/>
      </w:tblPr>
      <w:tblGrid>
        <w:gridCol w:w="1238"/>
        <w:gridCol w:w="1705"/>
        <w:gridCol w:w="6119"/>
      </w:tblGrid>
      <w:tr w:rsidR="0094684D" w:rsidRPr="002431CB" w14:paraId="7A694A26" w14:textId="77777777" w:rsidTr="00BF1D45">
        <w:trPr>
          <w:trHeight w:val="755"/>
          <w:jc w:val="center"/>
        </w:trPr>
        <w:tc>
          <w:tcPr>
            <w:tcW w:w="683" w:type="pct"/>
          </w:tcPr>
          <w:p w14:paraId="20C3FACF" w14:textId="77777777" w:rsidR="0094684D" w:rsidRPr="002431CB" w:rsidRDefault="0094684D" w:rsidP="00BF1D45">
            <w:pPr>
              <w:ind w:firstLine="0"/>
              <w:jc w:val="center"/>
              <w:rPr>
                <w:rFonts w:asciiTheme="majorHAnsi" w:eastAsia="Calibri" w:hAnsiTheme="majorHAnsi" w:cstheme="majorHAnsi"/>
                <w:b/>
                <w:sz w:val="24"/>
                <w:szCs w:val="24"/>
              </w:rPr>
            </w:pPr>
            <w:r w:rsidRPr="002431CB">
              <w:rPr>
                <w:rFonts w:asciiTheme="majorHAnsi" w:eastAsia="Calibri" w:hAnsiTheme="majorHAnsi" w:cstheme="majorHAnsi"/>
                <w:b/>
                <w:sz w:val="24"/>
                <w:szCs w:val="24"/>
              </w:rPr>
              <w:t>STT</w:t>
            </w:r>
          </w:p>
        </w:tc>
        <w:tc>
          <w:tcPr>
            <w:tcW w:w="941" w:type="pct"/>
          </w:tcPr>
          <w:p w14:paraId="1979AA00" w14:textId="77777777" w:rsidR="0094684D" w:rsidRPr="002431CB" w:rsidRDefault="0094684D" w:rsidP="00BF1D45">
            <w:pPr>
              <w:ind w:firstLine="0"/>
              <w:jc w:val="center"/>
              <w:rPr>
                <w:rFonts w:asciiTheme="majorHAnsi" w:eastAsia="Calibri" w:hAnsiTheme="majorHAnsi" w:cstheme="majorHAnsi"/>
                <w:b/>
                <w:sz w:val="24"/>
                <w:szCs w:val="24"/>
              </w:rPr>
            </w:pPr>
            <w:r w:rsidRPr="002431CB">
              <w:rPr>
                <w:rFonts w:asciiTheme="majorHAnsi" w:eastAsia="Calibri" w:hAnsiTheme="majorHAnsi" w:cstheme="majorHAnsi"/>
                <w:b/>
                <w:sz w:val="24"/>
                <w:szCs w:val="24"/>
              </w:rPr>
              <w:t>Nút tác vụ</w:t>
            </w:r>
          </w:p>
        </w:tc>
        <w:tc>
          <w:tcPr>
            <w:tcW w:w="3377" w:type="pct"/>
          </w:tcPr>
          <w:p w14:paraId="6B7B75F6" w14:textId="77777777" w:rsidR="0094684D" w:rsidRPr="002431CB" w:rsidRDefault="0094684D" w:rsidP="00BF1D45">
            <w:pPr>
              <w:ind w:firstLine="0"/>
              <w:jc w:val="center"/>
              <w:rPr>
                <w:rFonts w:asciiTheme="majorHAnsi" w:eastAsia="Calibri" w:hAnsiTheme="majorHAnsi" w:cstheme="majorHAnsi"/>
                <w:b/>
                <w:sz w:val="24"/>
                <w:szCs w:val="24"/>
              </w:rPr>
            </w:pPr>
            <w:r w:rsidRPr="002431CB">
              <w:rPr>
                <w:rFonts w:asciiTheme="majorHAnsi" w:eastAsia="Calibri" w:hAnsiTheme="majorHAnsi" w:cstheme="majorHAnsi"/>
                <w:b/>
                <w:sz w:val="24"/>
                <w:szCs w:val="24"/>
              </w:rPr>
              <w:t>Mô tả</w:t>
            </w:r>
          </w:p>
        </w:tc>
      </w:tr>
      <w:tr w:rsidR="0094684D" w:rsidRPr="002431CB" w14:paraId="65AAE409" w14:textId="77777777" w:rsidTr="00BF1D45">
        <w:trPr>
          <w:jc w:val="center"/>
        </w:trPr>
        <w:tc>
          <w:tcPr>
            <w:tcW w:w="683" w:type="pct"/>
          </w:tcPr>
          <w:p w14:paraId="344E8C11" w14:textId="77777777" w:rsidR="0094684D" w:rsidRPr="002431CB" w:rsidRDefault="0094684D" w:rsidP="00BF1D45">
            <w:pPr>
              <w:pStyle w:val="ListParagraph"/>
              <w:numPr>
                <w:ilvl w:val="0"/>
                <w:numId w:val="46"/>
              </w:numPr>
              <w:spacing w:before="0"/>
              <w:jc w:val="center"/>
              <w:rPr>
                <w:rFonts w:asciiTheme="majorHAnsi" w:eastAsia="Calibri" w:hAnsiTheme="majorHAnsi" w:cstheme="majorHAnsi"/>
                <w:sz w:val="24"/>
                <w:szCs w:val="24"/>
              </w:rPr>
            </w:pPr>
          </w:p>
        </w:tc>
        <w:tc>
          <w:tcPr>
            <w:tcW w:w="941" w:type="pct"/>
          </w:tcPr>
          <w:p w14:paraId="4460302F" w14:textId="77777777" w:rsidR="0094684D" w:rsidRPr="002431CB" w:rsidRDefault="0094684D" w:rsidP="00BF1D45">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 xml:space="preserve">In </w:t>
            </w:r>
            <w:r>
              <w:rPr>
                <w:rFonts w:asciiTheme="majorHAnsi" w:eastAsia="Calibri" w:hAnsiTheme="majorHAnsi" w:cstheme="majorHAnsi"/>
                <w:sz w:val="24"/>
                <w:szCs w:val="24"/>
              </w:rPr>
              <w:t>đề nghị</w:t>
            </w:r>
          </w:p>
        </w:tc>
        <w:tc>
          <w:tcPr>
            <w:tcW w:w="3377" w:type="pct"/>
          </w:tcPr>
          <w:p w14:paraId="392543E8" w14:textId="6BF95F5A" w:rsidR="0094684D" w:rsidRPr="002431CB" w:rsidRDefault="0094684D" w:rsidP="00BF1D45">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Nút có chức năng thực hiện mở ra tab mới trên trình duyệt để người dùng xem trước thông tin bản in</w:t>
            </w:r>
            <w:ins w:id="2035" w:author="Nguyen Duc Anh" w:date="2025-09-26T15:43:00Z">
              <w:r w:rsidR="00894B3A">
                <w:rPr>
                  <w:rFonts w:asciiTheme="majorHAnsi" w:eastAsia="Calibri" w:hAnsiTheme="majorHAnsi" w:cstheme="majorHAnsi"/>
                  <w:sz w:val="24"/>
                  <w:szCs w:val="24"/>
                </w:rPr>
                <w:t xml:space="preserve"> đề nghị mua bán ngoại tệ</w:t>
              </w:r>
            </w:ins>
            <w:r w:rsidRPr="002431CB">
              <w:rPr>
                <w:rFonts w:asciiTheme="majorHAnsi" w:eastAsia="Calibri" w:hAnsiTheme="majorHAnsi" w:cstheme="majorHAnsi"/>
                <w:sz w:val="24"/>
                <w:szCs w:val="24"/>
              </w:rPr>
              <w:t xml:space="preserve"> và thực hiện in hoặc tải xuống.</w:t>
            </w:r>
          </w:p>
        </w:tc>
      </w:tr>
      <w:tr w:rsidR="00894B3A" w:rsidRPr="002431CB" w14:paraId="4AE9E7A0" w14:textId="77777777" w:rsidTr="00BF1D45">
        <w:trPr>
          <w:jc w:val="center"/>
          <w:ins w:id="2036" w:author="Nguyen Duc Anh" w:date="2025-09-26T15:42:00Z"/>
        </w:trPr>
        <w:tc>
          <w:tcPr>
            <w:tcW w:w="683" w:type="pct"/>
          </w:tcPr>
          <w:p w14:paraId="78889407" w14:textId="77777777" w:rsidR="00894B3A" w:rsidRPr="002431CB" w:rsidRDefault="00894B3A" w:rsidP="00BF1D45">
            <w:pPr>
              <w:pStyle w:val="ListParagraph"/>
              <w:numPr>
                <w:ilvl w:val="0"/>
                <w:numId w:val="46"/>
              </w:numPr>
              <w:spacing w:before="0"/>
              <w:jc w:val="center"/>
              <w:rPr>
                <w:ins w:id="2037" w:author="Nguyen Duc Anh" w:date="2025-09-26T15:42:00Z"/>
                <w:rFonts w:asciiTheme="majorHAnsi" w:eastAsia="Calibri" w:hAnsiTheme="majorHAnsi" w:cstheme="majorHAnsi"/>
                <w:sz w:val="24"/>
                <w:szCs w:val="24"/>
              </w:rPr>
            </w:pPr>
          </w:p>
        </w:tc>
        <w:tc>
          <w:tcPr>
            <w:tcW w:w="941" w:type="pct"/>
          </w:tcPr>
          <w:p w14:paraId="2AA3CDF9" w14:textId="14B7C236" w:rsidR="00894B3A" w:rsidRPr="002431CB" w:rsidRDefault="00894B3A" w:rsidP="00BF1D45">
            <w:pPr>
              <w:ind w:firstLine="0"/>
              <w:rPr>
                <w:ins w:id="2038" w:author="Nguyen Duc Anh" w:date="2025-09-26T15:42:00Z"/>
                <w:rFonts w:asciiTheme="majorHAnsi" w:eastAsia="Calibri" w:hAnsiTheme="majorHAnsi" w:cstheme="majorHAnsi"/>
                <w:sz w:val="24"/>
                <w:szCs w:val="24"/>
              </w:rPr>
            </w:pPr>
            <w:ins w:id="2039" w:author="Nguyen Duc Anh" w:date="2025-09-26T15:42:00Z">
              <w:r>
                <w:rPr>
                  <w:rFonts w:asciiTheme="majorHAnsi" w:eastAsia="Calibri" w:hAnsiTheme="majorHAnsi" w:cstheme="majorHAnsi"/>
                  <w:sz w:val="24"/>
                  <w:szCs w:val="24"/>
                </w:rPr>
                <w:t>In thông báo CT</w:t>
              </w:r>
            </w:ins>
          </w:p>
        </w:tc>
        <w:tc>
          <w:tcPr>
            <w:tcW w:w="3377" w:type="pct"/>
          </w:tcPr>
          <w:p w14:paraId="6921A5FE" w14:textId="1B2F5166" w:rsidR="00894B3A" w:rsidRPr="002431CB" w:rsidRDefault="00894B3A" w:rsidP="00BF1D45">
            <w:pPr>
              <w:ind w:firstLine="0"/>
              <w:rPr>
                <w:ins w:id="2040" w:author="Nguyen Duc Anh" w:date="2025-09-26T15:42:00Z"/>
                <w:rFonts w:asciiTheme="majorHAnsi" w:eastAsia="Calibri" w:hAnsiTheme="majorHAnsi" w:cstheme="majorHAnsi"/>
                <w:sz w:val="24"/>
                <w:szCs w:val="24"/>
              </w:rPr>
            </w:pPr>
            <w:ins w:id="2041" w:author="Nguyen Duc Anh" w:date="2025-09-26T15:42:00Z">
              <w:r>
                <w:rPr>
                  <w:rFonts w:asciiTheme="majorHAnsi" w:eastAsia="Calibri" w:hAnsiTheme="majorHAnsi" w:cstheme="majorHAnsi"/>
                  <w:sz w:val="24"/>
                  <w:szCs w:val="24"/>
                </w:rPr>
                <w:t>Nút có chức năng thực hiện mở ra tab mới trên t</w:t>
              </w:r>
            </w:ins>
            <w:ins w:id="2042" w:author="Nguyen Duc Anh" w:date="2025-09-26T15:43:00Z">
              <w:r>
                <w:rPr>
                  <w:rFonts w:asciiTheme="majorHAnsi" w:eastAsia="Calibri" w:hAnsiTheme="majorHAnsi" w:cstheme="majorHAnsi"/>
                  <w:sz w:val="24"/>
                  <w:szCs w:val="24"/>
                </w:rPr>
                <w:t>rình duyệt để người dùng xem trước thông tin bản in</w:t>
              </w:r>
            </w:ins>
            <w:ins w:id="2043" w:author="Nguyen Duc Anh" w:date="2025-09-26T15:47:00Z">
              <w:r w:rsidR="00045B8D">
                <w:rPr>
                  <w:rFonts w:asciiTheme="majorHAnsi" w:eastAsia="Calibri" w:hAnsiTheme="majorHAnsi" w:cstheme="majorHAnsi"/>
                  <w:sz w:val="24"/>
                  <w:szCs w:val="24"/>
                </w:rPr>
                <w:t xml:space="preserve"> thông báo chi trả tiền mặt</w:t>
              </w:r>
            </w:ins>
            <w:ins w:id="2044" w:author="Nguyen Duc Anh" w:date="2025-09-26T15:43:00Z">
              <w:r>
                <w:rPr>
                  <w:rFonts w:asciiTheme="majorHAnsi" w:eastAsia="Calibri" w:hAnsiTheme="majorHAnsi" w:cstheme="majorHAnsi"/>
                  <w:sz w:val="24"/>
                  <w:szCs w:val="24"/>
                </w:rPr>
                <w:t xml:space="preserve"> và </w:t>
              </w:r>
            </w:ins>
            <w:ins w:id="2045" w:author="Nguyen Duc Anh" w:date="2025-09-26T15:47:00Z">
              <w:r w:rsidR="00045B8D" w:rsidRPr="002431CB">
                <w:rPr>
                  <w:rFonts w:asciiTheme="majorHAnsi" w:eastAsia="Calibri" w:hAnsiTheme="majorHAnsi" w:cstheme="majorHAnsi"/>
                  <w:sz w:val="24"/>
                  <w:szCs w:val="24"/>
                </w:rPr>
                <w:t>thực hiện in hoặc tải xuống</w:t>
              </w:r>
            </w:ins>
          </w:p>
        </w:tc>
      </w:tr>
      <w:tr w:rsidR="0094684D" w:rsidRPr="002431CB" w14:paraId="1DA615E1" w14:textId="77777777" w:rsidTr="00BF1D45">
        <w:trPr>
          <w:jc w:val="center"/>
        </w:trPr>
        <w:tc>
          <w:tcPr>
            <w:tcW w:w="683" w:type="pct"/>
          </w:tcPr>
          <w:p w14:paraId="67FB156B" w14:textId="77777777" w:rsidR="0094684D" w:rsidRPr="002431CB" w:rsidRDefault="0094684D" w:rsidP="00BF1D45">
            <w:pPr>
              <w:pStyle w:val="ListParagraph"/>
              <w:numPr>
                <w:ilvl w:val="0"/>
                <w:numId w:val="46"/>
              </w:numPr>
              <w:spacing w:before="0"/>
              <w:jc w:val="center"/>
              <w:rPr>
                <w:rFonts w:asciiTheme="majorHAnsi" w:eastAsia="Calibri" w:hAnsiTheme="majorHAnsi" w:cstheme="majorHAnsi"/>
                <w:sz w:val="24"/>
                <w:szCs w:val="24"/>
              </w:rPr>
            </w:pPr>
          </w:p>
        </w:tc>
        <w:tc>
          <w:tcPr>
            <w:tcW w:w="941" w:type="pct"/>
          </w:tcPr>
          <w:p w14:paraId="26719625" w14:textId="77777777" w:rsidR="0094684D" w:rsidRPr="002431CB" w:rsidRDefault="0094684D" w:rsidP="00BF1D45">
            <w:pPr>
              <w:ind w:firstLine="0"/>
              <w:rPr>
                <w:rFonts w:asciiTheme="majorHAnsi" w:hAnsiTheme="majorHAnsi" w:cstheme="majorHAnsi"/>
                <w:sz w:val="24"/>
                <w:szCs w:val="24"/>
              </w:rPr>
            </w:pPr>
            <w:r w:rsidRPr="002431CB">
              <w:rPr>
                <w:rFonts w:asciiTheme="majorHAnsi" w:hAnsiTheme="majorHAnsi" w:cstheme="majorHAnsi"/>
                <w:sz w:val="24"/>
                <w:szCs w:val="24"/>
              </w:rPr>
              <w:t>In</w:t>
            </w:r>
          </w:p>
        </w:tc>
        <w:tc>
          <w:tcPr>
            <w:tcW w:w="3377" w:type="pct"/>
          </w:tcPr>
          <w:p w14:paraId="6E99CEF9" w14:textId="77777777" w:rsidR="0094684D" w:rsidRPr="002431CB" w:rsidRDefault="0094684D" w:rsidP="00BF1D45">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 xml:space="preserve">Icon in hiển thị trên màn hình xem trước thông tin bản in </w:t>
            </w:r>
            <w:r>
              <w:rPr>
                <w:rFonts w:asciiTheme="majorHAnsi" w:eastAsia="Calibri" w:hAnsiTheme="majorHAnsi" w:cstheme="majorHAnsi"/>
                <w:sz w:val="24"/>
                <w:szCs w:val="24"/>
              </w:rPr>
              <w:t>đề nghị/thông báo</w:t>
            </w:r>
            <w:r w:rsidRPr="002431CB">
              <w:rPr>
                <w:rFonts w:asciiTheme="majorHAnsi" w:eastAsia="Calibri" w:hAnsiTheme="majorHAnsi" w:cstheme="majorHAnsi"/>
                <w:sz w:val="24"/>
                <w:szCs w:val="24"/>
              </w:rPr>
              <w:t>, icon có chức năng thực hiện mở cấu hình in để cài đặt cấu hình và thực hiện in.</w:t>
            </w:r>
          </w:p>
        </w:tc>
      </w:tr>
      <w:tr w:rsidR="0094684D" w:rsidRPr="002431CB" w14:paraId="66B7BB4B" w14:textId="77777777" w:rsidTr="00BF1D45">
        <w:trPr>
          <w:jc w:val="center"/>
        </w:trPr>
        <w:tc>
          <w:tcPr>
            <w:tcW w:w="683" w:type="pct"/>
          </w:tcPr>
          <w:p w14:paraId="07A2101D" w14:textId="77777777" w:rsidR="0094684D" w:rsidRPr="002431CB" w:rsidRDefault="0094684D" w:rsidP="00BF1D45">
            <w:pPr>
              <w:pStyle w:val="ListParagraph"/>
              <w:numPr>
                <w:ilvl w:val="0"/>
                <w:numId w:val="46"/>
              </w:numPr>
              <w:spacing w:before="0"/>
              <w:jc w:val="center"/>
              <w:rPr>
                <w:rFonts w:asciiTheme="majorHAnsi" w:eastAsia="Calibri" w:hAnsiTheme="majorHAnsi" w:cstheme="majorHAnsi"/>
                <w:sz w:val="24"/>
                <w:szCs w:val="24"/>
              </w:rPr>
            </w:pPr>
          </w:p>
        </w:tc>
        <w:tc>
          <w:tcPr>
            <w:tcW w:w="941" w:type="pct"/>
          </w:tcPr>
          <w:p w14:paraId="6F50E4ED" w14:textId="77777777" w:rsidR="0094684D" w:rsidRPr="002431CB" w:rsidRDefault="0094684D" w:rsidP="00BF1D45">
            <w:pPr>
              <w:ind w:firstLine="0"/>
              <w:rPr>
                <w:rFonts w:asciiTheme="majorHAnsi" w:hAnsiTheme="majorHAnsi" w:cstheme="majorHAnsi"/>
                <w:sz w:val="24"/>
                <w:szCs w:val="24"/>
              </w:rPr>
            </w:pPr>
            <w:r w:rsidRPr="002431CB">
              <w:rPr>
                <w:rFonts w:asciiTheme="majorHAnsi" w:hAnsiTheme="majorHAnsi" w:cstheme="majorHAnsi"/>
                <w:sz w:val="24"/>
                <w:szCs w:val="24"/>
              </w:rPr>
              <w:t>Tải xuống</w:t>
            </w:r>
          </w:p>
        </w:tc>
        <w:tc>
          <w:tcPr>
            <w:tcW w:w="3377" w:type="pct"/>
          </w:tcPr>
          <w:p w14:paraId="0D6B4160" w14:textId="77777777" w:rsidR="0094684D" w:rsidRPr="002431CB" w:rsidRDefault="0094684D" w:rsidP="00BF1D45">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 xml:space="preserve">Icon hiển thị trên màn hình xem trước thông tin bản in </w:t>
            </w:r>
            <w:r>
              <w:rPr>
                <w:rFonts w:asciiTheme="majorHAnsi" w:eastAsia="Calibri" w:hAnsiTheme="majorHAnsi" w:cstheme="majorHAnsi"/>
                <w:sz w:val="24"/>
                <w:szCs w:val="24"/>
              </w:rPr>
              <w:t>đề nghị/thông báo</w:t>
            </w:r>
            <w:r w:rsidRPr="002431CB">
              <w:rPr>
                <w:rFonts w:asciiTheme="majorHAnsi" w:eastAsia="Calibri" w:hAnsiTheme="majorHAnsi" w:cstheme="majorHAnsi"/>
                <w:sz w:val="24"/>
                <w:szCs w:val="24"/>
              </w:rPr>
              <w:t>, icon có chức năng thực hiện tải file bản in ở định dạng PDF xuống và lưu trữ trên thiết bị.</w:t>
            </w:r>
          </w:p>
        </w:tc>
      </w:tr>
    </w:tbl>
    <w:p w14:paraId="319907A9" w14:textId="77777777" w:rsidR="0094684D" w:rsidRPr="002431CB" w:rsidRDefault="0094684D" w:rsidP="0094684D">
      <w:pPr>
        <w:rPr>
          <w:rFonts w:asciiTheme="majorHAnsi" w:hAnsiTheme="majorHAnsi" w:cstheme="majorHAnsi"/>
          <w:sz w:val="24"/>
          <w:szCs w:val="24"/>
        </w:rPr>
      </w:pPr>
    </w:p>
    <w:p w14:paraId="56C7A8F2" w14:textId="77777777" w:rsidR="0094684D" w:rsidRPr="005D2153" w:rsidRDefault="0094684D" w:rsidP="0094684D">
      <w:pPr>
        <w:pStyle w:val="Heading3"/>
        <w:numPr>
          <w:ilvl w:val="2"/>
          <w:numId w:val="1"/>
        </w:numPr>
        <w:spacing w:before="0"/>
        <w:ind w:left="993"/>
        <w:rPr>
          <w:rFonts w:cstheme="majorHAnsi"/>
          <w:b w:val="0"/>
          <w:sz w:val="24"/>
          <w:szCs w:val="24"/>
        </w:rPr>
      </w:pPr>
      <w:bookmarkStart w:id="2046" w:name="_Toc209883906"/>
      <w:r w:rsidRPr="002431CB">
        <w:rPr>
          <w:rFonts w:cstheme="majorHAnsi"/>
          <w:sz w:val="24"/>
          <w:szCs w:val="24"/>
        </w:rPr>
        <w:lastRenderedPageBreak/>
        <w:t>Màn hình</w:t>
      </w:r>
      <w:r>
        <w:rPr>
          <w:rFonts w:cstheme="majorHAnsi"/>
          <w:sz w:val="24"/>
          <w:szCs w:val="24"/>
        </w:rPr>
        <w:t xml:space="preserve"> tính năng</w:t>
      </w:r>
      <w:bookmarkEnd w:id="2046"/>
    </w:p>
    <w:p w14:paraId="44A941DA" w14:textId="77777777" w:rsidR="0094684D" w:rsidRPr="002431CB" w:rsidRDefault="0094684D" w:rsidP="0094684D">
      <w:pPr>
        <w:pStyle w:val="ListParagraph"/>
        <w:ind w:left="900"/>
        <w:jc w:val="center"/>
        <w:rPr>
          <w:rFonts w:asciiTheme="majorHAnsi" w:hAnsiTheme="majorHAnsi" w:cstheme="majorHAnsi"/>
          <w:i/>
          <w:sz w:val="24"/>
          <w:szCs w:val="24"/>
        </w:rPr>
      </w:pPr>
      <w:r>
        <w:rPr>
          <w:noProof/>
        </w:rPr>
        <w:drawing>
          <wp:inline distT="0" distB="0" distL="0" distR="0" wp14:anchorId="1D1D5307" wp14:editId="0906E693">
            <wp:extent cx="5092700" cy="29909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92700" cy="2990951"/>
                    </a:xfrm>
                    <a:prstGeom prst="rect">
                      <a:avLst/>
                    </a:prstGeom>
                    <a:noFill/>
                    <a:ln>
                      <a:noFill/>
                    </a:ln>
                  </pic:spPr>
                </pic:pic>
              </a:graphicData>
            </a:graphic>
          </wp:inline>
        </w:drawing>
      </w:r>
    </w:p>
    <w:p w14:paraId="2C501E4A" w14:textId="77777777" w:rsidR="0094684D" w:rsidRDefault="0094684D" w:rsidP="0094684D">
      <w:pPr>
        <w:pStyle w:val="ListParagraph"/>
        <w:ind w:left="900"/>
        <w:jc w:val="center"/>
        <w:rPr>
          <w:rFonts w:asciiTheme="majorHAnsi" w:hAnsiTheme="majorHAnsi" w:cstheme="majorHAnsi"/>
          <w:i/>
          <w:sz w:val="24"/>
          <w:szCs w:val="24"/>
        </w:rPr>
      </w:pPr>
      <w:r w:rsidRPr="002431CB">
        <w:rPr>
          <w:rFonts w:asciiTheme="majorHAnsi" w:hAnsiTheme="majorHAnsi" w:cstheme="majorHAnsi"/>
          <w:i/>
          <w:sz w:val="24"/>
          <w:szCs w:val="24"/>
        </w:rPr>
        <w:t xml:space="preserve">Hình … - Màn hình xem trước thông tin bản in </w:t>
      </w:r>
      <w:r>
        <w:rPr>
          <w:rFonts w:asciiTheme="majorHAnsi" w:hAnsiTheme="majorHAnsi" w:cstheme="majorHAnsi"/>
          <w:i/>
          <w:sz w:val="24"/>
          <w:szCs w:val="24"/>
        </w:rPr>
        <w:t>đề nghị mua bána ngoại tệ</w:t>
      </w:r>
    </w:p>
    <w:p w14:paraId="18A6CB69" w14:textId="77777777" w:rsidR="0094684D" w:rsidRPr="002431CB" w:rsidRDefault="0094684D" w:rsidP="0094684D">
      <w:pPr>
        <w:pStyle w:val="ListParagraph"/>
        <w:ind w:left="900"/>
        <w:jc w:val="center"/>
        <w:rPr>
          <w:rFonts w:asciiTheme="majorHAnsi" w:hAnsiTheme="majorHAnsi" w:cstheme="majorHAnsi"/>
          <w:i/>
          <w:sz w:val="24"/>
          <w:szCs w:val="24"/>
        </w:rPr>
      </w:pPr>
    </w:p>
    <w:commentRangeStart w:id="2047"/>
    <w:commentRangeStart w:id="2048"/>
    <w:p w14:paraId="6439EB4F" w14:textId="77777777" w:rsidR="00045D2E" w:rsidRDefault="00A536C7" w:rsidP="00045D2E">
      <w:pPr>
        <w:pStyle w:val="ListParagraph"/>
        <w:ind w:left="900"/>
        <w:jc w:val="center"/>
        <w:rPr>
          <w:ins w:id="2049" w:author="Nguyen Duc Anh" w:date="2025-09-26T15:49:00Z"/>
        </w:rPr>
      </w:pPr>
      <w:del w:id="2050" w:author="Nguyen Duc Anh" w:date="2025-09-26T15:48:00Z">
        <w:r w:rsidDel="00045D2E">
          <w:rPr>
            <w:noProof/>
          </w:rPr>
          <w:object w:dxaOrig="1508" w:dyaOrig="985" w14:anchorId="4321F35F">
            <v:shape id="_x0000_i1034" type="#_x0000_t75" alt="" style="width:74.8pt;height:49.15pt;mso-width-percent:0;mso-height-percent:0;mso-width-percent:0;mso-height-percent:0" o:ole="">
              <v:imagedata r:id="rId45" o:title=""/>
            </v:shape>
            <o:OLEObject Type="Embed" ProgID="Package" ShapeID="_x0000_i1034" DrawAspect="Icon" ObjectID="_1820501628" r:id="rId46"/>
          </w:object>
        </w:r>
      </w:del>
      <w:commentRangeEnd w:id="2047"/>
      <w:r w:rsidR="00567034">
        <w:rPr>
          <w:rStyle w:val="CommentReference"/>
          <w:rFonts w:ascii="Times New Roman" w:eastAsia="Times New Roman" w:hAnsi="Times New Roman" w:cs="Times New Roman"/>
          <w:bCs/>
          <w:kern w:val="32"/>
        </w:rPr>
        <w:commentReference w:id="2047"/>
      </w:r>
      <w:commentRangeEnd w:id="2048"/>
      <w:r w:rsidR="00286443">
        <w:rPr>
          <w:rStyle w:val="CommentReference"/>
          <w:rFonts w:ascii="Times New Roman" w:eastAsia="Times New Roman" w:hAnsi="Times New Roman" w:cs="Times New Roman"/>
          <w:bCs/>
          <w:kern w:val="32"/>
        </w:rPr>
        <w:commentReference w:id="2048"/>
      </w:r>
    </w:p>
    <w:p w14:paraId="5C7EC6B1" w14:textId="48BA4FC4" w:rsidR="00045D2E" w:rsidRPr="00045D2E" w:rsidRDefault="00A536C7" w:rsidP="00045D2E">
      <w:pPr>
        <w:pStyle w:val="ListParagraph"/>
        <w:ind w:left="900"/>
        <w:jc w:val="center"/>
      </w:pPr>
      <w:ins w:id="2051" w:author="Nguyen Duc Anh" w:date="2025-09-26T15:49:00Z">
        <w:r>
          <w:rPr>
            <w:noProof/>
          </w:rPr>
          <w:object w:dxaOrig="1508" w:dyaOrig="985" w14:anchorId="2EA6653E">
            <v:shape id="_x0000_i1033" type="#_x0000_t75" alt="" style="width:74.8pt;height:49.15pt;mso-width-percent:0;mso-height-percent:0;mso-width-percent:0;mso-height-percent:0" o:ole="">
              <v:imagedata r:id="rId47" o:title=""/>
            </v:shape>
            <o:OLEObject Type="Embed" ProgID="Package" ShapeID="_x0000_i1033" DrawAspect="Icon" ObjectID="_1820501629" r:id="rId48"/>
          </w:object>
        </w:r>
      </w:ins>
    </w:p>
    <w:p w14:paraId="22D843A4" w14:textId="24049859" w:rsidR="0094684D" w:rsidRDefault="0094684D" w:rsidP="0094684D">
      <w:pPr>
        <w:jc w:val="center"/>
        <w:rPr>
          <w:rFonts w:asciiTheme="majorHAnsi" w:hAnsiTheme="majorHAnsi" w:cstheme="majorHAnsi"/>
          <w:i/>
          <w:sz w:val="24"/>
          <w:szCs w:val="24"/>
        </w:rPr>
      </w:pPr>
      <w:r w:rsidRPr="002431CB">
        <w:rPr>
          <w:rFonts w:asciiTheme="majorHAnsi" w:hAnsiTheme="majorHAnsi" w:cstheme="majorHAnsi"/>
          <w:i/>
          <w:sz w:val="24"/>
          <w:szCs w:val="24"/>
        </w:rPr>
        <w:t xml:space="preserve">Hình … - Mẫu biểu in thông tin </w:t>
      </w:r>
      <w:r>
        <w:rPr>
          <w:rFonts w:asciiTheme="majorHAnsi" w:hAnsiTheme="majorHAnsi" w:cstheme="majorHAnsi"/>
          <w:i/>
          <w:sz w:val="24"/>
          <w:szCs w:val="24"/>
        </w:rPr>
        <w:t xml:space="preserve">đề nghị </w:t>
      </w:r>
      <w:del w:id="2052" w:author="Nguyen Duc Anh" w:date="2025-09-26T15:47:00Z">
        <w:r w:rsidDel="00045D2E">
          <w:rPr>
            <w:rFonts w:asciiTheme="majorHAnsi" w:hAnsiTheme="majorHAnsi" w:cstheme="majorHAnsi"/>
            <w:i/>
            <w:sz w:val="24"/>
            <w:szCs w:val="24"/>
          </w:rPr>
          <w:delText>mua/đổi</w:delText>
        </w:r>
      </w:del>
      <w:ins w:id="2053" w:author="Nguyen Duc Anh" w:date="2025-09-26T15:47:00Z">
        <w:r w:rsidR="00045D2E">
          <w:rPr>
            <w:rFonts w:asciiTheme="majorHAnsi" w:hAnsiTheme="majorHAnsi" w:cstheme="majorHAnsi"/>
            <w:i/>
            <w:sz w:val="24"/>
            <w:szCs w:val="24"/>
          </w:rPr>
          <w:t>bán</w:t>
        </w:r>
      </w:ins>
      <w:r>
        <w:rPr>
          <w:rFonts w:asciiTheme="majorHAnsi" w:hAnsiTheme="majorHAnsi" w:cstheme="majorHAnsi"/>
          <w:i/>
          <w:sz w:val="24"/>
          <w:szCs w:val="24"/>
        </w:rPr>
        <w:t xml:space="preserve"> ngoại tệ KHCN</w:t>
      </w:r>
      <w:r w:rsidRPr="002431CB">
        <w:rPr>
          <w:rFonts w:asciiTheme="majorHAnsi" w:hAnsiTheme="majorHAnsi" w:cstheme="majorHAnsi"/>
          <w:i/>
          <w:sz w:val="24"/>
          <w:szCs w:val="24"/>
        </w:rPr>
        <w:t xml:space="preserve"> Agribank cung cấp</w:t>
      </w:r>
    </w:p>
    <w:p w14:paraId="5DA7A698" w14:textId="4B7137AA" w:rsidR="0094684D" w:rsidRDefault="00A536C7" w:rsidP="0094684D">
      <w:pPr>
        <w:jc w:val="center"/>
        <w:rPr>
          <w:ins w:id="2054" w:author="Nguyen Duc Anh" w:date="2025-09-26T15:49:00Z"/>
        </w:rPr>
      </w:pPr>
      <w:del w:id="2055" w:author="Nguyen Duc Anh" w:date="2025-09-26T15:48:00Z">
        <w:r w:rsidDel="00045D2E">
          <w:rPr>
            <w:noProof/>
          </w:rPr>
          <w:object w:dxaOrig="1508" w:dyaOrig="985" w14:anchorId="614FDBF1">
            <v:shape id="_x0000_i1032" type="#_x0000_t75" alt="" style="width:74.8pt;height:49.15pt;mso-width-percent:0;mso-height-percent:0;mso-width-percent:0;mso-height-percent:0" o:ole="">
              <v:imagedata r:id="rId49" o:title=""/>
            </v:shape>
            <o:OLEObject Type="Embed" ProgID="Package" ShapeID="_x0000_i1032" DrawAspect="Icon" ObjectID="_1820501630" r:id="rId50"/>
          </w:object>
        </w:r>
      </w:del>
    </w:p>
    <w:p w14:paraId="5171496D" w14:textId="651B203C" w:rsidR="00045D2E" w:rsidRDefault="00A536C7" w:rsidP="0094684D">
      <w:pPr>
        <w:jc w:val="center"/>
        <w:rPr>
          <w:rFonts w:asciiTheme="majorHAnsi" w:hAnsiTheme="majorHAnsi" w:cstheme="majorHAnsi"/>
          <w:i/>
          <w:sz w:val="24"/>
          <w:szCs w:val="24"/>
        </w:rPr>
      </w:pPr>
      <w:ins w:id="2056" w:author="Nguyen Duc Anh" w:date="2025-09-26T15:49:00Z">
        <w:r>
          <w:rPr>
            <w:noProof/>
          </w:rPr>
          <w:object w:dxaOrig="1508" w:dyaOrig="985" w14:anchorId="4D04310E">
            <v:shape id="_x0000_i1031" type="#_x0000_t75" alt="" style="width:74.8pt;height:49.15pt;mso-width-percent:0;mso-height-percent:0;mso-width-percent:0;mso-height-percent:0" o:ole="">
              <v:imagedata r:id="rId51" o:title=""/>
            </v:shape>
            <o:OLEObject Type="Embed" ProgID="Package" ShapeID="_x0000_i1031" DrawAspect="Icon" ObjectID="_1820501631" r:id="rId52"/>
          </w:object>
        </w:r>
      </w:ins>
    </w:p>
    <w:p w14:paraId="03AF0205" w14:textId="77777777" w:rsidR="0094684D" w:rsidRDefault="0094684D" w:rsidP="0094684D">
      <w:pPr>
        <w:jc w:val="center"/>
        <w:rPr>
          <w:rFonts w:asciiTheme="majorHAnsi" w:hAnsiTheme="majorHAnsi" w:cstheme="majorHAnsi"/>
          <w:i/>
          <w:sz w:val="24"/>
          <w:szCs w:val="24"/>
        </w:rPr>
      </w:pPr>
      <w:r w:rsidRPr="002431CB">
        <w:rPr>
          <w:rFonts w:asciiTheme="majorHAnsi" w:hAnsiTheme="majorHAnsi" w:cstheme="majorHAnsi"/>
          <w:i/>
          <w:sz w:val="24"/>
          <w:szCs w:val="24"/>
        </w:rPr>
        <w:t xml:space="preserve">Hình … - Mẫu biểu in thông tin </w:t>
      </w:r>
      <w:r>
        <w:rPr>
          <w:rFonts w:asciiTheme="majorHAnsi" w:hAnsiTheme="majorHAnsi" w:cstheme="majorHAnsi"/>
          <w:i/>
          <w:sz w:val="24"/>
          <w:szCs w:val="24"/>
        </w:rPr>
        <w:t xml:space="preserve">đề nghị </w:t>
      </w:r>
      <w:commentRangeStart w:id="2057"/>
      <w:commentRangeStart w:id="2058"/>
      <w:r>
        <w:rPr>
          <w:rFonts w:asciiTheme="majorHAnsi" w:hAnsiTheme="majorHAnsi" w:cstheme="majorHAnsi"/>
          <w:i/>
          <w:sz w:val="24"/>
          <w:szCs w:val="24"/>
        </w:rPr>
        <w:t xml:space="preserve">mua </w:t>
      </w:r>
      <w:commentRangeEnd w:id="2057"/>
      <w:commentRangeEnd w:id="2058"/>
      <w:r>
        <w:rPr>
          <w:rStyle w:val="CommentReference"/>
          <w:rFonts w:ascii="Times New Roman" w:eastAsia="Times New Roman" w:hAnsi="Times New Roman" w:cs="Times New Roman"/>
          <w:bCs/>
          <w:kern w:val="32"/>
        </w:rPr>
        <w:commentReference w:id="2057"/>
      </w:r>
      <w:r>
        <w:rPr>
          <w:rStyle w:val="CommentReference"/>
          <w:rFonts w:ascii="Times New Roman" w:eastAsia="Times New Roman" w:hAnsi="Times New Roman" w:cs="Times New Roman"/>
          <w:bCs/>
          <w:kern w:val="32"/>
        </w:rPr>
        <w:commentReference w:id="2058"/>
      </w:r>
      <w:r>
        <w:rPr>
          <w:rFonts w:asciiTheme="majorHAnsi" w:hAnsiTheme="majorHAnsi" w:cstheme="majorHAnsi"/>
          <w:i/>
          <w:sz w:val="24"/>
          <w:szCs w:val="24"/>
        </w:rPr>
        <w:t>ngoại tệ KHCN</w:t>
      </w:r>
      <w:r w:rsidRPr="002431CB">
        <w:rPr>
          <w:rFonts w:asciiTheme="majorHAnsi" w:hAnsiTheme="majorHAnsi" w:cstheme="majorHAnsi"/>
          <w:i/>
          <w:sz w:val="24"/>
          <w:szCs w:val="24"/>
        </w:rPr>
        <w:t xml:space="preserve"> Agribank cung cấp</w:t>
      </w:r>
    </w:p>
    <w:p w14:paraId="6BED2366" w14:textId="2A8FFA66" w:rsidR="0094684D" w:rsidRDefault="00A536C7" w:rsidP="0094684D">
      <w:pPr>
        <w:jc w:val="center"/>
        <w:rPr>
          <w:ins w:id="2059" w:author="Nguyen Duc Anh" w:date="2025-09-26T15:49:00Z"/>
          <w:rFonts w:asciiTheme="majorHAnsi" w:hAnsiTheme="majorHAnsi" w:cstheme="majorHAnsi"/>
          <w:i/>
          <w:sz w:val="24"/>
          <w:szCs w:val="24"/>
        </w:rPr>
      </w:pPr>
      <w:del w:id="2060" w:author="Nguyen Duc Anh" w:date="2025-09-26T15:48:00Z">
        <w:r w:rsidRPr="00A536C7" w:rsidDel="00045D2E">
          <w:rPr>
            <w:rFonts w:asciiTheme="majorHAnsi" w:hAnsiTheme="majorHAnsi" w:cstheme="majorHAnsi"/>
            <w:i/>
            <w:noProof/>
            <w:sz w:val="24"/>
            <w:szCs w:val="24"/>
          </w:rPr>
          <w:object w:dxaOrig="1508" w:dyaOrig="985" w14:anchorId="409A27AA">
            <v:shape id="_x0000_i1030" type="#_x0000_t75" alt="" style="width:74.8pt;height:49.15pt;mso-width-percent:0;mso-height-percent:0;mso-width-percent:0;mso-height-percent:0" o:ole="">
              <v:imagedata r:id="rId53" o:title=""/>
            </v:shape>
            <o:OLEObject Type="Embed" ProgID="Package" ShapeID="_x0000_i1030" DrawAspect="Icon" ObjectID="_1820501632" r:id="rId54"/>
          </w:object>
        </w:r>
      </w:del>
    </w:p>
    <w:p w14:paraId="7085DE56" w14:textId="3CEB5AB2" w:rsidR="00045D2E" w:rsidRDefault="00A536C7" w:rsidP="0094684D">
      <w:pPr>
        <w:jc w:val="center"/>
        <w:rPr>
          <w:rFonts w:asciiTheme="majorHAnsi" w:hAnsiTheme="majorHAnsi" w:cstheme="majorHAnsi"/>
          <w:i/>
          <w:sz w:val="24"/>
          <w:szCs w:val="24"/>
        </w:rPr>
      </w:pPr>
      <w:ins w:id="2061" w:author="Nguyen Duc Anh" w:date="2025-09-26T15:50:00Z">
        <w:r w:rsidRPr="00A536C7">
          <w:rPr>
            <w:rFonts w:asciiTheme="majorHAnsi" w:hAnsiTheme="majorHAnsi" w:cstheme="majorHAnsi"/>
            <w:i/>
            <w:noProof/>
            <w:sz w:val="24"/>
            <w:szCs w:val="24"/>
          </w:rPr>
          <w:object w:dxaOrig="1508" w:dyaOrig="985" w14:anchorId="6E4E1B57">
            <v:shape id="_x0000_i1029" type="#_x0000_t75" alt="" style="width:74.8pt;height:49.15pt;mso-width-percent:0;mso-height-percent:0;mso-width-percent:0;mso-height-percent:0" o:ole="">
              <v:imagedata r:id="rId55" o:title=""/>
            </v:shape>
            <o:OLEObject Type="Embed" ProgID="Package" ShapeID="_x0000_i1029" DrawAspect="Icon" ObjectID="_1820501633" r:id="rId56"/>
          </w:object>
        </w:r>
      </w:ins>
    </w:p>
    <w:p w14:paraId="0373F8FE" w14:textId="77777777" w:rsidR="0094684D" w:rsidRDefault="0094684D" w:rsidP="0094684D">
      <w:pPr>
        <w:jc w:val="center"/>
        <w:rPr>
          <w:rFonts w:asciiTheme="majorHAnsi" w:hAnsiTheme="majorHAnsi" w:cstheme="majorHAnsi"/>
          <w:sz w:val="24"/>
          <w:szCs w:val="24"/>
        </w:rPr>
      </w:pPr>
      <w:r w:rsidRPr="002431CB">
        <w:rPr>
          <w:rFonts w:asciiTheme="majorHAnsi" w:hAnsiTheme="majorHAnsi" w:cstheme="majorHAnsi"/>
          <w:i/>
          <w:sz w:val="24"/>
          <w:szCs w:val="24"/>
        </w:rPr>
        <w:t xml:space="preserve">Hình … - Mẫu biểu in thông </w:t>
      </w:r>
      <w:r>
        <w:rPr>
          <w:rFonts w:asciiTheme="majorHAnsi" w:hAnsiTheme="majorHAnsi" w:cstheme="majorHAnsi"/>
          <w:i/>
          <w:sz w:val="24"/>
          <w:szCs w:val="24"/>
        </w:rPr>
        <w:t xml:space="preserve">báo </w:t>
      </w:r>
      <w:commentRangeStart w:id="2062"/>
      <w:commentRangeStart w:id="2063"/>
      <w:r>
        <w:rPr>
          <w:rFonts w:asciiTheme="majorHAnsi" w:hAnsiTheme="majorHAnsi" w:cstheme="majorHAnsi"/>
          <w:i/>
          <w:sz w:val="24"/>
          <w:szCs w:val="24"/>
        </w:rPr>
        <w:t>chi t</w:t>
      </w:r>
      <w:commentRangeEnd w:id="2062"/>
      <w:r>
        <w:rPr>
          <w:rStyle w:val="CommentReference"/>
          <w:rFonts w:ascii="Times New Roman" w:eastAsia="Times New Roman" w:hAnsi="Times New Roman" w:cs="Times New Roman"/>
          <w:bCs/>
          <w:kern w:val="32"/>
        </w:rPr>
        <w:commentReference w:id="2062"/>
      </w:r>
      <w:commentRangeEnd w:id="2063"/>
      <w:r>
        <w:rPr>
          <w:rStyle w:val="CommentReference"/>
          <w:rFonts w:ascii="Times New Roman" w:eastAsia="Times New Roman" w:hAnsi="Times New Roman" w:cs="Times New Roman"/>
          <w:bCs/>
          <w:kern w:val="32"/>
        </w:rPr>
        <w:commentReference w:id="2063"/>
      </w:r>
      <w:r>
        <w:rPr>
          <w:rFonts w:asciiTheme="majorHAnsi" w:hAnsiTheme="majorHAnsi" w:cstheme="majorHAnsi"/>
          <w:i/>
          <w:sz w:val="24"/>
          <w:szCs w:val="24"/>
        </w:rPr>
        <w:t>rả ngoại tệ mặt (Trường hợp KHCN mua ngoại tệ mặt)</w:t>
      </w:r>
      <w:r w:rsidRPr="002431CB">
        <w:rPr>
          <w:rFonts w:asciiTheme="majorHAnsi" w:hAnsiTheme="majorHAnsi" w:cstheme="majorHAnsi"/>
          <w:i/>
          <w:sz w:val="24"/>
          <w:szCs w:val="24"/>
        </w:rPr>
        <w:t xml:space="preserve"> Agribank cung cấp</w:t>
      </w:r>
    </w:p>
    <w:p w14:paraId="1323E259" w14:textId="77777777" w:rsidR="0094684D" w:rsidRDefault="0094684D" w:rsidP="0094684D">
      <w:pPr>
        <w:jc w:val="center"/>
        <w:rPr>
          <w:rFonts w:asciiTheme="majorHAnsi" w:hAnsiTheme="majorHAnsi" w:cstheme="majorHAnsi"/>
          <w:sz w:val="24"/>
          <w:szCs w:val="24"/>
        </w:rPr>
      </w:pPr>
    </w:p>
    <w:p w14:paraId="62AF1B0A" w14:textId="77777777" w:rsidR="0094684D" w:rsidRPr="002431CB" w:rsidRDefault="0094684D" w:rsidP="0094684D">
      <w:pPr>
        <w:pStyle w:val="Heading2"/>
        <w:numPr>
          <w:ilvl w:val="1"/>
          <w:numId w:val="1"/>
        </w:numPr>
        <w:spacing w:before="0"/>
        <w:ind w:left="540" w:hanging="540"/>
        <w:rPr>
          <w:rFonts w:cstheme="majorHAnsi"/>
          <w:b w:val="0"/>
          <w:i w:val="0"/>
          <w:sz w:val="24"/>
          <w:szCs w:val="24"/>
        </w:rPr>
      </w:pPr>
      <w:bookmarkStart w:id="2064" w:name="_Toc209883907"/>
      <w:r>
        <w:rPr>
          <w:rFonts w:cstheme="majorHAnsi"/>
          <w:sz w:val="24"/>
          <w:szCs w:val="24"/>
        </w:rPr>
        <w:lastRenderedPageBreak/>
        <w:t>Upload file đề nghị mua bán ngoại tệ đã ký</w:t>
      </w:r>
      <w:bookmarkEnd w:id="2064"/>
    </w:p>
    <w:p w14:paraId="72AD3D00" w14:textId="77777777" w:rsidR="0094684D" w:rsidRPr="002431CB" w:rsidRDefault="0094684D" w:rsidP="0094684D">
      <w:pPr>
        <w:pStyle w:val="Heading3"/>
        <w:numPr>
          <w:ilvl w:val="2"/>
          <w:numId w:val="1"/>
        </w:numPr>
        <w:spacing w:before="0"/>
        <w:ind w:left="993"/>
        <w:rPr>
          <w:rFonts w:cstheme="majorHAnsi"/>
          <w:b w:val="0"/>
          <w:sz w:val="24"/>
          <w:szCs w:val="24"/>
        </w:rPr>
      </w:pPr>
      <w:bookmarkStart w:id="2065" w:name="_Toc209883908"/>
      <w:r w:rsidRPr="002431CB">
        <w:rPr>
          <w:rFonts w:cstheme="majorHAnsi"/>
          <w:sz w:val="24"/>
          <w:szCs w:val="24"/>
        </w:rPr>
        <w:t>Mô tả chung</w:t>
      </w:r>
      <w:bookmarkEnd w:id="2065"/>
    </w:p>
    <w:p w14:paraId="7B0A1831" w14:textId="77777777" w:rsidR="0094684D" w:rsidRPr="002431CB" w:rsidRDefault="0094684D" w:rsidP="0094684D">
      <w:pPr>
        <w:pStyle w:val="ListParagraph"/>
        <w:ind w:left="907"/>
        <w:rPr>
          <w:rFonts w:asciiTheme="majorHAnsi" w:hAnsiTheme="majorHAnsi" w:cstheme="majorHAnsi"/>
          <w:sz w:val="24"/>
          <w:szCs w:val="24"/>
        </w:rPr>
      </w:pPr>
      <w:r w:rsidRPr="002431CB">
        <w:rPr>
          <w:rFonts w:asciiTheme="majorHAnsi" w:hAnsiTheme="majorHAnsi" w:cstheme="majorHAnsi"/>
          <w:sz w:val="24"/>
          <w:szCs w:val="24"/>
        </w:rPr>
        <w:t xml:space="preserve">Hệ thống cho phép người dùng thực hiện </w:t>
      </w:r>
      <w:r>
        <w:rPr>
          <w:rFonts w:asciiTheme="majorHAnsi" w:hAnsiTheme="majorHAnsi" w:cstheme="majorHAnsi"/>
          <w:sz w:val="24"/>
          <w:szCs w:val="24"/>
        </w:rPr>
        <w:t>tải lên hệ thống file đề nghị mua bán ngoại tệ đã in ra và đã ký xác nhận bởi khách hàng và ngân hàng. Tải lên tại hồ sơ đề nghị mua bán ngoại tệ nào thì bản in lưu trữ và hiển thị tại hồ sơ đó.</w:t>
      </w:r>
    </w:p>
    <w:p w14:paraId="4D4EFEEB" w14:textId="54AE1D00" w:rsidR="0094684D" w:rsidRPr="002431CB" w:rsidRDefault="0094684D" w:rsidP="0094684D">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Đối tượng: Giao dịch viên</w:t>
      </w:r>
      <w:del w:id="2066" w:author="Nguyen Duc Anh" w:date="2025-09-26T15:51:00Z">
        <w:r w:rsidRPr="002431CB" w:rsidDel="00843504">
          <w:rPr>
            <w:rFonts w:asciiTheme="majorHAnsi" w:hAnsiTheme="majorHAnsi" w:cstheme="majorHAnsi"/>
            <w:sz w:val="24"/>
            <w:szCs w:val="24"/>
          </w:rPr>
          <w:delText xml:space="preserve"> /Kiểm soát viên</w:delText>
        </w:r>
      </w:del>
      <w:r w:rsidRPr="002431CB">
        <w:rPr>
          <w:rFonts w:asciiTheme="majorHAnsi" w:hAnsiTheme="majorHAnsi" w:cstheme="majorHAnsi"/>
          <w:sz w:val="24"/>
          <w:szCs w:val="24"/>
        </w:rPr>
        <w:t xml:space="preserve">. </w:t>
      </w:r>
    </w:p>
    <w:p w14:paraId="6A966598" w14:textId="77777777" w:rsidR="0094684D" w:rsidRPr="002431CB" w:rsidRDefault="0094684D" w:rsidP="0094684D">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Tần suất sử dụng: Thường xuyên.</w:t>
      </w:r>
    </w:p>
    <w:p w14:paraId="26C46B76" w14:textId="77777777" w:rsidR="0094684D" w:rsidRPr="002431CB" w:rsidRDefault="0094684D" w:rsidP="0094684D">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Mức độ áp dụng: Áp dụng toàn hàng.</w:t>
      </w:r>
    </w:p>
    <w:p w14:paraId="585B4F47" w14:textId="77777777" w:rsidR="0094684D" w:rsidRPr="002431CB" w:rsidRDefault="0094684D" w:rsidP="0094684D">
      <w:pPr>
        <w:pStyle w:val="Heading3"/>
        <w:numPr>
          <w:ilvl w:val="2"/>
          <w:numId w:val="1"/>
        </w:numPr>
        <w:spacing w:before="0"/>
        <w:ind w:left="993"/>
        <w:rPr>
          <w:rFonts w:cstheme="majorHAnsi"/>
          <w:b w:val="0"/>
          <w:sz w:val="24"/>
          <w:szCs w:val="24"/>
        </w:rPr>
      </w:pPr>
      <w:bookmarkStart w:id="2067" w:name="_Toc209883909"/>
      <w:r w:rsidRPr="002431CB">
        <w:rPr>
          <w:rFonts w:cstheme="majorHAnsi"/>
          <w:sz w:val="24"/>
          <w:szCs w:val="24"/>
        </w:rPr>
        <w:t>Quy trình thực hiện</w:t>
      </w:r>
      <w:bookmarkEnd w:id="2067"/>
    </w:p>
    <w:p w14:paraId="41FD4696" w14:textId="77777777" w:rsidR="0094684D" w:rsidRPr="002431CB" w:rsidRDefault="0094684D" w:rsidP="0094684D">
      <w:pPr>
        <w:pStyle w:val="BodyText"/>
        <w:ind w:left="720"/>
        <w:rPr>
          <w:rFonts w:asciiTheme="majorHAnsi" w:hAnsiTheme="majorHAnsi" w:cstheme="majorHAnsi"/>
          <w:sz w:val="24"/>
          <w:szCs w:val="24"/>
        </w:rPr>
      </w:pPr>
      <w:r w:rsidRPr="002431CB">
        <w:rPr>
          <w:rFonts w:asciiTheme="majorHAnsi" w:hAnsiTheme="majorHAnsi" w:cstheme="majorHAnsi"/>
          <w:b/>
          <w:sz w:val="24"/>
          <w:szCs w:val="24"/>
        </w:rPr>
        <w:t>Điều kiện bắt đầu nghiệp vụ:</w:t>
      </w:r>
    </w:p>
    <w:p w14:paraId="2C89C2A2" w14:textId="2CEFAA71" w:rsidR="0094684D" w:rsidRPr="002431CB" w:rsidRDefault="0094684D" w:rsidP="0094684D">
      <w:pPr>
        <w:pStyle w:val="BodyText"/>
        <w:numPr>
          <w:ilvl w:val="1"/>
          <w:numId w:val="39"/>
        </w:numPr>
        <w:spacing w:after="240" w:line="240" w:lineRule="atLeast"/>
        <w:rPr>
          <w:rFonts w:asciiTheme="majorHAnsi" w:hAnsiTheme="majorHAnsi" w:cstheme="majorHAnsi"/>
          <w:bCs/>
          <w:sz w:val="24"/>
          <w:szCs w:val="24"/>
        </w:rPr>
      </w:pPr>
      <w:r w:rsidRPr="002431CB">
        <w:rPr>
          <w:rFonts w:asciiTheme="majorHAnsi" w:hAnsiTheme="majorHAnsi" w:cstheme="majorHAnsi"/>
          <w:bCs/>
          <w:sz w:val="24"/>
          <w:szCs w:val="24"/>
        </w:rPr>
        <w:t>Giao dịch viên</w:t>
      </w:r>
      <w:del w:id="2068" w:author="Nguyen Duc Anh" w:date="2025-09-26T15:51:00Z">
        <w:r w:rsidRPr="002431CB" w:rsidDel="00565850">
          <w:rPr>
            <w:rFonts w:asciiTheme="majorHAnsi" w:hAnsiTheme="majorHAnsi" w:cstheme="majorHAnsi"/>
            <w:bCs/>
            <w:sz w:val="24"/>
            <w:szCs w:val="24"/>
          </w:rPr>
          <w:delText>/Kiểm soát viên</w:delText>
        </w:r>
      </w:del>
      <w:r w:rsidRPr="002431CB">
        <w:rPr>
          <w:rFonts w:asciiTheme="majorHAnsi" w:hAnsiTheme="majorHAnsi" w:cstheme="majorHAnsi"/>
          <w:bCs/>
          <w:sz w:val="24"/>
          <w:szCs w:val="24"/>
        </w:rPr>
        <w:t xml:space="preserve"> được phân quyền sử dụng chức năng.</w:t>
      </w:r>
    </w:p>
    <w:p w14:paraId="3BFC8809" w14:textId="5B54D848" w:rsidR="0094684D" w:rsidRPr="002431CB" w:rsidRDefault="0094684D" w:rsidP="0094684D">
      <w:pPr>
        <w:pStyle w:val="BodyText"/>
        <w:numPr>
          <w:ilvl w:val="1"/>
          <w:numId w:val="39"/>
        </w:numPr>
        <w:spacing w:after="240" w:line="240" w:lineRule="atLeast"/>
        <w:rPr>
          <w:rFonts w:asciiTheme="majorHAnsi" w:hAnsiTheme="majorHAnsi" w:cstheme="majorHAnsi"/>
          <w:bCs/>
          <w:sz w:val="24"/>
          <w:szCs w:val="24"/>
        </w:rPr>
      </w:pPr>
      <w:del w:id="2069" w:author="Nguyen Duc Anh" w:date="2025-09-26T15:51:00Z">
        <w:r w:rsidRPr="002431CB" w:rsidDel="00565850">
          <w:rPr>
            <w:rFonts w:asciiTheme="majorHAnsi" w:hAnsiTheme="majorHAnsi" w:cstheme="majorHAnsi"/>
            <w:bCs/>
            <w:sz w:val="24"/>
            <w:szCs w:val="24"/>
          </w:rPr>
          <w:delText>Giao dịch viên/Kiểm soát viên cùng chi nhánh/phòng giao dịch</w:delText>
        </w:r>
        <w:r w:rsidDel="00565850">
          <w:rPr>
            <w:rFonts w:asciiTheme="majorHAnsi" w:hAnsiTheme="majorHAnsi" w:cstheme="majorHAnsi"/>
            <w:bCs/>
            <w:sz w:val="24"/>
            <w:szCs w:val="24"/>
          </w:rPr>
          <w:delText xml:space="preserve"> và cùng tham gia xử lý hồ sơ đề nghị mua bán ngoại tệ</w:delText>
        </w:r>
        <w:r w:rsidRPr="002431CB" w:rsidDel="00565850">
          <w:rPr>
            <w:rFonts w:asciiTheme="majorHAnsi" w:hAnsiTheme="majorHAnsi" w:cstheme="majorHAnsi"/>
            <w:bCs/>
            <w:sz w:val="24"/>
            <w:szCs w:val="24"/>
          </w:rPr>
          <w:delText>.</w:delText>
        </w:r>
      </w:del>
    </w:p>
    <w:p w14:paraId="61FB8A2C" w14:textId="34B431B3" w:rsidR="0094684D" w:rsidRDefault="0094684D" w:rsidP="0094684D">
      <w:pPr>
        <w:pStyle w:val="BodyText"/>
        <w:numPr>
          <w:ilvl w:val="1"/>
          <w:numId w:val="39"/>
        </w:numPr>
        <w:spacing w:after="240" w:line="240" w:lineRule="atLeast"/>
        <w:rPr>
          <w:rFonts w:asciiTheme="majorHAnsi" w:hAnsiTheme="majorHAnsi" w:cstheme="majorHAnsi"/>
          <w:bCs/>
          <w:sz w:val="24"/>
          <w:szCs w:val="24"/>
        </w:rPr>
      </w:pPr>
      <w:del w:id="2070" w:author="Nguyen Duc Anh" w:date="2025-09-26T15:51:00Z">
        <w:r w:rsidDel="00565850">
          <w:rPr>
            <w:rFonts w:asciiTheme="majorHAnsi" w:hAnsiTheme="majorHAnsi" w:cstheme="majorHAnsi"/>
            <w:bCs/>
            <w:sz w:val="24"/>
            <w:szCs w:val="24"/>
          </w:rPr>
          <w:delText>Đề nghị</w:delText>
        </w:r>
        <w:r w:rsidRPr="002431CB" w:rsidDel="00565850">
          <w:rPr>
            <w:rFonts w:asciiTheme="majorHAnsi" w:hAnsiTheme="majorHAnsi" w:cstheme="majorHAnsi"/>
            <w:bCs/>
            <w:sz w:val="24"/>
            <w:szCs w:val="24"/>
          </w:rPr>
          <w:delText xml:space="preserve"> đã được </w:delText>
        </w:r>
        <w:r w:rsidDel="00565850">
          <w:rPr>
            <w:rFonts w:asciiTheme="majorHAnsi" w:hAnsiTheme="majorHAnsi" w:cstheme="majorHAnsi"/>
            <w:bCs/>
            <w:sz w:val="24"/>
            <w:szCs w:val="24"/>
          </w:rPr>
          <w:delText>duyệt thành công và hiển thị trên danh sách quản lý “Danh sách đề nghị bán ngoại tệ” ở trạng thái “Đã duyệt” hoặc “Hoàn thành” đối với bán/đổi ngoại tệ</w:delText>
        </w:r>
      </w:del>
      <w:ins w:id="2071" w:author="Nguyen Duc Anh" w:date="2025-09-26T15:51:00Z">
        <w:r w:rsidR="00565850">
          <w:rPr>
            <w:rFonts w:asciiTheme="majorHAnsi" w:hAnsiTheme="majorHAnsi" w:cstheme="majorHAnsi"/>
            <w:bCs/>
            <w:sz w:val="24"/>
            <w:szCs w:val="24"/>
          </w:rPr>
          <w:t xml:space="preserve">Đề nghị mua bán ngoại tệ đã được lập và </w:t>
        </w:r>
      </w:ins>
      <w:ins w:id="2072" w:author="Nguyen Duc Anh" w:date="2025-09-26T15:52:00Z">
        <w:r w:rsidR="00B460C5">
          <w:rPr>
            <w:rFonts w:asciiTheme="majorHAnsi" w:hAnsiTheme="majorHAnsi" w:cstheme="majorHAnsi"/>
            <w:bCs/>
            <w:sz w:val="24"/>
            <w:szCs w:val="24"/>
          </w:rPr>
          <w:t xml:space="preserve">bản ghi thông tin </w:t>
        </w:r>
      </w:ins>
      <w:ins w:id="2073" w:author="Nguyen Duc Anh" w:date="2025-09-26T15:51:00Z">
        <w:r w:rsidR="00565850">
          <w:rPr>
            <w:rFonts w:asciiTheme="majorHAnsi" w:hAnsiTheme="majorHAnsi" w:cstheme="majorHAnsi"/>
            <w:bCs/>
            <w:sz w:val="24"/>
            <w:szCs w:val="24"/>
          </w:rPr>
          <w:t xml:space="preserve">hiển thị trên danh sách “Quản </w:t>
        </w:r>
      </w:ins>
      <w:ins w:id="2074" w:author="Nguyen Duc Anh" w:date="2025-09-26T15:52:00Z">
        <w:r w:rsidR="00565850">
          <w:rPr>
            <w:rFonts w:asciiTheme="majorHAnsi" w:hAnsiTheme="majorHAnsi" w:cstheme="majorHAnsi"/>
            <w:bCs/>
            <w:sz w:val="24"/>
            <w:szCs w:val="24"/>
          </w:rPr>
          <w:t>lý đề nghị mua bán ngoại tệ</w:t>
        </w:r>
      </w:ins>
      <w:ins w:id="2075" w:author="Nguyen Duc Anh" w:date="2025-09-26T15:51:00Z">
        <w:r w:rsidR="00565850">
          <w:rPr>
            <w:rFonts w:asciiTheme="majorHAnsi" w:hAnsiTheme="majorHAnsi" w:cstheme="majorHAnsi"/>
            <w:bCs/>
            <w:sz w:val="24"/>
            <w:szCs w:val="24"/>
          </w:rPr>
          <w:t>”</w:t>
        </w:r>
      </w:ins>
      <w:r w:rsidRPr="002431CB">
        <w:rPr>
          <w:rFonts w:asciiTheme="majorHAnsi" w:hAnsiTheme="majorHAnsi" w:cstheme="majorHAnsi"/>
          <w:bCs/>
          <w:sz w:val="24"/>
          <w:szCs w:val="24"/>
        </w:rPr>
        <w:t>.</w:t>
      </w:r>
    </w:p>
    <w:p w14:paraId="09F0B013" w14:textId="084AE0B8" w:rsidR="0094684D" w:rsidRPr="002431CB" w:rsidRDefault="0094684D" w:rsidP="0094684D">
      <w:pPr>
        <w:pStyle w:val="BodyText"/>
        <w:numPr>
          <w:ilvl w:val="1"/>
          <w:numId w:val="39"/>
        </w:numPr>
        <w:spacing w:after="240" w:line="240" w:lineRule="atLeast"/>
        <w:rPr>
          <w:rFonts w:asciiTheme="majorHAnsi" w:hAnsiTheme="majorHAnsi" w:cstheme="majorHAnsi"/>
          <w:bCs/>
          <w:sz w:val="24"/>
          <w:szCs w:val="24"/>
        </w:rPr>
      </w:pPr>
      <w:r>
        <w:rPr>
          <w:rFonts w:asciiTheme="majorHAnsi" w:hAnsiTheme="majorHAnsi" w:cstheme="majorHAnsi"/>
          <w:bCs/>
          <w:sz w:val="24"/>
          <w:szCs w:val="24"/>
        </w:rPr>
        <w:t>Bản in đã ký được người dùng thực hiện Scan dưới định dạng file</w:t>
      </w:r>
      <w:ins w:id="2076" w:author="Nguyen Duc Anh" w:date="2025-09-26T15:52:00Z">
        <w:r w:rsidR="005602DD">
          <w:rPr>
            <w:rFonts w:asciiTheme="majorHAnsi" w:hAnsiTheme="majorHAnsi" w:cstheme="majorHAnsi"/>
            <w:bCs/>
            <w:sz w:val="24"/>
            <w:szCs w:val="24"/>
          </w:rPr>
          <w:t xml:space="preserve"> cho phép:</w:t>
        </w:r>
      </w:ins>
      <w:r>
        <w:rPr>
          <w:rFonts w:asciiTheme="majorHAnsi" w:hAnsiTheme="majorHAnsi" w:cstheme="majorHAnsi"/>
          <w:bCs/>
          <w:sz w:val="24"/>
          <w:szCs w:val="24"/>
        </w:rPr>
        <w:t xml:space="preserve"> PDF, JPG, PNG, JPEG.</w:t>
      </w:r>
    </w:p>
    <w:p w14:paraId="719F8691" w14:textId="2BA82789" w:rsidR="0094684D" w:rsidRPr="002431CB" w:rsidRDefault="0094684D" w:rsidP="0094684D">
      <w:pPr>
        <w:pStyle w:val="BodyText"/>
        <w:ind w:left="720"/>
        <w:rPr>
          <w:rFonts w:asciiTheme="majorHAnsi" w:hAnsiTheme="majorHAnsi" w:cstheme="majorHAnsi"/>
          <w:b/>
          <w:sz w:val="24"/>
          <w:szCs w:val="24"/>
        </w:rPr>
      </w:pPr>
      <w:r w:rsidRPr="002431CB">
        <w:rPr>
          <w:rFonts w:asciiTheme="majorHAnsi" w:hAnsiTheme="majorHAnsi" w:cstheme="majorHAnsi"/>
          <w:b/>
          <w:sz w:val="24"/>
          <w:szCs w:val="24"/>
        </w:rPr>
        <w:t xml:space="preserve">Các bước </w:t>
      </w:r>
      <w:r>
        <w:rPr>
          <w:rFonts w:asciiTheme="majorHAnsi" w:hAnsiTheme="majorHAnsi" w:cstheme="majorHAnsi"/>
          <w:b/>
          <w:sz w:val="24"/>
          <w:szCs w:val="24"/>
        </w:rPr>
        <w:t>Upload bản in đề nghị mua bán ngoại tệ</w:t>
      </w:r>
      <w:ins w:id="2077" w:author="Nguyen Duc Anh" w:date="2025-09-26T15:52:00Z">
        <w:r w:rsidR="0061236C">
          <w:rPr>
            <w:rFonts w:asciiTheme="majorHAnsi" w:hAnsiTheme="majorHAnsi" w:cstheme="majorHAnsi"/>
            <w:b/>
            <w:sz w:val="24"/>
            <w:szCs w:val="24"/>
          </w:rPr>
          <w:t>:</w:t>
        </w:r>
      </w:ins>
      <w:del w:id="2078" w:author="Nguyen Duc Anh" w:date="2025-09-26T15:52:00Z">
        <w:r w:rsidDel="0061236C">
          <w:rPr>
            <w:rFonts w:asciiTheme="majorHAnsi" w:hAnsiTheme="majorHAnsi" w:cstheme="majorHAnsi"/>
            <w:b/>
            <w:sz w:val="24"/>
            <w:szCs w:val="24"/>
          </w:rPr>
          <w:delText xml:space="preserve"> </w:delText>
        </w:r>
        <w:r w:rsidRPr="002431CB" w:rsidDel="0061236C">
          <w:rPr>
            <w:rFonts w:asciiTheme="majorHAnsi" w:hAnsiTheme="majorHAnsi" w:cstheme="majorHAnsi"/>
            <w:b/>
            <w:sz w:val="24"/>
            <w:szCs w:val="24"/>
          </w:rPr>
          <w:delText>(Dành cho GDV/KSV)</w:delText>
        </w:r>
      </w:del>
    </w:p>
    <w:p w14:paraId="0FFA5553" w14:textId="6DD59C17" w:rsidR="0094684D" w:rsidRPr="002431CB" w:rsidRDefault="0094684D" w:rsidP="0094684D">
      <w:pPr>
        <w:pStyle w:val="BodyText"/>
        <w:ind w:left="720"/>
        <w:rPr>
          <w:rFonts w:asciiTheme="majorHAnsi" w:hAnsiTheme="majorHAnsi" w:cstheme="majorHAnsi"/>
          <w:b/>
          <w:sz w:val="24"/>
          <w:szCs w:val="24"/>
        </w:rPr>
      </w:pPr>
      <w:del w:id="2079" w:author="Nguyen Duc Anh" w:date="2025-09-26T15:52:00Z">
        <w:r w:rsidRPr="002431CB" w:rsidDel="00FB68CC">
          <w:rPr>
            <w:rFonts w:asciiTheme="majorHAnsi" w:hAnsiTheme="majorHAnsi" w:cstheme="majorHAnsi"/>
            <w:b/>
            <w:sz w:val="24"/>
            <w:szCs w:val="24"/>
          </w:rPr>
          <w:delText xml:space="preserve">Bước 1: </w:delText>
        </w:r>
        <w:r w:rsidRPr="002431CB" w:rsidDel="00FB68CC">
          <w:rPr>
            <w:rFonts w:asciiTheme="majorHAnsi" w:hAnsiTheme="majorHAnsi" w:cstheme="majorHAnsi"/>
            <w:sz w:val="24"/>
            <w:szCs w:val="24"/>
          </w:rPr>
          <w:delText xml:space="preserve">Truy cập vào màn hình thông tin chi tiết </w:delText>
        </w:r>
        <w:r w:rsidDel="00FB68CC">
          <w:rPr>
            <w:rFonts w:asciiTheme="majorHAnsi" w:hAnsiTheme="majorHAnsi" w:cstheme="majorHAnsi"/>
            <w:sz w:val="24"/>
            <w:szCs w:val="24"/>
          </w:rPr>
          <w:delText>đề nghị mua bán ngoại tệ đối</w:delText>
        </w:r>
        <w:r w:rsidRPr="002431CB" w:rsidDel="00FB68CC">
          <w:rPr>
            <w:rFonts w:asciiTheme="majorHAnsi" w:hAnsiTheme="majorHAnsi" w:cstheme="majorHAnsi"/>
            <w:sz w:val="24"/>
            <w:szCs w:val="24"/>
          </w:rPr>
          <w:delText xml:space="preserve"> với giao dịch viên và kiểm soát viên theo bước thực hiện đã mô tả</w:delText>
        </w:r>
        <w:r w:rsidDel="00FB68CC">
          <w:rPr>
            <w:rFonts w:asciiTheme="majorHAnsi" w:hAnsiTheme="majorHAnsi" w:cstheme="majorHAnsi"/>
            <w:sz w:val="24"/>
            <w:szCs w:val="24"/>
          </w:rPr>
          <w:delText xml:space="preserve"> trên</w:delText>
        </w:r>
        <w:r w:rsidRPr="002431CB" w:rsidDel="00FB68CC">
          <w:rPr>
            <w:rFonts w:asciiTheme="majorHAnsi" w:hAnsiTheme="majorHAnsi" w:cstheme="majorHAnsi"/>
            <w:sz w:val="24"/>
            <w:szCs w:val="24"/>
          </w:rPr>
          <w:delText>.</w:delText>
        </w:r>
      </w:del>
    </w:p>
    <w:p w14:paraId="4B03F99B" w14:textId="77777777" w:rsidR="00FB68CC" w:rsidRDefault="0094684D" w:rsidP="0094684D">
      <w:pPr>
        <w:pStyle w:val="BodyText"/>
        <w:ind w:left="720"/>
        <w:rPr>
          <w:ins w:id="2080" w:author="Nguyen Duc Anh" w:date="2025-09-26T15:53:00Z"/>
          <w:rFonts w:asciiTheme="majorHAnsi" w:hAnsiTheme="majorHAnsi" w:cstheme="majorHAnsi"/>
          <w:sz w:val="24"/>
          <w:szCs w:val="24"/>
        </w:rPr>
      </w:pPr>
      <w:r w:rsidRPr="002431CB">
        <w:rPr>
          <w:rFonts w:asciiTheme="majorHAnsi" w:hAnsiTheme="majorHAnsi" w:cstheme="majorHAnsi"/>
          <w:b/>
          <w:sz w:val="24"/>
          <w:szCs w:val="24"/>
        </w:rPr>
        <w:t xml:space="preserve">Bước </w:t>
      </w:r>
      <w:ins w:id="2081" w:author="Nguyen Duc Anh" w:date="2025-09-26T15:53:00Z">
        <w:r w:rsidR="00FB68CC">
          <w:rPr>
            <w:rFonts w:asciiTheme="majorHAnsi" w:hAnsiTheme="majorHAnsi" w:cstheme="majorHAnsi"/>
            <w:b/>
            <w:sz w:val="24"/>
            <w:szCs w:val="24"/>
          </w:rPr>
          <w:t>1</w:t>
        </w:r>
      </w:ins>
      <w:del w:id="2082" w:author="Nguyen Duc Anh" w:date="2025-09-26T15:53:00Z">
        <w:r w:rsidRPr="002431CB" w:rsidDel="00FB68CC">
          <w:rPr>
            <w:rFonts w:asciiTheme="majorHAnsi" w:hAnsiTheme="majorHAnsi" w:cstheme="majorHAnsi"/>
            <w:b/>
            <w:sz w:val="24"/>
            <w:szCs w:val="24"/>
          </w:rPr>
          <w:delText>2</w:delText>
        </w:r>
      </w:del>
      <w:r w:rsidRPr="002431CB">
        <w:rPr>
          <w:rFonts w:asciiTheme="majorHAnsi" w:hAnsiTheme="majorHAnsi" w:cstheme="majorHAnsi"/>
          <w:b/>
          <w:sz w:val="24"/>
          <w:szCs w:val="24"/>
        </w:rPr>
        <w:t>:</w:t>
      </w:r>
      <w:r w:rsidRPr="002431CB">
        <w:rPr>
          <w:rFonts w:asciiTheme="majorHAnsi" w:hAnsiTheme="majorHAnsi" w:cstheme="majorHAnsi"/>
          <w:sz w:val="24"/>
          <w:szCs w:val="24"/>
        </w:rPr>
        <w:t xml:space="preserve"> Tại màn hình thông tin chi tiết </w:t>
      </w:r>
      <w:r>
        <w:rPr>
          <w:rFonts w:asciiTheme="majorHAnsi" w:hAnsiTheme="majorHAnsi" w:cstheme="majorHAnsi"/>
          <w:sz w:val="24"/>
          <w:szCs w:val="24"/>
        </w:rPr>
        <w:t>đề nghị</w:t>
      </w:r>
      <w:r w:rsidRPr="002431CB">
        <w:rPr>
          <w:rFonts w:asciiTheme="majorHAnsi" w:hAnsiTheme="majorHAnsi" w:cstheme="majorHAnsi"/>
          <w:sz w:val="24"/>
          <w:szCs w:val="24"/>
        </w:rPr>
        <w:t xml:space="preserve">, nhấn chọn nút </w:t>
      </w:r>
      <w:r>
        <w:rPr>
          <w:rFonts w:asciiTheme="majorHAnsi" w:hAnsiTheme="majorHAnsi" w:cstheme="majorHAnsi"/>
          <w:b/>
          <w:sz w:val="24"/>
          <w:szCs w:val="24"/>
        </w:rPr>
        <w:t>Upload file</w:t>
      </w:r>
      <w:r w:rsidRPr="002431CB">
        <w:rPr>
          <w:rFonts w:asciiTheme="majorHAnsi" w:hAnsiTheme="majorHAnsi" w:cstheme="majorHAnsi"/>
          <w:b/>
          <w:sz w:val="24"/>
          <w:szCs w:val="24"/>
        </w:rPr>
        <w:t xml:space="preserve"> </w:t>
      </w:r>
      <w:r w:rsidRPr="002431CB">
        <w:rPr>
          <w:rFonts w:asciiTheme="majorHAnsi" w:hAnsiTheme="majorHAnsi" w:cstheme="majorHAnsi"/>
          <w:sz w:val="24"/>
          <w:szCs w:val="24"/>
        </w:rPr>
        <w:t xml:space="preserve">để thực hiện </w:t>
      </w:r>
      <w:r>
        <w:rPr>
          <w:rFonts w:asciiTheme="majorHAnsi" w:hAnsiTheme="majorHAnsi" w:cstheme="majorHAnsi"/>
          <w:sz w:val="24"/>
          <w:szCs w:val="24"/>
        </w:rPr>
        <w:t xml:space="preserve">mở popup cửa sổ thư mục lưu trữ file scan bản in đề nghị trên thiết bị </w:t>
      </w:r>
    </w:p>
    <w:p w14:paraId="11A81351" w14:textId="1AA125C4" w:rsidR="0094684D" w:rsidRDefault="0094684D" w:rsidP="0094684D">
      <w:pPr>
        <w:pStyle w:val="BodyText"/>
        <w:ind w:left="720"/>
        <w:rPr>
          <w:rFonts w:asciiTheme="majorHAnsi" w:hAnsiTheme="majorHAnsi" w:cstheme="majorHAnsi"/>
          <w:sz w:val="24"/>
          <w:szCs w:val="24"/>
        </w:rPr>
      </w:pPr>
      <w:del w:id="2083" w:author="Nguyen Duc Anh" w:date="2025-09-26T15:53:00Z">
        <w:r w:rsidDel="00FB68CC">
          <w:rPr>
            <w:rFonts w:asciiTheme="majorHAnsi" w:hAnsiTheme="majorHAnsi" w:cstheme="majorHAnsi"/>
            <w:sz w:val="24"/>
            <w:szCs w:val="24"/>
          </w:rPr>
          <w:delText xml:space="preserve">→ </w:delText>
        </w:r>
      </w:del>
      <w:ins w:id="2084" w:author="Nguyen Duc Anh" w:date="2025-09-26T15:53:00Z">
        <w:r w:rsidR="00FB68CC">
          <w:rPr>
            <w:rFonts w:asciiTheme="majorHAnsi" w:hAnsiTheme="majorHAnsi" w:cstheme="majorHAnsi"/>
            <w:sz w:val="24"/>
            <w:szCs w:val="24"/>
          </w:rPr>
          <w:t xml:space="preserve">Bước 2: </w:t>
        </w:r>
      </w:ins>
      <w:r>
        <w:rPr>
          <w:rFonts w:asciiTheme="majorHAnsi" w:hAnsiTheme="majorHAnsi" w:cstheme="majorHAnsi"/>
          <w:sz w:val="24"/>
          <w:szCs w:val="24"/>
        </w:rPr>
        <w:t>Trên màn hình popup cửa sổ thư mục lưu trữ file scan bản in, nhấn chọn file cần tải lên:</w:t>
      </w:r>
    </w:p>
    <w:p w14:paraId="77F9CCCF" w14:textId="77777777" w:rsidR="0094684D" w:rsidRDefault="0094684D" w:rsidP="0094684D">
      <w:pPr>
        <w:pStyle w:val="BodyText"/>
        <w:numPr>
          <w:ilvl w:val="1"/>
          <w:numId w:val="39"/>
        </w:numPr>
        <w:spacing w:after="240" w:line="240" w:lineRule="atLeast"/>
        <w:rPr>
          <w:rFonts w:asciiTheme="majorHAnsi" w:hAnsiTheme="majorHAnsi" w:cstheme="majorHAnsi"/>
          <w:sz w:val="24"/>
          <w:szCs w:val="24"/>
        </w:rPr>
      </w:pPr>
      <w:r>
        <w:rPr>
          <w:rFonts w:asciiTheme="majorHAnsi" w:hAnsiTheme="majorHAnsi" w:cstheme="majorHAnsi"/>
          <w:sz w:val="24"/>
          <w:szCs w:val="24"/>
        </w:rPr>
        <w:t xml:space="preserve">Nhấn chọn nút </w:t>
      </w:r>
      <w:r>
        <w:rPr>
          <w:rFonts w:asciiTheme="majorHAnsi" w:hAnsiTheme="majorHAnsi" w:cstheme="majorHAnsi"/>
          <w:b/>
          <w:bCs/>
          <w:sz w:val="24"/>
          <w:szCs w:val="24"/>
        </w:rPr>
        <w:t>Open</w:t>
      </w:r>
      <w:r>
        <w:rPr>
          <w:rFonts w:asciiTheme="majorHAnsi" w:hAnsiTheme="majorHAnsi" w:cstheme="majorHAnsi"/>
          <w:sz w:val="24"/>
          <w:szCs w:val="24"/>
        </w:rPr>
        <w:t xml:space="preserve"> để xác nhận thực hiện tải file lên hệ thống.</w:t>
      </w:r>
    </w:p>
    <w:p w14:paraId="45331EDB" w14:textId="77777777" w:rsidR="0094684D" w:rsidRPr="002431CB" w:rsidRDefault="0094684D" w:rsidP="0094684D">
      <w:pPr>
        <w:pStyle w:val="BodyText"/>
        <w:numPr>
          <w:ilvl w:val="1"/>
          <w:numId w:val="39"/>
        </w:numPr>
        <w:spacing w:after="240" w:line="240" w:lineRule="atLeast"/>
        <w:rPr>
          <w:rFonts w:asciiTheme="majorHAnsi" w:hAnsiTheme="majorHAnsi" w:cstheme="majorHAnsi"/>
          <w:sz w:val="24"/>
          <w:szCs w:val="24"/>
        </w:rPr>
      </w:pPr>
      <w:r>
        <w:rPr>
          <w:rFonts w:asciiTheme="majorHAnsi" w:hAnsiTheme="majorHAnsi" w:cstheme="majorHAnsi"/>
          <w:sz w:val="24"/>
          <w:szCs w:val="24"/>
        </w:rPr>
        <w:t xml:space="preserve">Nhấn chọn nút </w:t>
      </w:r>
      <w:r>
        <w:rPr>
          <w:rFonts w:asciiTheme="majorHAnsi" w:hAnsiTheme="majorHAnsi" w:cstheme="majorHAnsi"/>
          <w:b/>
          <w:bCs/>
          <w:sz w:val="24"/>
          <w:szCs w:val="24"/>
        </w:rPr>
        <w:t>Cancel</w:t>
      </w:r>
      <w:r>
        <w:rPr>
          <w:rFonts w:asciiTheme="majorHAnsi" w:hAnsiTheme="majorHAnsi" w:cstheme="majorHAnsi"/>
          <w:sz w:val="24"/>
          <w:szCs w:val="24"/>
        </w:rPr>
        <w:t xml:space="preserve"> để thực hiện huỷ tải file và tự động quay lại màn hình chi tiết đề nghị.</w:t>
      </w:r>
    </w:p>
    <w:p w14:paraId="55338290" w14:textId="77777777" w:rsidR="0094684D" w:rsidRPr="002431CB" w:rsidRDefault="0094684D" w:rsidP="0094684D">
      <w:pPr>
        <w:pStyle w:val="BodyText"/>
        <w:ind w:left="720"/>
        <w:rPr>
          <w:rFonts w:asciiTheme="majorHAnsi" w:hAnsiTheme="majorHAnsi" w:cstheme="majorHAnsi"/>
          <w:sz w:val="24"/>
          <w:szCs w:val="24"/>
        </w:rPr>
      </w:pPr>
      <w:r w:rsidRPr="002431CB">
        <w:rPr>
          <w:rFonts w:asciiTheme="majorHAnsi" w:hAnsiTheme="majorHAnsi" w:cstheme="majorHAnsi"/>
          <w:b/>
          <w:sz w:val="24"/>
          <w:szCs w:val="24"/>
        </w:rPr>
        <w:t>Điều kiện kết thúc nghiệp vụ:</w:t>
      </w:r>
    </w:p>
    <w:p w14:paraId="3424A156" w14:textId="77777777" w:rsidR="0094684D" w:rsidRPr="002431CB" w:rsidRDefault="0094684D" w:rsidP="0094684D">
      <w:pPr>
        <w:pStyle w:val="BodyText"/>
        <w:numPr>
          <w:ilvl w:val="1"/>
          <w:numId w:val="39"/>
        </w:numPr>
        <w:spacing w:after="240" w:line="240" w:lineRule="atLeast"/>
        <w:rPr>
          <w:rFonts w:asciiTheme="majorHAnsi" w:hAnsiTheme="majorHAnsi" w:cstheme="majorHAnsi"/>
          <w:sz w:val="24"/>
          <w:szCs w:val="24"/>
        </w:rPr>
      </w:pPr>
      <w:r>
        <w:rPr>
          <w:rFonts w:asciiTheme="majorHAnsi" w:hAnsiTheme="majorHAnsi" w:cstheme="majorHAnsi"/>
          <w:bCs/>
          <w:sz w:val="24"/>
          <w:szCs w:val="24"/>
        </w:rPr>
        <w:t>Nếu file tải lên hệ thống thành công: hệ thống hiển thị thông báo và file được tải lên hiển thị trên màn hình chi tiết của bản ghi thông tin đề nghị</w:t>
      </w:r>
      <w:r w:rsidRPr="002431CB">
        <w:rPr>
          <w:rFonts w:asciiTheme="majorHAnsi" w:hAnsiTheme="majorHAnsi" w:cstheme="majorHAnsi"/>
          <w:bCs/>
          <w:sz w:val="24"/>
          <w:szCs w:val="24"/>
        </w:rPr>
        <w:t>.</w:t>
      </w:r>
    </w:p>
    <w:p w14:paraId="7C4E1D9B" w14:textId="77777777" w:rsidR="0094684D" w:rsidRPr="008B1509" w:rsidRDefault="0094684D" w:rsidP="0094684D">
      <w:pPr>
        <w:pStyle w:val="BodyText"/>
        <w:numPr>
          <w:ilvl w:val="1"/>
          <w:numId w:val="39"/>
        </w:numPr>
        <w:spacing w:after="240" w:line="240" w:lineRule="atLeast"/>
        <w:rPr>
          <w:rFonts w:asciiTheme="majorHAnsi" w:hAnsiTheme="majorHAnsi" w:cstheme="majorHAnsi"/>
          <w:sz w:val="24"/>
          <w:szCs w:val="24"/>
        </w:rPr>
      </w:pPr>
      <w:r>
        <w:rPr>
          <w:rFonts w:asciiTheme="majorHAnsi" w:hAnsiTheme="majorHAnsi" w:cstheme="majorHAnsi"/>
          <w:bCs/>
          <w:sz w:val="24"/>
          <w:szCs w:val="24"/>
        </w:rPr>
        <w:t>Nếu file tải lên hệ thống thất bại: hệ thống hiển thị cảnh báo và file chưa được tải lên</w:t>
      </w:r>
      <w:r w:rsidRPr="002431CB">
        <w:rPr>
          <w:rFonts w:asciiTheme="majorHAnsi" w:hAnsiTheme="majorHAnsi" w:cstheme="majorHAnsi"/>
          <w:bCs/>
          <w:sz w:val="24"/>
          <w:szCs w:val="24"/>
        </w:rPr>
        <w:t>.</w:t>
      </w:r>
    </w:p>
    <w:p w14:paraId="5BD2BA71" w14:textId="77777777" w:rsidR="0094684D" w:rsidRPr="00BE31FF" w:rsidRDefault="0094684D" w:rsidP="0094684D">
      <w:pPr>
        <w:pStyle w:val="BodyText"/>
        <w:numPr>
          <w:ilvl w:val="1"/>
          <w:numId w:val="39"/>
        </w:numPr>
        <w:spacing w:after="240" w:line="240" w:lineRule="atLeast"/>
        <w:rPr>
          <w:rFonts w:asciiTheme="majorHAnsi" w:hAnsiTheme="majorHAnsi" w:cstheme="majorHAnsi"/>
          <w:sz w:val="24"/>
          <w:szCs w:val="24"/>
        </w:rPr>
      </w:pPr>
      <w:r>
        <w:rPr>
          <w:rFonts w:asciiTheme="majorHAnsi" w:hAnsiTheme="majorHAnsi" w:cstheme="majorHAnsi"/>
          <w:bCs/>
          <w:sz w:val="24"/>
          <w:szCs w:val="24"/>
        </w:rPr>
        <w:t>File được tải lên hiển thị tại trường “File đề nghị đã ký” và cho phép người dùng thực hiện xem thông tin chi tiết bản in hoặc có thể thực hiện in/tải xuống.</w:t>
      </w:r>
    </w:p>
    <w:p w14:paraId="3E477A0F" w14:textId="77777777" w:rsidR="0094684D" w:rsidRPr="002431CB" w:rsidRDefault="0094684D" w:rsidP="0094684D">
      <w:pPr>
        <w:pStyle w:val="Heading3"/>
        <w:numPr>
          <w:ilvl w:val="2"/>
          <w:numId w:val="1"/>
        </w:numPr>
        <w:spacing w:before="0"/>
        <w:ind w:left="993"/>
        <w:rPr>
          <w:rFonts w:cstheme="majorHAnsi"/>
          <w:b w:val="0"/>
          <w:sz w:val="24"/>
          <w:szCs w:val="24"/>
        </w:rPr>
      </w:pPr>
      <w:bookmarkStart w:id="2085" w:name="_Toc209883910"/>
      <w:r w:rsidRPr="002431CB">
        <w:rPr>
          <w:rFonts w:cstheme="majorHAnsi"/>
          <w:sz w:val="24"/>
          <w:szCs w:val="24"/>
        </w:rPr>
        <w:lastRenderedPageBreak/>
        <w:t>Mô tả nút tác vụ</w:t>
      </w:r>
      <w:bookmarkEnd w:id="2085"/>
    </w:p>
    <w:tbl>
      <w:tblPr>
        <w:tblStyle w:val="TableGrid1"/>
        <w:tblW w:w="5000" w:type="pct"/>
        <w:jc w:val="center"/>
        <w:tblLook w:val="04A0" w:firstRow="1" w:lastRow="0" w:firstColumn="1" w:lastColumn="0" w:noHBand="0" w:noVBand="1"/>
      </w:tblPr>
      <w:tblGrid>
        <w:gridCol w:w="1238"/>
        <w:gridCol w:w="1705"/>
        <w:gridCol w:w="6119"/>
      </w:tblGrid>
      <w:tr w:rsidR="0094684D" w:rsidRPr="002431CB" w14:paraId="22053858" w14:textId="77777777" w:rsidTr="00BF1D45">
        <w:trPr>
          <w:trHeight w:val="755"/>
          <w:jc w:val="center"/>
        </w:trPr>
        <w:tc>
          <w:tcPr>
            <w:tcW w:w="683" w:type="pct"/>
          </w:tcPr>
          <w:p w14:paraId="572278B3" w14:textId="77777777" w:rsidR="0094684D" w:rsidRPr="002431CB" w:rsidRDefault="0094684D" w:rsidP="00BF1D45">
            <w:pPr>
              <w:ind w:firstLine="0"/>
              <w:jc w:val="center"/>
              <w:rPr>
                <w:rFonts w:asciiTheme="majorHAnsi" w:eastAsia="Calibri" w:hAnsiTheme="majorHAnsi" w:cstheme="majorHAnsi"/>
                <w:b/>
                <w:sz w:val="24"/>
                <w:szCs w:val="24"/>
              </w:rPr>
            </w:pPr>
            <w:r w:rsidRPr="002431CB">
              <w:rPr>
                <w:rFonts w:asciiTheme="majorHAnsi" w:eastAsia="Calibri" w:hAnsiTheme="majorHAnsi" w:cstheme="majorHAnsi"/>
                <w:b/>
                <w:sz w:val="24"/>
                <w:szCs w:val="24"/>
              </w:rPr>
              <w:t>STT</w:t>
            </w:r>
          </w:p>
        </w:tc>
        <w:tc>
          <w:tcPr>
            <w:tcW w:w="941" w:type="pct"/>
          </w:tcPr>
          <w:p w14:paraId="607D5067" w14:textId="77777777" w:rsidR="0094684D" w:rsidRPr="002431CB" w:rsidRDefault="0094684D" w:rsidP="00BF1D45">
            <w:pPr>
              <w:ind w:firstLine="0"/>
              <w:jc w:val="center"/>
              <w:rPr>
                <w:rFonts w:asciiTheme="majorHAnsi" w:eastAsia="Calibri" w:hAnsiTheme="majorHAnsi" w:cstheme="majorHAnsi"/>
                <w:b/>
                <w:sz w:val="24"/>
                <w:szCs w:val="24"/>
              </w:rPr>
            </w:pPr>
            <w:r w:rsidRPr="002431CB">
              <w:rPr>
                <w:rFonts w:asciiTheme="majorHAnsi" w:eastAsia="Calibri" w:hAnsiTheme="majorHAnsi" w:cstheme="majorHAnsi"/>
                <w:b/>
                <w:sz w:val="24"/>
                <w:szCs w:val="24"/>
              </w:rPr>
              <w:t>Nút tác vụ</w:t>
            </w:r>
          </w:p>
        </w:tc>
        <w:tc>
          <w:tcPr>
            <w:tcW w:w="3376" w:type="pct"/>
          </w:tcPr>
          <w:p w14:paraId="42827667" w14:textId="77777777" w:rsidR="0094684D" w:rsidRPr="002431CB" w:rsidRDefault="0094684D" w:rsidP="00BF1D45">
            <w:pPr>
              <w:ind w:firstLine="0"/>
              <w:jc w:val="center"/>
              <w:rPr>
                <w:rFonts w:asciiTheme="majorHAnsi" w:eastAsia="Calibri" w:hAnsiTheme="majorHAnsi" w:cstheme="majorHAnsi"/>
                <w:b/>
                <w:sz w:val="24"/>
                <w:szCs w:val="24"/>
              </w:rPr>
            </w:pPr>
            <w:r w:rsidRPr="002431CB">
              <w:rPr>
                <w:rFonts w:asciiTheme="majorHAnsi" w:eastAsia="Calibri" w:hAnsiTheme="majorHAnsi" w:cstheme="majorHAnsi"/>
                <w:b/>
                <w:sz w:val="24"/>
                <w:szCs w:val="24"/>
              </w:rPr>
              <w:t>Mô tả</w:t>
            </w:r>
          </w:p>
        </w:tc>
      </w:tr>
      <w:tr w:rsidR="0094684D" w:rsidRPr="002431CB" w14:paraId="19D4B9B7" w14:textId="77777777" w:rsidTr="00BF1D45">
        <w:trPr>
          <w:jc w:val="center"/>
        </w:trPr>
        <w:tc>
          <w:tcPr>
            <w:tcW w:w="683" w:type="pct"/>
          </w:tcPr>
          <w:p w14:paraId="3D4F432A" w14:textId="77777777" w:rsidR="0094684D" w:rsidRPr="00D32A96" w:rsidRDefault="0094684D" w:rsidP="00BF1D45">
            <w:pPr>
              <w:rPr>
                <w:rFonts w:asciiTheme="majorHAnsi" w:eastAsia="Calibri" w:hAnsiTheme="majorHAnsi" w:cstheme="majorHAnsi"/>
                <w:sz w:val="24"/>
                <w:szCs w:val="24"/>
              </w:rPr>
            </w:pPr>
            <w:r>
              <w:rPr>
                <w:rFonts w:asciiTheme="majorHAnsi" w:eastAsia="Calibri" w:hAnsiTheme="majorHAnsi" w:cstheme="majorHAnsi"/>
                <w:sz w:val="24"/>
                <w:szCs w:val="24"/>
              </w:rPr>
              <w:t>1</w:t>
            </w:r>
          </w:p>
        </w:tc>
        <w:tc>
          <w:tcPr>
            <w:tcW w:w="941" w:type="pct"/>
          </w:tcPr>
          <w:p w14:paraId="24D068C4" w14:textId="77777777" w:rsidR="0094684D" w:rsidRPr="002431CB" w:rsidRDefault="0094684D" w:rsidP="00BF1D45">
            <w:pPr>
              <w:ind w:firstLine="0"/>
              <w:rPr>
                <w:rFonts w:asciiTheme="majorHAnsi" w:eastAsia="Calibri" w:hAnsiTheme="majorHAnsi" w:cstheme="majorHAnsi"/>
                <w:sz w:val="24"/>
                <w:szCs w:val="24"/>
              </w:rPr>
            </w:pPr>
            <w:r>
              <w:rPr>
                <w:rFonts w:asciiTheme="majorHAnsi" w:eastAsia="Calibri" w:hAnsiTheme="majorHAnsi" w:cstheme="majorHAnsi"/>
                <w:sz w:val="24"/>
                <w:szCs w:val="24"/>
              </w:rPr>
              <w:t>Upload file</w:t>
            </w:r>
          </w:p>
        </w:tc>
        <w:tc>
          <w:tcPr>
            <w:tcW w:w="3376" w:type="pct"/>
          </w:tcPr>
          <w:p w14:paraId="6A4FFE1E" w14:textId="77777777" w:rsidR="0094684D" w:rsidRPr="002431CB" w:rsidRDefault="0094684D" w:rsidP="00BF1D45">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 xml:space="preserve">Nút có chức năng thực hiện mở ra </w:t>
            </w:r>
            <w:r>
              <w:rPr>
                <w:rFonts w:asciiTheme="majorHAnsi" w:eastAsia="Calibri" w:hAnsiTheme="majorHAnsi" w:cstheme="majorHAnsi"/>
                <w:sz w:val="24"/>
                <w:szCs w:val="24"/>
              </w:rPr>
              <w:t>màn hình popup cửa sổ của thư mục lưu trữ file trên thiết bị để thực hiện chọn file và tải file lên hệ thống</w:t>
            </w:r>
          </w:p>
        </w:tc>
      </w:tr>
    </w:tbl>
    <w:p w14:paraId="10E55BC7" w14:textId="77777777" w:rsidR="0094684D" w:rsidRPr="002431CB" w:rsidRDefault="0094684D" w:rsidP="0094684D">
      <w:pPr>
        <w:rPr>
          <w:rFonts w:asciiTheme="majorHAnsi" w:hAnsiTheme="majorHAnsi" w:cstheme="majorHAnsi"/>
          <w:sz w:val="24"/>
          <w:szCs w:val="24"/>
        </w:rPr>
      </w:pPr>
    </w:p>
    <w:p w14:paraId="49FEA0E8" w14:textId="77777777" w:rsidR="0094684D" w:rsidRPr="002431CB" w:rsidRDefault="0094684D" w:rsidP="0094684D">
      <w:pPr>
        <w:pStyle w:val="ListParagraph"/>
        <w:ind w:left="900"/>
        <w:jc w:val="left"/>
        <w:rPr>
          <w:rFonts w:asciiTheme="majorHAnsi" w:hAnsiTheme="majorHAnsi" w:cstheme="majorHAnsi"/>
          <w:i/>
          <w:sz w:val="24"/>
          <w:szCs w:val="24"/>
        </w:rPr>
      </w:pPr>
      <w:commentRangeStart w:id="2086"/>
      <w:commentRangeStart w:id="2087"/>
      <w:commentRangeEnd w:id="2086"/>
      <w:r>
        <w:rPr>
          <w:rStyle w:val="CommentReference"/>
          <w:rFonts w:ascii="Times New Roman" w:eastAsia="Times New Roman" w:hAnsi="Times New Roman" w:cs="Times New Roman"/>
          <w:bCs/>
          <w:kern w:val="32"/>
        </w:rPr>
        <w:commentReference w:id="2086"/>
      </w:r>
      <w:commentRangeEnd w:id="2087"/>
      <w:r>
        <w:rPr>
          <w:rStyle w:val="CommentReference"/>
          <w:rFonts w:ascii="Times New Roman" w:eastAsia="Times New Roman" w:hAnsi="Times New Roman" w:cs="Times New Roman"/>
          <w:bCs/>
          <w:kern w:val="32"/>
        </w:rPr>
        <w:commentReference w:id="2087"/>
      </w:r>
    </w:p>
    <w:p w14:paraId="486FC64A" w14:textId="77777777" w:rsidR="0094684D" w:rsidRPr="002431CB" w:rsidRDefault="0094684D" w:rsidP="0094684D">
      <w:pPr>
        <w:pStyle w:val="ListParagraph"/>
        <w:ind w:left="900"/>
        <w:jc w:val="center"/>
        <w:rPr>
          <w:rFonts w:asciiTheme="majorHAnsi" w:hAnsiTheme="majorHAnsi" w:cstheme="majorHAnsi"/>
          <w:i/>
          <w:sz w:val="24"/>
          <w:szCs w:val="24"/>
        </w:rPr>
      </w:pPr>
    </w:p>
    <w:p w14:paraId="0316CED7" w14:textId="77777777" w:rsidR="0094684D" w:rsidRDefault="0094684D" w:rsidP="0094684D">
      <w:pPr>
        <w:jc w:val="center"/>
        <w:rPr>
          <w:rFonts w:asciiTheme="majorHAnsi" w:hAnsiTheme="majorHAnsi" w:cstheme="majorHAnsi"/>
          <w:i/>
          <w:sz w:val="24"/>
          <w:szCs w:val="24"/>
        </w:rPr>
      </w:pPr>
    </w:p>
    <w:p w14:paraId="1D09CC4C" w14:textId="77777777" w:rsidR="0094684D" w:rsidRDefault="0094684D" w:rsidP="0094684D">
      <w:pPr>
        <w:jc w:val="center"/>
        <w:rPr>
          <w:rFonts w:asciiTheme="majorHAnsi" w:hAnsiTheme="majorHAnsi" w:cstheme="majorHAnsi"/>
          <w:sz w:val="24"/>
          <w:szCs w:val="24"/>
        </w:rPr>
      </w:pPr>
    </w:p>
    <w:p w14:paraId="1BEF5050" w14:textId="77777777" w:rsidR="0094684D" w:rsidRDefault="0094684D" w:rsidP="0094684D">
      <w:pPr>
        <w:rPr>
          <w:rFonts w:asciiTheme="majorHAnsi" w:hAnsiTheme="majorHAnsi" w:cstheme="majorHAnsi"/>
          <w:sz w:val="24"/>
          <w:szCs w:val="24"/>
        </w:rPr>
      </w:pPr>
    </w:p>
    <w:p w14:paraId="46E8C93B" w14:textId="77777777" w:rsidR="0094684D" w:rsidRDefault="0094684D" w:rsidP="0094684D">
      <w:pPr>
        <w:rPr>
          <w:rFonts w:asciiTheme="majorHAnsi" w:hAnsiTheme="majorHAnsi" w:cstheme="majorHAnsi"/>
          <w:sz w:val="24"/>
          <w:szCs w:val="24"/>
        </w:rPr>
      </w:pPr>
    </w:p>
    <w:p w14:paraId="6B7CB0CD" w14:textId="77777777" w:rsidR="0094684D" w:rsidRDefault="0094684D" w:rsidP="0094684D">
      <w:pPr>
        <w:rPr>
          <w:rFonts w:asciiTheme="majorHAnsi" w:hAnsiTheme="majorHAnsi" w:cstheme="majorHAnsi"/>
          <w:sz w:val="24"/>
          <w:szCs w:val="24"/>
        </w:rPr>
      </w:pPr>
    </w:p>
    <w:p w14:paraId="2997968B" w14:textId="77777777" w:rsidR="0094684D" w:rsidRDefault="0094684D" w:rsidP="0094684D">
      <w:pPr>
        <w:rPr>
          <w:rFonts w:asciiTheme="majorHAnsi" w:hAnsiTheme="majorHAnsi" w:cstheme="majorHAnsi"/>
          <w:sz w:val="24"/>
          <w:szCs w:val="24"/>
        </w:rPr>
      </w:pPr>
    </w:p>
    <w:p w14:paraId="377725E4" w14:textId="77777777" w:rsidR="0094684D" w:rsidRDefault="0094684D" w:rsidP="0094684D">
      <w:pPr>
        <w:rPr>
          <w:rFonts w:asciiTheme="majorHAnsi" w:hAnsiTheme="majorHAnsi" w:cstheme="majorHAnsi"/>
          <w:sz w:val="24"/>
          <w:szCs w:val="24"/>
        </w:rPr>
      </w:pPr>
    </w:p>
    <w:p w14:paraId="70F57C09" w14:textId="77777777" w:rsidR="0094684D" w:rsidRDefault="0094684D" w:rsidP="0094684D">
      <w:pPr>
        <w:rPr>
          <w:rFonts w:asciiTheme="majorHAnsi" w:hAnsiTheme="majorHAnsi" w:cstheme="majorHAnsi"/>
          <w:sz w:val="24"/>
          <w:szCs w:val="24"/>
        </w:rPr>
      </w:pPr>
    </w:p>
    <w:p w14:paraId="14A447CE" w14:textId="77777777" w:rsidR="0094684D" w:rsidRDefault="0094684D" w:rsidP="0094684D">
      <w:pPr>
        <w:jc w:val="left"/>
        <w:rPr>
          <w:rFonts w:ascii="Times New Roman" w:hAnsi="Times New Roman" w:cs="Times New Roman"/>
          <w:i/>
          <w:sz w:val="24"/>
          <w:szCs w:val="24"/>
        </w:rPr>
      </w:pPr>
    </w:p>
    <w:p w14:paraId="40507416" w14:textId="79BA92FF" w:rsidR="003041E9" w:rsidRPr="002107C9" w:rsidRDefault="00663328" w:rsidP="00B6297F">
      <w:pPr>
        <w:pStyle w:val="Heading1"/>
        <w:spacing w:before="0"/>
        <w:rPr>
          <w:rFonts w:cstheme="majorHAnsi"/>
          <w:sz w:val="24"/>
          <w:szCs w:val="24"/>
          <w:lang w:val="vi-VN"/>
        </w:rPr>
      </w:pPr>
      <w:bookmarkStart w:id="2088" w:name="_Toc209883911"/>
      <w:r>
        <w:rPr>
          <w:rFonts w:cstheme="majorHAnsi"/>
          <w:sz w:val="24"/>
          <w:szCs w:val="24"/>
        </w:rPr>
        <w:lastRenderedPageBreak/>
        <w:t>MUA BÁN NGOẠI TỆ</w:t>
      </w:r>
      <w:bookmarkEnd w:id="2088"/>
    </w:p>
    <w:p w14:paraId="3B56B4FE" w14:textId="06106C07" w:rsidR="004D56D0" w:rsidRPr="002107C9" w:rsidRDefault="004D56D0" w:rsidP="00EC1714">
      <w:pPr>
        <w:pStyle w:val="Heading2"/>
        <w:numPr>
          <w:ilvl w:val="1"/>
          <w:numId w:val="1"/>
        </w:numPr>
        <w:spacing w:before="0"/>
        <w:ind w:left="540" w:hanging="540"/>
        <w:rPr>
          <w:rFonts w:cstheme="majorHAnsi"/>
          <w:sz w:val="24"/>
          <w:szCs w:val="24"/>
          <w:lang w:val="vi-VN"/>
        </w:rPr>
      </w:pPr>
      <w:bookmarkStart w:id="2089" w:name="_Toc209883912"/>
      <w:r w:rsidRPr="002107C9">
        <w:rPr>
          <w:rFonts w:cstheme="majorHAnsi"/>
          <w:sz w:val="24"/>
          <w:szCs w:val="24"/>
          <w:lang w:val="vi-VN"/>
        </w:rPr>
        <w:t xml:space="preserve">Sơ đồ luồng quy trình tổng quan </w:t>
      </w:r>
      <w:r w:rsidR="00663328" w:rsidRPr="00C3645C">
        <w:rPr>
          <w:rFonts w:cstheme="majorHAnsi"/>
          <w:sz w:val="24"/>
          <w:szCs w:val="24"/>
          <w:lang w:val="vi-VN"/>
          <w:rPrChange w:id="2090" w:author="Nguyễn Hưng" w:date="2025-09-27T17:04:00Z" w16du:dateUtc="2025-09-27T10:04:00Z">
            <w:rPr>
              <w:rFonts w:cstheme="majorHAnsi"/>
              <w:sz w:val="24"/>
              <w:szCs w:val="24"/>
            </w:rPr>
          </w:rPrChange>
        </w:rPr>
        <w:t>mua bán ngoại tệ</w:t>
      </w:r>
      <w:bookmarkEnd w:id="2089"/>
    </w:p>
    <w:p w14:paraId="2EDBF122" w14:textId="77777777" w:rsidR="00463347" w:rsidRPr="00C3645C" w:rsidRDefault="00463347">
      <w:pPr>
        <w:ind w:firstLine="0"/>
        <w:rPr>
          <w:ins w:id="2091" w:author="Nguyen Duc Anh" w:date="2025-09-27T14:52:00Z"/>
          <w:lang w:val="vi-VN"/>
          <w:rPrChange w:id="2092" w:author="Nguyễn Hưng" w:date="2025-09-27T17:04:00Z" w16du:dateUtc="2025-09-27T10:04:00Z">
            <w:rPr>
              <w:ins w:id="2093" w:author="Nguyen Duc Anh" w:date="2025-09-27T14:52:00Z"/>
            </w:rPr>
          </w:rPrChange>
        </w:rPr>
        <w:pPrChange w:id="2094" w:author="Nguyen Duc Anh" w:date="2025-09-27T14:52:00Z">
          <w:pPr>
            <w:ind w:left="-284"/>
            <w:jc w:val="center"/>
          </w:pPr>
        </w:pPrChange>
      </w:pPr>
    </w:p>
    <w:moveToRangeStart w:id="2095" w:author="Nguyễn Hưng" w:date="2025-09-27T18:07:00Z" w:name="move209887919"/>
    <w:p w14:paraId="086A4892" w14:textId="62ED3832" w:rsidR="004D56D0" w:rsidRDefault="00A536C7" w:rsidP="00391BA7">
      <w:pPr>
        <w:ind w:left="-284" w:firstLine="641"/>
        <w:jc w:val="center"/>
        <w:pPrChange w:id="2096" w:author="Nguyễn Hưng" w:date="2025-09-27T18:07:00Z" w16du:dateUtc="2025-09-27T11:07:00Z">
          <w:pPr>
            <w:ind w:left="-284"/>
            <w:jc w:val="center"/>
          </w:pPr>
        </w:pPrChange>
      </w:pPr>
      <w:moveTo w:id="2097" w:author="Nguyễn Hưng" w:date="2025-09-27T18:07:00Z" w16du:dateUtc="2025-09-27T11:07:00Z">
        <w:ins w:id="2098" w:author="Nguyễn Hưng" w:date="2025-09-27T17:51:00Z" w16du:dateUtc="2025-09-27T10:51:00Z">
          <w:r>
            <w:rPr>
              <w:noProof/>
            </w:rPr>
            <w:object w:dxaOrig="17760" w:dyaOrig="9005" w14:anchorId="7FAFA27F">
              <v:shape id="_x0000_i1028" type="#_x0000_t75" alt="" style="width:452.85pt;height:230.05pt;mso-width-percent:0;mso-height-percent:0;mso-width-percent:0;mso-height-percent:0" o:ole="">
                <v:imagedata r:id="rId57" o:title=""/>
              </v:shape>
              <o:OLEObject Type="Embed" ProgID="Visio.Drawing.15" ShapeID="_x0000_i1028" DrawAspect="Content" ObjectID="_1820501634" r:id="rId58"/>
            </w:object>
          </w:r>
        </w:ins>
      </w:moveTo>
      <w:moveFromRangeStart w:id="2099" w:author="Nguyễn Hưng" w:date="2025-09-27T18:07:00Z" w:name="move209887919"/>
      <w:moveToRangeEnd w:id="2095"/>
      <w:moveFrom w:id="2100" w:author="Nguyễn Hưng" w:date="2025-09-27T18:07:00Z" w16du:dateUtc="2025-09-27T11:07:00Z">
        <w:ins w:id="2101" w:author="Nguyen Duc Anh" w:date="2025-09-27T16:46:00Z">
          <w:del w:id="2102" w:author="Nguyễn Hưng" w:date="2025-09-27T17:51:00Z" w16du:dateUtc="2025-09-27T10:51:00Z">
            <w:r>
              <w:rPr>
                <w:noProof/>
              </w:rPr>
              <w:object w:dxaOrig="17760" w:dyaOrig="9005" w14:anchorId="3A115A3B">
                <v:shape id="_x0000_i1027" type="#_x0000_t75" alt="" style="width:452.85pt;height:230.05pt;mso-width-percent:0;mso-height-percent:0;mso-width-percent:0;mso-height-percent:0" o:ole="">
                  <v:imagedata r:id="rId57" o:title=""/>
                </v:shape>
                <o:OLEObject Type="Embed" ProgID="Visio.Drawing.15" ShapeID="_x0000_i1027" DrawAspect="Content" ObjectID="_1820501635" r:id="rId59"/>
              </w:object>
            </w:r>
          </w:del>
        </w:ins>
      </w:moveFrom>
      <w:moveFromRangeEnd w:id="2099"/>
    </w:p>
    <w:p w14:paraId="101A5C63" w14:textId="0310E2E6" w:rsidR="00144CA7" w:rsidRDefault="00144CA7" w:rsidP="004D56D0">
      <w:pPr>
        <w:ind w:left="-284"/>
        <w:jc w:val="center"/>
        <w:rPr>
          <w:ins w:id="2103" w:author="Nguyen Duc Anh" w:date="2025-09-27T14:52:00Z"/>
          <w:i/>
          <w:iCs/>
        </w:rPr>
      </w:pPr>
      <w:r w:rsidRPr="00F6659B">
        <w:rPr>
          <w:i/>
          <w:iCs/>
        </w:rPr>
        <w:t>Hình  - Sơ đồ tổng quan</w:t>
      </w:r>
      <w:r w:rsidR="00F6659B" w:rsidRPr="00F6659B">
        <w:rPr>
          <w:i/>
          <w:iCs/>
        </w:rPr>
        <w:t xml:space="preserve"> </w:t>
      </w:r>
      <w:ins w:id="2104" w:author="Nguyen Duc Anh" w:date="2025-09-27T14:52:00Z">
        <w:r w:rsidR="00463347">
          <w:rPr>
            <w:i/>
            <w:iCs/>
          </w:rPr>
          <w:t xml:space="preserve">hạch toán </w:t>
        </w:r>
      </w:ins>
      <w:r w:rsidR="00F6659B" w:rsidRPr="00F6659B">
        <w:rPr>
          <w:i/>
          <w:iCs/>
        </w:rPr>
        <w:t>mua bán ngoại tệ</w:t>
      </w:r>
    </w:p>
    <w:p w14:paraId="5FCD8091" w14:textId="291A8DCE" w:rsidR="006E328D" w:rsidRDefault="00A536C7" w:rsidP="006E328D">
      <w:pPr>
        <w:pStyle w:val="ListParagraph"/>
        <w:jc w:val="center"/>
        <w:rPr>
          <w:ins w:id="2105" w:author="Nguyen Duc Anh" w:date="2025-09-27T14:53:00Z"/>
          <w:rFonts w:asciiTheme="majorHAnsi" w:hAnsiTheme="majorHAnsi" w:cstheme="majorHAnsi"/>
          <w:b/>
          <w:bCs/>
          <w:i/>
          <w:iCs/>
        </w:rPr>
      </w:pPr>
      <w:ins w:id="2106" w:author="Nguyen Duc Anh" w:date="2025-09-27T14:55:00Z">
        <w:r>
          <w:rPr>
            <w:noProof/>
          </w:rPr>
          <w:object w:dxaOrig="8671" w:dyaOrig="8781" w14:anchorId="39B5396C">
            <v:shape id="_x0000_i1026" type="#_x0000_t75" alt="" style="width:394.9pt;height:399.9pt;mso-width-percent:0;mso-height-percent:0;mso-width-percent:0;mso-height-percent:0" o:ole="">
              <v:imagedata r:id="rId60" o:title=""/>
            </v:shape>
            <o:OLEObject Type="Embed" ProgID="Visio.Drawing.15" ShapeID="_x0000_i1026" DrawAspect="Content" ObjectID="_1820501636" r:id="rId61"/>
          </w:object>
        </w:r>
      </w:ins>
    </w:p>
    <w:p w14:paraId="39DD3F69" w14:textId="34743008" w:rsidR="006E328D" w:rsidRPr="006E328D" w:rsidRDefault="006E328D">
      <w:pPr>
        <w:pStyle w:val="ListParagraph"/>
        <w:jc w:val="center"/>
        <w:rPr>
          <w:rFonts w:asciiTheme="majorHAnsi" w:hAnsiTheme="majorHAnsi" w:cstheme="majorHAnsi"/>
          <w:b/>
          <w:bCs/>
          <w:i/>
          <w:iCs/>
          <w:sz w:val="24"/>
          <w:szCs w:val="24"/>
          <w:rPrChange w:id="2107" w:author="Nguyen Duc Anh" w:date="2025-09-27T14:53:00Z">
            <w:rPr>
              <w:rFonts w:asciiTheme="majorHAnsi" w:hAnsiTheme="majorHAnsi" w:cstheme="majorHAnsi"/>
              <w:i/>
              <w:iCs/>
              <w:sz w:val="24"/>
              <w:szCs w:val="24"/>
            </w:rPr>
          </w:rPrChange>
        </w:rPr>
        <w:pPrChange w:id="2108" w:author="Nguyen Duc Anh" w:date="2025-09-27T14:53:00Z">
          <w:pPr>
            <w:ind w:left="-284"/>
            <w:jc w:val="center"/>
          </w:pPr>
        </w:pPrChange>
      </w:pPr>
      <w:ins w:id="2109" w:author="Nguyen Duc Anh" w:date="2025-09-27T14:53:00Z">
        <w:r w:rsidRPr="009D4886">
          <w:rPr>
            <w:rFonts w:asciiTheme="majorHAnsi" w:hAnsiTheme="majorHAnsi" w:cstheme="majorHAnsi"/>
            <w:b/>
            <w:bCs/>
            <w:i/>
            <w:iCs/>
          </w:rPr>
          <w:t xml:space="preserve">Sơ đồ </w:t>
        </w:r>
        <w:r>
          <w:rPr>
            <w:rFonts w:asciiTheme="majorHAnsi" w:hAnsiTheme="majorHAnsi" w:cstheme="majorHAnsi"/>
            <w:b/>
            <w:bCs/>
            <w:i/>
            <w:iCs/>
          </w:rPr>
          <w:t>Sub-Process</w:t>
        </w:r>
        <w:r w:rsidRPr="009D4886">
          <w:rPr>
            <w:rFonts w:asciiTheme="majorHAnsi" w:hAnsiTheme="majorHAnsi" w:cstheme="majorHAnsi"/>
            <w:b/>
            <w:bCs/>
            <w:i/>
            <w:iCs/>
          </w:rPr>
          <w:t xml:space="preserve">: </w:t>
        </w:r>
        <w:r>
          <w:rPr>
            <w:rFonts w:asciiTheme="majorHAnsi" w:hAnsiTheme="majorHAnsi" w:cstheme="majorHAnsi"/>
            <w:b/>
            <w:bCs/>
            <w:i/>
            <w:iCs/>
          </w:rPr>
          <w:t>Quy trình xử lý Timeout</w:t>
        </w:r>
      </w:ins>
    </w:p>
    <w:p w14:paraId="653FAEBB" w14:textId="77777777" w:rsidR="004D56D0" w:rsidRPr="002107C9" w:rsidRDefault="004D56D0" w:rsidP="004D56D0">
      <w:pPr>
        <w:pStyle w:val="Heading3"/>
        <w:spacing w:before="0"/>
        <w:ind w:left="540" w:hanging="540"/>
        <w:rPr>
          <w:rFonts w:cstheme="majorHAnsi"/>
          <w:noProof/>
          <w:sz w:val="24"/>
          <w:szCs w:val="24"/>
        </w:rPr>
      </w:pPr>
      <w:bookmarkStart w:id="2110" w:name="_Toc209883913"/>
      <w:r w:rsidRPr="002107C9">
        <w:rPr>
          <w:rFonts w:cstheme="majorHAnsi"/>
          <w:noProof/>
          <w:sz w:val="24"/>
          <w:szCs w:val="24"/>
        </w:rPr>
        <w:t>Mô tả tổng quan các bước trong quy trình theo sơ đồ</w:t>
      </w:r>
      <w:bookmarkEnd w:id="2110"/>
    </w:p>
    <w:tbl>
      <w:tblPr>
        <w:tblStyle w:val="TableGrid"/>
        <w:tblW w:w="0" w:type="auto"/>
        <w:tblLook w:val="04A0" w:firstRow="1" w:lastRow="0" w:firstColumn="1" w:lastColumn="0" w:noHBand="0" w:noVBand="1"/>
        <w:tblPrChange w:id="2111" w:author="Nguyen Duc Anh" w:date="2025-09-27T15:02:00Z">
          <w:tblPr>
            <w:tblStyle w:val="TableGrid"/>
            <w:tblW w:w="0" w:type="auto"/>
            <w:tblLook w:val="04A0" w:firstRow="1" w:lastRow="0" w:firstColumn="1" w:lastColumn="0" w:noHBand="0" w:noVBand="1"/>
          </w:tblPr>
        </w:tblPrChange>
      </w:tblPr>
      <w:tblGrid>
        <w:gridCol w:w="3062"/>
        <w:gridCol w:w="6000"/>
        <w:tblGridChange w:id="2112">
          <w:tblGrid>
            <w:gridCol w:w="2784"/>
            <w:gridCol w:w="278"/>
            <w:gridCol w:w="1112"/>
            <w:gridCol w:w="4888"/>
          </w:tblGrid>
        </w:tblGridChange>
      </w:tblGrid>
      <w:tr w:rsidR="00F7539C" w:rsidRPr="007E10EE" w14:paraId="1C0EC85A" w14:textId="77777777" w:rsidTr="00C95709">
        <w:trPr>
          <w:cnfStyle w:val="100000000000" w:firstRow="1" w:lastRow="0" w:firstColumn="0" w:lastColumn="0" w:oddVBand="0" w:evenVBand="0" w:oddHBand="0" w:evenHBand="0" w:firstRowFirstColumn="0" w:firstRowLastColumn="0" w:lastRowFirstColumn="0" w:lastRowLastColumn="0"/>
          <w:trPrChange w:id="2113" w:author="Nguyen Duc Anh" w:date="2025-09-27T15:02:00Z">
            <w:trPr>
              <w:gridAfter w:val="0"/>
            </w:trPr>
          </w:trPrChange>
        </w:trPr>
        <w:tc>
          <w:tcPr>
            <w:tcW w:w="0" w:type="auto"/>
            <w:tcBorders>
              <w:top w:val="single" w:sz="4" w:space="0" w:color="auto"/>
              <w:left w:val="single" w:sz="4" w:space="0" w:color="auto"/>
              <w:bottom w:val="single" w:sz="4" w:space="0" w:color="auto"/>
              <w:right w:val="single" w:sz="4" w:space="0" w:color="auto"/>
            </w:tcBorders>
            <w:hideMark/>
            <w:tcPrChange w:id="2114" w:author="Nguyen Duc Anh" w:date="2025-09-27T15:02:00Z">
              <w:tcPr>
                <w:tcW w:w="0" w:type="auto"/>
                <w:tcBorders>
                  <w:top w:val="single" w:sz="4" w:space="0" w:color="auto"/>
                  <w:left w:val="single" w:sz="4" w:space="0" w:color="auto"/>
                  <w:bottom w:val="single" w:sz="4" w:space="0" w:color="auto"/>
                  <w:right w:val="single" w:sz="4" w:space="0" w:color="auto"/>
                </w:tcBorders>
                <w:hideMark/>
              </w:tcPr>
            </w:tcPrChange>
          </w:tcPr>
          <w:p w14:paraId="70B1EA68" w14:textId="77777777" w:rsidR="00F7539C" w:rsidRPr="007E10EE" w:rsidRDefault="00F7539C" w:rsidP="0064167B">
            <w:pPr>
              <w:cnfStyle w:val="100000000000" w:firstRow="1" w:lastRow="0" w:firstColumn="0" w:lastColumn="0" w:oddVBand="0" w:evenVBand="0" w:oddHBand="0" w:evenHBand="0" w:firstRowFirstColumn="0" w:firstRowLastColumn="0" w:lastRowFirstColumn="0" w:lastRowLastColumn="0"/>
              <w:rPr>
                <w:rFonts w:cstheme="minorHAnsi"/>
                <w:b w:val="0"/>
                <w:sz w:val="24"/>
                <w:szCs w:val="24"/>
                <w:rPrChange w:id="2115" w:author="Nguyen Duc Anh" w:date="2025-09-27T15:14:00Z">
                  <w:rPr>
                    <w:rFonts w:asciiTheme="majorHAnsi" w:hAnsiTheme="majorHAnsi" w:cstheme="majorHAnsi"/>
                    <w:b w:val="0"/>
                    <w:sz w:val="24"/>
                    <w:szCs w:val="24"/>
                  </w:rPr>
                </w:rPrChange>
              </w:rPr>
            </w:pPr>
            <w:r w:rsidRPr="007E10EE">
              <w:rPr>
                <w:rFonts w:cstheme="minorHAnsi"/>
                <w:sz w:val="24"/>
                <w:szCs w:val="24"/>
                <w:rPrChange w:id="2116" w:author="Nguyen Duc Anh" w:date="2025-09-27T15:14:00Z">
                  <w:rPr>
                    <w:rFonts w:asciiTheme="majorHAnsi" w:hAnsiTheme="majorHAnsi" w:cstheme="majorHAnsi"/>
                    <w:sz w:val="24"/>
                    <w:szCs w:val="24"/>
                  </w:rPr>
                </w:rPrChange>
              </w:rPr>
              <w:t>Các bước thực hiện</w:t>
            </w:r>
          </w:p>
        </w:tc>
        <w:tc>
          <w:tcPr>
            <w:tcW w:w="6000" w:type="dxa"/>
            <w:tcBorders>
              <w:top w:val="single" w:sz="4" w:space="0" w:color="auto"/>
              <w:left w:val="single" w:sz="4" w:space="0" w:color="auto"/>
              <w:bottom w:val="single" w:sz="4" w:space="0" w:color="auto"/>
              <w:right w:val="single" w:sz="4" w:space="0" w:color="auto"/>
            </w:tcBorders>
            <w:hideMark/>
            <w:tcPrChange w:id="2117" w:author="Nguyen Duc Anh" w:date="2025-09-27T15:02:00Z">
              <w:tcPr>
                <w:tcW w:w="0" w:type="auto"/>
                <w:gridSpan w:val="2"/>
                <w:tcBorders>
                  <w:top w:val="single" w:sz="4" w:space="0" w:color="auto"/>
                  <w:left w:val="single" w:sz="4" w:space="0" w:color="auto"/>
                  <w:bottom w:val="single" w:sz="4" w:space="0" w:color="auto"/>
                  <w:right w:val="single" w:sz="4" w:space="0" w:color="auto"/>
                </w:tcBorders>
                <w:hideMark/>
              </w:tcPr>
            </w:tcPrChange>
          </w:tcPr>
          <w:p w14:paraId="747A8A0B" w14:textId="77777777" w:rsidR="00F7539C" w:rsidRPr="007E10EE" w:rsidRDefault="00F7539C">
            <w:pPr>
              <w:jc w:val="center"/>
              <w:cnfStyle w:val="100000000000" w:firstRow="1" w:lastRow="0" w:firstColumn="0" w:lastColumn="0" w:oddVBand="0" w:evenVBand="0" w:oddHBand="0" w:evenHBand="0" w:firstRowFirstColumn="0" w:firstRowLastColumn="0" w:lastRowFirstColumn="0" w:lastRowLastColumn="0"/>
              <w:rPr>
                <w:rFonts w:cstheme="minorHAnsi"/>
                <w:b w:val="0"/>
                <w:sz w:val="24"/>
                <w:szCs w:val="24"/>
                <w:rPrChange w:id="2118" w:author="Nguyen Duc Anh" w:date="2025-09-27T15:14:00Z">
                  <w:rPr>
                    <w:rFonts w:asciiTheme="majorHAnsi" w:hAnsiTheme="majorHAnsi" w:cstheme="majorHAnsi"/>
                    <w:b w:val="0"/>
                    <w:sz w:val="24"/>
                    <w:szCs w:val="24"/>
                  </w:rPr>
                </w:rPrChange>
              </w:rPr>
              <w:pPrChange w:id="2119" w:author="Nguyen Duc Anh" w:date="2025-09-27T15:18:00Z">
                <w:pPr>
                  <w:cnfStyle w:val="100000000000" w:firstRow="1" w:lastRow="0" w:firstColumn="0" w:lastColumn="0" w:oddVBand="0" w:evenVBand="0" w:oddHBand="0" w:evenHBand="0" w:firstRowFirstColumn="0" w:firstRowLastColumn="0" w:lastRowFirstColumn="0" w:lastRowLastColumn="0"/>
                </w:pPr>
              </w:pPrChange>
            </w:pPr>
            <w:r w:rsidRPr="007E10EE">
              <w:rPr>
                <w:rFonts w:cstheme="minorHAnsi"/>
                <w:sz w:val="24"/>
                <w:szCs w:val="24"/>
                <w:rPrChange w:id="2120" w:author="Nguyen Duc Anh" w:date="2025-09-27T15:14:00Z">
                  <w:rPr>
                    <w:rFonts w:asciiTheme="majorHAnsi" w:hAnsiTheme="majorHAnsi" w:cstheme="majorHAnsi"/>
                    <w:sz w:val="24"/>
                    <w:szCs w:val="24"/>
                  </w:rPr>
                </w:rPrChange>
              </w:rPr>
              <w:t>Mô tả</w:t>
            </w:r>
          </w:p>
        </w:tc>
      </w:tr>
      <w:tr w:rsidR="00F7539C" w:rsidRPr="007E10EE" w14:paraId="73604446" w14:textId="77777777" w:rsidTr="00C95709">
        <w:trPr>
          <w:trHeight w:val="629"/>
          <w:trPrChange w:id="2121" w:author="Nguyen Duc Anh" w:date="2025-09-27T15:02:00Z">
            <w:trPr>
              <w:gridAfter w:val="0"/>
              <w:trHeight w:val="629"/>
            </w:trPr>
          </w:trPrChange>
        </w:trPr>
        <w:tc>
          <w:tcPr>
            <w:tcW w:w="0" w:type="auto"/>
            <w:tcBorders>
              <w:top w:val="single" w:sz="4" w:space="0" w:color="auto"/>
              <w:left w:val="single" w:sz="4" w:space="0" w:color="auto"/>
              <w:bottom w:val="single" w:sz="4" w:space="0" w:color="auto"/>
              <w:right w:val="single" w:sz="4" w:space="0" w:color="auto"/>
            </w:tcBorders>
            <w:tcPrChange w:id="2122" w:author="Nguyen Duc Anh" w:date="2025-09-27T15:02:00Z">
              <w:tcPr>
                <w:tcW w:w="0" w:type="auto"/>
                <w:tcBorders>
                  <w:top w:val="single" w:sz="4" w:space="0" w:color="auto"/>
                  <w:left w:val="single" w:sz="4" w:space="0" w:color="auto"/>
                  <w:bottom w:val="single" w:sz="4" w:space="0" w:color="auto"/>
                  <w:right w:val="single" w:sz="4" w:space="0" w:color="auto"/>
                </w:tcBorders>
              </w:tcPr>
            </w:tcPrChange>
          </w:tcPr>
          <w:p w14:paraId="7E28DE03" w14:textId="2646778A" w:rsidR="00F7539C" w:rsidRPr="007E10EE" w:rsidRDefault="00CD5453" w:rsidP="00BC4EBE">
            <w:pPr>
              <w:ind w:firstLine="0"/>
              <w:rPr>
                <w:rFonts w:cstheme="minorHAnsi"/>
                <w:sz w:val="24"/>
                <w:szCs w:val="24"/>
                <w:rPrChange w:id="2123" w:author="Nguyen Duc Anh" w:date="2025-09-27T15:14:00Z">
                  <w:rPr>
                    <w:rFonts w:asciiTheme="majorHAnsi" w:hAnsiTheme="majorHAnsi" w:cstheme="majorHAnsi"/>
                    <w:sz w:val="24"/>
                    <w:szCs w:val="24"/>
                  </w:rPr>
                </w:rPrChange>
              </w:rPr>
            </w:pPr>
            <w:ins w:id="2124" w:author="Nguyen Duc Anh" w:date="2025-09-27T15:02:00Z">
              <w:r w:rsidRPr="007E10EE">
                <w:rPr>
                  <w:rFonts w:cstheme="minorHAnsi"/>
                  <w:color w:val="000000"/>
                  <w:sz w:val="24"/>
                  <w:szCs w:val="24"/>
                  <w:rPrChange w:id="2125" w:author="Nguyen Duc Anh" w:date="2025-09-27T15:14:00Z">
                    <w:rPr>
                      <w:rFonts w:ascii="Times New Roman" w:hAnsi="Times New Roman" w:cs="Times New Roman"/>
                      <w:color w:val="000000"/>
                      <w:sz w:val="16"/>
                      <w:szCs w:val="16"/>
                    </w:rPr>
                  </w:rPrChange>
                </w:rPr>
                <w:t>1.1. Nhập thông tin mua ngoại tệ mặt</w:t>
              </w:r>
            </w:ins>
          </w:p>
        </w:tc>
        <w:tc>
          <w:tcPr>
            <w:tcW w:w="6000" w:type="dxa"/>
            <w:tcBorders>
              <w:top w:val="single" w:sz="4" w:space="0" w:color="auto"/>
              <w:left w:val="single" w:sz="4" w:space="0" w:color="auto"/>
              <w:bottom w:val="single" w:sz="4" w:space="0" w:color="auto"/>
              <w:right w:val="single" w:sz="4" w:space="0" w:color="auto"/>
            </w:tcBorders>
            <w:tcPrChange w:id="2126" w:author="Nguyen Duc Anh" w:date="2025-09-27T15:02:00Z">
              <w:tcPr>
                <w:tcW w:w="0" w:type="auto"/>
                <w:gridSpan w:val="2"/>
                <w:tcBorders>
                  <w:top w:val="single" w:sz="4" w:space="0" w:color="auto"/>
                  <w:left w:val="single" w:sz="4" w:space="0" w:color="auto"/>
                  <w:bottom w:val="single" w:sz="4" w:space="0" w:color="auto"/>
                  <w:right w:val="single" w:sz="4" w:space="0" w:color="auto"/>
                </w:tcBorders>
              </w:tcPr>
            </w:tcPrChange>
          </w:tcPr>
          <w:p w14:paraId="49C706E4" w14:textId="22E05BE0" w:rsidR="00415D9E" w:rsidRPr="007E10EE" w:rsidRDefault="005802E8" w:rsidP="00BC4EBE">
            <w:pPr>
              <w:ind w:firstLine="0"/>
              <w:rPr>
                <w:rFonts w:cstheme="minorHAnsi"/>
                <w:sz w:val="24"/>
                <w:szCs w:val="24"/>
                <w:rPrChange w:id="2127" w:author="Nguyen Duc Anh" w:date="2025-09-27T15:14:00Z">
                  <w:rPr>
                    <w:rFonts w:asciiTheme="majorHAnsi" w:hAnsiTheme="majorHAnsi" w:cstheme="majorHAnsi"/>
                    <w:sz w:val="24"/>
                    <w:szCs w:val="24"/>
                  </w:rPr>
                </w:rPrChange>
              </w:rPr>
            </w:pPr>
            <w:ins w:id="2128" w:author="Nguyen Duc Anh" w:date="2025-09-27T15:19:00Z">
              <w:r>
                <w:rPr>
                  <w:rFonts w:cstheme="minorHAnsi"/>
                  <w:sz w:val="24"/>
                  <w:szCs w:val="24"/>
                </w:rPr>
                <w:t>Giao dịch viên nhập thông tin mua ngoại tệ mặt, hệ thống Smart</w:t>
              </w:r>
            </w:ins>
            <w:ins w:id="2129" w:author="Nguyen Duc Anh" w:date="2025-09-27T15:20:00Z">
              <w:r>
                <w:rPr>
                  <w:rFonts w:cstheme="minorHAnsi"/>
                  <w:sz w:val="24"/>
                  <w:szCs w:val="24"/>
                </w:rPr>
                <w:t>Form gọi API lấy thông tin tỷ giá quy đổi ngoại tệ và thông tin khách hàng (nếu truy vấn) lên hệ thống IPCAS</w:t>
              </w:r>
            </w:ins>
          </w:p>
        </w:tc>
      </w:tr>
      <w:tr w:rsidR="00F7539C" w:rsidRPr="007E10EE" w14:paraId="74BD799A" w14:textId="77777777" w:rsidTr="00C95709">
        <w:trPr>
          <w:trHeight w:val="674"/>
          <w:trPrChange w:id="2130" w:author="Nguyen Duc Anh" w:date="2025-09-27T15:02:00Z">
            <w:trPr>
              <w:gridAfter w:val="0"/>
              <w:trHeight w:val="674"/>
            </w:trPr>
          </w:trPrChange>
        </w:trPr>
        <w:tc>
          <w:tcPr>
            <w:tcW w:w="0" w:type="auto"/>
            <w:tcBorders>
              <w:top w:val="single" w:sz="4" w:space="0" w:color="auto"/>
              <w:left w:val="single" w:sz="4" w:space="0" w:color="auto"/>
              <w:bottom w:val="single" w:sz="4" w:space="0" w:color="auto"/>
              <w:right w:val="single" w:sz="4" w:space="0" w:color="auto"/>
            </w:tcBorders>
            <w:tcPrChange w:id="2131" w:author="Nguyen Duc Anh" w:date="2025-09-27T15:02:00Z">
              <w:tcPr>
                <w:tcW w:w="0" w:type="auto"/>
                <w:tcBorders>
                  <w:top w:val="single" w:sz="4" w:space="0" w:color="auto"/>
                  <w:left w:val="single" w:sz="4" w:space="0" w:color="auto"/>
                  <w:bottom w:val="single" w:sz="4" w:space="0" w:color="auto"/>
                  <w:right w:val="single" w:sz="4" w:space="0" w:color="auto"/>
                </w:tcBorders>
              </w:tcPr>
            </w:tcPrChange>
          </w:tcPr>
          <w:p w14:paraId="4F2828DD" w14:textId="40FFAE33" w:rsidR="00F7539C" w:rsidRPr="007E10EE" w:rsidRDefault="00CD5453" w:rsidP="00BC4EBE">
            <w:pPr>
              <w:ind w:firstLine="0"/>
              <w:rPr>
                <w:rFonts w:cstheme="minorHAnsi"/>
                <w:sz w:val="24"/>
                <w:szCs w:val="24"/>
                <w:rPrChange w:id="2132" w:author="Nguyen Duc Anh" w:date="2025-09-27T15:14:00Z">
                  <w:rPr>
                    <w:rFonts w:asciiTheme="majorHAnsi" w:hAnsiTheme="majorHAnsi" w:cstheme="majorHAnsi"/>
                    <w:sz w:val="24"/>
                    <w:szCs w:val="24"/>
                  </w:rPr>
                </w:rPrChange>
              </w:rPr>
            </w:pPr>
            <w:ins w:id="2133" w:author="Nguyen Duc Anh" w:date="2025-09-27T15:02:00Z">
              <w:r w:rsidRPr="007E10EE">
                <w:rPr>
                  <w:rFonts w:cstheme="minorHAnsi"/>
                  <w:color w:val="000000"/>
                  <w:sz w:val="24"/>
                  <w:szCs w:val="24"/>
                  <w:rPrChange w:id="2134" w:author="Nguyen Duc Anh" w:date="2025-09-27T15:14:00Z">
                    <w:rPr>
                      <w:rFonts w:ascii="Times New Roman" w:hAnsi="Times New Roman" w:cs="Times New Roman"/>
                      <w:color w:val="000000"/>
                      <w:sz w:val="16"/>
                      <w:szCs w:val="16"/>
                    </w:rPr>
                  </w:rPrChange>
                </w:rPr>
                <w:t>1.2. Nhập thông tin bán ngoại tệ mặt</w:t>
              </w:r>
            </w:ins>
          </w:p>
        </w:tc>
        <w:tc>
          <w:tcPr>
            <w:tcW w:w="6000" w:type="dxa"/>
            <w:tcBorders>
              <w:top w:val="single" w:sz="4" w:space="0" w:color="auto"/>
              <w:left w:val="single" w:sz="4" w:space="0" w:color="auto"/>
              <w:bottom w:val="single" w:sz="4" w:space="0" w:color="auto"/>
              <w:right w:val="single" w:sz="4" w:space="0" w:color="auto"/>
            </w:tcBorders>
            <w:tcPrChange w:id="2135" w:author="Nguyen Duc Anh" w:date="2025-09-27T15:02:00Z">
              <w:tcPr>
                <w:tcW w:w="0" w:type="auto"/>
                <w:gridSpan w:val="2"/>
                <w:tcBorders>
                  <w:top w:val="single" w:sz="4" w:space="0" w:color="auto"/>
                  <w:left w:val="single" w:sz="4" w:space="0" w:color="auto"/>
                  <w:bottom w:val="single" w:sz="4" w:space="0" w:color="auto"/>
                  <w:right w:val="single" w:sz="4" w:space="0" w:color="auto"/>
                </w:tcBorders>
              </w:tcPr>
            </w:tcPrChange>
          </w:tcPr>
          <w:p w14:paraId="52B494CE" w14:textId="128993E4" w:rsidR="00F7539C" w:rsidRPr="007E10EE" w:rsidRDefault="005802E8" w:rsidP="00BC4EBE">
            <w:pPr>
              <w:ind w:firstLine="0"/>
              <w:rPr>
                <w:rFonts w:cstheme="minorHAnsi"/>
                <w:sz w:val="24"/>
                <w:szCs w:val="24"/>
                <w:rPrChange w:id="2136" w:author="Nguyen Duc Anh" w:date="2025-09-27T15:14:00Z">
                  <w:rPr>
                    <w:rFonts w:asciiTheme="majorHAnsi" w:hAnsiTheme="majorHAnsi" w:cstheme="majorHAnsi"/>
                    <w:sz w:val="24"/>
                    <w:szCs w:val="24"/>
                  </w:rPr>
                </w:rPrChange>
              </w:rPr>
            </w:pPr>
            <w:ins w:id="2137" w:author="Nguyen Duc Anh" w:date="2025-09-27T15:21:00Z">
              <w:r>
                <w:rPr>
                  <w:rFonts w:cstheme="minorHAnsi"/>
                  <w:sz w:val="24"/>
                  <w:szCs w:val="24"/>
                </w:rPr>
                <w:t>Giao dịch viên nhập thông tin bán ngoại tệ mặt, hệ thống SmartForm gọi API lấy thông tin tỷ giá quy đổi ngoại tệ và thông tin khách hàng (nếu truy vấn) lên hệ thống IPCAS</w:t>
              </w:r>
            </w:ins>
          </w:p>
        </w:tc>
      </w:tr>
      <w:tr w:rsidR="00F7539C" w:rsidRPr="007E10EE" w14:paraId="7EA8DA88" w14:textId="77777777" w:rsidTr="00C95709">
        <w:trPr>
          <w:trPrChange w:id="2138" w:author="Nguyen Duc Anh" w:date="2025-09-27T15:02:00Z">
            <w:trPr>
              <w:gridAfter w:val="0"/>
            </w:trPr>
          </w:trPrChange>
        </w:trPr>
        <w:tc>
          <w:tcPr>
            <w:tcW w:w="0" w:type="auto"/>
            <w:tcBorders>
              <w:top w:val="single" w:sz="4" w:space="0" w:color="auto"/>
              <w:left w:val="single" w:sz="4" w:space="0" w:color="auto"/>
              <w:bottom w:val="single" w:sz="4" w:space="0" w:color="auto"/>
              <w:right w:val="single" w:sz="4" w:space="0" w:color="auto"/>
            </w:tcBorders>
            <w:tcPrChange w:id="2139" w:author="Nguyen Duc Anh" w:date="2025-09-27T15:02:00Z">
              <w:tcPr>
                <w:tcW w:w="0" w:type="auto"/>
                <w:tcBorders>
                  <w:top w:val="single" w:sz="4" w:space="0" w:color="auto"/>
                  <w:left w:val="single" w:sz="4" w:space="0" w:color="auto"/>
                  <w:bottom w:val="single" w:sz="4" w:space="0" w:color="auto"/>
                  <w:right w:val="single" w:sz="4" w:space="0" w:color="auto"/>
                </w:tcBorders>
              </w:tcPr>
            </w:tcPrChange>
          </w:tcPr>
          <w:p w14:paraId="23EEEFD3" w14:textId="60112AD7" w:rsidR="00F7539C" w:rsidRPr="007E10EE" w:rsidRDefault="00B07A23" w:rsidP="00BC4EBE">
            <w:pPr>
              <w:ind w:firstLine="0"/>
              <w:rPr>
                <w:rFonts w:cstheme="minorHAnsi"/>
                <w:sz w:val="24"/>
                <w:szCs w:val="24"/>
                <w:rPrChange w:id="2140" w:author="Nguyen Duc Anh" w:date="2025-09-27T15:14:00Z">
                  <w:rPr>
                    <w:rFonts w:asciiTheme="majorHAnsi" w:hAnsiTheme="majorHAnsi" w:cstheme="majorHAnsi"/>
                    <w:sz w:val="24"/>
                    <w:szCs w:val="24"/>
                  </w:rPr>
                </w:rPrChange>
              </w:rPr>
            </w:pPr>
            <w:ins w:id="2141" w:author="Nguyen Duc Anh" w:date="2025-09-27T15:03:00Z">
              <w:r w:rsidRPr="007E10EE">
                <w:rPr>
                  <w:rFonts w:cstheme="minorHAnsi"/>
                  <w:color w:val="000000"/>
                  <w:sz w:val="24"/>
                  <w:szCs w:val="24"/>
                  <w:rPrChange w:id="2142" w:author="Nguyen Duc Anh" w:date="2025-09-27T15:14:00Z">
                    <w:rPr>
                      <w:rFonts w:ascii="Times New Roman" w:hAnsi="Times New Roman" w:cs="Times New Roman"/>
                      <w:color w:val="000000"/>
                      <w:sz w:val="16"/>
                      <w:szCs w:val="16"/>
                    </w:rPr>
                  </w:rPrChange>
                </w:rPr>
                <w:t>2. Lấy thông tin tỷ giá/Thông tin khách hàng</w:t>
              </w:r>
            </w:ins>
          </w:p>
        </w:tc>
        <w:tc>
          <w:tcPr>
            <w:tcW w:w="6000" w:type="dxa"/>
            <w:tcBorders>
              <w:top w:val="single" w:sz="4" w:space="0" w:color="auto"/>
              <w:left w:val="single" w:sz="4" w:space="0" w:color="auto"/>
              <w:bottom w:val="single" w:sz="4" w:space="0" w:color="auto"/>
              <w:right w:val="single" w:sz="4" w:space="0" w:color="auto"/>
            </w:tcBorders>
            <w:tcPrChange w:id="2143" w:author="Nguyen Duc Anh" w:date="2025-09-27T15:02:00Z">
              <w:tcPr>
                <w:tcW w:w="0" w:type="auto"/>
                <w:gridSpan w:val="2"/>
                <w:tcBorders>
                  <w:top w:val="single" w:sz="4" w:space="0" w:color="auto"/>
                  <w:left w:val="single" w:sz="4" w:space="0" w:color="auto"/>
                  <w:bottom w:val="single" w:sz="4" w:space="0" w:color="auto"/>
                  <w:right w:val="single" w:sz="4" w:space="0" w:color="auto"/>
                </w:tcBorders>
              </w:tcPr>
            </w:tcPrChange>
          </w:tcPr>
          <w:p w14:paraId="32376027" w14:textId="77777777" w:rsidR="00415D9E" w:rsidRDefault="005802E8" w:rsidP="00BC4EBE">
            <w:pPr>
              <w:ind w:firstLine="0"/>
              <w:rPr>
                <w:ins w:id="2144" w:author="Nguyen Duc Anh" w:date="2025-09-27T15:24:00Z"/>
                <w:rFonts w:cstheme="minorHAnsi"/>
                <w:sz w:val="24"/>
                <w:szCs w:val="24"/>
              </w:rPr>
            </w:pPr>
            <w:ins w:id="2145" w:author="Nguyen Duc Anh" w:date="2025-09-27T15:21:00Z">
              <w:r>
                <w:rPr>
                  <w:rFonts w:cstheme="minorHAnsi"/>
                  <w:sz w:val="24"/>
                  <w:szCs w:val="24"/>
                </w:rPr>
                <w:t>Hệ thống IPCAS</w:t>
              </w:r>
            </w:ins>
            <w:ins w:id="2146" w:author="Nguyen Duc Anh" w:date="2025-09-27T15:24:00Z">
              <w:r w:rsidR="00406267">
                <w:rPr>
                  <w:rFonts w:cstheme="minorHAnsi"/>
                  <w:sz w:val="24"/>
                  <w:szCs w:val="24"/>
                </w:rPr>
                <w:t xml:space="preserve"> tìm kiếm thông tin và trả về kết quả cho hệ thống SmartForm:</w:t>
              </w:r>
            </w:ins>
          </w:p>
          <w:p w14:paraId="29F89EA3" w14:textId="77777777" w:rsidR="00406267" w:rsidRDefault="00406267" w:rsidP="00BC4EBE">
            <w:pPr>
              <w:ind w:firstLine="0"/>
              <w:rPr>
                <w:ins w:id="2147" w:author="Nguyen Duc Anh" w:date="2025-09-27T15:26:00Z"/>
                <w:rFonts w:cstheme="minorHAnsi"/>
                <w:sz w:val="24"/>
                <w:szCs w:val="24"/>
              </w:rPr>
            </w:pPr>
            <w:ins w:id="2148" w:author="Nguyen Duc Anh" w:date="2025-09-27T15:24:00Z">
              <w:r>
                <w:rPr>
                  <w:rFonts w:cstheme="minorHAnsi"/>
                  <w:sz w:val="24"/>
                  <w:szCs w:val="24"/>
                </w:rPr>
                <w:t>- Nếu thất bại, cho ph</w:t>
              </w:r>
            </w:ins>
            <w:ins w:id="2149" w:author="Nguyen Duc Anh" w:date="2025-09-27T15:25:00Z">
              <w:r>
                <w:rPr>
                  <w:rFonts w:cstheme="minorHAnsi"/>
                  <w:sz w:val="24"/>
                  <w:szCs w:val="24"/>
                </w:rPr>
                <w:t xml:space="preserve">ép giao dịch viên thực hiện </w:t>
              </w:r>
            </w:ins>
            <w:ins w:id="2150" w:author="Nguyen Duc Anh" w:date="2025-09-27T15:26:00Z">
              <w:r w:rsidR="00720123">
                <w:rPr>
                  <w:rFonts w:cstheme="minorHAnsi"/>
                  <w:sz w:val="24"/>
                  <w:szCs w:val="24"/>
                </w:rPr>
                <w:t>bước [1.1] và [1.2]</w:t>
              </w:r>
            </w:ins>
          </w:p>
          <w:p w14:paraId="20733444" w14:textId="361F413D" w:rsidR="00720123" w:rsidRPr="007E10EE" w:rsidRDefault="00720123" w:rsidP="00BC4EBE">
            <w:pPr>
              <w:ind w:firstLine="0"/>
              <w:rPr>
                <w:rFonts w:cstheme="minorHAnsi"/>
                <w:sz w:val="24"/>
                <w:szCs w:val="24"/>
                <w:rPrChange w:id="2151" w:author="Nguyen Duc Anh" w:date="2025-09-27T15:14:00Z">
                  <w:rPr>
                    <w:rFonts w:asciiTheme="majorHAnsi" w:hAnsiTheme="majorHAnsi" w:cstheme="majorHAnsi"/>
                    <w:sz w:val="24"/>
                    <w:szCs w:val="24"/>
                  </w:rPr>
                </w:rPrChange>
              </w:rPr>
            </w:pPr>
            <w:ins w:id="2152" w:author="Nguyen Duc Anh" w:date="2025-09-27T15:26:00Z">
              <w:r>
                <w:rPr>
                  <w:rFonts w:cstheme="minorHAnsi"/>
                  <w:sz w:val="24"/>
                  <w:szCs w:val="24"/>
                </w:rPr>
                <w:lastRenderedPageBreak/>
                <w:t>- Nếu thành công</w:t>
              </w:r>
            </w:ins>
            <w:ins w:id="2153" w:author="Nguyen Duc Anh" w:date="2025-09-27T15:27:00Z">
              <w:r>
                <w:rPr>
                  <w:rFonts w:cstheme="minorHAnsi"/>
                  <w:sz w:val="24"/>
                  <w:szCs w:val="24"/>
                </w:rPr>
                <w:t>,</w:t>
              </w:r>
            </w:ins>
            <w:ins w:id="2154" w:author="Nguyen Duc Anh" w:date="2025-09-27T15:29:00Z">
              <w:r w:rsidR="00951345">
                <w:rPr>
                  <w:rFonts w:cstheme="minorHAnsi"/>
                  <w:sz w:val="24"/>
                  <w:szCs w:val="24"/>
                </w:rPr>
                <w:t xml:space="preserve"> chuyển sang bước</w:t>
              </w:r>
            </w:ins>
            <w:ins w:id="2155" w:author="Nguyen Duc Anh" w:date="2025-09-27T15:30:00Z">
              <w:r w:rsidR="00951345">
                <w:rPr>
                  <w:rFonts w:cstheme="minorHAnsi"/>
                  <w:sz w:val="24"/>
                  <w:szCs w:val="24"/>
                </w:rPr>
                <w:t xml:space="preserve"> [3]</w:t>
              </w:r>
            </w:ins>
            <w:ins w:id="2156" w:author="Nguyen Duc Anh" w:date="2025-09-27T15:29:00Z">
              <w:r w:rsidR="00E90A41">
                <w:rPr>
                  <w:rFonts w:cstheme="minorHAnsi"/>
                  <w:sz w:val="24"/>
                  <w:szCs w:val="24"/>
                </w:rPr>
                <w:t>.</w:t>
              </w:r>
            </w:ins>
          </w:p>
        </w:tc>
      </w:tr>
      <w:tr w:rsidR="002B60D6" w:rsidRPr="007E10EE" w14:paraId="19DB0A87" w14:textId="77777777" w:rsidTr="00C95709">
        <w:trPr>
          <w:trPrChange w:id="2157" w:author="Nguyen Duc Anh" w:date="2025-09-27T15:02:00Z">
            <w:trPr>
              <w:gridAfter w:val="0"/>
            </w:trPr>
          </w:trPrChange>
        </w:trPr>
        <w:tc>
          <w:tcPr>
            <w:tcW w:w="0" w:type="auto"/>
            <w:tcBorders>
              <w:top w:val="single" w:sz="4" w:space="0" w:color="auto"/>
              <w:left w:val="single" w:sz="4" w:space="0" w:color="auto"/>
              <w:bottom w:val="single" w:sz="4" w:space="0" w:color="auto"/>
              <w:right w:val="single" w:sz="4" w:space="0" w:color="auto"/>
            </w:tcBorders>
            <w:tcPrChange w:id="2158" w:author="Nguyen Duc Anh" w:date="2025-09-27T15:02:00Z">
              <w:tcPr>
                <w:tcW w:w="0" w:type="auto"/>
                <w:tcBorders>
                  <w:top w:val="single" w:sz="4" w:space="0" w:color="auto"/>
                  <w:left w:val="single" w:sz="4" w:space="0" w:color="auto"/>
                  <w:bottom w:val="single" w:sz="4" w:space="0" w:color="auto"/>
                  <w:right w:val="single" w:sz="4" w:space="0" w:color="auto"/>
                </w:tcBorders>
              </w:tcPr>
            </w:tcPrChange>
          </w:tcPr>
          <w:p w14:paraId="6B339F0F" w14:textId="2C51C35F" w:rsidR="002B60D6" w:rsidRPr="007E10EE" w:rsidRDefault="00B07A23" w:rsidP="00BC4EBE">
            <w:pPr>
              <w:ind w:firstLine="0"/>
              <w:rPr>
                <w:rFonts w:cstheme="minorHAnsi"/>
                <w:sz w:val="24"/>
                <w:szCs w:val="24"/>
                <w:rPrChange w:id="2159" w:author="Nguyen Duc Anh" w:date="2025-09-27T15:14:00Z">
                  <w:rPr>
                    <w:rFonts w:asciiTheme="majorHAnsi" w:hAnsiTheme="majorHAnsi" w:cstheme="majorHAnsi"/>
                    <w:sz w:val="24"/>
                    <w:szCs w:val="24"/>
                  </w:rPr>
                </w:rPrChange>
              </w:rPr>
            </w:pPr>
            <w:ins w:id="2160" w:author="Nguyen Duc Anh" w:date="2025-09-27T15:03:00Z">
              <w:r w:rsidRPr="007E10EE">
                <w:rPr>
                  <w:rFonts w:cstheme="minorHAnsi"/>
                  <w:color w:val="000000"/>
                  <w:sz w:val="24"/>
                  <w:szCs w:val="24"/>
                  <w:rPrChange w:id="2161" w:author="Nguyen Duc Anh" w:date="2025-09-27T15:14:00Z">
                    <w:rPr>
                      <w:rFonts w:ascii="Times New Roman" w:hAnsi="Times New Roman" w:cs="Times New Roman"/>
                      <w:color w:val="000000"/>
                      <w:sz w:val="16"/>
                      <w:szCs w:val="16"/>
                    </w:rPr>
                  </w:rPrChange>
                </w:rPr>
                <w:lastRenderedPageBreak/>
                <w:t>3. Hiển thị thông tin giao dịch</w:t>
              </w:r>
            </w:ins>
          </w:p>
        </w:tc>
        <w:tc>
          <w:tcPr>
            <w:tcW w:w="6000" w:type="dxa"/>
            <w:tcBorders>
              <w:top w:val="single" w:sz="4" w:space="0" w:color="auto"/>
              <w:left w:val="single" w:sz="4" w:space="0" w:color="auto"/>
              <w:bottom w:val="single" w:sz="4" w:space="0" w:color="auto"/>
              <w:right w:val="single" w:sz="4" w:space="0" w:color="auto"/>
            </w:tcBorders>
            <w:tcPrChange w:id="2162" w:author="Nguyen Duc Anh" w:date="2025-09-27T15:02:00Z">
              <w:tcPr>
                <w:tcW w:w="0" w:type="auto"/>
                <w:gridSpan w:val="2"/>
                <w:tcBorders>
                  <w:top w:val="single" w:sz="4" w:space="0" w:color="auto"/>
                  <w:left w:val="single" w:sz="4" w:space="0" w:color="auto"/>
                  <w:bottom w:val="single" w:sz="4" w:space="0" w:color="auto"/>
                  <w:right w:val="single" w:sz="4" w:space="0" w:color="auto"/>
                </w:tcBorders>
              </w:tcPr>
            </w:tcPrChange>
          </w:tcPr>
          <w:p w14:paraId="3669F4A4" w14:textId="0350B71C" w:rsidR="00B42541" w:rsidRPr="007E10EE" w:rsidRDefault="00197491" w:rsidP="00C95709">
            <w:pPr>
              <w:ind w:firstLine="0"/>
              <w:rPr>
                <w:rFonts w:cstheme="minorHAnsi"/>
                <w:sz w:val="24"/>
                <w:szCs w:val="24"/>
                <w:rPrChange w:id="2163" w:author="Nguyen Duc Anh" w:date="2025-09-27T15:14:00Z">
                  <w:rPr>
                    <w:rFonts w:asciiTheme="majorHAnsi" w:hAnsiTheme="majorHAnsi" w:cstheme="majorHAnsi"/>
                    <w:sz w:val="24"/>
                    <w:szCs w:val="24"/>
                  </w:rPr>
                </w:rPrChange>
              </w:rPr>
            </w:pPr>
            <w:ins w:id="2164" w:author="Nguyen Duc Anh" w:date="2025-09-27T15:30:00Z">
              <w:r>
                <w:rPr>
                  <w:rFonts w:cstheme="minorHAnsi"/>
                  <w:sz w:val="24"/>
                  <w:szCs w:val="24"/>
                </w:rPr>
                <w:t>Sau khi giao dịch viên nhập thông tin và hệ thống IPCAS trả về thông tin. Hệ thống Sm</w:t>
              </w:r>
            </w:ins>
            <w:ins w:id="2165" w:author="Nguyen Duc Anh" w:date="2025-09-27T15:31:00Z">
              <w:r>
                <w:rPr>
                  <w:rFonts w:cstheme="minorHAnsi"/>
                  <w:sz w:val="24"/>
                  <w:szCs w:val="24"/>
                </w:rPr>
                <w:t xml:space="preserve">artForm hiển thị </w:t>
              </w:r>
            </w:ins>
            <w:ins w:id="2166" w:author="Nguyen Duc Anh" w:date="2025-09-27T15:32:00Z">
              <w:r w:rsidR="0098486D">
                <w:rPr>
                  <w:rFonts w:cstheme="minorHAnsi"/>
                  <w:sz w:val="24"/>
                  <w:szCs w:val="24"/>
                </w:rPr>
                <w:t>thông tin trên màn hình hệ thống</w:t>
              </w:r>
            </w:ins>
            <w:ins w:id="2167" w:author="Nguyen Duc Anh" w:date="2025-09-27T15:33:00Z">
              <w:r w:rsidR="0098486D">
                <w:rPr>
                  <w:rFonts w:cstheme="minorHAnsi"/>
                  <w:sz w:val="24"/>
                  <w:szCs w:val="24"/>
                </w:rPr>
                <w:t>.</w:t>
              </w:r>
            </w:ins>
          </w:p>
        </w:tc>
      </w:tr>
      <w:tr w:rsidR="002B60D6" w:rsidRPr="007E10EE" w14:paraId="0FB21F92" w14:textId="77777777" w:rsidTr="00C95709">
        <w:trPr>
          <w:trPrChange w:id="2168" w:author="Nguyen Duc Anh" w:date="2025-09-27T15:02:00Z">
            <w:trPr>
              <w:gridAfter w:val="0"/>
            </w:trPr>
          </w:trPrChange>
        </w:trPr>
        <w:tc>
          <w:tcPr>
            <w:tcW w:w="0" w:type="auto"/>
            <w:tcBorders>
              <w:top w:val="single" w:sz="4" w:space="0" w:color="auto"/>
              <w:left w:val="single" w:sz="4" w:space="0" w:color="auto"/>
              <w:bottom w:val="single" w:sz="4" w:space="0" w:color="auto"/>
              <w:right w:val="single" w:sz="4" w:space="0" w:color="auto"/>
            </w:tcBorders>
            <w:tcPrChange w:id="2169" w:author="Nguyen Duc Anh" w:date="2025-09-27T15:02:00Z">
              <w:tcPr>
                <w:tcW w:w="0" w:type="auto"/>
                <w:tcBorders>
                  <w:top w:val="single" w:sz="4" w:space="0" w:color="auto"/>
                  <w:left w:val="single" w:sz="4" w:space="0" w:color="auto"/>
                  <w:bottom w:val="single" w:sz="4" w:space="0" w:color="auto"/>
                  <w:right w:val="single" w:sz="4" w:space="0" w:color="auto"/>
                </w:tcBorders>
              </w:tcPr>
            </w:tcPrChange>
          </w:tcPr>
          <w:p w14:paraId="1C6E9226" w14:textId="03DDFB07" w:rsidR="002B60D6" w:rsidRPr="007E10EE" w:rsidRDefault="00B07A23" w:rsidP="00BC4EBE">
            <w:pPr>
              <w:ind w:firstLine="0"/>
              <w:rPr>
                <w:rFonts w:cstheme="minorHAnsi"/>
                <w:sz w:val="24"/>
                <w:szCs w:val="24"/>
                <w:rPrChange w:id="2170" w:author="Nguyen Duc Anh" w:date="2025-09-27T15:14:00Z">
                  <w:rPr>
                    <w:rFonts w:asciiTheme="majorHAnsi" w:hAnsiTheme="majorHAnsi" w:cstheme="majorHAnsi"/>
                    <w:sz w:val="24"/>
                    <w:szCs w:val="24"/>
                  </w:rPr>
                </w:rPrChange>
              </w:rPr>
            </w:pPr>
            <w:ins w:id="2171" w:author="Nguyen Duc Anh" w:date="2025-09-27T15:03:00Z">
              <w:r w:rsidRPr="007E10EE">
                <w:rPr>
                  <w:rFonts w:cstheme="minorHAnsi"/>
                  <w:color w:val="000000"/>
                  <w:sz w:val="24"/>
                  <w:szCs w:val="24"/>
                  <w:rPrChange w:id="2172" w:author="Nguyen Duc Anh" w:date="2025-09-27T15:14:00Z">
                    <w:rPr>
                      <w:rFonts w:ascii="Times New Roman" w:hAnsi="Times New Roman" w:cs="Times New Roman"/>
                      <w:color w:val="000000"/>
                      <w:sz w:val="16"/>
                      <w:szCs w:val="16"/>
                    </w:rPr>
                  </w:rPrChange>
                </w:rPr>
                <w:t>4.1. Lưu thông tin</w:t>
              </w:r>
            </w:ins>
          </w:p>
        </w:tc>
        <w:tc>
          <w:tcPr>
            <w:tcW w:w="6000" w:type="dxa"/>
            <w:tcBorders>
              <w:top w:val="single" w:sz="4" w:space="0" w:color="auto"/>
              <w:left w:val="single" w:sz="4" w:space="0" w:color="auto"/>
              <w:bottom w:val="single" w:sz="4" w:space="0" w:color="auto"/>
              <w:right w:val="single" w:sz="4" w:space="0" w:color="auto"/>
            </w:tcBorders>
            <w:tcPrChange w:id="2173" w:author="Nguyen Duc Anh" w:date="2025-09-27T15:02:00Z">
              <w:tcPr>
                <w:tcW w:w="0" w:type="auto"/>
                <w:gridSpan w:val="2"/>
                <w:tcBorders>
                  <w:top w:val="single" w:sz="4" w:space="0" w:color="auto"/>
                  <w:left w:val="single" w:sz="4" w:space="0" w:color="auto"/>
                  <w:bottom w:val="single" w:sz="4" w:space="0" w:color="auto"/>
                  <w:right w:val="single" w:sz="4" w:space="0" w:color="auto"/>
                </w:tcBorders>
              </w:tcPr>
            </w:tcPrChange>
          </w:tcPr>
          <w:p w14:paraId="58E9781F" w14:textId="02EAAB6E" w:rsidR="002B60D6" w:rsidRPr="007E10EE" w:rsidRDefault="00AE00CA" w:rsidP="007D206A">
            <w:pPr>
              <w:ind w:firstLine="0"/>
              <w:rPr>
                <w:rFonts w:cstheme="minorHAnsi"/>
                <w:sz w:val="24"/>
                <w:szCs w:val="24"/>
                <w:rPrChange w:id="2174" w:author="Nguyen Duc Anh" w:date="2025-09-27T15:14:00Z">
                  <w:rPr>
                    <w:rFonts w:asciiTheme="majorHAnsi" w:hAnsiTheme="majorHAnsi" w:cstheme="majorHAnsi"/>
                    <w:sz w:val="24"/>
                    <w:szCs w:val="24"/>
                  </w:rPr>
                </w:rPrChange>
              </w:rPr>
            </w:pPr>
            <w:ins w:id="2175" w:author="Nguyen Duc Anh" w:date="2025-09-27T15:33:00Z">
              <w:r>
                <w:rPr>
                  <w:rFonts w:cstheme="minorHAnsi"/>
                  <w:sz w:val="24"/>
                  <w:szCs w:val="24"/>
                </w:rPr>
                <w:t>Giao dịch viên lưu thông tin đã nhập</w:t>
              </w:r>
            </w:ins>
            <w:ins w:id="2176" w:author="Nguyen Duc Anh" w:date="2025-09-27T15:34:00Z">
              <w:r w:rsidR="007B3E36">
                <w:rPr>
                  <w:rFonts w:cstheme="minorHAnsi"/>
                  <w:sz w:val="24"/>
                  <w:szCs w:val="24"/>
                </w:rPr>
                <w:t xml:space="preserve"> </w:t>
              </w:r>
            </w:ins>
            <w:ins w:id="2177" w:author="Nguyen Duc Anh" w:date="2025-09-27T15:47:00Z">
              <w:r w:rsidR="00CC2896">
                <w:rPr>
                  <w:rFonts w:cstheme="minorHAnsi"/>
                  <w:sz w:val="24"/>
                  <w:szCs w:val="24"/>
                </w:rPr>
                <w:t>(</w:t>
              </w:r>
            </w:ins>
            <w:ins w:id="2178" w:author="Nguyen Duc Anh" w:date="2025-09-27T15:34:00Z">
              <w:r w:rsidR="007B3E36">
                <w:rPr>
                  <w:rFonts w:cstheme="minorHAnsi"/>
                  <w:sz w:val="24"/>
                  <w:szCs w:val="24"/>
                </w:rPr>
                <w:t>mua ngoại tệ</w:t>
              </w:r>
            </w:ins>
            <w:ins w:id="2179" w:author="Nguyen Duc Anh" w:date="2025-09-27T15:47:00Z">
              <w:r w:rsidR="00CC2896">
                <w:rPr>
                  <w:rFonts w:cstheme="minorHAnsi"/>
                  <w:sz w:val="24"/>
                  <w:szCs w:val="24"/>
                </w:rPr>
                <w:t>)</w:t>
              </w:r>
            </w:ins>
            <w:ins w:id="2180" w:author="Nguyen Duc Anh" w:date="2025-09-27T15:40:00Z">
              <w:r w:rsidR="00736E8D">
                <w:rPr>
                  <w:rFonts w:cstheme="minorHAnsi"/>
                  <w:sz w:val="24"/>
                  <w:szCs w:val="24"/>
                </w:rPr>
                <w:t>. hệ thống SmartForm gọi API check phòng chống rửa tiền</w:t>
              </w:r>
            </w:ins>
            <w:ins w:id="2181" w:author="Nguyen Duc Anh" w:date="2025-09-27T15:43:00Z">
              <w:r w:rsidR="005B263C">
                <w:rPr>
                  <w:rFonts w:cstheme="minorHAnsi"/>
                  <w:sz w:val="24"/>
                  <w:szCs w:val="24"/>
                </w:rPr>
                <w:t xml:space="preserve"> </w:t>
              </w:r>
            </w:ins>
            <w:ins w:id="2182" w:author="Nguyen Duc Anh" w:date="2025-09-27T15:44:00Z">
              <w:r w:rsidR="005B263C">
                <w:rPr>
                  <w:rFonts w:cstheme="minorHAnsi"/>
                  <w:sz w:val="24"/>
                  <w:szCs w:val="24"/>
                </w:rPr>
                <w:t>sang hệ thống phòng chống rửa tiền</w:t>
              </w:r>
            </w:ins>
            <w:ins w:id="2183" w:author="Nguyen Duc Anh" w:date="2025-09-27T15:48:00Z">
              <w:r w:rsidR="004E7C7B">
                <w:rPr>
                  <w:rFonts w:cstheme="minorHAnsi"/>
                  <w:sz w:val="24"/>
                  <w:szCs w:val="24"/>
                </w:rPr>
                <w:t xml:space="preserve"> tại bước [5]</w:t>
              </w:r>
            </w:ins>
          </w:p>
        </w:tc>
      </w:tr>
      <w:tr w:rsidR="005C0DE6" w:rsidRPr="007E10EE" w14:paraId="786BEEBB" w14:textId="77777777" w:rsidTr="00C95709">
        <w:trPr>
          <w:trPrChange w:id="2184" w:author="Nguyen Duc Anh" w:date="2025-09-27T15:02:00Z">
            <w:trPr>
              <w:gridAfter w:val="0"/>
            </w:trPr>
          </w:trPrChange>
        </w:trPr>
        <w:tc>
          <w:tcPr>
            <w:tcW w:w="0" w:type="auto"/>
            <w:tcBorders>
              <w:top w:val="single" w:sz="4" w:space="0" w:color="auto"/>
              <w:left w:val="single" w:sz="4" w:space="0" w:color="auto"/>
              <w:bottom w:val="single" w:sz="4" w:space="0" w:color="auto"/>
              <w:right w:val="single" w:sz="4" w:space="0" w:color="auto"/>
            </w:tcBorders>
            <w:tcPrChange w:id="2185" w:author="Nguyen Duc Anh" w:date="2025-09-27T15:02:00Z">
              <w:tcPr>
                <w:tcW w:w="0" w:type="auto"/>
                <w:tcBorders>
                  <w:top w:val="single" w:sz="4" w:space="0" w:color="auto"/>
                  <w:left w:val="single" w:sz="4" w:space="0" w:color="auto"/>
                  <w:bottom w:val="single" w:sz="4" w:space="0" w:color="auto"/>
                  <w:right w:val="single" w:sz="4" w:space="0" w:color="auto"/>
                </w:tcBorders>
              </w:tcPr>
            </w:tcPrChange>
          </w:tcPr>
          <w:p w14:paraId="1A29E02F" w14:textId="1C938297" w:rsidR="005C0DE6" w:rsidRPr="007E10EE" w:rsidRDefault="00B07A23" w:rsidP="00BC4EBE">
            <w:pPr>
              <w:ind w:firstLine="0"/>
              <w:rPr>
                <w:rFonts w:cstheme="minorHAnsi"/>
                <w:sz w:val="24"/>
                <w:szCs w:val="24"/>
                <w:rPrChange w:id="2186" w:author="Nguyen Duc Anh" w:date="2025-09-27T15:14:00Z">
                  <w:rPr>
                    <w:rFonts w:asciiTheme="majorHAnsi" w:hAnsiTheme="majorHAnsi" w:cstheme="majorHAnsi"/>
                    <w:sz w:val="24"/>
                    <w:szCs w:val="24"/>
                  </w:rPr>
                </w:rPrChange>
              </w:rPr>
            </w:pPr>
            <w:ins w:id="2187" w:author="Nguyen Duc Anh" w:date="2025-09-27T15:03:00Z">
              <w:r w:rsidRPr="007E10EE">
                <w:rPr>
                  <w:rFonts w:cstheme="minorHAnsi"/>
                  <w:color w:val="000000"/>
                  <w:sz w:val="24"/>
                  <w:szCs w:val="24"/>
                  <w:rPrChange w:id="2188" w:author="Nguyen Duc Anh" w:date="2025-09-27T15:14:00Z">
                    <w:rPr>
                      <w:rFonts w:ascii="Times New Roman" w:hAnsi="Times New Roman" w:cs="Times New Roman"/>
                      <w:color w:val="000000"/>
                      <w:sz w:val="16"/>
                      <w:szCs w:val="16"/>
                    </w:rPr>
                  </w:rPrChange>
                </w:rPr>
                <w:t>4.2. Chuyển duyệt</w:t>
              </w:r>
            </w:ins>
          </w:p>
        </w:tc>
        <w:tc>
          <w:tcPr>
            <w:tcW w:w="6000" w:type="dxa"/>
            <w:tcBorders>
              <w:top w:val="single" w:sz="4" w:space="0" w:color="auto"/>
              <w:left w:val="single" w:sz="4" w:space="0" w:color="auto"/>
              <w:bottom w:val="single" w:sz="4" w:space="0" w:color="auto"/>
              <w:right w:val="single" w:sz="4" w:space="0" w:color="auto"/>
            </w:tcBorders>
            <w:tcPrChange w:id="2189" w:author="Nguyen Duc Anh" w:date="2025-09-27T15:02:00Z">
              <w:tcPr>
                <w:tcW w:w="0" w:type="auto"/>
                <w:gridSpan w:val="2"/>
                <w:tcBorders>
                  <w:top w:val="single" w:sz="4" w:space="0" w:color="auto"/>
                  <w:left w:val="single" w:sz="4" w:space="0" w:color="auto"/>
                  <w:bottom w:val="single" w:sz="4" w:space="0" w:color="auto"/>
                  <w:right w:val="single" w:sz="4" w:space="0" w:color="auto"/>
                </w:tcBorders>
              </w:tcPr>
            </w:tcPrChange>
          </w:tcPr>
          <w:p w14:paraId="538A36FA" w14:textId="2E29E676" w:rsidR="005C0DE6" w:rsidRPr="007E10EE" w:rsidRDefault="00CC2896" w:rsidP="007D206A">
            <w:pPr>
              <w:tabs>
                <w:tab w:val="left" w:pos="709"/>
              </w:tabs>
              <w:spacing w:line="276" w:lineRule="auto"/>
              <w:ind w:firstLine="0"/>
              <w:rPr>
                <w:rFonts w:cstheme="minorHAnsi"/>
                <w:sz w:val="24"/>
                <w:szCs w:val="24"/>
                <w:rPrChange w:id="2190" w:author="Nguyen Duc Anh" w:date="2025-09-27T15:14:00Z">
                  <w:rPr>
                    <w:rFonts w:asciiTheme="majorHAnsi" w:hAnsiTheme="majorHAnsi" w:cstheme="majorHAnsi"/>
                    <w:sz w:val="24"/>
                    <w:szCs w:val="24"/>
                  </w:rPr>
                </w:rPrChange>
              </w:rPr>
            </w:pPr>
            <w:ins w:id="2191" w:author="Nguyen Duc Anh" w:date="2025-09-27T15:46:00Z">
              <w:r>
                <w:rPr>
                  <w:rFonts w:cstheme="minorHAnsi"/>
                  <w:sz w:val="24"/>
                  <w:szCs w:val="24"/>
                </w:rPr>
                <w:t>Giao dịch viên lưu thông tin và chuyển duyệt đồng thời giao dịch (</w:t>
              </w:r>
            </w:ins>
            <w:ins w:id="2192" w:author="Nguyen Duc Anh" w:date="2025-09-27T15:47:00Z">
              <w:r>
                <w:rPr>
                  <w:rFonts w:cstheme="minorHAnsi"/>
                  <w:sz w:val="24"/>
                  <w:szCs w:val="24"/>
                </w:rPr>
                <w:t>bán</w:t>
              </w:r>
            </w:ins>
            <w:ins w:id="2193" w:author="Nguyen Duc Anh" w:date="2025-09-27T15:46:00Z">
              <w:r>
                <w:rPr>
                  <w:rFonts w:cstheme="minorHAnsi"/>
                  <w:sz w:val="24"/>
                  <w:szCs w:val="24"/>
                </w:rPr>
                <w:t xml:space="preserve"> ngoại tệ</w:t>
              </w:r>
            </w:ins>
            <w:ins w:id="2194" w:author="Nguyen Duc Anh" w:date="2025-09-27T15:47:00Z">
              <w:r>
                <w:rPr>
                  <w:rFonts w:cstheme="minorHAnsi"/>
                  <w:sz w:val="24"/>
                  <w:szCs w:val="24"/>
                </w:rPr>
                <w:t>)</w:t>
              </w:r>
            </w:ins>
            <w:ins w:id="2195" w:author="Nguyen Duc Anh" w:date="2025-09-27T15:46:00Z">
              <w:r>
                <w:rPr>
                  <w:rFonts w:cstheme="minorHAnsi"/>
                  <w:sz w:val="24"/>
                  <w:szCs w:val="24"/>
                </w:rPr>
                <w:t>. hệ thống SmartForm gọi API check phòng chống rửa tiền sang hệ thống phòng chống rửa tiền</w:t>
              </w:r>
            </w:ins>
            <w:ins w:id="2196" w:author="Nguyen Duc Anh" w:date="2025-09-27T15:47:00Z">
              <w:r w:rsidR="0050317E">
                <w:rPr>
                  <w:rFonts w:cstheme="minorHAnsi"/>
                  <w:sz w:val="24"/>
                  <w:szCs w:val="24"/>
                </w:rPr>
                <w:t xml:space="preserve"> </w:t>
              </w:r>
            </w:ins>
            <w:ins w:id="2197" w:author="Nguyen Duc Anh" w:date="2025-09-27T15:48:00Z">
              <w:r w:rsidR="004E7C7B">
                <w:rPr>
                  <w:rFonts w:cstheme="minorHAnsi"/>
                  <w:sz w:val="24"/>
                  <w:szCs w:val="24"/>
                </w:rPr>
                <w:t>tại bước [5]</w:t>
              </w:r>
            </w:ins>
          </w:p>
        </w:tc>
      </w:tr>
      <w:tr w:rsidR="005C0DE6" w:rsidRPr="007E10EE" w14:paraId="2D50CA36" w14:textId="77777777" w:rsidTr="00C95709">
        <w:trPr>
          <w:trPrChange w:id="2198" w:author="Nguyen Duc Anh" w:date="2025-09-27T15:02:00Z">
            <w:trPr>
              <w:gridAfter w:val="0"/>
            </w:trPr>
          </w:trPrChange>
        </w:trPr>
        <w:tc>
          <w:tcPr>
            <w:tcW w:w="0" w:type="auto"/>
            <w:tcBorders>
              <w:top w:val="single" w:sz="4" w:space="0" w:color="auto"/>
              <w:left w:val="single" w:sz="4" w:space="0" w:color="auto"/>
              <w:bottom w:val="single" w:sz="4" w:space="0" w:color="auto"/>
              <w:right w:val="single" w:sz="4" w:space="0" w:color="auto"/>
            </w:tcBorders>
            <w:tcPrChange w:id="2199" w:author="Nguyen Duc Anh" w:date="2025-09-27T15:02:00Z">
              <w:tcPr>
                <w:tcW w:w="0" w:type="auto"/>
                <w:tcBorders>
                  <w:top w:val="single" w:sz="4" w:space="0" w:color="auto"/>
                  <w:left w:val="single" w:sz="4" w:space="0" w:color="auto"/>
                  <w:bottom w:val="single" w:sz="4" w:space="0" w:color="auto"/>
                  <w:right w:val="single" w:sz="4" w:space="0" w:color="auto"/>
                </w:tcBorders>
              </w:tcPr>
            </w:tcPrChange>
          </w:tcPr>
          <w:p w14:paraId="04A00DB4" w14:textId="38F70382" w:rsidR="005C0DE6" w:rsidRPr="007E10EE" w:rsidRDefault="00B07A23" w:rsidP="00BC4EBE">
            <w:pPr>
              <w:ind w:firstLine="0"/>
              <w:rPr>
                <w:rFonts w:cstheme="minorHAnsi"/>
                <w:sz w:val="24"/>
                <w:szCs w:val="24"/>
                <w:rPrChange w:id="2200" w:author="Nguyen Duc Anh" w:date="2025-09-27T15:14:00Z">
                  <w:rPr>
                    <w:rFonts w:asciiTheme="majorHAnsi" w:hAnsiTheme="majorHAnsi" w:cstheme="majorHAnsi"/>
                    <w:sz w:val="24"/>
                    <w:szCs w:val="24"/>
                  </w:rPr>
                </w:rPrChange>
              </w:rPr>
            </w:pPr>
            <w:ins w:id="2201" w:author="Nguyen Duc Anh" w:date="2025-09-27T15:03:00Z">
              <w:r w:rsidRPr="007E10EE">
                <w:rPr>
                  <w:rFonts w:cstheme="minorHAnsi"/>
                  <w:color w:val="000000"/>
                  <w:sz w:val="24"/>
                  <w:szCs w:val="24"/>
                  <w:rPrChange w:id="2202" w:author="Nguyen Duc Anh" w:date="2025-09-27T15:14:00Z">
                    <w:rPr>
                      <w:rFonts w:ascii="Times New Roman" w:hAnsi="Times New Roman" w:cs="Times New Roman"/>
                      <w:color w:val="000000"/>
                      <w:sz w:val="16"/>
                      <w:szCs w:val="16"/>
                    </w:rPr>
                  </w:rPrChange>
                </w:rPr>
                <w:t>5. Kiểm tra thông tin khách hàng</w:t>
              </w:r>
            </w:ins>
          </w:p>
        </w:tc>
        <w:tc>
          <w:tcPr>
            <w:tcW w:w="6000" w:type="dxa"/>
            <w:tcBorders>
              <w:top w:val="single" w:sz="4" w:space="0" w:color="auto"/>
              <w:left w:val="single" w:sz="4" w:space="0" w:color="auto"/>
              <w:bottom w:val="single" w:sz="4" w:space="0" w:color="auto"/>
              <w:right w:val="single" w:sz="4" w:space="0" w:color="auto"/>
            </w:tcBorders>
            <w:tcPrChange w:id="2203" w:author="Nguyen Duc Anh" w:date="2025-09-27T15:02:00Z">
              <w:tcPr>
                <w:tcW w:w="0" w:type="auto"/>
                <w:gridSpan w:val="2"/>
                <w:tcBorders>
                  <w:top w:val="single" w:sz="4" w:space="0" w:color="auto"/>
                  <w:left w:val="single" w:sz="4" w:space="0" w:color="auto"/>
                  <w:bottom w:val="single" w:sz="4" w:space="0" w:color="auto"/>
                  <w:right w:val="single" w:sz="4" w:space="0" w:color="auto"/>
                </w:tcBorders>
              </w:tcPr>
            </w:tcPrChange>
          </w:tcPr>
          <w:p w14:paraId="445DB7F3" w14:textId="77777777" w:rsidR="005C0DE6" w:rsidRDefault="0050317E" w:rsidP="009E61F5">
            <w:pPr>
              <w:tabs>
                <w:tab w:val="left" w:pos="709"/>
              </w:tabs>
              <w:spacing w:line="276" w:lineRule="auto"/>
              <w:ind w:firstLine="0"/>
              <w:rPr>
                <w:ins w:id="2204" w:author="Nguyen Duc Anh" w:date="2025-09-27T15:55:00Z"/>
                <w:rFonts w:cstheme="minorHAnsi"/>
                <w:sz w:val="24"/>
                <w:szCs w:val="24"/>
              </w:rPr>
            </w:pPr>
            <w:ins w:id="2205" w:author="Nguyen Duc Anh" w:date="2025-09-27T15:47:00Z">
              <w:r>
                <w:rPr>
                  <w:rFonts w:cstheme="minorHAnsi"/>
                  <w:sz w:val="24"/>
                  <w:szCs w:val="24"/>
                </w:rPr>
                <w:t xml:space="preserve">Hệ thống </w:t>
              </w:r>
            </w:ins>
            <w:ins w:id="2206" w:author="Nguyen Duc Anh" w:date="2025-09-27T15:54:00Z">
              <w:r w:rsidR="00DB208E">
                <w:rPr>
                  <w:rFonts w:cstheme="minorHAnsi"/>
                  <w:sz w:val="24"/>
                  <w:szCs w:val="24"/>
                </w:rPr>
                <w:t xml:space="preserve">Phòng chống rửa tiền </w:t>
              </w:r>
            </w:ins>
            <w:ins w:id="2207" w:author="Nguyen Duc Anh" w:date="2025-09-27T15:48:00Z">
              <w:r w:rsidR="002F6A6D">
                <w:rPr>
                  <w:rFonts w:cstheme="minorHAnsi"/>
                  <w:sz w:val="24"/>
                  <w:szCs w:val="24"/>
                </w:rPr>
                <w:t xml:space="preserve">kiểm tra </w:t>
              </w:r>
            </w:ins>
            <w:ins w:id="2208" w:author="Nguyen Duc Anh" w:date="2025-09-27T15:54:00Z">
              <w:r w:rsidR="00DB208E">
                <w:rPr>
                  <w:rFonts w:cstheme="minorHAnsi"/>
                  <w:sz w:val="24"/>
                  <w:szCs w:val="24"/>
                </w:rPr>
                <w:t>thông tin tin khách hàng và trả về kết quả cho hệ thống Smartorm.</w:t>
              </w:r>
            </w:ins>
          </w:p>
          <w:p w14:paraId="74D91C21" w14:textId="77777777" w:rsidR="00AB1FAC" w:rsidRDefault="00AB1FAC" w:rsidP="009E61F5">
            <w:pPr>
              <w:tabs>
                <w:tab w:val="left" w:pos="709"/>
              </w:tabs>
              <w:spacing w:line="276" w:lineRule="auto"/>
              <w:ind w:firstLine="0"/>
              <w:rPr>
                <w:ins w:id="2209" w:author="Nguyen Duc Anh" w:date="2025-09-27T15:56:00Z"/>
                <w:rFonts w:cstheme="minorHAnsi"/>
                <w:sz w:val="24"/>
                <w:szCs w:val="24"/>
              </w:rPr>
            </w:pPr>
            <w:ins w:id="2210" w:author="Nguyen Duc Anh" w:date="2025-09-27T15:55:00Z">
              <w:r>
                <w:rPr>
                  <w:rFonts w:cstheme="minorHAnsi"/>
                  <w:sz w:val="24"/>
                  <w:szCs w:val="24"/>
                </w:rPr>
                <w:t>- Ngừng giao dịch:</w:t>
              </w:r>
            </w:ins>
            <w:ins w:id="2211" w:author="Nguyen Duc Anh" w:date="2025-09-27T15:56:00Z">
              <w:r>
                <w:rPr>
                  <w:rFonts w:cstheme="minorHAnsi"/>
                  <w:sz w:val="24"/>
                  <w:szCs w:val="24"/>
                </w:rPr>
                <w:t xml:space="preserve"> hệ thống SmartForm xử lý tại bước [6.1]</w:t>
              </w:r>
            </w:ins>
          </w:p>
          <w:p w14:paraId="5BF914E9" w14:textId="01779F13" w:rsidR="008207A5" w:rsidRDefault="008207A5" w:rsidP="009E61F5">
            <w:pPr>
              <w:tabs>
                <w:tab w:val="left" w:pos="709"/>
              </w:tabs>
              <w:spacing w:line="276" w:lineRule="auto"/>
              <w:ind w:firstLine="0"/>
              <w:rPr>
                <w:ins w:id="2212" w:author="Nguyen Duc Anh" w:date="2025-09-27T15:58:00Z"/>
                <w:rFonts w:cstheme="minorHAnsi"/>
                <w:sz w:val="24"/>
                <w:szCs w:val="24"/>
              </w:rPr>
            </w:pPr>
            <w:ins w:id="2213" w:author="Nguyen Duc Anh" w:date="2025-09-27T15:57:00Z">
              <w:r>
                <w:rPr>
                  <w:rFonts w:cstheme="minorHAnsi"/>
                  <w:sz w:val="24"/>
                  <w:szCs w:val="24"/>
                </w:rPr>
                <w:t xml:space="preserve">- Tạm dừng giao dịch: </w:t>
              </w:r>
            </w:ins>
            <w:ins w:id="2214" w:author="Nguyen Duc Anh" w:date="2025-09-27T15:58:00Z">
              <w:r>
                <w:rPr>
                  <w:rFonts w:cstheme="minorHAnsi"/>
                  <w:sz w:val="24"/>
                  <w:szCs w:val="24"/>
                </w:rPr>
                <w:t>hệ thống SmartF</w:t>
              </w:r>
            </w:ins>
            <w:ins w:id="2215" w:author="Nguyen Duc Anh" w:date="2025-09-27T15:59:00Z">
              <w:r w:rsidR="00D973DE">
                <w:rPr>
                  <w:rFonts w:cstheme="minorHAnsi"/>
                  <w:sz w:val="24"/>
                  <w:szCs w:val="24"/>
                </w:rPr>
                <w:t>orm</w:t>
              </w:r>
            </w:ins>
            <w:ins w:id="2216" w:author="Nguyen Duc Anh" w:date="2025-09-27T15:58:00Z">
              <w:r>
                <w:rPr>
                  <w:rFonts w:cstheme="minorHAnsi"/>
                  <w:sz w:val="24"/>
                  <w:szCs w:val="24"/>
                </w:rPr>
                <w:t xml:space="preserve"> xử lý tại bước [6.2]</w:t>
              </w:r>
            </w:ins>
          </w:p>
          <w:p w14:paraId="44B9DA33" w14:textId="6AD245F6" w:rsidR="008207A5" w:rsidRDefault="008207A5" w:rsidP="009E61F5">
            <w:pPr>
              <w:tabs>
                <w:tab w:val="left" w:pos="709"/>
              </w:tabs>
              <w:spacing w:line="276" w:lineRule="auto"/>
              <w:ind w:firstLine="0"/>
              <w:rPr>
                <w:ins w:id="2217" w:author="Nguyen Duc Anh" w:date="2025-09-27T15:59:00Z"/>
                <w:rFonts w:cstheme="minorHAnsi"/>
                <w:sz w:val="24"/>
                <w:szCs w:val="24"/>
              </w:rPr>
            </w:pPr>
            <w:ins w:id="2218" w:author="Nguyen Duc Anh" w:date="2025-09-27T15:58:00Z">
              <w:r>
                <w:rPr>
                  <w:rFonts w:cstheme="minorHAnsi"/>
                  <w:sz w:val="24"/>
                  <w:szCs w:val="24"/>
                </w:rPr>
                <w:t>- Không vi phạm</w:t>
              </w:r>
            </w:ins>
            <w:ins w:id="2219" w:author="Nguyen Duc Anh" w:date="2025-09-27T15:59:00Z">
              <w:r>
                <w:rPr>
                  <w:rFonts w:cstheme="minorHAnsi"/>
                  <w:sz w:val="24"/>
                  <w:szCs w:val="24"/>
                </w:rPr>
                <w:t xml:space="preserve"> (Bán ngoại tệ): </w:t>
              </w:r>
              <w:r w:rsidR="00D973DE">
                <w:rPr>
                  <w:rFonts w:cstheme="minorHAnsi"/>
                  <w:sz w:val="24"/>
                  <w:szCs w:val="24"/>
                </w:rPr>
                <w:t xml:space="preserve">Giao dịch chuyển sang </w:t>
              </w:r>
            </w:ins>
            <w:ins w:id="2220" w:author="Nguyen Duc Anh" w:date="2025-09-27T16:00:00Z">
              <w:r w:rsidR="00D973DE">
                <w:rPr>
                  <w:rFonts w:cstheme="minorHAnsi"/>
                  <w:sz w:val="24"/>
                  <w:szCs w:val="24"/>
                </w:rPr>
                <w:t>kiểm soát viên ở trạng thái “Chờ duyệt”.</w:t>
              </w:r>
            </w:ins>
          </w:p>
          <w:p w14:paraId="475BF19C" w14:textId="3B24EDDC" w:rsidR="008207A5" w:rsidRPr="007E10EE" w:rsidRDefault="008207A5" w:rsidP="009E61F5">
            <w:pPr>
              <w:tabs>
                <w:tab w:val="left" w:pos="709"/>
              </w:tabs>
              <w:spacing w:line="276" w:lineRule="auto"/>
              <w:ind w:firstLine="0"/>
              <w:rPr>
                <w:rFonts w:cstheme="minorHAnsi"/>
                <w:sz w:val="24"/>
                <w:szCs w:val="24"/>
                <w:rPrChange w:id="2221" w:author="Nguyen Duc Anh" w:date="2025-09-27T15:14:00Z">
                  <w:rPr>
                    <w:rFonts w:asciiTheme="majorHAnsi" w:hAnsiTheme="majorHAnsi" w:cstheme="majorHAnsi"/>
                    <w:sz w:val="24"/>
                    <w:szCs w:val="24"/>
                  </w:rPr>
                </w:rPrChange>
              </w:rPr>
            </w:pPr>
            <w:ins w:id="2222" w:author="Nguyen Duc Anh" w:date="2025-09-27T15:59:00Z">
              <w:r>
                <w:rPr>
                  <w:rFonts w:cstheme="minorHAnsi"/>
                  <w:sz w:val="24"/>
                  <w:szCs w:val="24"/>
                </w:rPr>
                <w:t>- Không vi phạm (Mua ngoại tệ):</w:t>
              </w:r>
            </w:ins>
            <w:ins w:id="2223" w:author="Nguyen Duc Anh" w:date="2025-09-27T16:00:00Z">
              <w:r w:rsidR="00F6209F">
                <w:rPr>
                  <w:rFonts w:cstheme="minorHAnsi"/>
                  <w:sz w:val="24"/>
                  <w:szCs w:val="24"/>
                </w:rPr>
                <w:t xml:space="preserve"> Gọi </w:t>
              </w:r>
            </w:ins>
            <w:ins w:id="2224" w:author="Nguyen Duc Anh" w:date="2025-09-27T16:01:00Z">
              <w:r w:rsidR="00F6209F">
                <w:rPr>
                  <w:rFonts w:cstheme="minorHAnsi"/>
                  <w:sz w:val="24"/>
                  <w:szCs w:val="24"/>
                </w:rPr>
                <w:t>API truyền thông tin sang hệ thống IPCAS hạch toán.</w:t>
              </w:r>
            </w:ins>
          </w:p>
        </w:tc>
      </w:tr>
      <w:tr w:rsidR="005C0DE6" w:rsidRPr="007E10EE" w14:paraId="301445EA" w14:textId="77777777" w:rsidTr="00C95709">
        <w:trPr>
          <w:trPrChange w:id="2225" w:author="Nguyen Duc Anh" w:date="2025-09-27T15:02:00Z">
            <w:trPr>
              <w:gridAfter w:val="0"/>
            </w:trPr>
          </w:trPrChange>
        </w:trPr>
        <w:tc>
          <w:tcPr>
            <w:tcW w:w="0" w:type="auto"/>
            <w:tcBorders>
              <w:top w:val="single" w:sz="4" w:space="0" w:color="auto"/>
              <w:left w:val="single" w:sz="4" w:space="0" w:color="auto"/>
              <w:bottom w:val="single" w:sz="4" w:space="0" w:color="auto"/>
              <w:right w:val="single" w:sz="4" w:space="0" w:color="auto"/>
            </w:tcBorders>
            <w:tcPrChange w:id="2226" w:author="Nguyen Duc Anh" w:date="2025-09-27T15:02:00Z">
              <w:tcPr>
                <w:tcW w:w="0" w:type="auto"/>
                <w:tcBorders>
                  <w:top w:val="single" w:sz="4" w:space="0" w:color="auto"/>
                  <w:left w:val="single" w:sz="4" w:space="0" w:color="auto"/>
                  <w:bottom w:val="single" w:sz="4" w:space="0" w:color="auto"/>
                  <w:right w:val="single" w:sz="4" w:space="0" w:color="auto"/>
                </w:tcBorders>
              </w:tcPr>
            </w:tcPrChange>
          </w:tcPr>
          <w:p w14:paraId="0F6A399C" w14:textId="4D285133" w:rsidR="005C0DE6" w:rsidRPr="007E10EE" w:rsidRDefault="00B07A23" w:rsidP="00BC4EBE">
            <w:pPr>
              <w:ind w:firstLine="0"/>
              <w:rPr>
                <w:rFonts w:cstheme="minorHAnsi"/>
                <w:sz w:val="24"/>
                <w:szCs w:val="24"/>
                <w:rPrChange w:id="2227" w:author="Nguyen Duc Anh" w:date="2025-09-27T15:14:00Z">
                  <w:rPr>
                    <w:rFonts w:asciiTheme="majorHAnsi" w:hAnsiTheme="majorHAnsi" w:cstheme="majorHAnsi"/>
                    <w:sz w:val="24"/>
                    <w:szCs w:val="24"/>
                  </w:rPr>
                </w:rPrChange>
              </w:rPr>
            </w:pPr>
            <w:ins w:id="2228" w:author="Nguyen Duc Anh" w:date="2025-09-27T15:03:00Z">
              <w:r w:rsidRPr="007E10EE">
                <w:rPr>
                  <w:rFonts w:cstheme="minorHAnsi"/>
                  <w:color w:val="000000"/>
                  <w:sz w:val="24"/>
                  <w:szCs w:val="24"/>
                  <w:rPrChange w:id="2229" w:author="Nguyen Duc Anh" w:date="2025-09-27T15:14:00Z">
                    <w:rPr>
                      <w:rFonts w:ascii="Times New Roman" w:hAnsi="Times New Roman" w:cs="Times New Roman"/>
                      <w:color w:val="000000"/>
                      <w:sz w:val="16"/>
                      <w:szCs w:val="16"/>
                    </w:rPr>
                  </w:rPrChange>
                </w:rPr>
                <w:t>6.1. Hiển thị thông báo và cập nhật tình trạng giao dịch tại màn hình chi tiết. Lưu vào log DB (Không hiển thị)</w:t>
              </w:r>
            </w:ins>
          </w:p>
        </w:tc>
        <w:tc>
          <w:tcPr>
            <w:tcW w:w="6000" w:type="dxa"/>
            <w:tcBorders>
              <w:top w:val="single" w:sz="4" w:space="0" w:color="auto"/>
              <w:left w:val="single" w:sz="4" w:space="0" w:color="auto"/>
              <w:bottom w:val="single" w:sz="4" w:space="0" w:color="auto"/>
              <w:right w:val="single" w:sz="4" w:space="0" w:color="auto"/>
            </w:tcBorders>
            <w:tcPrChange w:id="2230" w:author="Nguyen Duc Anh" w:date="2025-09-27T15:02:00Z">
              <w:tcPr>
                <w:tcW w:w="0" w:type="auto"/>
                <w:gridSpan w:val="2"/>
                <w:tcBorders>
                  <w:top w:val="single" w:sz="4" w:space="0" w:color="auto"/>
                  <w:left w:val="single" w:sz="4" w:space="0" w:color="auto"/>
                  <w:bottom w:val="single" w:sz="4" w:space="0" w:color="auto"/>
                  <w:right w:val="single" w:sz="4" w:space="0" w:color="auto"/>
                </w:tcBorders>
              </w:tcPr>
            </w:tcPrChange>
          </w:tcPr>
          <w:p w14:paraId="080B2EEF" w14:textId="226CB817" w:rsidR="005C0DE6" w:rsidRPr="007E10EE" w:rsidRDefault="00D4354D" w:rsidP="009E61F5">
            <w:pPr>
              <w:tabs>
                <w:tab w:val="left" w:pos="709"/>
              </w:tabs>
              <w:spacing w:line="276" w:lineRule="auto"/>
              <w:ind w:firstLine="0"/>
              <w:rPr>
                <w:rFonts w:cstheme="minorHAnsi"/>
                <w:sz w:val="24"/>
                <w:szCs w:val="24"/>
                <w:rPrChange w:id="2231" w:author="Nguyen Duc Anh" w:date="2025-09-27T15:14:00Z">
                  <w:rPr>
                    <w:rFonts w:asciiTheme="majorHAnsi" w:hAnsiTheme="majorHAnsi" w:cstheme="majorHAnsi"/>
                    <w:sz w:val="24"/>
                    <w:szCs w:val="24"/>
                  </w:rPr>
                </w:rPrChange>
              </w:rPr>
            </w:pPr>
            <w:ins w:id="2232" w:author="Nguyen Duc Anh" w:date="2025-09-27T16:01:00Z">
              <w:r>
                <w:rPr>
                  <w:rFonts w:cstheme="minorHAnsi"/>
                  <w:sz w:val="24"/>
                  <w:szCs w:val="24"/>
                </w:rPr>
                <w:t>Hệ thống SmartForm hiển thị thông báo tình trạng ngừng giao dịch tại m</w:t>
              </w:r>
            </w:ins>
            <w:ins w:id="2233" w:author="Nguyen Duc Anh" w:date="2025-09-27T16:02:00Z">
              <w:r>
                <w:rPr>
                  <w:rFonts w:cstheme="minorHAnsi"/>
                  <w:sz w:val="24"/>
                  <w:szCs w:val="24"/>
                </w:rPr>
                <w:t>àn hình chi tiết giao dịch. Chỉ lưu thông tin trong log db, không lưu trên giao diện hệ thống.</w:t>
              </w:r>
              <w:r w:rsidR="00C75576">
                <w:rPr>
                  <w:rFonts w:cstheme="minorHAnsi"/>
                  <w:sz w:val="24"/>
                  <w:szCs w:val="24"/>
                </w:rPr>
                <w:t xml:space="preserve"> Kết</w:t>
              </w:r>
            </w:ins>
            <w:ins w:id="2234" w:author="Nguyen Duc Anh" w:date="2025-09-27T16:03:00Z">
              <w:r w:rsidR="00C75576">
                <w:rPr>
                  <w:rFonts w:cstheme="minorHAnsi"/>
                  <w:sz w:val="24"/>
                  <w:szCs w:val="24"/>
                </w:rPr>
                <w:t xml:space="preserve"> thúc luồng giao dịch.</w:t>
              </w:r>
            </w:ins>
          </w:p>
        </w:tc>
      </w:tr>
      <w:tr w:rsidR="005C0DE6" w:rsidRPr="007E10EE" w14:paraId="1B0A5437" w14:textId="77777777" w:rsidTr="00C95709">
        <w:trPr>
          <w:trPrChange w:id="2235" w:author="Nguyen Duc Anh" w:date="2025-09-27T15:02:00Z">
            <w:trPr>
              <w:gridAfter w:val="0"/>
            </w:trPr>
          </w:trPrChange>
        </w:trPr>
        <w:tc>
          <w:tcPr>
            <w:tcW w:w="0" w:type="auto"/>
            <w:tcBorders>
              <w:top w:val="single" w:sz="4" w:space="0" w:color="auto"/>
              <w:left w:val="single" w:sz="4" w:space="0" w:color="auto"/>
              <w:bottom w:val="single" w:sz="4" w:space="0" w:color="auto"/>
              <w:right w:val="single" w:sz="4" w:space="0" w:color="auto"/>
            </w:tcBorders>
            <w:tcPrChange w:id="2236" w:author="Nguyen Duc Anh" w:date="2025-09-27T15:02:00Z">
              <w:tcPr>
                <w:tcW w:w="0" w:type="auto"/>
                <w:tcBorders>
                  <w:top w:val="single" w:sz="4" w:space="0" w:color="auto"/>
                  <w:left w:val="single" w:sz="4" w:space="0" w:color="auto"/>
                  <w:bottom w:val="single" w:sz="4" w:space="0" w:color="auto"/>
                  <w:right w:val="single" w:sz="4" w:space="0" w:color="auto"/>
                </w:tcBorders>
              </w:tcPr>
            </w:tcPrChange>
          </w:tcPr>
          <w:p w14:paraId="536974C3" w14:textId="0B56B37B" w:rsidR="005C0DE6" w:rsidRPr="007E10EE" w:rsidRDefault="00B07A23" w:rsidP="00BC4EBE">
            <w:pPr>
              <w:ind w:firstLine="0"/>
              <w:rPr>
                <w:rFonts w:cstheme="minorHAnsi"/>
                <w:color w:val="000000"/>
                <w:sz w:val="24"/>
                <w:szCs w:val="24"/>
                <w:rPrChange w:id="2237" w:author="Nguyen Duc Anh" w:date="2025-09-27T15:14:00Z">
                  <w:rPr>
                    <w:rFonts w:ascii="Times New Roman" w:hAnsi="Times New Roman" w:cs="Times New Roman"/>
                    <w:color w:val="000000"/>
                    <w:sz w:val="24"/>
                    <w:szCs w:val="24"/>
                  </w:rPr>
                </w:rPrChange>
              </w:rPr>
            </w:pPr>
            <w:ins w:id="2238" w:author="Nguyen Duc Anh" w:date="2025-09-27T15:03:00Z">
              <w:r w:rsidRPr="007E10EE">
                <w:rPr>
                  <w:rFonts w:cstheme="minorHAnsi"/>
                  <w:color w:val="000000"/>
                  <w:sz w:val="24"/>
                  <w:szCs w:val="24"/>
                  <w:rPrChange w:id="2239" w:author="Nguyen Duc Anh" w:date="2025-09-27T15:14:00Z">
                    <w:rPr>
                      <w:rFonts w:ascii="Times New Roman" w:hAnsi="Times New Roman" w:cs="Times New Roman"/>
                      <w:color w:val="000000"/>
                      <w:sz w:val="16"/>
                      <w:szCs w:val="16"/>
                    </w:rPr>
                  </w:rPrChange>
                </w:rPr>
                <w:t>6.2. Hiển thị thông báo và cập nhật tình trạng giao dịch tại màn hình chi tiết (Có hiển thị)</w:t>
              </w:r>
            </w:ins>
          </w:p>
        </w:tc>
        <w:tc>
          <w:tcPr>
            <w:tcW w:w="6000" w:type="dxa"/>
            <w:tcBorders>
              <w:top w:val="single" w:sz="4" w:space="0" w:color="auto"/>
              <w:left w:val="single" w:sz="4" w:space="0" w:color="auto"/>
              <w:bottom w:val="single" w:sz="4" w:space="0" w:color="auto"/>
              <w:right w:val="single" w:sz="4" w:space="0" w:color="auto"/>
            </w:tcBorders>
            <w:tcPrChange w:id="2240" w:author="Nguyen Duc Anh" w:date="2025-09-27T15:02:00Z">
              <w:tcPr>
                <w:tcW w:w="0" w:type="auto"/>
                <w:gridSpan w:val="2"/>
                <w:tcBorders>
                  <w:top w:val="single" w:sz="4" w:space="0" w:color="auto"/>
                  <w:left w:val="single" w:sz="4" w:space="0" w:color="auto"/>
                  <w:bottom w:val="single" w:sz="4" w:space="0" w:color="auto"/>
                  <w:right w:val="single" w:sz="4" w:space="0" w:color="auto"/>
                </w:tcBorders>
              </w:tcPr>
            </w:tcPrChange>
          </w:tcPr>
          <w:p w14:paraId="6CEA3559" w14:textId="77777777" w:rsidR="005C0DE6" w:rsidRDefault="00221287" w:rsidP="009E61F5">
            <w:pPr>
              <w:tabs>
                <w:tab w:val="left" w:pos="709"/>
              </w:tabs>
              <w:spacing w:line="276" w:lineRule="auto"/>
              <w:ind w:firstLine="0"/>
              <w:rPr>
                <w:ins w:id="2241" w:author="Nguyen Duc Anh" w:date="2025-09-27T16:06:00Z"/>
                <w:rFonts w:cstheme="minorHAnsi"/>
                <w:sz w:val="24"/>
                <w:szCs w:val="24"/>
              </w:rPr>
            </w:pPr>
            <w:ins w:id="2242" w:author="Nguyen Duc Anh" w:date="2025-09-27T16:03:00Z">
              <w:r>
                <w:rPr>
                  <w:rFonts w:cstheme="minorHAnsi"/>
                  <w:sz w:val="24"/>
                  <w:szCs w:val="24"/>
                </w:rPr>
                <w:t xml:space="preserve">Hệ thống SmartForm hiển thị thông báo tình trạng </w:t>
              </w:r>
            </w:ins>
            <w:ins w:id="2243" w:author="Nguyen Duc Anh" w:date="2025-09-27T16:05:00Z">
              <w:r>
                <w:rPr>
                  <w:rFonts w:cstheme="minorHAnsi"/>
                  <w:sz w:val="24"/>
                  <w:szCs w:val="24"/>
                </w:rPr>
                <w:t>tạm dừng</w:t>
              </w:r>
            </w:ins>
            <w:ins w:id="2244" w:author="Nguyen Duc Anh" w:date="2025-09-27T16:03:00Z">
              <w:r>
                <w:rPr>
                  <w:rFonts w:cstheme="minorHAnsi"/>
                  <w:sz w:val="24"/>
                  <w:szCs w:val="24"/>
                </w:rPr>
                <w:t xml:space="preserve"> giao dịch tại màn hình chi tiết giao dịch. </w:t>
              </w:r>
            </w:ins>
            <w:ins w:id="2245" w:author="Nguyen Duc Anh" w:date="2025-09-27T16:05:00Z">
              <w:r w:rsidR="00545C0B">
                <w:rPr>
                  <w:rFonts w:cstheme="minorHAnsi"/>
                  <w:sz w:val="24"/>
                  <w:szCs w:val="24"/>
                </w:rPr>
                <w:t>Lưu thông tin và hiển thị trên hệ thống.</w:t>
              </w:r>
            </w:ins>
          </w:p>
          <w:p w14:paraId="0FB12CA4" w14:textId="7057DD3E" w:rsidR="00545C0B" w:rsidRPr="007E10EE" w:rsidRDefault="00545C0B" w:rsidP="009E61F5">
            <w:pPr>
              <w:tabs>
                <w:tab w:val="left" w:pos="709"/>
              </w:tabs>
              <w:spacing w:line="276" w:lineRule="auto"/>
              <w:ind w:firstLine="0"/>
              <w:rPr>
                <w:rFonts w:cstheme="minorHAnsi"/>
                <w:sz w:val="24"/>
                <w:szCs w:val="24"/>
                <w:rPrChange w:id="2246" w:author="Nguyen Duc Anh" w:date="2025-09-27T15:14:00Z">
                  <w:rPr>
                    <w:rFonts w:asciiTheme="majorHAnsi" w:hAnsiTheme="majorHAnsi" w:cstheme="majorHAnsi"/>
                    <w:sz w:val="24"/>
                    <w:szCs w:val="24"/>
                  </w:rPr>
                </w:rPrChange>
              </w:rPr>
            </w:pPr>
            <w:ins w:id="2247" w:author="Nguyen Duc Anh" w:date="2025-09-27T16:06:00Z">
              <w:r>
                <w:rPr>
                  <w:rFonts w:cstheme="minorHAnsi"/>
                  <w:sz w:val="24"/>
                  <w:szCs w:val="24"/>
                </w:rPr>
                <w:t>Giao dịch viên thực hiện xử lý tiếp tại bước [7.1] và [7.2]</w:t>
              </w:r>
            </w:ins>
          </w:p>
        </w:tc>
      </w:tr>
      <w:tr w:rsidR="005C0DE6" w:rsidRPr="007E10EE" w14:paraId="3E26FCCA" w14:textId="77777777" w:rsidTr="00C95709">
        <w:trPr>
          <w:trPrChange w:id="2248" w:author="Nguyen Duc Anh" w:date="2025-09-27T15:02:00Z">
            <w:trPr>
              <w:gridAfter w:val="0"/>
            </w:trPr>
          </w:trPrChange>
        </w:trPr>
        <w:tc>
          <w:tcPr>
            <w:tcW w:w="0" w:type="auto"/>
            <w:tcBorders>
              <w:top w:val="single" w:sz="4" w:space="0" w:color="auto"/>
              <w:left w:val="single" w:sz="4" w:space="0" w:color="auto"/>
              <w:bottom w:val="single" w:sz="4" w:space="0" w:color="auto"/>
              <w:right w:val="single" w:sz="4" w:space="0" w:color="auto"/>
            </w:tcBorders>
            <w:tcPrChange w:id="2249" w:author="Nguyen Duc Anh" w:date="2025-09-27T15:02:00Z">
              <w:tcPr>
                <w:tcW w:w="0" w:type="auto"/>
                <w:tcBorders>
                  <w:top w:val="single" w:sz="4" w:space="0" w:color="auto"/>
                  <w:left w:val="single" w:sz="4" w:space="0" w:color="auto"/>
                  <w:bottom w:val="single" w:sz="4" w:space="0" w:color="auto"/>
                  <w:right w:val="single" w:sz="4" w:space="0" w:color="auto"/>
                </w:tcBorders>
              </w:tcPr>
            </w:tcPrChange>
          </w:tcPr>
          <w:p w14:paraId="14CAF99A" w14:textId="77E71D79" w:rsidR="005C0DE6" w:rsidRPr="007E10EE" w:rsidRDefault="00B07A23" w:rsidP="00BC4EBE">
            <w:pPr>
              <w:ind w:firstLine="0"/>
              <w:rPr>
                <w:rFonts w:cstheme="minorHAnsi"/>
                <w:sz w:val="24"/>
                <w:szCs w:val="24"/>
                <w:rPrChange w:id="2250" w:author="Nguyen Duc Anh" w:date="2025-09-27T15:14:00Z">
                  <w:rPr>
                    <w:rFonts w:asciiTheme="majorHAnsi" w:hAnsiTheme="majorHAnsi" w:cstheme="majorHAnsi"/>
                    <w:sz w:val="24"/>
                    <w:szCs w:val="24"/>
                  </w:rPr>
                </w:rPrChange>
              </w:rPr>
            </w:pPr>
            <w:ins w:id="2251" w:author="Nguyen Duc Anh" w:date="2025-09-27T15:03:00Z">
              <w:r w:rsidRPr="007E10EE">
                <w:rPr>
                  <w:rFonts w:cstheme="minorHAnsi"/>
                  <w:color w:val="000000"/>
                  <w:sz w:val="24"/>
                  <w:szCs w:val="24"/>
                  <w:rPrChange w:id="2252" w:author="Nguyen Duc Anh" w:date="2025-09-27T15:14:00Z">
                    <w:rPr>
                      <w:rFonts w:ascii="Times New Roman" w:hAnsi="Times New Roman" w:cs="Times New Roman"/>
                      <w:color w:val="000000"/>
                      <w:sz w:val="16"/>
                      <w:szCs w:val="16"/>
                    </w:rPr>
                  </w:rPrChange>
                </w:rPr>
                <w:t>7.2. Xác nhận đi tiếp</w:t>
              </w:r>
            </w:ins>
          </w:p>
        </w:tc>
        <w:tc>
          <w:tcPr>
            <w:tcW w:w="6000" w:type="dxa"/>
            <w:tcBorders>
              <w:top w:val="single" w:sz="4" w:space="0" w:color="auto"/>
              <w:left w:val="single" w:sz="4" w:space="0" w:color="auto"/>
              <w:bottom w:val="single" w:sz="4" w:space="0" w:color="auto"/>
              <w:right w:val="single" w:sz="4" w:space="0" w:color="auto"/>
            </w:tcBorders>
            <w:tcPrChange w:id="2253" w:author="Nguyen Duc Anh" w:date="2025-09-27T15:02:00Z">
              <w:tcPr>
                <w:tcW w:w="0" w:type="auto"/>
                <w:gridSpan w:val="2"/>
                <w:tcBorders>
                  <w:top w:val="single" w:sz="4" w:space="0" w:color="auto"/>
                  <w:left w:val="single" w:sz="4" w:space="0" w:color="auto"/>
                  <w:bottom w:val="single" w:sz="4" w:space="0" w:color="auto"/>
                  <w:right w:val="single" w:sz="4" w:space="0" w:color="auto"/>
                </w:tcBorders>
              </w:tcPr>
            </w:tcPrChange>
          </w:tcPr>
          <w:p w14:paraId="7CE29C3B" w14:textId="3F5C1F9D" w:rsidR="005C0DE6" w:rsidRDefault="00545C0B" w:rsidP="009E61F5">
            <w:pPr>
              <w:tabs>
                <w:tab w:val="left" w:pos="709"/>
              </w:tabs>
              <w:spacing w:line="276" w:lineRule="auto"/>
              <w:ind w:firstLine="0"/>
              <w:rPr>
                <w:ins w:id="2254" w:author="Nguyen Duc Anh" w:date="2025-09-27T16:08:00Z"/>
                <w:rFonts w:cstheme="minorHAnsi"/>
                <w:sz w:val="24"/>
                <w:szCs w:val="24"/>
              </w:rPr>
            </w:pPr>
            <w:ins w:id="2255" w:author="Nguyen Duc Anh" w:date="2025-09-27T16:07:00Z">
              <w:r>
                <w:rPr>
                  <w:rFonts w:cstheme="minorHAnsi"/>
                  <w:sz w:val="24"/>
                  <w:szCs w:val="24"/>
                </w:rPr>
                <w:t>Giao dịch viên nhấn chọn để xác nhận tiếp tục luồng hạch toán giao dịch</w:t>
              </w:r>
            </w:ins>
            <w:ins w:id="2256" w:author="Nguyen Duc Anh" w:date="2025-09-27T16:08:00Z">
              <w:r w:rsidR="006E6C86">
                <w:rPr>
                  <w:rFonts w:cstheme="minorHAnsi"/>
                  <w:sz w:val="24"/>
                  <w:szCs w:val="24"/>
                </w:rPr>
                <w:t>:</w:t>
              </w:r>
            </w:ins>
          </w:p>
          <w:p w14:paraId="2F8DA6EC" w14:textId="77777777" w:rsidR="006E6C86" w:rsidRDefault="006E6C86" w:rsidP="009E61F5">
            <w:pPr>
              <w:tabs>
                <w:tab w:val="left" w:pos="709"/>
              </w:tabs>
              <w:spacing w:line="276" w:lineRule="auto"/>
              <w:ind w:firstLine="0"/>
              <w:rPr>
                <w:ins w:id="2257" w:author="Nguyen Duc Anh" w:date="2025-09-27T16:09:00Z"/>
                <w:rFonts w:cstheme="minorHAnsi"/>
                <w:sz w:val="24"/>
                <w:szCs w:val="24"/>
              </w:rPr>
            </w:pPr>
            <w:ins w:id="2258" w:author="Nguyen Duc Anh" w:date="2025-09-27T16:08:00Z">
              <w:r>
                <w:rPr>
                  <w:rFonts w:cstheme="minorHAnsi"/>
                  <w:sz w:val="24"/>
                  <w:szCs w:val="24"/>
                </w:rPr>
                <w:t xml:space="preserve">- </w:t>
              </w:r>
            </w:ins>
            <w:ins w:id="2259" w:author="Nguyen Duc Anh" w:date="2025-09-27T16:09:00Z">
              <w:r>
                <w:rPr>
                  <w:rFonts w:cstheme="minorHAnsi"/>
                  <w:sz w:val="24"/>
                  <w:szCs w:val="24"/>
                </w:rPr>
                <w:t>Bán ngoại tệ: chuyển duyệt sang Kiểm soát viên ở trạng thái “Chờ duyệt”.</w:t>
              </w:r>
            </w:ins>
          </w:p>
          <w:p w14:paraId="2FCF48C2" w14:textId="4BEABF20" w:rsidR="006E6C86" w:rsidRPr="007E10EE" w:rsidRDefault="006E6C86" w:rsidP="009E61F5">
            <w:pPr>
              <w:tabs>
                <w:tab w:val="left" w:pos="709"/>
              </w:tabs>
              <w:spacing w:line="276" w:lineRule="auto"/>
              <w:ind w:firstLine="0"/>
              <w:rPr>
                <w:rFonts w:cstheme="minorHAnsi"/>
                <w:sz w:val="24"/>
                <w:szCs w:val="24"/>
                <w:rPrChange w:id="2260" w:author="Nguyen Duc Anh" w:date="2025-09-27T15:14:00Z">
                  <w:rPr>
                    <w:rFonts w:asciiTheme="majorHAnsi" w:hAnsiTheme="majorHAnsi" w:cstheme="majorHAnsi"/>
                    <w:sz w:val="24"/>
                    <w:szCs w:val="24"/>
                  </w:rPr>
                </w:rPrChange>
              </w:rPr>
            </w:pPr>
            <w:ins w:id="2261" w:author="Nguyen Duc Anh" w:date="2025-09-27T16:09:00Z">
              <w:r>
                <w:rPr>
                  <w:rFonts w:cstheme="minorHAnsi"/>
                  <w:sz w:val="24"/>
                  <w:szCs w:val="24"/>
                </w:rPr>
                <w:lastRenderedPageBreak/>
                <w:t xml:space="preserve">- Mua ngoại tệ: </w:t>
              </w:r>
              <w:r w:rsidR="00152697">
                <w:rPr>
                  <w:rFonts w:cstheme="minorHAnsi"/>
                  <w:sz w:val="24"/>
                  <w:szCs w:val="24"/>
                </w:rPr>
                <w:t xml:space="preserve">hệ thống </w:t>
              </w:r>
            </w:ins>
            <w:ins w:id="2262" w:author="Nguyen Duc Anh" w:date="2025-09-27T16:10:00Z">
              <w:r w:rsidR="00152697">
                <w:rPr>
                  <w:rFonts w:cstheme="minorHAnsi"/>
                  <w:sz w:val="24"/>
                  <w:szCs w:val="24"/>
                </w:rPr>
                <w:t>SmartF</w:t>
              </w:r>
            </w:ins>
            <w:ins w:id="2263" w:author="Nguyen Duc Anh" w:date="2025-09-27T16:13:00Z">
              <w:r w:rsidR="00216F0C">
                <w:rPr>
                  <w:rFonts w:cstheme="minorHAnsi"/>
                  <w:sz w:val="24"/>
                  <w:szCs w:val="24"/>
                </w:rPr>
                <w:t>orm</w:t>
              </w:r>
            </w:ins>
            <w:ins w:id="2264" w:author="Nguyen Duc Anh" w:date="2025-09-27T16:10:00Z">
              <w:r w:rsidR="00152697">
                <w:rPr>
                  <w:rFonts w:cstheme="minorHAnsi"/>
                  <w:sz w:val="24"/>
                  <w:szCs w:val="24"/>
                </w:rPr>
                <w:t xml:space="preserve"> gọi API truyền thông tin lên hệ thống IPCAS để hạch toán</w:t>
              </w:r>
            </w:ins>
            <w:ins w:id="2265" w:author="Nguyen Duc Anh" w:date="2025-09-27T16:19:00Z">
              <w:r w:rsidR="00961462">
                <w:rPr>
                  <w:rFonts w:cstheme="minorHAnsi"/>
                  <w:sz w:val="24"/>
                  <w:szCs w:val="24"/>
                </w:rPr>
                <w:t xml:space="preserve"> tại bước [9]</w:t>
              </w:r>
            </w:ins>
          </w:p>
        </w:tc>
      </w:tr>
      <w:tr w:rsidR="006D38EF" w:rsidRPr="007E10EE" w14:paraId="67829BDE" w14:textId="77777777" w:rsidTr="00C95709">
        <w:trPr>
          <w:trPrChange w:id="2266" w:author="Nguyen Duc Anh" w:date="2025-09-27T15:02:00Z">
            <w:trPr>
              <w:gridAfter w:val="0"/>
            </w:trPr>
          </w:trPrChange>
        </w:trPr>
        <w:tc>
          <w:tcPr>
            <w:tcW w:w="0" w:type="auto"/>
            <w:tcBorders>
              <w:top w:val="single" w:sz="4" w:space="0" w:color="auto"/>
              <w:left w:val="single" w:sz="4" w:space="0" w:color="auto"/>
              <w:bottom w:val="single" w:sz="4" w:space="0" w:color="auto"/>
              <w:right w:val="single" w:sz="4" w:space="0" w:color="auto"/>
            </w:tcBorders>
            <w:tcPrChange w:id="2267" w:author="Nguyen Duc Anh" w:date="2025-09-27T15:02:00Z">
              <w:tcPr>
                <w:tcW w:w="0" w:type="auto"/>
                <w:tcBorders>
                  <w:top w:val="single" w:sz="4" w:space="0" w:color="auto"/>
                  <w:left w:val="single" w:sz="4" w:space="0" w:color="auto"/>
                  <w:bottom w:val="single" w:sz="4" w:space="0" w:color="auto"/>
                  <w:right w:val="single" w:sz="4" w:space="0" w:color="auto"/>
                </w:tcBorders>
              </w:tcPr>
            </w:tcPrChange>
          </w:tcPr>
          <w:p w14:paraId="2029A036" w14:textId="65B473B9" w:rsidR="006D38EF" w:rsidRPr="007E10EE" w:rsidRDefault="00B07A23" w:rsidP="00BC4EBE">
            <w:pPr>
              <w:ind w:firstLine="0"/>
              <w:rPr>
                <w:rFonts w:cstheme="minorHAnsi"/>
                <w:color w:val="000000"/>
                <w:sz w:val="24"/>
                <w:szCs w:val="24"/>
                <w:rPrChange w:id="2268" w:author="Nguyen Duc Anh" w:date="2025-09-27T15:14:00Z">
                  <w:rPr>
                    <w:rFonts w:ascii="Times New Roman" w:hAnsi="Times New Roman" w:cs="Times New Roman"/>
                    <w:color w:val="000000"/>
                    <w:sz w:val="24"/>
                    <w:szCs w:val="24"/>
                  </w:rPr>
                </w:rPrChange>
              </w:rPr>
            </w:pPr>
            <w:ins w:id="2269" w:author="Nguyen Duc Anh" w:date="2025-09-27T15:03:00Z">
              <w:r w:rsidRPr="007E10EE">
                <w:rPr>
                  <w:rFonts w:cstheme="minorHAnsi"/>
                  <w:color w:val="000000"/>
                  <w:sz w:val="24"/>
                  <w:szCs w:val="24"/>
                  <w:rPrChange w:id="2270" w:author="Nguyen Duc Anh" w:date="2025-09-27T15:14:00Z">
                    <w:rPr>
                      <w:rFonts w:ascii="Times New Roman" w:hAnsi="Times New Roman" w:cs="Times New Roman"/>
                      <w:color w:val="000000"/>
                      <w:sz w:val="16"/>
                      <w:szCs w:val="16"/>
                    </w:rPr>
                  </w:rPrChange>
                </w:rPr>
                <w:lastRenderedPageBreak/>
                <w:t>7.1. Ngừng giao dịch (Có hiển thị)</w:t>
              </w:r>
            </w:ins>
          </w:p>
        </w:tc>
        <w:tc>
          <w:tcPr>
            <w:tcW w:w="6000" w:type="dxa"/>
            <w:tcBorders>
              <w:top w:val="single" w:sz="4" w:space="0" w:color="auto"/>
              <w:left w:val="single" w:sz="4" w:space="0" w:color="auto"/>
              <w:bottom w:val="single" w:sz="4" w:space="0" w:color="auto"/>
              <w:right w:val="single" w:sz="4" w:space="0" w:color="auto"/>
            </w:tcBorders>
            <w:tcPrChange w:id="2271" w:author="Nguyen Duc Anh" w:date="2025-09-27T15:02:00Z">
              <w:tcPr>
                <w:tcW w:w="0" w:type="auto"/>
                <w:gridSpan w:val="2"/>
                <w:tcBorders>
                  <w:top w:val="single" w:sz="4" w:space="0" w:color="auto"/>
                  <w:left w:val="single" w:sz="4" w:space="0" w:color="auto"/>
                  <w:bottom w:val="single" w:sz="4" w:space="0" w:color="auto"/>
                  <w:right w:val="single" w:sz="4" w:space="0" w:color="auto"/>
                </w:tcBorders>
              </w:tcPr>
            </w:tcPrChange>
          </w:tcPr>
          <w:p w14:paraId="77F40577" w14:textId="52F8C670" w:rsidR="006D38EF" w:rsidRPr="007E10EE" w:rsidRDefault="00152697" w:rsidP="006D38EF">
            <w:pPr>
              <w:spacing w:line="276" w:lineRule="auto"/>
              <w:ind w:firstLine="0"/>
              <w:rPr>
                <w:rFonts w:cstheme="minorHAnsi"/>
                <w:sz w:val="24"/>
                <w:szCs w:val="24"/>
                <w:rPrChange w:id="2272" w:author="Nguyen Duc Anh" w:date="2025-09-27T15:14:00Z">
                  <w:rPr>
                    <w:rFonts w:asciiTheme="majorHAnsi" w:hAnsiTheme="majorHAnsi" w:cstheme="majorHAnsi"/>
                    <w:sz w:val="24"/>
                    <w:szCs w:val="24"/>
                  </w:rPr>
                </w:rPrChange>
              </w:rPr>
            </w:pPr>
            <w:ins w:id="2273" w:author="Nguyen Duc Anh" w:date="2025-09-27T16:10:00Z">
              <w:r>
                <w:rPr>
                  <w:rFonts w:cstheme="minorHAnsi"/>
                  <w:sz w:val="24"/>
                  <w:szCs w:val="24"/>
                </w:rPr>
                <w:t>Giao dịch viên nhấn</w:t>
              </w:r>
            </w:ins>
            <w:ins w:id="2274" w:author="Nguyen Duc Anh" w:date="2025-09-27T16:13:00Z">
              <w:r w:rsidR="00216F0C">
                <w:rPr>
                  <w:rFonts w:cstheme="minorHAnsi"/>
                  <w:sz w:val="24"/>
                  <w:szCs w:val="24"/>
                </w:rPr>
                <w:t xml:space="preserve"> chọn</w:t>
              </w:r>
            </w:ins>
            <w:ins w:id="2275" w:author="Nguyen Duc Anh" w:date="2025-09-27T16:10:00Z">
              <w:r>
                <w:rPr>
                  <w:rFonts w:cstheme="minorHAnsi"/>
                  <w:sz w:val="24"/>
                  <w:szCs w:val="24"/>
                </w:rPr>
                <w:t xml:space="preserve"> </w:t>
              </w:r>
            </w:ins>
            <w:ins w:id="2276" w:author="Nguyen Duc Anh" w:date="2025-09-27T16:11:00Z">
              <w:r>
                <w:rPr>
                  <w:rFonts w:cstheme="minorHAnsi"/>
                  <w:sz w:val="24"/>
                  <w:szCs w:val="24"/>
                </w:rPr>
                <w:t>xác nhận để ngừng giao dịch để kết thúc luồng hạch toán và giao dịch hiển thị trên hệ thống</w:t>
              </w:r>
            </w:ins>
          </w:p>
        </w:tc>
      </w:tr>
      <w:tr w:rsidR="006D38EF" w:rsidRPr="007E10EE" w14:paraId="4150005C" w14:textId="77777777" w:rsidTr="00C95709">
        <w:trPr>
          <w:trPrChange w:id="2277" w:author="Nguyen Duc Anh" w:date="2025-09-27T15:02:00Z">
            <w:trPr>
              <w:gridAfter w:val="0"/>
            </w:trPr>
          </w:trPrChange>
        </w:trPr>
        <w:tc>
          <w:tcPr>
            <w:tcW w:w="0" w:type="auto"/>
            <w:tcBorders>
              <w:top w:val="single" w:sz="4" w:space="0" w:color="auto"/>
              <w:left w:val="single" w:sz="4" w:space="0" w:color="auto"/>
              <w:bottom w:val="single" w:sz="4" w:space="0" w:color="auto"/>
              <w:right w:val="single" w:sz="4" w:space="0" w:color="auto"/>
            </w:tcBorders>
            <w:tcPrChange w:id="2278" w:author="Nguyen Duc Anh" w:date="2025-09-27T15:02:00Z">
              <w:tcPr>
                <w:tcW w:w="0" w:type="auto"/>
                <w:tcBorders>
                  <w:top w:val="single" w:sz="4" w:space="0" w:color="auto"/>
                  <w:left w:val="single" w:sz="4" w:space="0" w:color="auto"/>
                  <w:bottom w:val="single" w:sz="4" w:space="0" w:color="auto"/>
                  <w:right w:val="single" w:sz="4" w:space="0" w:color="auto"/>
                </w:tcBorders>
              </w:tcPr>
            </w:tcPrChange>
          </w:tcPr>
          <w:p w14:paraId="79F7A5BB" w14:textId="4BDD5E1D" w:rsidR="006D38EF" w:rsidRPr="007E10EE" w:rsidRDefault="00B07A23" w:rsidP="00BC4EBE">
            <w:pPr>
              <w:ind w:firstLine="0"/>
              <w:rPr>
                <w:rFonts w:cstheme="minorHAnsi"/>
                <w:color w:val="000000"/>
                <w:sz w:val="24"/>
                <w:szCs w:val="24"/>
                <w:rPrChange w:id="2279" w:author="Nguyen Duc Anh" w:date="2025-09-27T15:14:00Z">
                  <w:rPr>
                    <w:rFonts w:ascii="Times New Roman" w:hAnsi="Times New Roman" w:cs="Times New Roman"/>
                    <w:color w:val="000000"/>
                    <w:sz w:val="24"/>
                    <w:szCs w:val="24"/>
                  </w:rPr>
                </w:rPrChange>
              </w:rPr>
            </w:pPr>
            <w:ins w:id="2280" w:author="Nguyen Duc Anh" w:date="2025-09-27T15:04:00Z">
              <w:r w:rsidRPr="007E10EE">
                <w:rPr>
                  <w:rFonts w:cstheme="minorHAnsi"/>
                  <w:color w:val="000000"/>
                  <w:sz w:val="24"/>
                  <w:szCs w:val="24"/>
                  <w:rPrChange w:id="2281" w:author="Nguyen Duc Anh" w:date="2025-09-27T15:14:00Z">
                    <w:rPr>
                      <w:rFonts w:ascii="Times New Roman" w:hAnsi="Times New Roman" w:cs="Times New Roman"/>
                      <w:color w:val="000000"/>
                      <w:sz w:val="16"/>
                      <w:szCs w:val="16"/>
                    </w:rPr>
                  </w:rPrChange>
                </w:rPr>
                <w:t>8.1. Duyệt</w:t>
              </w:r>
            </w:ins>
          </w:p>
        </w:tc>
        <w:tc>
          <w:tcPr>
            <w:tcW w:w="6000" w:type="dxa"/>
            <w:tcBorders>
              <w:top w:val="single" w:sz="4" w:space="0" w:color="auto"/>
              <w:left w:val="single" w:sz="4" w:space="0" w:color="auto"/>
              <w:bottom w:val="single" w:sz="4" w:space="0" w:color="auto"/>
              <w:right w:val="single" w:sz="4" w:space="0" w:color="auto"/>
            </w:tcBorders>
            <w:tcPrChange w:id="2282" w:author="Nguyen Duc Anh" w:date="2025-09-27T15:02:00Z">
              <w:tcPr>
                <w:tcW w:w="0" w:type="auto"/>
                <w:gridSpan w:val="2"/>
                <w:tcBorders>
                  <w:top w:val="single" w:sz="4" w:space="0" w:color="auto"/>
                  <w:left w:val="single" w:sz="4" w:space="0" w:color="auto"/>
                  <w:bottom w:val="single" w:sz="4" w:space="0" w:color="auto"/>
                  <w:right w:val="single" w:sz="4" w:space="0" w:color="auto"/>
                </w:tcBorders>
              </w:tcPr>
            </w:tcPrChange>
          </w:tcPr>
          <w:p w14:paraId="2C9DEB13" w14:textId="085FF8DB" w:rsidR="006D38EF" w:rsidRPr="007E10EE" w:rsidRDefault="00216F0C" w:rsidP="006D38EF">
            <w:pPr>
              <w:spacing w:line="276" w:lineRule="auto"/>
              <w:ind w:firstLine="0"/>
              <w:rPr>
                <w:rFonts w:cstheme="minorHAnsi"/>
                <w:sz w:val="24"/>
                <w:szCs w:val="24"/>
                <w:rPrChange w:id="2283" w:author="Nguyen Duc Anh" w:date="2025-09-27T15:14:00Z">
                  <w:rPr>
                    <w:rFonts w:asciiTheme="majorHAnsi" w:hAnsiTheme="majorHAnsi" w:cstheme="majorHAnsi"/>
                    <w:sz w:val="24"/>
                    <w:szCs w:val="24"/>
                  </w:rPr>
                </w:rPrChange>
              </w:rPr>
            </w:pPr>
            <w:ins w:id="2284" w:author="Nguyen Duc Anh" w:date="2025-09-27T16:12:00Z">
              <w:r>
                <w:rPr>
                  <w:rFonts w:cstheme="minorHAnsi"/>
                  <w:sz w:val="24"/>
                  <w:szCs w:val="24"/>
                </w:rPr>
                <w:t xml:space="preserve">Kiểm soát viên </w:t>
              </w:r>
            </w:ins>
            <w:ins w:id="2285" w:author="Nguyen Duc Anh" w:date="2025-09-27T16:13:00Z">
              <w:r>
                <w:rPr>
                  <w:rFonts w:cstheme="minorHAnsi"/>
                  <w:sz w:val="24"/>
                  <w:szCs w:val="24"/>
                </w:rPr>
                <w:t>duyệt giao dịch</w:t>
              </w:r>
            </w:ins>
            <w:ins w:id="2286" w:author="Nguyen Duc Anh" w:date="2025-09-27T16:15:00Z">
              <w:r w:rsidR="00D02995">
                <w:rPr>
                  <w:rFonts w:cstheme="minorHAnsi"/>
                  <w:sz w:val="24"/>
                  <w:szCs w:val="24"/>
                </w:rPr>
                <w:t xml:space="preserve"> bán ngoại tệ</w:t>
              </w:r>
            </w:ins>
            <w:ins w:id="2287" w:author="Nguyen Duc Anh" w:date="2025-09-27T16:16:00Z">
              <w:r w:rsidR="00D02995">
                <w:rPr>
                  <w:rFonts w:cstheme="minorHAnsi"/>
                  <w:sz w:val="24"/>
                  <w:szCs w:val="24"/>
                </w:rPr>
                <w:t xml:space="preserve">, hệ thống SmartForm </w:t>
              </w:r>
            </w:ins>
            <w:ins w:id="2288" w:author="Nguyen Duc Anh" w:date="2025-09-27T16:17:00Z">
              <w:r w:rsidR="00D02995">
                <w:rPr>
                  <w:rFonts w:cstheme="minorHAnsi"/>
                  <w:sz w:val="24"/>
                  <w:szCs w:val="24"/>
                </w:rPr>
                <w:t>gọi API truyền thông tin lên hệ thống IPCAS để hạch toán</w:t>
              </w:r>
            </w:ins>
            <w:ins w:id="2289" w:author="Nguyen Duc Anh" w:date="2025-09-27T16:19:00Z">
              <w:r w:rsidR="00961462">
                <w:rPr>
                  <w:rFonts w:cstheme="minorHAnsi"/>
                  <w:sz w:val="24"/>
                  <w:szCs w:val="24"/>
                </w:rPr>
                <w:t xml:space="preserve"> </w:t>
              </w:r>
              <w:r w:rsidR="00832987">
                <w:rPr>
                  <w:rFonts w:cstheme="minorHAnsi"/>
                  <w:sz w:val="24"/>
                  <w:szCs w:val="24"/>
                </w:rPr>
                <w:t>tại bước [9]</w:t>
              </w:r>
            </w:ins>
          </w:p>
        </w:tc>
      </w:tr>
      <w:tr w:rsidR="006D38EF" w:rsidRPr="007E10EE" w14:paraId="31D1E289" w14:textId="77777777" w:rsidTr="00C95709">
        <w:trPr>
          <w:trPrChange w:id="2290" w:author="Nguyen Duc Anh" w:date="2025-09-27T15:02:00Z">
            <w:trPr>
              <w:gridAfter w:val="0"/>
            </w:trPr>
          </w:trPrChange>
        </w:trPr>
        <w:tc>
          <w:tcPr>
            <w:tcW w:w="0" w:type="auto"/>
            <w:tcBorders>
              <w:top w:val="single" w:sz="4" w:space="0" w:color="auto"/>
              <w:left w:val="single" w:sz="4" w:space="0" w:color="auto"/>
              <w:bottom w:val="single" w:sz="4" w:space="0" w:color="auto"/>
              <w:right w:val="single" w:sz="4" w:space="0" w:color="auto"/>
            </w:tcBorders>
            <w:tcPrChange w:id="2291" w:author="Nguyen Duc Anh" w:date="2025-09-27T15:02:00Z">
              <w:tcPr>
                <w:tcW w:w="0" w:type="auto"/>
                <w:tcBorders>
                  <w:top w:val="single" w:sz="4" w:space="0" w:color="auto"/>
                  <w:left w:val="single" w:sz="4" w:space="0" w:color="auto"/>
                  <w:bottom w:val="single" w:sz="4" w:space="0" w:color="auto"/>
                  <w:right w:val="single" w:sz="4" w:space="0" w:color="auto"/>
                </w:tcBorders>
              </w:tcPr>
            </w:tcPrChange>
          </w:tcPr>
          <w:p w14:paraId="0D423FCB" w14:textId="6BF4C0C1" w:rsidR="006D38EF" w:rsidRPr="007E10EE" w:rsidRDefault="00B07A23" w:rsidP="00BC4EBE">
            <w:pPr>
              <w:ind w:firstLine="0"/>
              <w:rPr>
                <w:rFonts w:cstheme="minorHAnsi"/>
                <w:color w:val="000000"/>
                <w:sz w:val="24"/>
                <w:szCs w:val="24"/>
                <w:rPrChange w:id="2292" w:author="Nguyen Duc Anh" w:date="2025-09-27T15:14:00Z">
                  <w:rPr>
                    <w:rFonts w:ascii="Times New Roman" w:hAnsi="Times New Roman" w:cs="Times New Roman"/>
                    <w:color w:val="000000"/>
                    <w:sz w:val="24"/>
                    <w:szCs w:val="24"/>
                  </w:rPr>
                </w:rPrChange>
              </w:rPr>
            </w:pPr>
            <w:ins w:id="2293" w:author="Nguyen Duc Anh" w:date="2025-09-27T15:04:00Z">
              <w:r w:rsidRPr="007E10EE">
                <w:rPr>
                  <w:rFonts w:cstheme="minorHAnsi"/>
                  <w:color w:val="000000"/>
                  <w:sz w:val="24"/>
                  <w:szCs w:val="24"/>
                  <w:rPrChange w:id="2294" w:author="Nguyen Duc Anh" w:date="2025-09-27T15:14:00Z">
                    <w:rPr>
                      <w:rFonts w:ascii="Times New Roman" w:hAnsi="Times New Roman" w:cs="Times New Roman"/>
                      <w:color w:val="000000"/>
                      <w:sz w:val="16"/>
                      <w:szCs w:val="16"/>
                    </w:rPr>
                  </w:rPrChange>
                </w:rPr>
                <w:t>8.2. Từ chối</w:t>
              </w:r>
            </w:ins>
          </w:p>
        </w:tc>
        <w:tc>
          <w:tcPr>
            <w:tcW w:w="6000" w:type="dxa"/>
            <w:tcBorders>
              <w:top w:val="single" w:sz="4" w:space="0" w:color="auto"/>
              <w:left w:val="single" w:sz="4" w:space="0" w:color="auto"/>
              <w:bottom w:val="single" w:sz="4" w:space="0" w:color="auto"/>
              <w:right w:val="single" w:sz="4" w:space="0" w:color="auto"/>
            </w:tcBorders>
            <w:tcPrChange w:id="2295" w:author="Nguyen Duc Anh" w:date="2025-09-27T15:02:00Z">
              <w:tcPr>
                <w:tcW w:w="0" w:type="auto"/>
                <w:gridSpan w:val="2"/>
                <w:tcBorders>
                  <w:top w:val="single" w:sz="4" w:space="0" w:color="auto"/>
                  <w:left w:val="single" w:sz="4" w:space="0" w:color="auto"/>
                  <w:bottom w:val="single" w:sz="4" w:space="0" w:color="auto"/>
                  <w:right w:val="single" w:sz="4" w:space="0" w:color="auto"/>
                </w:tcBorders>
              </w:tcPr>
            </w:tcPrChange>
          </w:tcPr>
          <w:p w14:paraId="4195FB2E" w14:textId="1A5806FA" w:rsidR="006D38EF" w:rsidRPr="007E10EE" w:rsidRDefault="00BB471A" w:rsidP="005642A7">
            <w:pPr>
              <w:spacing w:line="276" w:lineRule="auto"/>
              <w:ind w:firstLine="0"/>
              <w:rPr>
                <w:rFonts w:cstheme="minorHAnsi"/>
                <w:sz w:val="24"/>
                <w:szCs w:val="24"/>
                <w:rPrChange w:id="2296" w:author="Nguyen Duc Anh" w:date="2025-09-27T15:14:00Z">
                  <w:rPr>
                    <w:rFonts w:asciiTheme="majorHAnsi" w:hAnsiTheme="majorHAnsi" w:cstheme="majorHAnsi"/>
                    <w:sz w:val="24"/>
                    <w:szCs w:val="24"/>
                  </w:rPr>
                </w:rPrChange>
              </w:rPr>
            </w:pPr>
            <w:ins w:id="2297" w:author="Nguyen Duc Anh" w:date="2025-09-27T16:20:00Z">
              <w:r>
                <w:rPr>
                  <w:rFonts w:cstheme="minorHAnsi"/>
                  <w:sz w:val="24"/>
                  <w:szCs w:val="24"/>
                </w:rPr>
                <w:t>Kiểm soát viên</w:t>
              </w:r>
            </w:ins>
            <w:ins w:id="2298" w:author="Nguyen Duc Anh" w:date="2025-09-27T16:21:00Z">
              <w:r>
                <w:rPr>
                  <w:rFonts w:cstheme="minorHAnsi"/>
                  <w:sz w:val="24"/>
                  <w:szCs w:val="24"/>
                </w:rPr>
                <w:t xml:space="preserve"> từ chối giao dịch</w:t>
              </w:r>
            </w:ins>
            <w:ins w:id="2299" w:author="Nguyen Duc Anh" w:date="2025-09-27T16:22:00Z">
              <w:r w:rsidR="00E73B65">
                <w:rPr>
                  <w:rFonts w:cstheme="minorHAnsi"/>
                  <w:sz w:val="24"/>
                  <w:szCs w:val="24"/>
                </w:rPr>
                <w:t xml:space="preserve"> để</w:t>
              </w:r>
            </w:ins>
            <w:ins w:id="2300" w:author="Nguyen Duc Anh" w:date="2025-09-27T16:21:00Z">
              <w:r>
                <w:rPr>
                  <w:rFonts w:cstheme="minorHAnsi"/>
                  <w:sz w:val="24"/>
                  <w:szCs w:val="24"/>
                </w:rPr>
                <w:t xml:space="preserve"> trả về cho giao dịch viên xử lý</w:t>
              </w:r>
            </w:ins>
            <w:ins w:id="2301" w:author="Nguyen Duc Anh" w:date="2025-09-27T16:23:00Z">
              <w:r w:rsidR="00E73B65">
                <w:rPr>
                  <w:rFonts w:cstheme="minorHAnsi"/>
                  <w:sz w:val="24"/>
                  <w:szCs w:val="24"/>
                </w:rPr>
                <w:t xml:space="preserve"> tại bước [10.1] và [10.2]</w:t>
              </w:r>
            </w:ins>
          </w:p>
        </w:tc>
      </w:tr>
      <w:tr w:rsidR="00B07A23" w:rsidRPr="007E10EE" w14:paraId="7F243451" w14:textId="77777777" w:rsidTr="00C95709">
        <w:trPr>
          <w:ins w:id="2302" w:author="Nguyen Duc Anh" w:date="2025-09-27T15:04:00Z"/>
        </w:trPr>
        <w:tc>
          <w:tcPr>
            <w:tcW w:w="0" w:type="auto"/>
            <w:tcBorders>
              <w:top w:val="single" w:sz="4" w:space="0" w:color="auto"/>
              <w:left w:val="single" w:sz="4" w:space="0" w:color="auto"/>
              <w:bottom w:val="single" w:sz="4" w:space="0" w:color="auto"/>
              <w:right w:val="single" w:sz="4" w:space="0" w:color="auto"/>
            </w:tcBorders>
          </w:tcPr>
          <w:p w14:paraId="53A4AC46" w14:textId="5CB4A0B4" w:rsidR="00B07A23" w:rsidRPr="007E10EE" w:rsidRDefault="00B07A23" w:rsidP="00BC4EBE">
            <w:pPr>
              <w:ind w:firstLine="0"/>
              <w:rPr>
                <w:ins w:id="2303" w:author="Nguyen Duc Anh" w:date="2025-09-27T15:04:00Z"/>
                <w:rFonts w:cstheme="minorHAnsi"/>
                <w:color w:val="000000"/>
                <w:sz w:val="24"/>
                <w:szCs w:val="24"/>
                <w:rPrChange w:id="2304" w:author="Nguyen Duc Anh" w:date="2025-09-27T15:14:00Z">
                  <w:rPr>
                    <w:ins w:id="2305" w:author="Nguyen Duc Anh" w:date="2025-09-27T15:04:00Z"/>
                    <w:rFonts w:ascii="Times New Roman" w:hAnsi="Times New Roman" w:cs="Times New Roman"/>
                    <w:color w:val="000000"/>
                    <w:sz w:val="16"/>
                    <w:szCs w:val="16"/>
                  </w:rPr>
                </w:rPrChange>
              </w:rPr>
            </w:pPr>
            <w:ins w:id="2306" w:author="Nguyen Duc Anh" w:date="2025-09-27T15:04:00Z">
              <w:r w:rsidRPr="007E10EE">
                <w:rPr>
                  <w:rFonts w:cstheme="minorHAnsi"/>
                  <w:color w:val="000000"/>
                  <w:sz w:val="24"/>
                  <w:szCs w:val="24"/>
                  <w:rPrChange w:id="2307" w:author="Nguyen Duc Anh" w:date="2025-09-27T15:14:00Z">
                    <w:rPr>
                      <w:rFonts w:ascii="Times New Roman" w:hAnsi="Times New Roman" w:cs="Times New Roman"/>
                      <w:color w:val="000000"/>
                      <w:sz w:val="16"/>
                      <w:szCs w:val="16"/>
                    </w:rPr>
                  </w:rPrChange>
                </w:rPr>
                <w:t>9. Thực hiện hạch toán</w:t>
              </w:r>
            </w:ins>
          </w:p>
        </w:tc>
        <w:tc>
          <w:tcPr>
            <w:tcW w:w="6000" w:type="dxa"/>
            <w:tcBorders>
              <w:top w:val="single" w:sz="4" w:space="0" w:color="auto"/>
              <w:left w:val="single" w:sz="4" w:space="0" w:color="auto"/>
              <w:bottom w:val="single" w:sz="4" w:space="0" w:color="auto"/>
              <w:right w:val="single" w:sz="4" w:space="0" w:color="auto"/>
            </w:tcBorders>
          </w:tcPr>
          <w:p w14:paraId="1436FDFA" w14:textId="77777777" w:rsidR="00B07A23" w:rsidRDefault="00040B34" w:rsidP="005642A7">
            <w:pPr>
              <w:spacing w:line="276" w:lineRule="auto"/>
              <w:ind w:firstLine="0"/>
              <w:rPr>
                <w:ins w:id="2308" w:author="Nguyen Duc Anh" w:date="2025-09-27T16:24:00Z"/>
                <w:rFonts w:cstheme="minorHAnsi"/>
                <w:sz w:val="24"/>
                <w:szCs w:val="24"/>
              </w:rPr>
            </w:pPr>
            <w:ins w:id="2309" w:author="Nguyen Duc Anh" w:date="2025-09-27T16:23:00Z">
              <w:r>
                <w:rPr>
                  <w:rFonts w:cstheme="minorHAnsi"/>
                  <w:sz w:val="24"/>
                  <w:szCs w:val="24"/>
                </w:rPr>
                <w:t>Hệ thống IPCAS thực hiện hạch toá</w:t>
              </w:r>
            </w:ins>
            <w:ins w:id="2310" w:author="Nguyen Duc Anh" w:date="2025-09-27T16:24:00Z">
              <w:r>
                <w:rPr>
                  <w:rFonts w:cstheme="minorHAnsi"/>
                  <w:sz w:val="24"/>
                  <w:szCs w:val="24"/>
                </w:rPr>
                <w:t>n giao dịch và trả về kết quả cho hệ thống SmartForm:</w:t>
              </w:r>
            </w:ins>
          </w:p>
          <w:p w14:paraId="131EDF8F" w14:textId="4285E5C3" w:rsidR="002B7F90" w:rsidRDefault="00040B34" w:rsidP="005642A7">
            <w:pPr>
              <w:spacing w:line="276" w:lineRule="auto"/>
              <w:ind w:firstLine="0"/>
              <w:rPr>
                <w:ins w:id="2311" w:author="Nguyen Duc Anh" w:date="2025-09-27T16:24:00Z"/>
                <w:rFonts w:cstheme="minorHAnsi"/>
                <w:sz w:val="24"/>
                <w:szCs w:val="24"/>
              </w:rPr>
            </w:pPr>
            <w:ins w:id="2312" w:author="Nguyen Duc Anh" w:date="2025-09-27T16:24:00Z">
              <w:r>
                <w:rPr>
                  <w:rFonts w:cstheme="minorHAnsi"/>
                  <w:sz w:val="24"/>
                  <w:szCs w:val="24"/>
                </w:rPr>
                <w:t>- Lỗi xác định (Mua ngoại tệ):</w:t>
              </w:r>
            </w:ins>
            <w:ins w:id="2313" w:author="Nguyen Duc Anh" w:date="2025-09-27T16:26:00Z">
              <w:r w:rsidR="002B7F90">
                <w:rPr>
                  <w:rFonts w:cstheme="minorHAnsi"/>
                  <w:sz w:val="24"/>
                  <w:szCs w:val="24"/>
                </w:rPr>
                <w:t xml:space="preserve"> giao dịch mua ngoại tệ ở trạng thái “Thấ</w:t>
              </w:r>
            </w:ins>
            <w:ins w:id="2314" w:author="Nguyen Duc Anh" w:date="2025-09-27T16:27:00Z">
              <w:r w:rsidR="002B7F90">
                <w:rPr>
                  <w:rFonts w:cstheme="minorHAnsi"/>
                  <w:sz w:val="24"/>
                  <w:szCs w:val="24"/>
                </w:rPr>
                <w:t>t bại</w:t>
              </w:r>
            </w:ins>
            <w:ins w:id="2315" w:author="Nguyen Duc Anh" w:date="2025-09-27T16:26:00Z">
              <w:r w:rsidR="002B7F90">
                <w:rPr>
                  <w:rFonts w:cstheme="minorHAnsi"/>
                  <w:sz w:val="24"/>
                  <w:szCs w:val="24"/>
                </w:rPr>
                <w:t>”</w:t>
              </w:r>
            </w:ins>
            <w:ins w:id="2316" w:author="Nguyen Duc Anh" w:date="2025-09-27T16:27:00Z">
              <w:r w:rsidR="002B7F90">
                <w:rPr>
                  <w:rFonts w:cstheme="minorHAnsi"/>
                  <w:sz w:val="24"/>
                  <w:szCs w:val="24"/>
                </w:rPr>
                <w:t xml:space="preserve"> và kết thúc luồng hạch toán.</w:t>
              </w:r>
            </w:ins>
          </w:p>
          <w:p w14:paraId="56D9BDA8" w14:textId="30EE93DD" w:rsidR="00040B34" w:rsidRDefault="00040B34" w:rsidP="005642A7">
            <w:pPr>
              <w:spacing w:line="276" w:lineRule="auto"/>
              <w:ind w:firstLine="0"/>
              <w:rPr>
                <w:ins w:id="2317" w:author="Nguyen Duc Anh" w:date="2025-09-27T16:25:00Z"/>
                <w:rFonts w:cstheme="minorHAnsi"/>
                <w:sz w:val="24"/>
                <w:szCs w:val="24"/>
              </w:rPr>
            </w:pPr>
            <w:ins w:id="2318" w:author="Nguyen Duc Anh" w:date="2025-09-27T16:24:00Z">
              <w:r>
                <w:rPr>
                  <w:rFonts w:cstheme="minorHAnsi"/>
                  <w:sz w:val="24"/>
                  <w:szCs w:val="24"/>
                </w:rPr>
                <w:t>- Lỗi xác định (</w:t>
              </w:r>
            </w:ins>
            <w:ins w:id="2319" w:author="Nguyen Duc Anh" w:date="2025-09-27T16:25:00Z">
              <w:r>
                <w:rPr>
                  <w:rFonts w:cstheme="minorHAnsi"/>
                  <w:sz w:val="24"/>
                  <w:szCs w:val="24"/>
                </w:rPr>
                <w:t>Bán</w:t>
              </w:r>
            </w:ins>
            <w:ins w:id="2320" w:author="Nguyen Duc Anh" w:date="2025-09-27T16:24:00Z">
              <w:r>
                <w:rPr>
                  <w:rFonts w:cstheme="minorHAnsi"/>
                  <w:sz w:val="24"/>
                  <w:szCs w:val="24"/>
                </w:rPr>
                <w:t xml:space="preserve"> ngoại tệ):</w:t>
              </w:r>
            </w:ins>
            <w:ins w:id="2321" w:author="Nguyen Duc Anh" w:date="2025-09-27T16:27:00Z">
              <w:r w:rsidR="002B7F90">
                <w:rPr>
                  <w:rFonts w:cstheme="minorHAnsi"/>
                  <w:sz w:val="24"/>
                  <w:szCs w:val="24"/>
                </w:rPr>
                <w:t xml:space="preserve"> cho phép Kiểm soát viên xử lý</w:t>
              </w:r>
            </w:ins>
            <w:ins w:id="2322" w:author="Nguyen Duc Anh" w:date="2025-09-27T16:28:00Z">
              <w:r w:rsidR="00152BB3">
                <w:rPr>
                  <w:rFonts w:cstheme="minorHAnsi"/>
                  <w:sz w:val="24"/>
                  <w:szCs w:val="24"/>
                </w:rPr>
                <w:t xml:space="preserve"> giao dịch</w:t>
              </w:r>
            </w:ins>
            <w:ins w:id="2323" w:author="Nguyen Duc Anh" w:date="2025-09-27T16:27:00Z">
              <w:r w:rsidR="002B7F90">
                <w:rPr>
                  <w:rFonts w:cstheme="minorHAnsi"/>
                  <w:sz w:val="24"/>
                  <w:szCs w:val="24"/>
                </w:rPr>
                <w:t xml:space="preserve"> tại bước </w:t>
              </w:r>
            </w:ins>
            <w:ins w:id="2324" w:author="Nguyen Duc Anh" w:date="2025-09-27T16:28:00Z">
              <w:r w:rsidR="002B7F90">
                <w:rPr>
                  <w:rFonts w:cstheme="minorHAnsi"/>
                  <w:sz w:val="24"/>
                  <w:szCs w:val="24"/>
                </w:rPr>
                <w:t>[8.1] và [8.2].</w:t>
              </w:r>
            </w:ins>
          </w:p>
          <w:p w14:paraId="2D44BC7A" w14:textId="6FE17819" w:rsidR="00040B34" w:rsidRDefault="00040B34" w:rsidP="005642A7">
            <w:pPr>
              <w:spacing w:line="276" w:lineRule="auto"/>
              <w:ind w:firstLine="0"/>
              <w:rPr>
                <w:ins w:id="2325" w:author="Nguyen Duc Anh" w:date="2025-09-27T16:25:00Z"/>
                <w:rFonts w:cstheme="minorHAnsi"/>
                <w:sz w:val="24"/>
                <w:szCs w:val="24"/>
              </w:rPr>
            </w:pPr>
            <w:ins w:id="2326" w:author="Nguyen Duc Anh" w:date="2025-09-27T16:25:00Z">
              <w:r>
                <w:rPr>
                  <w:rFonts w:cstheme="minorHAnsi"/>
                  <w:sz w:val="24"/>
                  <w:szCs w:val="24"/>
                </w:rPr>
                <w:t xml:space="preserve">- Timeout: </w:t>
              </w:r>
            </w:ins>
            <w:ins w:id="2327" w:author="Nguyen Duc Anh" w:date="2025-09-27T16:28:00Z">
              <w:r w:rsidR="00152BB3">
                <w:rPr>
                  <w:rFonts w:cstheme="minorHAnsi"/>
                  <w:sz w:val="24"/>
                  <w:szCs w:val="24"/>
                </w:rPr>
                <w:t>Gi</w:t>
              </w:r>
            </w:ins>
            <w:ins w:id="2328" w:author="Nguyen Duc Anh" w:date="2025-09-27T16:29:00Z">
              <w:r w:rsidR="00320577">
                <w:rPr>
                  <w:rFonts w:cstheme="minorHAnsi"/>
                  <w:sz w:val="24"/>
                  <w:szCs w:val="24"/>
                </w:rPr>
                <w:t>ao</w:t>
              </w:r>
            </w:ins>
            <w:ins w:id="2329" w:author="Nguyen Duc Anh" w:date="2025-09-27T16:28:00Z">
              <w:r w:rsidR="00152BB3">
                <w:rPr>
                  <w:rFonts w:cstheme="minorHAnsi"/>
                  <w:sz w:val="24"/>
                  <w:szCs w:val="24"/>
                </w:rPr>
                <w:t xml:space="preserve"> dịch</w:t>
              </w:r>
            </w:ins>
            <w:ins w:id="2330" w:author="Nguyen Duc Anh" w:date="2025-09-27T16:29:00Z">
              <w:r w:rsidR="00320577">
                <w:rPr>
                  <w:rFonts w:cstheme="minorHAnsi"/>
                  <w:sz w:val="24"/>
                  <w:szCs w:val="24"/>
                </w:rPr>
                <w:t xml:space="preserve"> ở trạng thái “Chờ duyệt” và hệ thống/người dùng tiếp tục xử lý giao dịch theo quy trình xử lý Timeout.</w:t>
              </w:r>
            </w:ins>
          </w:p>
          <w:p w14:paraId="50E3D206" w14:textId="00EDA50F" w:rsidR="00040B34" w:rsidRDefault="00040B34" w:rsidP="005642A7">
            <w:pPr>
              <w:spacing w:line="276" w:lineRule="auto"/>
              <w:ind w:firstLine="0"/>
              <w:rPr>
                <w:ins w:id="2331" w:author="Nguyen Duc Anh" w:date="2025-09-27T16:25:00Z"/>
                <w:rFonts w:cstheme="minorHAnsi"/>
                <w:sz w:val="24"/>
                <w:szCs w:val="24"/>
              </w:rPr>
            </w:pPr>
            <w:ins w:id="2332" w:author="Nguyen Duc Anh" w:date="2025-09-27T16:25:00Z">
              <w:r>
                <w:rPr>
                  <w:rFonts w:cstheme="minorHAnsi"/>
                  <w:sz w:val="24"/>
                  <w:szCs w:val="24"/>
                </w:rPr>
                <w:t>- Thành công (Bán ngoại tệ):</w:t>
              </w:r>
            </w:ins>
            <w:ins w:id="2333" w:author="Nguyen Duc Anh" w:date="2025-09-27T16:30:00Z">
              <w:r w:rsidR="00DB68B6">
                <w:rPr>
                  <w:rFonts w:cstheme="minorHAnsi"/>
                  <w:sz w:val="24"/>
                  <w:szCs w:val="24"/>
                </w:rPr>
                <w:t xml:space="preserve"> Giao dịch hạch toán thành côn</w:t>
              </w:r>
            </w:ins>
            <w:ins w:id="2334" w:author="Nguyen Duc Anh" w:date="2025-09-27T16:31:00Z">
              <w:r w:rsidR="00DB68B6">
                <w:rPr>
                  <w:rFonts w:cstheme="minorHAnsi"/>
                  <w:sz w:val="24"/>
                  <w:szCs w:val="24"/>
                </w:rPr>
                <w:t>g</w:t>
              </w:r>
            </w:ins>
            <w:ins w:id="2335" w:author="Nguyen Duc Anh" w:date="2025-09-27T16:30:00Z">
              <w:r w:rsidR="00DB68B6">
                <w:rPr>
                  <w:rFonts w:cstheme="minorHAnsi"/>
                  <w:sz w:val="24"/>
                  <w:szCs w:val="24"/>
                </w:rPr>
                <w:t xml:space="preserve"> và hiển thị ở trạng thái “Thành công”.</w:t>
              </w:r>
            </w:ins>
            <w:ins w:id="2336" w:author="Nguyen Duc Anh" w:date="2025-09-27T16:38:00Z">
              <w:r w:rsidR="00711B25">
                <w:rPr>
                  <w:rFonts w:cstheme="minorHAnsi"/>
                  <w:sz w:val="24"/>
                  <w:szCs w:val="24"/>
                </w:rPr>
                <w:t xml:space="preserve"> Kết thúc luồng hạch toán</w:t>
              </w:r>
            </w:ins>
          </w:p>
          <w:p w14:paraId="6F71E327" w14:textId="2E26B4FB" w:rsidR="00040B34" w:rsidRPr="007E10EE" w:rsidRDefault="00040B34" w:rsidP="005642A7">
            <w:pPr>
              <w:spacing w:line="276" w:lineRule="auto"/>
              <w:ind w:firstLine="0"/>
              <w:rPr>
                <w:ins w:id="2337" w:author="Nguyen Duc Anh" w:date="2025-09-27T15:04:00Z"/>
                <w:rFonts w:cstheme="minorHAnsi"/>
                <w:sz w:val="24"/>
                <w:szCs w:val="24"/>
                <w:rPrChange w:id="2338" w:author="Nguyen Duc Anh" w:date="2025-09-27T15:14:00Z">
                  <w:rPr>
                    <w:ins w:id="2339" w:author="Nguyen Duc Anh" w:date="2025-09-27T15:04:00Z"/>
                    <w:rFonts w:asciiTheme="majorHAnsi" w:hAnsiTheme="majorHAnsi" w:cstheme="majorHAnsi"/>
                    <w:sz w:val="24"/>
                    <w:szCs w:val="24"/>
                  </w:rPr>
                </w:rPrChange>
              </w:rPr>
            </w:pPr>
            <w:ins w:id="2340" w:author="Nguyen Duc Anh" w:date="2025-09-27T16:25:00Z">
              <w:r>
                <w:rPr>
                  <w:rFonts w:cstheme="minorHAnsi"/>
                  <w:sz w:val="24"/>
                  <w:szCs w:val="24"/>
                </w:rPr>
                <w:t>- Thành công (Mua ngoại tệ):</w:t>
              </w:r>
            </w:ins>
            <w:ins w:id="2341" w:author="Nguyen Duc Anh" w:date="2025-09-27T16:30:00Z">
              <w:r w:rsidR="00DB68B6">
                <w:rPr>
                  <w:rFonts w:cstheme="minorHAnsi"/>
                  <w:sz w:val="24"/>
                  <w:szCs w:val="24"/>
                </w:rPr>
                <w:t xml:space="preserve"> Giao dịch hạch toán thành</w:t>
              </w:r>
            </w:ins>
            <w:ins w:id="2342" w:author="Nguyen Duc Anh" w:date="2025-09-27T16:31:00Z">
              <w:r w:rsidR="00DB68B6">
                <w:rPr>
                  <w:rFonts w:cstheme="minorHAnsi"/>
                  <w:sz w:val="24"/>
                  <w:szCs w:val="24"/>
                </w:rPr>
                <w:t xml:space="preserve"> công và hiển thị ở trạng thái “Hoàn thà</w:t>
              </w:r>
            </w:ins>
            <w:ins w:id="2343" w:author="Nguyen Duc Anh" w:date="2025-09-27T16:36:00Z">
              <w:r w:rsidR="005C04EB">
                <w:rPr>
                  <w:rFonts w:cstheme="minorHAnsi"/>
                  <w:sz w:val="24"/>
                  <w:szCs w:val="24"/>
                </w:rPr>
                <w:t>nh</w:t>
              </w:r>
            </w:ins>
            <w:ins w:id="2344" w:author="Nguyen Duc Anh" w:date="2025-09-27T16:31:00Z">
              <w:r w:rsidR="00DB68B6">
                <w:rPr>
                  <w:rFonts w:cstheme="minorHAnsi"/>
                  <w:sz w:val="24"/>
                  <w:szCs w:val="24"/>
                </w:rPr>
                <w:t>”</w:t>
              </w:r>
            </w:ins>
            <w:ins w:id="2345" w:author="Nguyen Duc Anh" w:date="2025-09-27T16:38:00Z">
              <w:r w:rsidR="00711B25">
                <w:rPr>
                  <w:rFonts w:cstheme="minorHAnsi"/>
                  <w:sz w:val="24"/>
                  <w:szCs w:val="24"/>
                </w:rPr>
                <w:t>. Kết thúc luồng hạch toán</w:t>
              </w:r>
            </w:ins>
          </w:p>
        </w:tc>
      </w:tr>
      <w:tr w:rsidR="00B07A23" w:rsidRPr="007E10EE" w14:paraId="45249AE9" w14:textId="77777777" w:rsidTr="00C95709">
        <w:trPr>
          <w:ins w:id="2346" w:author="Nguyen Duc Anh" w:date="2025-09-27T15:04:00Z"/>
        </w:trPr>
        <w:tc>
          <w:tcPr>
            <w:tcW w:w="0" w:type="auto"/>
            <w:tcBorders>
              <w:top w:val="single" w:sz="4" w:space="0" w:color="auto"/>
              <w:left w:val="single" w:sz="4" w:space="0" w:color="auto"/>
              <w:bottom w:val="single" w:sz="4" w:space="0" w:color="auto"/>
              <w:right w:val="single" w:sz="4" w:space="0" w:color="auto"/>
            </w:tcBorders>
          </w:tcPr>
          <w:p w14:paraId="2AF81006" w14:textId="7AEF7995" w:rsidR="00B07A23" w:rsidRPr="007E10EE" w:rsidRDefault="00B07A23" w:rsidP="00BC4EBE">
            <w:pPr>
              <w:ind w:firstLine="0"/>
              <w:rPr>
                <w:ins w:id="2347" w:author="Nguyen Duc Anh" w:date="2025-09-27T15:04:00Z"/>
                <w:rFonts w:cstheme="minorHAnsi"/>
                <w:color w:val="000000"/>
                <w:sz w:val="24"/>
                <w:szCs w:val="24"/>
                <w:rPrChange w:id="2348" w:author="Nguyen Duc Anh" w:date="2025-09-27T15:14:00Z">
                  <w:rPr>
                    <w:ins w:id="2349" w:author="Nguyen Duc Anh" w:date="2025-09-27T15:04:00Z"/>
                    <w:rFonts w:ascii="Times New Roman" w:hAnsi="Times New Roman" w:cs="Times New Roman"/>
                    <w:color w:val="000000"/>
                    <w:sz w:val="16"/>
                    <w:szCs w:val="16"/>
                  </w:rPr>
                </w:rPrChange>
              </w:rPr>
            </w:pPr>
            <w:ins w:id="2350" w:author="Nguyen Duc Anh" w:date="2025-09-27T15:04:00Z">
              <w:r w:rsidRPr="007E10EE">
                <w:rPr>
                  <w:rFonts w:cstheme="minorHAnsi"/>
                  <w:color w:val="000000"/>
                  <w:sz w:val="24"/>
                  <w:szCs w:val="24"/>
                  <w:rPrChange w:id="2351" w:author="Nguyen Duc Anh" w:date="2025-09-27T15:14:00Z">
                    <w:rPr>
                      <w:rFonts w:ascii="Times New Roman" w:hAnsi="Times New Roman" w:cs="Times New Roman"/>
                      <w:color w:val="000000"/>
                      <w:sz w:val="16"/>
                      <w:szCs w:val="16"/>
                    </w:rPr>
                  </w:rPrChange>
                </w:rPr>
                <w:t>10.1. Huỷ</w:t>
              </w:r>
            </w:ins>
          </w:p>
        </w:tc>
        <w:tc>
          <w:tcPr>
            <w:tcW w:w="6000" w:type="dxa"/>
            <w:tcBorders>
              <w:top w:val="single" w:sz="4" w:space="0" w:color="auto"/>
              <w:left w:val="single" w:sz="4" w:space="0" w:color="auto"/>
              <w:bottom w:val="single" w:sz="4" w:space="0" w:color="auto"/>
              <w:right w:val="single" w:sz="4" w:space="0" w:color="auto"/>
            </w:tcBorders>
          </w:tcPr>
          <w:p w14:paraId="098B6EC1" w14:textId="1CF9D76A" w:rsidR="00B07A23" w:rsidRPr="007E10EE" w:rsidRDefault="00152C9E" w:rsidP="005642A7">
            <w:pPr>
              <w:spacing w:line="276" w:lineRule="auto"/>
              <w:ind w:firstLine="0"/>
              <w:rPr>
                <w:ins w:id="2352" w:author="Nguyen Duc Anh" w:date="2025-09-27T15:04:00Z"/>
                <w:rFonts w:cstheme="minorHAnsi"/>
                <w:sz w:val="24"/>
                <w:szCs w:val="24"/>
                <w:rPrChange w:id="2353" w:author="Nguyen Duc Anh" w:date="2025-09-27T15:14:00Z">
                  <w:rPr>
                    <w:ins w:id="2354" w:author="Nguyen Duc Anh" w:date="2025-09-27T15:04:00Z"/>
                    <w:rFonts w:asciiTheme="majorHAnsi" w:hAnsiTheme="majorHAnsi" w:cstheme="majorHAnsi"/>
                    <w:sz w:val="24"/>
                    <w:szCs w:val="24"/>
                  </w:rPr>
                </w:rPrChange>
              </w:rPr>
            </w:pPr>
            <w:ins w:id="2355" w:author="Nguyen Duc Anh" w:date="2025-09-27T16:38:00Z">
              <w:r>
                <w:rPr>
                  <w:rFonts w:cstheme="minorHAnsi"/>
                  <w:sz w:val="24"/>
                  <w:szCs w:val="24"/>
                </w:rPr>
                <w:t xml:space="preserve">Giao dịch viên thực hiện </w:t>
              </w:r>
            </w:ins>
            <w:ins w:id="2356" w:author="Nguyen Duc Anh" w:date="2025-09-27T16:39:00Z">
              <w:r>
                <w:rPr>
                  <w:rFonts w:cstheme="minorHAnsi"/>
                  <w:sz w:val="24"/>
                  <w:szCs w:val="24"/>
                </w:rPr>
                <w:t>huỷ</w:t>
              </w:r>
            </w:ins>
            <w:ins w:id="2357" w:author="Nguyen Duc Anh" w:date="2025-09-27T16:40:00Z">
              <w:r>
                <w:rPr>
                  <w:rFonts w:cstheme="minorHAnsi"/>
                  <w:sz w:val="24"/>
                  <w:szCs w:val="24"/>
                </w:rPr>
                <w:t xml:space="preserve"> giao dịch. Giao dịch chuyển sang trạng thái “Đã huỷ”. Kết thúc luồng hạch toán.</w:t>
              </w:r>
            </w:ins>
          </w:p>
        </w:tc>
      </w:tr>
      <w:tr w:rsidR="00B07A23" w:rsidRPr="007E10EE" w14:paraId="0E615DF3" w14:textId="77777777" w:rsidTr="00C95709">
        <w:trPr>
          <w:ins w:id="2358" w:author="Nguyen Duc Anh" w:date="2025-09-27T15:04:00Z"/>
        </w:trPr>
        <w:tc>
          <w:tcPr>
            <w:tcW w:w="0" w:type="auto"/>
            <w:tcBorders>
              <w:top w:val="single" w:sz="4" w:space="0" w:color="auto"/>
              <w:left w:val="single" w:sz="4" w:space="0" w:color="auto"/>
              <w:bottom w:val="single" w:sz="4" w:space="0" w:color="auto"/>
              <w:right w:val="single" w:sz="4" w:space="0" w:color="auto"/>
            </w:tcBorders>
          </w:tcPr>
          <w:p w14:paraId="2857AA59" w14:textId="36D3DB0D" w:rsidR="00B07A23" w:rsidRPr="007E10EE" w:rsidRDefault="00B07A23" w:rsidP="00BC4EBE">
            <w:pPr>
              <w:ind w:firstLine="0"/>
              <w:rPr>
                <w:ins w:id="2359" w:author="Nguyen Duc Anh" w:date="2025-09-27T15:04:00Z"/>
                <w:rFonts w:cstheme="minorHAnsi"/>
                <w:color w:val="000000"/>
                <w:sz w:val="24"/>
                <w:szCs w:val="24"/>
                <w:rPrChange w:id="2360" w:author="Nguyen Duc Anh" w:date="2025-09-27T15:14:00Z">
                  <w:rPr>
                    <w:ins w:id="2361" w:author="Nguyen Duc Anh" w:date="2025-09-27T15:04:00Z"/>
                    <w:rFonts w:ascii="Times New Roman" w:hAnsi="Times New Roman" w:cs="Times New Roman"/>
                    <w:color w:val="000000"/>
                    <w:sz w:val="16"/>
                    <w:szCs w:val="16"/>
                  </w:rPr>
                </w:rPrChange>
              </w:rPr>
            </w:pPr>
            <w:ins w:id="2362" w:author="Nguyen Duc Anh" w:date="2025-09-27T15:04:00Z">
              <w:r w:rsidRPr="007E10EE">
                <w:rPr>
                  <w:rFonts w:cstheme="minorHAnsi"/>
                  <w:color w:val="000000"/>
                  <w:sz w:val="24"/>
                  <w:szCs w:val="24"/>
                  <w:rPrChange w:id="2363" w:author="Nguyen Duc Anh" w:date="2025-09-27T15:14:00Z">
                    <w:rPr>
                      <w:rFonts w:ascii="Times New Roman" w:hAnsi="Times New Roman" w:cs="Times New Roman"/>
                      <w:color w:val="000000"/>
                      <w:sz w:val="16"/>
                      <w:szCs w:val="16"/>
                    </w:rPr>
                  </w:rPrChange>
                </w:rPr>
                <w:t>10.2. Cập nhật</w:t>
              </w:r>
            </w:ins>
          </w:p>
        </w:tc>
        <w:tc>
          <w:tcPr>
            <w:tcW w:w="6000" w:type="dxa"/>
            <w:tcBorders>
              <w:top w:val="single" w:sz="4" w:space="0" w:color="auto"/>
              <w:left w:val="single" w:sz="4" w:space="0" w:color="auto"/>
              <w:bottom w:val="single" w:sz="4" w:space="0" w:color="auto"/>
              <w:right w:val="single" w:sz="4" w:space="0" w:color="auto"/>
            </w:tcBorders>
          </w:tcPr>
          <w:p w14:paraId="462ED9AB" w14:textId="3A5F48D7" w:rsidR="00B07A23" w:rsidRPr="007E10EE" w:rsidRDefault="00152C9E" w:rsidP="005642A7">
            <w:pPr>
              <w:spacing w:line="276" w:lineRule="auto"/>
              <w:ind w:firstLine="0"/>
              <w:rPr>
                <w:ins w:id="2364" w:author="Nguyen Duc Anh" w:date="2025-09-27T15:04:00Z"/>
                <w:rFonts w:cstheme="minorHAnsi"/>
                <w:sz w:val="24"/>
                <w:szCs w:val="24"/>
                <w:rPrChange w:id="2365" w:author="Nguyen Duc Anh" w:date="2025-09-27T15:14:00Z">
                  <w:rPr>
                    <w:ins w:id="2366" w:author="Nguyen Duc Anh" w:date="2025-09-27T15:04:00Z"/>
                    <w:rFonts w:asciiTheme="majorHAnsi" w:hAnsiTheme="majorHAnsi" w:cstheme="majorHAnsi"/>
                    <w:sz w:val="24"/>
                    <w:szCs w:val="24"/>
                  </w:rPr>
                </w:rPrChange>
              </w:rPr>
            </w:pPr>
            <w:ins w:id="2367" w:author="Nguyen Duc Anh" w:date="2025-09-27T16:40:00Z">
              <w:r>
                <w:rPr>
                  <w:rFonts w:cstheme="minorHAnsi"/>
                  <w:sz w:val="24"/>
                  <w:szCs w:val="24"/>
                </w:rPr>
                <w:t xml:space="preserve">Giao dịch viên thực hiện cập nhật thông tin </w:t>
              </w:r>
            </w:ins>
            <w:ins w:id="2368" w:author="Nguyen Duc Anh" w:date="2025-09-27T16:41:00Z">
              <w:r w:rsidR="0036373D">
                <w:rPr>
                  <w:rFonts w:cstheme="minorHAnsi"/>
                  <w:sz w:val="24"/>
                  <w:szCs w:val="24"/>
                </w:rPr>
                <w:t>giao dịch bán ngoại tệ.</w:t>
              </w:r>
            </w:ins>
          </w:p>
        </w:tc>
      </w:tr>
      <w:tr w:rsidR="0036373D" w:rsidRPr="0036373D" w14:paraId="4A2EBF53" w14:textId="77777777" w:rsidTr="00C95709">
        <w:trPr>
          <w:ins w:id="2369" w:author="Nguyen Duc Anh" w:date="2025-09-27T16:41:00Z"/>
        </w:trPr>
        <w:tc>
          <w:tcPr>
            <w:tcW w:w="0" w:type="auto"/>
            <w:tcBorders>
              <w:top w:val="single" w:sz="4" w:space="0" w:color="auto"/>
              <w:left w:val="single" w:sz="4" w:space="0" w:color="auto"/>
              <w:bottom w:val="single" w:sz="4" w:space="0" w:color="auto"/>
              <w:right w:val="single" w:sz="4" w:space="0" w:color="auto"/>
            </w:tcBorders>
          </w:tcPr>
          <w:p w14:paraId="48C3769B" w14:textId="6A43DF49" w:rsidR="0036373D" w:rsidRPr="0036373D" w:rsidRDefault="0036373D" w:rsidP="00BC4EBE">
            <w:pPr>
              <w:ind w:firstLine="0"/>
              <w:rPr>
                <w:ins w:id="2370" w:author="Nguyen Duc Anh" w:date="2025-09-27T16:41:00Z"/>
                <w:rFonts w:cstheme="minorHAnsi"/>
                <w:color w:val="000000"/>
                <w:sz w:val="24"/>
                <w:szCs w:val="24"/>
              </w:rPr>
            </w:pPr>
            <w:ins w:id="2371" w:author="Nguyen Duc Anh" w:date="2025-09-27T16:41:00Z">
              <w:r w:rsidRPr="0036373D">
                <w:rPr>
                  <w:rFonts w:ascii="Times New Roman" w:hAnsi="Times New Roman" w:cs="Times New Roman"/>
                  <w:color w:val="000000"/>
                  <w:sz w:val="24"/>
                  <w:szCs w:val="24"/>
                  <w:rPrChange w:id="2372" w:author="Nguyen Duc Anh" w:date="2025-09-27T16:41:00Z">
                    <w:rPr>
                      <w:rFonts w:ascii="Times New Roman" w:hAnsi="Times New Roman" w:cs="Times New Roman"/>
                      <w:color w:val="000000"/>
                      <w:sz w:val="16"/>
                      <w:szCs w:val="16"/>
                    </w:rPr>
                  </w:rPrChange>
                </w:rPr>
                <w:t>11. Nhập thông tin thay đổi bán ngoại tệ mặt</w:t>
              </w:r>
            </w:ins>
          </w:p>
        </w:tc>
        <w:tc>
          <w:tcPr>
            <w:tcW w:w="6000" w:type="dxa"/>
            <w:tcBorders>
              <w:top w:val="single" w:sz="4" w:space="0" w:color="auto"/>
              <w:left w:val="single" w:sz="4" w:space="0" w:color="auto"/>
              <w:bottom w:val="single" w:sz="4" w:space="0" w:color="auto"/>
              <w:right w:val="single" w:sz="4" w:space="0" w:color="auto"/>
            </w:tcBorders>
          </w:tcPr>
          <w:p w14:paraId="0DA9E7D0" w14:textId="5366348C" w:rsidR="0036373D" w:rsidRDefault="0036373D" w:rsidP="005642A7">
            <w:pPr>
              <w:spacing w:line="276" w:lineRule="auto"/>
              <w:ind w:firstLine="0"/>
              <w:rPr>
                <w:ins w:id="2373" w:author="Nguyen Duc Anh" w:date="2025-09-27T16:41:00Z"/>
                <w:rFonts w:cstheme="minorHAnsi"/>
                <w:sz w:val="24"/>
                <w:szCs w:val="24"/>
              </w:rPr>
            </w:pPr>
            <w:ins w:id="2374" w:author="Nguyen Duc Anh" w:date="2025-09-27T16:41:00Z">
              <w:r>
                <w:rPr>
                  <w:rFonts w:cstheme="minorHAnsi"/>
                  <w:sz w:val="24"/>
                  <w:szCs w:val="24"/>
                </w:rPr>
                <w:t xml:space="preserve">Giao dịch viên nhập thông tin </w:t>
              </w:r>
            </w:ins>
            <w:ins w:id="2375" w:author="Nguyen Duc Anh" w:date="2025-09-27T16:42:00Z">
              <w:r>
                <w:rPr>
                  <w:rFonts w:cstheme="minorHAnsi"/>
                  <w:sz w:val="24"/>
                  <w:szCs w:val="24"/>
                </w:rPr>
                <w:t>cập nhật bán ngoại tệ và tiếp tục xử lý tiếp từ bước 4.2</w:t>
              </w:r>
            </w:ins>
          </w:p>
        </w:tc>
      </w:tr>
    </w:tbl>
    <w:p w14:paraId="5DB56535" w14:textId="65DFE9D1" w:rsidR="00C76E08" w:rsidRDefault="00C76E08" w:rsidP="00C76E08"/>
    <w:p w14:paraId="761F603D" w14:textId="5DAACD70" w:rsidR="00832C40" w:rsidRPr="004D56D0" w:rsidDel="00C95709" w:rsidRDefault="00832C40" w:rsidP="00832C40">
      <w:pPr>
        <w:pStyle w:val="Heading2"/>
        <w:numPr>
          <w:ilvl w:val="1"/>
          <w:numId w:val="1"/>
        </w:numPr>
        <w:spacing w:before="0"/>
        <w:ind w:left="540" w:hanging="540"/>
        <w:rPr>
          <w:del w:id="2376" w:author="Nguyen Duc Anh" w:date="2025-09-27T15:02:00Z"/>
          <w:rFonts w:ascii="Times New Roman" w:hAnsi="Times New Roman" w:cs="Times New Roman"/>
          <w:noProof/>
          <w:sz w:val="24"/>
          <w:szCs w:val="24"/>
        </w:rPr>
      </w:pPr>
      <w:bookmarkStart w:id="2377" w:name="_Toc209883914"/>
      <w:del w:id="2378" w:author="Nguyen Duc Anh" w:date="2025-09-27T15:02:00Z">
        <w:r w:rsidRPr="00B2082F" w:rsidDel="00C95709">
          <w:rPr>
            <w:rFonts w:cstheme="majorHAnsi"/>
            <w:sz w:val="24"/>
            <w:szCs w:val="24"/>
          </w:rPr>
          <w:lastRenderedPageBreak/>
          <w:delText>Sơ</w:delText>
        </w:r>
        <w:r w:rsidRPr="004D56D0" w:rsidDel="00C95709">
          <w:rPr>
            <w:rFonts w:ascii="Times New Roman" w:hAnsi="Times New Roman" w:cs="Times New Roman"/>
            <w:noProof/>
            <w:sz w:val="24"/>
            <w:szCs w:val="24"/>
          </w:rPr>
          <w:delText xml:space="preserve"> đồ trạng thái hồ sơ dịch vụ</w:delText>
        </w:r>
        <w:bookmarkEnd w:id="2377"/>
      </w:del>
    </w:p>
    <w:p w14:paraId="2CBBF933" w14:textId="471F8BD1" w:rsidR="00832C40" w:rsidDel="00C95709" w:rsidRDefault="00A536C7" w:rsidP="00832C40">
      <w:pPr>
        <w:pStyle w:val="ListParagraph"/>
        <w:ind w:left="1080"/>
        <w:rPr>
          <w:del w:id="2379" w:author="Nguyen Duc Anh" w:date="2025-09-27T15:02:00Z"/>
          <w:rFonts w:ascii="Times New Roman" w:hAnsi="Times New Roman" w:cs="Times New Roman"/>
          <w:b/>
          <w:iCs/>
        </w:rPr>
      </w:pPr>
      <w:del w:id="2380" w:author="Nguyen Duc Anh" w:date="2025-09-27T15:02:00Z">
        <w:r w:rsidRPr="00A536C7" w:rsidDel="00C95709">
          <w:rPr>
            <w:noProof/>
            <w:sz w:val="32"/>
            <w:szCs w:val="26"/>
          </w:rPr>
          <w:object w:dxaOrig="8940" w:dyaOrig="7251" w14:anchorId="088A70EE">
            <v:shape id="_x0000_i1025" type="#_x0000_t75" alt="" style="width:384.85pt;height:312.85pt;mso-width-percent:0;mso-height-percent:0;mso-width-percent:0;mso-height-percent:0" o:ole="">
              <v:imagedata r:id="rId62" o:title=""/>
            </v:shape>
            <o:OLEObject Type="Embed" ProgID="Visio.Drawing.15" ShapeID="_x0000_i1025" DrawAspect="Content" ObjectID="_1820501637" r:id="rId63"/>
          </w:object>
        </w:r>
      </w:del>
    </w:p>
    <w:p w14:paraId="4253E8E0" w14:textId="1253AE8C" w:rsidR="00832C40" w:rsidRPr="000E49EB" w:rsidDel="00C95709" w:rsidRDefault="00832C40" w:rsidP="00832C40">
      <w:pPr>
        <w:pStyle w:val="ListParagraph"/>
        <w:jc w:val="center"/>
        <w:rPr>
          <w:del w:id="2381" w:author="Nguyen Duc Anh" w:date="2025-09-27T15:02:00Z"/>
          <w:rFonts w:ascii="Times New Roman" w:hAnsi="Times New Roman" w:cs="Times New Roman"/>
          <w:bCs/>
          <w:iCs/>
          <w:sz w:val="24"/>
          <w:szCs w:val="24"/>
        </w:rPr>
      </w:pPr>
      <w:del w:id="2382" w:author="Nguyen Duc Anh" w:date="2025-09-27T15:02:00Z">
        <w:r w:rsidRPr="000E49EB" w:rsidDel="00C95709">
          <w:rPr>
            <w:rFonts w:ascii="Times New Roman" w:hAnsi="Times New Roman" w:cs="Times New Roman"/>
            <w:bCs/>
            <w:i/>
            <w:sz w:val="24"/>
            <w:szCs w:val="24"/>
          </w:rPr>
          <w:delText>Sơ đồ trạng thái</w:delText>
        </w:r>
      </w:del>
    </w:p>
    <w:p w14:paraId="2819C0ED" w14:textId="1DE6B758" w:rsidR="00832C40" w:rsidRPr="004D56D0" w:rsidDel="00C95709" w:rsidRDefault="00832C40" w:rsidP="00832C40">
      <w:pPr>
        <w:pStyle w:val="Heading3"/>
        <w:numPr>
          <w:ilvl w:val="2"/>
          <w:numId w:val="1"/>
        </w:numPr>
        <w:rPr>
          <w:del w:id="2383" w:author="Nguyen Duc Anh" w:date="2025-09-27T15:02:00Z"/>
          <w:rFonts w:ascii="Times New Roman" w:hAnsi="Times New Roman" w:cs="Times New Roman"/>
          <w:noProof/>
          <w:sz w:val="24"/>
          <w:szCs w:val="24"/>
        </w:rPr>
      </w:pPr>
      <w:bookmarkStart w:id="2384" w:name="_Toc209883915"/>
      <w:del w:id="2385" w:author="Nguyen Duc Anh" w:date="2025-09-27T15:02:00Z">
        <w:r w:rsidRPr="005264A7" w:rsidDel="00C95709">
          <w:rPr>
            <w:rFonts w:ascii="Times New Roman" w:hAnsi="Times New Roman" w:cs="Times New Roman"/>
            <w:noProof/>
            <w:sz w:val="24"/>
            <w:szCs w:val="24"/>
          </w:rPr>
          <w:delText xml:space="preserve">Bảng trạng thái dịch vụ theo </w:delText>
        </w:r>
        <w:r w:rsidDel="00C95709">
          <w:rPr>
            <w:rFonts w:ascii="Times New Roman" w:hAnsi="Times New Roman" w:cs="Times New Roman"/>
            <w:noProof/>
            <w:sz w:val="24"/>
            <w:szCs w:val="24"/>
          </w:rPr>
          <w:delText>giao dịch</w:delText>
        </w:r>
        <w:bookmarkEnd w:id="2384"/>
      </w:del>
    </w:p>
    <w:tbl>
      <w:tblPr>
        <w:tblStyle w:val="TableGrid"/>
        <w:tblpPr w:leftFromText="180" w:rightFromText="180" w:vertAnchor="text" w:tblpXSpec="center" w:tblpY="1"/>
        <w:tblOverlap w:val="never"/>
        <w:tblW w:w="4537" w:type="pct"/>
        <w:jc w:val="center"/>
        <w:tblLook w:val="04A0" w:firstRow="1" w:lastRow="0" w:firstColumn="1" w:lastColumn="0" w:noHBand="0" w:noVBand="1"/>
      </w:tblPr>
      <w:tblGrid>
        <w:gridCol w:w="1791"/>
        <w:gridCol w:w="4300"/>
        <w:gridCol w:w="2132"/>
      </w:tblGrid>
      <w:tr w:rsidR="00832C40" w:rsidRPr="00F173AB" w:rsidDel="00C95709" w14:paraId="1BC4B421" w14:textId="702A7B36" w:rsidTr="00952049">
        <w:trPr>
          <w:cnfStyle w:val="100000000000" w:firstRow="1" w:lastRow="0" w:firstColumn="0" w:lastColumn="0" w:oddVBand="0" w:evenVBand="0" w:oddHBand="0" w:evenHBand="0" w:firstRowFirstColumn="0" w:firstRowLastColumn="0" w:lastRowFirstColumn="0" w:lastRowLastColumn="0"/>
          <w:jc w:val="center"/>
          <w:del w:id="2386" w:author="Nguyen Duc Anh" w:date="2025-09-27T15:02:00Z"/>
        </w:trPr>
        <w:tc>
          <w:tcPr>
            <w:tcW w:w="1791" w:type="dxa"/>
            <w:shd w:val="clear" w:color="auto" w:fill="auto"/>
          </w:tcPr>
          <w:p w14:paraId="7F0B1EFB" w14:textId="178708EC" w:rsidR="00832C40" w:rsidRPr="00F173AB" w:rsidDel="00C95709" w:rsidRDefault="00832C40" w:rsidP="00952049">
            <w:pPr>
              <w:pStyle w:val="ListParagraph"/>
              <w:ind w:left="0" w:hanging="78"/>
              <w:jc w:val="center"/>
              <w:rPr>
                <w:del w:id="2387" w:author="Nguyen Duc Anh" w:date="2025-09-27T15:02:00Z"/>
                <w:sz w:val="24"/>
                <w:szCs w:val="24"/>
              </w:rPr>
            </w:pPr>
            <w:del w:id="2388" w:author="Nguyen Duc Anh" w:date="2025-09-27T15:02:00Z">
              <w:r w:rsidRPr="005264A7" w:rsidDel="00C95709">
                <w:rPr>
                  <w:sz w:val="24"/>
                  <w:szCs w:val="24"/>
                </w:rPr>
                <w:delText xml:space="preserve">Trạng thái </w:delText>
              </w:r>
              <w:r w:rsidDel="00C95709">
                <w:rPr>
                  <w:sz w:val="24"/>
                  <w:szCs w:val="24"/>
                </w:rPr>
                <w:delText>giao dịch</w:delText>
              </w:r>
            </w:del>
          </w:p>
        </w:tc>
        <w:tc>
          <w:tcPr>
            <w:tcW w:w="4300" w:type="dxa"/>
            <w:shd w:val="clear" w:color="auto" w:fill="auto"/>
          </w:tcPr>
          <w:p w14:paraId="68B0900C" w14:textId="4D569C0B" w:rsidR="00832C40" w:rsidRPr="00F173AB" w:rsidDel="00C95709" w:rsidRDefault="00832C40" w:rsidP="00952049">
            <w:pPr>
              <w:pStyle w:val="ListParagraph"/>
              <w:ind w:left="0" w:hanging="78"/>
              <w:jc w:val="center"/>
              <w:rPr>
                <w:del w:id="2389" w:author="Nguyen Duc Anh" w:date="2025-09-27T15:02:00Z"/>
                <w:sz w:val="24"/>
                <w:szCs w:val="24"/>
              </w:rPr>
            </w:pPr>
            <w:del w:id="2390" w:author="Nguyen Duc Anh" w:date="2025-09-27T15:02:00Z">
              <w:r w:rsidRPr="005264A7" w:rsidDel="00C95709">
                <w:rPr>
                  <w:sz w:val="24"/>
                  <w:szCs w:val="24"/>
                </w:rPr>
                <w:delText>Mô tả</w:delText>
              </w:r>
            </w:del>
          </w:p>
        </w:tc>
        <w:tc>
          <w:tcPr>
            <w:tcW w:w="2132" w:type="dxa"/>
            <w:shd w:val="clear" w:color="auto" w:fill="auto"/>
          </w:tcPr>
          <w:p w14:paraId="589308C8" w14:textId="2A9D509E" w:rsidR="00832C40" w:rsidRPr="00F173AB" w:rsidDel="00C95709" w:rsidRDefault="00832C40" w:rsidP="00952049">
            <w:pPr>
              <w:pStyle w:val="ListParagraph"/>
              <w:ind w:left="0" w:hanging="78"/>
              <w:jc w:val="center"/>
              <w:rPr>
                <w:del w:id="2391" w:author="Nguyen Duc Anh" w:date="2025-09-27T15:02:00Z"/>
                <w:sz w:val="24"/>
                <w:szCs w:val="24"/>
              </w:rPr>
            </w:pPr>
            <w:del w:id="2392" w:author="Nguyen Duc Anh" w:date="2025-09-27T15:02:00Z">
              <w:r w:rsidRPr="005264A7" w:rsidDel="00C95709">
                <w:rPr>
                  <w:sz w:val="24"/>
                  <w:szCs w:val="24"/>
                </w:rPr>
                <w:delText xml:space="preserve">Đối tượng được thao tác xử lý </w:delText>
              </w:r>
              <w:r w:rsidDel="00C95709">
                <w:rPr>
                  <w:sz w:val="24"/>
                  <w:szCs w:val="24"/>
                </w:rPr>
                <w:delText>giao dịch</w:delText>
              </w:r>
            </w:del>
          </w:p>
        </w:tc>
      </w:tr>
      <w:tr w:rsidR="00832C40" w:rsidRPr="005264A7" w:rsidDel="00C95709" w14:paraId="026E007D" w14:textId="31F7B338" w:rsidTr="00952049">
        <w:trPr>
          <w:jc w:val="center"/>
          <w:del w:id="2393" w:author="Nguyen Duc Anh" w:date="2025-09-27T15:02:00Z"/>
        </w:trPr>
        <w:tc>
          <w:tcPr>
            <w:tcW w:w="1791" w:type="dxa"/>
          </w:tcPr>
          <w:p w14:paraId="02CFA989" w14:textId="1940834F" w:rsidR="00832C40" w:rsidRPr="005264A7" w:rsidDel="00C95709" w:rsidRDefault="00832C40" w:rsidP="00952049">
            <w:pPr>
              <w:pStyle w:val="ListParagraph"/>
              <w:ind w:left="0" w:hanging="78"/>
              <w:rPr>
                <w:del w:id="2394" w:author="Nguyen Duc Anh" w:date="2025-09-27T15:02:00Z"/>
                <w:sz w:val="24"/>
                <w:szCs w:val="24"/>
              </w:rPr>
            </w:pPr>
            <w:del w:id="2395" w:author="Nguyen Duc Anh" w:date="2025-09-27T15:02:00Z">
              <w:r w:rsidDel="00C95709">
                <w:rPr>
                  <w:sz w:val="24"/>
                  <w:szCs w:val="24"/>
                </w:rPr>
                <w:delText>Chờ duyệt</w:delText>
              </w:r>
            </w:del>
          </w:p>
        </w:tc>
        <w:tc>
          <w:tcPr>
            <w:tcW w:w="4300" w:type="dxa"/>
          </w:tcPr>
          <w:p w14:paraId="73A7A184" w14:textId="0AE035F8" w:rsidR="00832C40" w:rsidRPr="005264A7" w:rsidDel="00C95709" w:rsidRDefault="00832C40" w:rsidP="00952049">
            <w:pPr>
              <w:pStyle w:val="ListParagraph"/>
              <w:ind w:left="0" w:hanging="78"/>
              <w:rPr>
                <w:del w:id="2396" w:author="Nguyen Duc Anh" w:date="2025-09-27T15:02:00Z"/>
                <w:sz w:val="24"/>
                <w:szCs w:val="24"/>
              </w:rPr>
            </w:pPr>
            <w:del w:id="2397" w:author="Nguyen Duc Anh" w:date="2025-09-27T15:02:00Z">
              <w:r w:rsidDel="00C95709">
                <w:rPr>
                  <w:sz w:val="24"/>
                  <w:szCs w:val="24"/>
                </w:rPr>
                <w:delText xml:space="preserve">Trạng thái hiển thị đối với bản ghi thông tin </w:delText>
              </w:r>
              <w:r w:rsidR="001A4DB8" w:rsidDel="00C95709">
                <w:rPr>
                  <w:sz w:val="24"/>
                  <w:szCs w:val="24"/>
                </w:rPr>
                <w:delText>giao dịch</w:delText>
              </w:r>
              <w:r w:rsidDel="00C95709">
                <w:rPr>
                  <w:sz w:val="24"/>
                  <w:szCs w:val="24"/>
                </w:rPr>
                <w:delText xml:space="preserve"> </w:delText>
              </w:r>
              <w:r w:rsidR="001A4DB8" w:rsidDel="00C95709">
                <w:rPr>
                  <w:sz w:val="24"/>
                  <w:szCs w:val="24"/>
                </w:rPr>
                <w:delText>bán</w:delText>
              </w:r>
              <w:r w:rsidDel="00C95709">
                <w:rPr>
                  <w:sz w:val="24"/>
                  <w:szCs w:val="24"/>
                </w:rPr>
                <w:delText xml:space="preserve"> ngoại tệ sau khi giao dịch viên gửi lên kiểm soát viên phê duyệt</w:delText>
              </w:r>
            </w:del>
          </w:p>
        </w:tc>
        <w:tc>
          <w:tcPr>
            <w:tcW w:w="2132" w:type="dxa"/>
          </w:tcPr>
          <w:p w14:paraId="00EC405E" w14:textId="51046DDE" w:rsidR="00832C40" w:rsidRPr="005264A7" w:rsidDel="00C95709" w:rsidRDefault="00832C40" w:rsidP="00952049">
            <w:pPr>
              <w:pStyle w:val="ListParagraph"/>
              <w:ind w:left="0" w:hanging="78"/>
              <w:rPr>
                <w:del w:id="2398" w:author="Nguyen Duc Anh" w:date="2025-09-27T15:02:00Z"/>
                <w:sz w:val="24"/>
                <w:szCs w:val="24"/>
              </w:rPr>
            </w:pPr>
            <w:del w:id="2399" w:author="Nguyen Duc Anh" w:date="2025-09-27T15:02:00Z">
              <w:r w:rsidDel="00C95709">
                <w:rPr>
                  <w:sz w:val="24"/>
                  <w:szCs w:val="24"/>
                </w:rPr>
                <w:delText>Kiểm soát viên</w:delText>
              </w:r>
            </w:del>
          </w:p>
        </w:tc>
      </w:tr>
      <w:tr w:rsidR="00832C40" w:rsidRPr="005264A7" w:rsidDel="00C95709" w14:paraId="592A5D29" w14:textId="1CBDEB82" w:rsidTr="00952049">
        <w:trPr>
          <w:jc w:val="center"/>
          <w:del w:id="2400" w:author="Nguyen Duc Anh" w:date="2025-09-27T15:02:00Z"/>
        </w:trPr>
        <w:tc>
          <w:tcPr>
            <w:tcW w:w="1791" w:type="dxa"/>
          </w:tcPr>
          <w:p w14:paraId="51156093" w14:textId="02B472B8" w:rsidR="00832C40" w:rsidDel="00C95709" w:rsidRDefault="00832C40" w:rsidP="00952049">
            <w:pPr>
              <w:pStyle w:val="ListParagraph"/>
              <w:ind w:left="0" w:hanging="78"/>
              <w:rPr>
                <w:del w:id="2401" w:author="Nguyen Duc Anh" w:date="2025-09-27T15:02:00Z"/>
                <w:sz w:val="24"/>
                <w:szCs w:val="24"/>
              </w:rPr>
            </w:pPr>
            <w:del w:id="2402" w:author="Nguyen Duc Anh" w:date="2025-09-27T15:02:00Z">
              <w:r w:rsidDel="00C95709">
                <w:rPr>
                  <w:sz w:val="24"/>
                  <w:szCs w:val="24"/>
                </w:rPr>
                <w:delText>Đã duyệt</w:delText>
              </w:r>
            </w:del>
          </w:p>
        </w:tc>
        <w:tc>
          <w:tcPr>
            <w:tcW w:w="4300" w:type="dxa"/>
          </w:tcPr>
          <w:p w14:paraId="3C26D056" w14:textId="18B9C536" w:rsidR="00832C40" w:rsidRPr="005264A7" w:rsidDel="00C95709" w:rsidRDefault="00832C40" w:rsidP="00952049">
            <w:pPr>
              <w:pStyle w:val="ListParagraph"/>
              <w:ind w:left="0" w:hanging="78"/>
              <w:rPr>
                <w:del w:id="2403" w:author="Nguyen Duc Anh" w:date="2025-09-27T15:02:00Z"/>
                <w:sz w:val="24"/>
                <w:szCs w:val="24"/>
              </w:rPr>
            </w:pPr>
            <w:del w:id="2404" w:author="Nguyen Duc Anh" w:date="2025-09-27T15:02:00Z">
              <w:r w:rsidDel="00C95709">
                <w:rPr>
                  <w:sz w:val="24"/>
                  <w:szCs w:val="24"/>
                </w:rPr>
                <w:delText xml:space="preserve">Trạng thái hiển thị đối với bản ghi thông tin </w:delText>
              </w:r>
              <w:r w:rsidR="005D19E5" w:rsidDel="00C95709">
                <w:rPr>
                  <w:sz w:val="24"/>
                  <w:szCs w:val="24"/>
                </w:rPr>
                <w:delText>giao dịch</w:delText>
              </w:r>
              <w:r w:rsidDel="00C95709">
                <w:rPr>
                  <w:sz w:val="24"/>
                  <w:szCs w:val="24"/>
                </w:rPr>
                <w:delText xml:space="preserve"> bán ngoại tệ sau khi kiểm soát viên đã phê duyệt thành công</w:delText>
              </w:r>
            </w:del>
          </w:p>
        </w:tc>
        <w:tc>
          <w:tcPr>
            <w:tcW w:w="2132" w:type="dxa"/>
          </w:tcPr>
          <w:p w14:paraId="3813582C" w14:textId="21BE4DDD" w:rsidR="00832C40" w:rsidRPr="005264A7" w:rsidDel="00C95709" w:rsidRDefault="00832C40" w:rsidP="00952049">
            <w:pPr>
              <w:pStyle w:val="ListParagraph"/>
              <w:ind w:left="0" w:hanging="78"/>
              <w:rPr>
                <w:del w:id="2405" w:author="Nguyen Duc Anh" w:date="2025-09-27T15:02:00Z"/>
                <w:sz w:val="24"/>
                <w:szCs w:val="24"/>
              </w:rPr>
            </w:pPr>
            <w:del w:id="2406" w:author="Nguyen Duc Anh" w:date="2025-09-27T15:02:00Z">
              <w:r w:rsidDel="00C95709">
                <w:rPr>
                  <w:sz w:val="24"/>
                  <w:szCs w:val="24"/>
                </w:rPr>
                <w:delText>Giao dịch viên/Kiểm soát viên</w:delText>
              </w:r>
            </w:del>
          </w:p>
        </w:tc>
      </w:tr>
      <w:tr w:rsidR="00832C40" w:rsidRPr="005264A7" w:rsidDel="00C95709" w14:paraId="13A97DAA" w14:textId="52F3D6DF" w:rsidTr="00952049">
        <w:trPr>
          <w:jc w:val="center"/>
          <w:del w:id="2407" w:author="Nguyen Duc Anh" w:date="2025-09-27T15:02:00Z"/>
        </w:trPr>
        <w:tc>
          <w:tcPr>
            <w:tcW w:w="1791" w:type="dxa"/>
          </w:tcPr>
          <w:p w14:paraId="44419607" w14:textId="04D548CA" w:rsidR="00832C40" w:rsidDel="00C95709" w:rsidRDefault="00832C40" w:rsidP="00952049">
            <w:pPr>
              <w:pStyle w:val="ListParagraph"/>
              <w:ind w:left="0" w:hanging="78"/>
              <w:rPr>
                <w:del w:id="2408" w:author="Nguyen Duc Anh" w:date="2025-09-27T15:02:00Z"/>
                <w:sz w:val="24"/>
                <w:szCs w:val="24"/>
              </w:rPr>
            </w:pPr>
            <w:del w:id="2409" w:author="Nguyen Duc Anh" w:date="2025-09-27T15:02:00Z">
              <w:r w:rsidDel="00C95709">
                <w:rPr>
                  <w:sz w:val="24"/>
                  <w:szCs w:val="24"/>
                </w:rPr>
                <w:delText>Đã từ chối</w:delText>
              </w:r>
            </w:del>
          </w:p>
        </w:tc>
        <w:tc>
          <w:tcPr>
            <w:tcW w:w="4300" w:type="dxa"/>
          </w:tcPr>
          <w:p w14:paraId="23255DA4" w14:textId="4DB203B7" w:rsidR="00832C40" w:rsidRPr="005264A7" w:rsidDel="00C95709" w:rsidRDefault="00832C40" w:rsidP="00952049">
            <w:pPr>
              <w:pStyle w:val="ListParagraph"/>
              <w:ind w:left="0" w:hanging="78"/>
              <w:rPr>
                <w:del w:id="2410" w:author="Nguyen Duc Anh" w:date="2025-09-27T15:02:00Z"/>
                <w:sz w:val="24"/>
                <w:szCs w:val="24"/>
              </w:rPr>
            </w:pPr>
            <w:del w:id="2411" w:author="Nguyen Duc Anh" w:date="2025-09-27T15:02:00Z">
              <w:r w:rsidDel="00C95709">
                <w:rPr>
                  <w:sz w:val="24"/>
                  <w:szCs w:val="24"/>
                </w:rPr>
                <w:delText xml:space="preserve">Trạng thái hiển thị đối với bản ghi thông tin </w:delText>
              </w:r>
              <w:r w:rsidR="005D19E5" w:rsidDel="00C95709">
                <w:rPr>
                  <w:sz w:val="24"/>
                  <w:szCs w:val="24"/>
                </w:rPr>
                <w:delText>giao dịch</w:delText>
              </w:r>
              <w:r w:rsidDel="00C95709">
                <w:rPr>
                  <w:sz w:val="24"/>
                  <w:szCs w:val="24"/>
                </w:rPr>
                <w:delText xml:space="preserve"> bán ngoại tệ sau khi kiểm soát viên từ chối duyệt đề nghị.</w:delText>
              </w:r>
            </w:del>
          </w:p>
        </w:tc>
        <w:tc>
          <w:tcPr>
            <w:tcW w:w="2132" w:type="dxa"/>
          </w:tcPr>
          <w:p w14:paraId="6B8620E9" w14:textId="4B388930" w:rsidR="00832C40" w:rsidRPr="005264A7" w:rsidDel="00C95709" w:rsidRDefault="006177AF" w:rsidP="00952049">
            <w:pPr>
              <w:pStyle w:val="ListParagraph"/>
              <w:ind w:left="0" w:hanging="78"/>
              <w:rPr>
                <w:del w:id="2412" w:author="Nguyen Duc Anh" w:date="2025-09-27T15:02:00Z"/>
                <w:sz w:val="24"/>
                <w:szCs w:val="24"/>
              </w:rPr>
            </w:pPr>
            <w:del w:id="2413" w:author="Nguyen Duc Anh" w:date="2025-09-27T15:02:00Z">
              <w:r w:rsidDel="00C95709">
                <w:rPr>
                  <w:sz w:val="24"/>
                  <w:szCs w:val="24"/>
                </w:rPr>
                <w:delText>Giao dịch viên</w:delText>
              </w:r>
            </w:del>
          </w:p>
        </w:tc>
      </w:tr>
      <w:tr w:rsidR="00832C40" w:rsidRPr="005264A7" w:rsidDel="00C95709" w14:paraId="68A870DD" w14:textId="1D790D82" w:rsidTr="00952049">
        <w:trPr>
          <w:jc w:val="center"/>
          <w:del w:id="2414" w:author="Nguyen Duc Anh" w:date="2025-09-27T15:02:00Z"/>
        </w:trPr>
        <w:tc>
          <w:tcPr>
            <w:tcW w:w="1791" w:type="dxa"/>
          </w:tcPr>
          <w:p w14:paraId="4C1C93AE" w14:textId="2834E600" w:rsidR="00832C40" w:rsidDel="00C95709" w:rsidRDefault="00832C40" w:rsidP="00952049">
            <w:pPr>
              <w:pStyle w:val="ListParagraph"/>
              <w:ind w:left="0" w:hanging="78"/>
              <w:rPr>
                <w:del w:id="2415" w:author="Nguyen Duc Anh" w:date="2025-09-27T15:02:00Z"/>
                <w:sz w:val="24"/>
                <w:szCs w:val="24"/>
              </w:rPr>
            </w:pPr>
            <w:del w:id="2416" w:author="Nguyen Duc Anh" w:date="2025-09-27T15:02:00Z">
              <w:r w:rsidDel="00C95709">
                <w:rPr>
                  <w:sz w:val="24"/>
                  <w:szCs w:val="24"/>
                </w:rPr>
                <w:delText>Hoàn thành</w:delText>
              </w:r>
            </w:del>
          </w:p>
        </w:tc>
        <w:tc>
          <w:tcPr>
            <w:tcW w:w="4300" w:type="dxa"/>
          </w:tcPr>
          <w:p w14:paraId="7F5A58FE" w14:textId="5C98099F" w:rsidR="00832C40" w:rsidDel="00C95709" w:rsidRDefault="00832C40" w:rsidP="00952049">
            <w:pPr>
              <w:pStyle w:val="ListParagraph"/>
              <w:ind w:left="0" w:hanging="78"/>
              <w:rPr>
                <w:del w:id="2417" w:author="Nguyen Duc Anh" w:date="2025-09-27T15:02:00Z"/>
                <w:sz w:val="24"/>
                <w:szCs w:val="24"/>
              </w:rPr>
            </w:pPr>
            <w:del w:id="2418" w:author="Nguyen Duc Anh" w:date="2025-09-27T15:02:00Z">
              <w:r w:rsidDel="00C95709">
                <w:rPr>
                  <w:sz w:val="24"/>
                  <w:szCs w:val="24"/>
                </w:rPr>
                <w:delText xml:space="preserve">Trạng thái hiển thị đối với bản ghi thông tin </w:delText>
              </w:r>
              <w:r w:rsidR="005D19E5" w:rsidDel="00C95709">
                <w:rPr>
                  <w:sz w:val="24"/>
                  <w:szCs w:val="24"/>
                </w:rPr>
                <w:delText xml:space="preserve">giao dịch </w:delText>
              </w:r>
              <w:commentRangeStart w:id="2419"/>
              <w:commentRangeStart w:id="2420"/>
              <w:r w:rsidR="005D19E5" w:rsidDel="00C95709">
                <w:rPr>
                  <w:sz w:val="24"/>
                  <w:szCs w:val="24"/>
                </w:rPr>
                <w:delText>mua</w:delText>
              </w:r>
              <w:r w:rsidDel="00C95709">
                <w:rPr>
                  <w:sz w:val="24"/>
                  <w:szCs w:val="24"/>
                </w:rPr>
                <w:delText xml:space="preserve"> ngoại tệ </w:delText>
              </w:r>
              <w:commentRangeEnd w:id="2419"/>
              <w:r w:rsidR="006307CB" w:rsidDel="00C95709">
                <w:rPr>
                  <w:rStyle w:val="CommentReference"/>
                  <w:rFonts w:ascii="Times New Roman" w:eastAsia="Times New Roman" w:hAnsi="Times New Roman" w:cs="Times New Roman"/>
                  <w:bCs/>
                  <w:kern w:val="32"/>
                </w:rPr>
                <w:commentReference w:id="2419"/>
              </w:r>
              <w:commentRangeEnd w:id="2420"/>
              <w:r w:rsidR="009C5BB1" w:rsidDel="00C95709">
                <w:rPr>
                  <w:rStyle w:val="CommentReference"/>
                  <w:rFonts w:ascii="Times New Roman" w:eastAsia="Times New Roman" w:hAnsi="Times New Roman" w:cs="Times New Roman"/>
                  <w:bCs/>
                  <w:kern w:val="32"/>
                </w:rPr>
                <w:commentReference w:id="2420"/>
              </w:r>
              <w:r w:rsidDel="00C95709">
                <w:rPr>
                  <w:sz w:val="24"/>
                  <w:szCs w:val="24"/>
                </w:rPr>
                <w:delText>đã được lưu thông tin thành công.</w:delText>
              </w:r>
            </w:del>
          </w:p>
        </w:tc>
        <w:tc>
          <w:tcPr>
            <w:tcW w:w="2132" w:type="dxa"/>
          </w:tcPr>
          <w:p w14:paraId="4814FFDC" w14:textId="3D37B720" w:rsidR="00832C40" w:rsidRPr="005264A7" w:rsidDel="00C95709" w:rsidRDefault="00832C40" w:rsidP="00952049">
            <w:pPr>
              <w:pStyle w:val="ListParagraph"/>
              <w:ind w:left="0" w:hanging="78"/>
              <w:rPr>
                <w:del w:id="2421" w:author="Nguyen Duc Anh" w:date="2025-09-27T15:02:00Z"/>
                <w:sz w:val="24"/>
                <w:szCs w:val="24"/>
              </w:rPr>
            </w:pPr>
            <w:del w:id="2422" w:author="Nguyen Duc Anh" w:date="2025-09-27T15:02:00Z">
              <w:r w:rsidDel="00C95709">
                <w:rPr>
                  <w:sz w:val="24"/>
                  <w:szCs w:val="24"/>
                </w:rPr>
                <w:delText>Giao dịch viên</w:delText>
              </w:r>
            </w:del>
          </w:p>
        </w:tc>
      </w:tr>
      <w:tr w:rsidR="00832C40" w:rsidRPr="005264A7" w:rsidDel="00C95709" w14:paraId="420A57B6" w14:textId="0EB36419" w:rsidTr="00952049">
        <w:trPr>
          <w:jc w:val="center"/>
          <w:del w:id="2423" w:author="Nguyen Duc Anh" w:date="2025-09-27T15:02:00Z"/>
        </w:trPr>
        <w:tc>
          <w:tcPr>
            <w:tcW w:w="1791" w:type="dxa"/>
          </w:tcPr>
          <w:p w14:paraId="20FEB53D" w14:textId="1E9192A0" w:rsidR="00832C40" w:rsidDel="00C95709" w:rsidRDefault="00832C40" w:rsidP="00952049">
            <w:pPr>
              <w:pStyle w:val="ListParagraph"/>
              <w:ind w:left="0" w:hanging="78"/>
              <w:rPr>
                <w:del w:id="2424" w:author="Nguyen Duc Anh" w:date="2025-09-27T15:02:00Z"/>
                <w:sz w:val="24"/>
                <w:szCs w:val="24"/>
              </w:rPr>
            </w:pPr>
            <w:del w:id="2425" w:author="Nguyen Duc Anh" w:date="2025-09-27T15:02:00Z">
              <w:r w:rsidDel="00C95709">
                <w:rPr>
                  <w:sz w:val="24"/>
                  <w:szCs w:val="24"/>
                </w:rPr>
                <w:delText>Đã huỷ</w:delText>
              </w:r>
            </w:del>
          </w:p>
        </w:tc>
        <w:tc>
          <w:tcPr>
            <w:tcW w:w="4300" w:type="dxa"/>
          </w:tcPr>
          <w:p w14:paraId="667BAEAA" w14:textId="34EAC9C3" w:rsidR="00832C40" w:rsidDel="00C95709" w:rsidRDefault="00832C40" w:rsidP="00952049">
            <w:pPr>
              <w:pStyle w:val="ListParagraph"/>
              <w:ind w:left="0" w:hanging="78"/>
              <w:rPr>
                <w:del w:id="2426" w:author="Nguyen Duc Anh" w:date="2025-09-27T15:02:00Z"/>
                <w:sz w:val="24"/>
                <w:szCs w:val="24"/>
              </w:rPr>
            </w:pPr>
            <w:del w:id="2427" w:author="Nguyen Duc Anh" w:date="2025-09-27T15:02:00Z">
              <w:r w:rsidDel="00C95709">
                <w:rPr>
                  <w:sz w:val="24"/>
                  <w:szCs w:val="24"/>
                </w:rPr>
                <w:delText xml:space="preserve">Trạng thái hiển thị đối với bản ghi thông tin </w:delText>
              </w:r>
              <w:r w:rsidR="005D19E5" w:rsidDel="00C95709">
                <w:rPr>
                  <w:sz w:val="24"/>
                  <w:szCs w:val="24"/>
                </w:rPr>
                <w:delText>giao dịch bán</w:delText>
              </w:r>
              <w:r w:rsidDel="00C95709">
                <w:rPr>
                  <w:sz w:val="24"/>
                  <w:szCs w:val="24"/>
                </w:rPr>
                <w:delText xml:space="preserve"> ngoại tệ đã được huỷ thành công</w:delText>
              </w:r>
            </w:del>
          </w:p>
        </w:tc>
        <w:tc>
          <w:tcPr>
            <w:tcW w:w="2132" w:type="dxa"/>
          </w:tcPr>
          <w:p w14:paraId="31E890DE" w14:textId="2E4B02B3" w:rsidR="00832C40" w:rsidRPr="005264A7" w:rsidDel="00C95709" w:rsidRDefault="00832C40" w:rsidP="00952049">
            <w:pPr>
              <w:pStyle w:val="ListParagraph"/>
              <w:ind w:left="0" w:hanging="78"/>
              <w:rPr>
                <w:del w:id="2428" w:author="Nguyen Duc Anh" w:date="2025-09-27T15:02:00Z"/>
                <w:sz w:val="24"/>
                <w:szCs w:val="24"/>
              </w:rPr>
            </w:pPr>
          </w:p>
        </w:tc>
      </w:tr>
    </w:tbl>
    <w:p w14:paraId="5A19E033" w14:textId="1313C91C" w:rsidR="00832C40" w:rsidDel="00C95709" w:rsidRDefault="00832C40" w:rsidP="00C76E08">
      <w:pPr>
        <w:rPr>
          <w:del w:id="2429" w:author="Nguyen Duc Anh" w:date="2025-09-27T15:02:00Z"/>
        </w:rPr>
      </w:pPr>
    </w:p>
    <w:p w14:paraId="0F60ED4F" w14:textId="31F26AA4" w:rsidR="009D4C5E" w:rsidRPr="002107C9" w:rsidRDefault="00D36277" w:rsidP="00EC1714">
      <w:pPr>
        <w:pStyle w:val="Heading2"/>
        <w:numPr>
          <w:ilvl w:val="1"/>
          <w:numId w:val="1"/>
        </w:numPr>
        <w:spacing w:before="0"/>
        <w:ind w:left="540" w:hanging="540"/>
        <w:rPr>
          <w:rFonts w:cstheme="majorHAnsi"/>
          <w:sz w:val="24"/>
          <w:szCs w:val="24"/>
          <w:lang w:val="vi-VN"/>
        </w:rPr>
      </w:pPr>
      <w:bookmarkStart w:id="2430" w:name="_Toc209883916"/>
      <w:r>
        <w:rPr>
          <w:rFonts w:cstheme="majorHAnsi"/>
          <w:sz w:val="24"/>
          <w:szCs w:val="24"/>
        </w:rPr>
        <w:t>Mua</w:t>
      </w:r>
      <w:r w:rsidR="009C3300">
        <w:rPr>
          <w:rFonts w:cstheme="majorHAnsi"/>
          <w:sz w:val="24"/>
          <w:szCs w:val="24"/>
        </w:rPr>
        <w:t>/bán</w:t>
      </w:r>
      <w:r>
        <w:rPr>
          <w:rFonts w:cstheme="majorHAnsi"/>
          <w:sz w:val="24"/>
          <w:szCs w:val="24"/>
        </w:rPr>
        <w:t xml:space="preserve"> ngoại tệ</w:t>
      </w:r>
      <w:bookmarkEnd w:id="2430"/>
    </w:p>
    <w:p w14:paraId="147CAFB1" w14:textId="041430AC" w:rsidR="009D4C5E" w:rsidRPr="00C3645C" w:rsidRDefault="00664198" w:rsidP="00470911">
      <w:pPr>
        <w:pStyle w:val="Heading3"/>
        <w:spacing w:before="0"/>
        <w:ind w:left="540" w:hanging="540"/>
        <w:rPr>
          <w:rFonts w:cstheme="majorHAnsi"/>
          <w:noProof/>
          <w:sz w:val="24"/>
          <w:szCs w:val="24"/>
          <w:lang w:val="vi-VN"/>
          <w:rPrChange w:id="2431" w:author="Nguyễn Hưng" w:date="2025-09-27T17:04:00Z" w16du:dateUtc="2025-09-27T10:04:00Z">
            <w:rPr>
              <w:rFonts w:cstheme="majorHAnsi"/>
              <w:noProof/>
              <w:sz w:val="24"/>
              <w:szCs w:val="24"/>
            </w:rPr>
          </w:rPrChange>
        </w:rPr>
      </w:pPr>
      <w:bookmarkStart w:id="2432" w:name="_Toc209883917"/>
      <w:r w:rsidRPr="00C3645C">
        <w:rPr>
          <w:rFonts w:cstheme="majorHAnsi"/>
          <w:noProof/>
          <w:sz w:val="24"/>
          <w:szCs w:val="24"/>
          <w:lang w:val="vi-VN"/>
          <w:rPrChange w:id="2433" w:author="Nguyễn Hưng" w:date="2025-09-27T17:04:00Z" w16du:dateUtc="2025-09-27T10:04:00Z">
            <w:rPr>
              <w:rFonts w:cstheme="majorHAnsi"/>
              <w:noProof/>
              <w:sz w:val="24"/>
              <w:szCs w:val="24"/>
            </w:rPr>
          </w:rPrChange>
        </w:rPr>
        <w:t>Quản lý</w:t>
      </w:r>
      <w:r w:rsidR="00463102" w:rsidRPr="00C3645C">
        <w:rPr>
          <w:rFonts w:cstheme="majorHAnsi"/>
          <w:noProof/>
          <w:sz w:val="24"/>
          <w:szCs w:val="24"/>
          <w:lang w:val="vi-VN"/>
          <w:rPrChange w:id="2434" w:author="Nguyễn Hưng" w:date="2025-09-27T17:04:00Z" w16du:dateUtc="2025-09-27T10:04:00Z">
            <w:rPr>
              <w:rFonts w:cstheme="majorHAnsi"/>
              <w:noProof/>
              <w:sz w:val="24"/>
              <w:szCs w:val="24"/>
            </w:rPr>
          </w:rPrChange>
        </w:rPr>
        <w:t xml:space="preserve"> </w:t>
      </w:r>
      <w:r w:rsidR="00D36277" w:rsidRPr="00C3645C">
        <w:rPr>
          <w:rFonts w:cstheme="majorHAnsi"/>
          <w:noProof/>
          <w:sz w:val="24"/>
          <w:szCs w:val="24"/>
          <w:lang w:val="vi-VN"/>
          <w:rPrChange w:id="2435" w:author="Nguyễn Hưng" w:date="2025-09-27T17:04:00Z" w16du:dateUtc="2025-09-27T10:04:00Z">
            <w:rPr>
              <w:rFonts w:cstheme="majorHAnsi"/>
              <w:noProof/>
              <w:sz w:val="24"/>
              <w:szCs w:val="24"/>
            </w:rPr>
          </w:rPrChange>
        </w:rPr>
        <w:t>mua</w:t>
      </w:r>
      <w:r w:rsidR="004817C3" w:rsidRPr="00C3645C">
        <w:rPr>
          <w:rFonts w:cstheme="majorHAnsi"/>
          <w:noProof/>
          <w:sz w:val="24"/>
          <w:szCs w:val="24"/>
          <w:lang w:val="vi-VN"/>
          <w:rPrChange w:id="2436" w:author="Nguyễn Hưng" w:date="2025-09-27T17:04:00Z" w16du:dateUtc="2025-09-27T10:04:00Z">
            <w:rPr>
              <w:rFonts w:cstheme="majorHAnsi"/>
              <w:noProof/>
              <w:sz w:val="24"/>
              <w:szCs w:val="24"/>
            </w:rPr>
          </w:rPrChange>
        </w:rPr>
        <w:t xml:space="preserve"> </w:t>
      </w:r>
      <w:r w:rsidR="009C3300" w:rsidRPr="00C3645C">
        <w:rPr>
          <w:rFonts w:cstheme="majorHAnsi"/>
          <w:noProof/>
          <w:sz w:val="24"/>
          <w:szCs w:val="24"/>
          <w:lang w:val="vi-VN"/>
          <w:rPrChange w:id="2437" w:author="Nguyễn Hưng" w:date="2025-09-27T17:04:00Z" w16du:dateUtc="2025-09-27T10:04:00Z">
            <w:rPr>
              <w:rFonts w:cstheme="majorHAnsi"/>
              <w:noProof/>
              <w:sz w:val="24"/>
              <w:szCs w:val="24"/>
            </w:rPr>
          </w:rPrChange>
        </w:rPr>
        <w:t>bán</w:t>
      </w:r>
      <w:r w:rsidR="00D36277" w:rsidRPr="00C3645C">
        <w:rPr>
          <w:rFonts w:cstheme="majorHAnsi"/>
          <w:noProof/>
          <w:sz w:val="24"/>
          <w:szCs w:val="24"/>
          <w:lang w:val="vi-VN"/>
          <w:rPrChange w:id="2438" w:author="Nguyễn Hưng" w:date="2025-09-27T17:04:00Z" w16du:dateUtc="2025-09-27T10:04:00Z">
            <w:rPr>
              <w:rFonts w:cstheme="majorHAnsi"/>
              <w:noProof/>
              <w:sz w:val="24"/>
              <w:szCs w:val="24"/>
            </w:rPr>
          </w:rPrChange>
        </w:rPr>
        <w:t xml:space="preserve"> ngoại tệ</w:t>
      </w:r>
      <w:bookmarkEnd w:id="2432"/>
    </w:p>
    <w:p w14:paraId="6A2D8E59" w14:textId="34EB43F2" w:rsidR="00CD7FA0" w:rsidRPr="00CD7FA0" w:rsidRDefault="00CD7FA0" w:rsidP="00CD7FA0">
      <w:pPr>
        <w:pStyle w:val="Heading4"/>
        <w:ind w:left="720" w:hanging="720"/>
        <w:rPr>
          <w:sz w:val="24"/>
          <w:szCs w:val="24"/>
        </w:rPr>
      </w:pPr>
      <w:bookmarkStart w:id="2439" w:name="_Toc209883918"/>
      <w:r w:rsidRPr="00CD7FA0">
        <w:rPr>
          <w:sz w:val="24"/>
          <w:szCs w:val="24"/>
        </w:rPr>
        <w:t>Mô tả chung</w:t>
      </w:r>
      <w:bookmarkEnd w:id="2439"/>
    </w:p>
    <w:p w14:paraId="645FFB00" w14:textId="41835D98" w:rsidR="009C3300" w:rsidRPr="00012460" w:rsidRDefault="00F7539C" w:rsidP="0032095E">
      <w:pPr>
        <w:ind w:left="567" w:firstLine="0"/>
        <w:rPr>
          <w:rFonts w:asciiTheme="majorHAnsi" w:hAnsiTheme="majorHAnsi" w:cstheme="majorHAnsi"/>
          <w:sz w:val="24"/>
          <w:szCs w:val="24"/>
        </w:rPr>
      </w:pPr>
      <w:r w:rsidRPr="00774939">
        <w:rPr>
          <w:rFonts w:asciiTheme="majorHAnsi" w:hAnsiTheme="majorHAnsi" w:cstheme="majorHAnsi"/>
          <w:sz w:val="24"/>
          <w:szCs w:val="24"/>
        </w:rPr>
        <w:t xml:space="preserve">Hệ thống cho phép người dùng </w:t>
      </w:r>
      <w:r w:rsidR="009E0501">
        <w:rPr>
          <w:rFonts w:asciiTheme="majorHAnsi" w:hAnsiTheme="majorHAnsi" w:cstheme="majorHAnsi"/>
          <w:sz w:val="24"/>
          <w:szCs w:val="24"/>
        </w:rPr>
        <w:t>quản lý các bản ghi</w:t>
      </w:r>
      <w:r w:rsidRPr="00774939">
        <w:rPr>
          <w:rFonts w:asciiTheme="majorHAnsi" w:hAnsiTheme="majorHAnsi" w:cstheme="majorHAnsi"/>
          <w:sz w:val="24"/>
          <w:szCs w:val="24"/>
        </w:rPr>
        <w:t xml:space="preserve"> </w:t>
      </w:r>
      <w:r w:rsidR="006B18F8">
        <w:rPr>
          <w:rFonts w:asciiTheme="majorHAnsi" w:hAnsiTheme="majorHAnsi" w:cstheme="majorHAnsi"/>
          <w:sz w:val="24"/>
          <w:szCs w:val="24"/>
        </w:rPr>
        <w:t xml:space="preserve">thông tin </w:t>
      </w:r>
      <w:r w:rsidRPr="00774939">
        <w:rPr>
          <w:rFonts w:asciiTheme="majorHAnsi" w:hAnsiTheme="majorHAnsi" w:cstheme="majorHAnsi"/>
          <w:sz w:val="24"/>
          <w:szCs w:val="24"/>
        </w:rPr>
        <w:t>giao dịch</w:t>
      </w:r>
      <w:r w:rsidR="0018626B">
        <w:rPr>
          <w:rFonts w:asciiTheme="majorHAnsi" w:hAnsiTheme="majorHAnsi" w:cstheme="majorHAnsi"/>
          <w:sz w:val="24"/>
          <w:szCs w:val="24"/>
        </w:rPr>
        <w:t xml:space="preserve"> ngân hàng</w:t>
      </w:r>
      <w:r w:rsidR="00B22A7F">
        <w:rPr>
          <w:rFonts w:asciiTheme="majorHAnsi" w:hAnsiTheme="majorHAnsi" w:cstheme="majorHAnsi"/>
          <w:sz w:val="24"/>
          <w:szCs w:val="24"/>
        </w:rPr>
        <w:t xml:space="preserve"> </w:t>
      </w:r>
      <w:r w:rsidR="00012460">
        <w:rPr>
          <w:rFonts w:asciiTheme="majorHAnsi" w:hAnsiTheme="majorHAnsi" w:cstheme="majorHAnsi"/>
          <w:sz w:val="24"/>
          <w:szCs w:val="24"/>
        </w:rPr>
        <w:t>mua</w:t>
      </w:r>
      <w:r w:rsidR="006B18F8">
        <w:rPr>
          <w:rFonts w:asciiTheme="majorHAnsi" w:hAnsiTheme="majorHAnsi" w:cstheme="majorHAnsi"/>
          <w:sz w:val="24"/>
          <w:szCs w:val="24"/>
        </w:rPr>
        <w:t xml:space="preserve"> </w:t>
      </w:r>
      <w:r w:rsidR="009C3300">
        <w:rPr>
          <w:rFonts w:asciiTheme="majorHAnsi" w:hAnsiTheme="majorHAnsi" w:cstheme="majorHAnsi"/>
          <w:sz w:val="24"/>
          <w:szCs w:val="24"/>
        </w:rPr>
        <w:t>bán</w:t>
      </w:r>
      <w:r w:rsidR="00012460">
        <w:rPr>
          <w:rFonts w:asciiTheme="majorHAnsi" w:hAnsiTheme="majorHAnsi" w:cstheme="majorHAnsi"/>
          <w:sz w:val="24"/>
          <w:szCs w:val="24"/>
        </w:rPr>
        <w:t xml:space="preserve"> ngoại tệ</w:t>
      </w:r>
      <w:r w:rsidR="009E0501">
        <w:rPr>
          <w:rFonts w:asciiTheme="majorHAnsi" w:hAnsiTheme="majorHAnsi" w:cstheme="majorHAnsi"/>
          <w:sz w:val="24"/>
          <w:szCs w:val="24"/>
        </w:rPr>
        <w:t xml:space="preserve"> ở tất cả các trạng thái xử lý</w:t>
      </w:r>
      <w:r w:rsidR="006B18F8">
        <w:rPr>
          <w:rFonts w:asciiTheme="majorHAnsi" w:hAnsiTheme="majorHAnsi" w:cstheme="majorHAnsi"/>
          <w:sz w:val="24"/>
          <w:szCs w:val="24"/>
        </w:rPr>
        <w:t>.</w:t>
      </w:r>
    </w:p>
    <w:p w14:paraId="71062D89" w14:textId="77777777" w:rsidR="007176C7" w:rsidRPr="00774939" w:rsidRDefault="007176C7" w:rsidP="007176C7">
      <w:pPr>
        <w:rPr>
          <w:rFonts w:asciiTheme="majorHAnsi" w:hAnsiTheme="majorHAnsi" w:cstheme="majorHAnsi"/>
          <w:sz w:val="24"/>
          <w:szCs w:val="24"/>
        </w:rPr>
      </w:pPr>
      <w:r w:rsidRPr="00E77D90">
        <w:rPr>
          <w:rFonts w:asciiTheme="majorHAnsi" w:hAnsiTheme="majorHAnsi" w:cstheme="majorHAnsi"/>
          <w:b/>
          <w:bCs/>
          <w:sz w:val="24"/>
          <w:szCs w:val="24"/>
        </w:rPr>
        <w:t>Phạm vi:</w:t>
      </w:r>
      <w:r w:rsidRPr="00774939">
        <w:rPr>
          <w:rFonts w:asciiTheme="majorHAnsi" w:hAnsiTheme="majorHAnsi" w:cstheme="majorHAnsi"/>
          <w:sz w:val="24"/>
          <w:szCs w:val="24"/>
        </w:rPr>
        <w:t xml:space="preserve"> Tất cả </w:t>
      </w:r>
      <w:r>
        <w:rPr>
          <w:rFonts w:asciiTheme="majorHAnsi" w:hAnsiTheme="majorHAnsi" w:cstheme="majorHAnsi"/>
          <w:sz w:val="24"/>
          <w:szCs w:val="24"/>
        </w:rPr>
        <w:t>Chi nhánh/Phòng giao dịch</w:t>
      </w:r>
    </w:p>
    <w:p w14:paraId="150DDAFB" w14:textId="19C0BD5D" w:rsidR="007176C7" w:rsidRPr="00774939" w:rsidRDefault="007176C7" w:rsidP="007176C7">
      <w:pPr>
        <w:rPr>
          <w:rFonts w:asciiTheme="majorHAnsi" w:hAnsiTheme="majorHAnsi" w:cstheme="majorHAnsi"/>
          <w:sz w:val="24"/>
          <w:szCs w:val="24"/>
        </w:rPr>
      </w:pPr>
      <w:r w:rsidRPr="00E77D90">
        <w:rPr>
          <w:rFonts w:asciiTheme="majorHAnsi" w:hAnsiTheme="majorHAnsi" w:cstheme="majorHAnsi"/>
          <w:b/>
          <w:bCs/>
          <w:sz w:val="24"/>
          <w:szCs w:val="24"/>
        </w:rPr>
        <w:t>Đối tượng sử dụng:</w:t>
      </w:r>
      <w:r w:rsidRPr="00774939">
        <w:rPr>
          <w:rFonts w:asciiTheme="majorHAnsi" w:hAnsiTheme="majorHAnsi" w:cstheme="majorHAnsi"/>
          <w:sz w:val="24"/>
          <w:szCs w:val="24"/>
        </w:rPr>
        <w:t xml:space="preserve"> </w:t>
      </w:r>
      <w:r>
        <w:rPr>
          <w:rFonts w:asciiTheme="majorHAnsi" w:hAnsiTheme="majorHAnsi" w:cstheme="majorHAnsi"/>
          <w:sz w:val="24"/>
          <w:szCs w:val="24"/>
        </w:rPr>
        <w:t>Giao dịch viên</w:t>
      </w:r>
      <w:ins w:id="2440" w:author="Nguyen Duc Anh" w:date="2025-09-26T17:50:00Z">
        <w:r w:rsidR="00ED3932">
          <w:rPr>
            <w:rFonts w:asciiTheme="majorHAnsi" w:hAnsiTheme="majorHAnsi" w:cstheme="majorHAnsi"/>
            <w:sz w:val="24"/>
            <w:szCs w:val="24"/>
          </w:rPr>
          <w:t>/Kiểm soát viên</w:t>
        </w:r>
      </w:ins>
    </w:p>
    <w:p w14:paraId="5FC21453" w14:textId="4F968C8D" w:rsidR="009D4C5E" w:rsidRPr="00774939" w:rsidRDefault="007176C7" w:rsidP="007176C7">
      <w:pPr>
        <w:rPr>
          <w:rFonts w:asciiTheme="majorHAnsi" w:hAnsiTheme="majorHAnsi" w:cstheme="majorHAnsi"/>
          <w:sz w:val="24"/>
          <w:szCs w:val="24"/>
        </w:rPr>
      </w:pPr>
      <w:r w:rsidRPr="00E77D90">
        <w:rPr>
          <w:rFonts w:asciiTheme="majorHAnsi" w:hAnsiTheme="majorHAnsi" w:cstheme="majorHAnsi"/>
          <w:b/>
          <w:bCs/>
          <w:sz w:val="24"/>
          <w:szCs w:val="24"/>
        </w:rPr>
        <w:t>Tần suất sử dụng:</w:t>
      </w:r>
      <w:r w:rsidRPr="00774939">
        <w:rPr>
          <w:rFonts w:asciiTheme="majorHAnsi" w:hAnsiTheme="majorHAnsi" w:cstheme="majorHAnsi"/>
          <w:sz w:val="24"/>
          <w:szCs w:val="24"/>
        </w:rPr>
        <w:t xml:space="preserve"> Thường xuyên</w:t>
      </w:r>
    </w:p>
    <w:p w14:paraId="19948CFB" w14:textId="77777777" w:rsidR="009D4C5E" w:rsidRPr="002107C9" w:rsidRDefault="009D4C5E" w:rsidP="00CD7FA0">
      <w:pPr>
        <w:pStyle w:val="Heading4"/>
        <w:ind w:left="720" w:hanging="720"/>
        <w:rPr>
          <w:rFonts w:cstheme="majorHAnsi"/>
          <w:noProof/>
          <w:sz w:val="24"/>
          <w:szCs w:val="24"/>
        </w:rPr>
      </w:pPr>
      <w:bookmarkStart w:id="2441" w:name="_Toc209883919"/>
      <w:r w:rsidRPr="002107C9">
        <w:rPr>
          <w:rFonts w:cstheme="majorHAnsi"/>
          <w:noProof/>
          <w:sz w:val="24"/>
          <w:szCs w:val="24"/>
        </w:rPr>
        <w:t>Quy trình thực hiện</w:t>
      </w:r>
      <w:bookmarkEnd w:id="2441"/>
    </w:p>
    <w:p w14:paraId="2B844776" w14:textId="0F0266B5" w:rsidR="009D4C5E" w:rsidRPr="009E0501" w:rsidRDefault="009D4C5E" w:rsidP="009E0501">
      <w:pPr>
        <w:rPr>
          <w:rFonts w:asciiTheme="majorHAnsi" w:hAnsiTheme="majorHAnsi" w:cstheme="majorHAnsi"/>
          <w:b/>
          <w:bCs/>
          <w:sz w:val="24"/>
          <w:szCs w:val="24"/>
        </w:rPr>
      </w:pPr>
      <w:r w:rsidRPr="002107C9">
        <w:rPr>
          <w:rFonts w:asciiTheme="majorHAnsi" w:hAnsiTheme="majorHAnsi" w:cstheme="majorHAnsi"/>
          <w:b/>
          <w:bCs/>
          <w:sz w:val="24"/>
          <w:szCs w:val="24"/>
        </w:rPr>
        <w:t>Điều kiện bắt đầu nghiệp vụ:</w:t>
      </w:r>
    </w:p>
    <w:p w14:paraId="7EFB9420" w14:textId="6A2AE6C6" w:rsidR="006262AD" w:rsidRDefault="006262AD" w:rsidP="006262AD">
      <w:pPr>
        <w:pStyle w:val="BodyText"/>
        <w:numPr>
          <w:ilvl w:val="0"/>
          <w:numId w:val="29"/>
        </w:numPr>
        <w:tabs>
          <w:tab w:val="left" w:pos="709"/>
          <w:tab w:val="left" w:pos="851"/>
        </w:tabs>
        <w:spacing w:after="240" w:line="240" w:lineRule="atLeast"/>
        <w:ind w:left="993"/>
        <w:rPr>
          <w:rFonts w:asciiTheme="majorHAnsi" w:hAnsiTheme="majorHAnsi" w:cstheme="majorHAnsi"/>
          <w:sz w:val="24"/>
          <w:szCs w:val="24"/>
        </w:rPr>
      </w:pPr>
      <w:r w:rsidRPr="006262AD">
        <w:rPr>
          <w:rFonts w:asciiTheme="majorHAnsi" w:hAnsiTheme="majorHAnsi" w:cstheme="majorHAnsi"/>
          <w:sz w:val="24"/>
          <w:szCs w:val="24"/>
        </w:rPr>
        <w:t>Người dùng được phân quyền chức năng hệ thống.</w:t>
      </w:r>
    </w:p>
    <w:p w14:paraId="0AE41C8A" w14:textId="178ED20F" w:rsidR="009E0501" w:rsidRPr="006262AD" w:rsidRDefault="009E0501" w:rsidP="006262AD">
      <w:pPr>
        <w:pStyle w:val="BodyText"/>
        <w:numPr>
          <w:ilvl w:val="0"/>
          <w:numId w:val="29"/>
        </w:numPr>
        <w:tabs>
          <w:tab w:val="left" w:pos="709"/>
          <w:tab w:val="left" w:pos="851"/>
        </w:tabs>
        <w:spacing w:after="240" w:line="240" w:lineRule="atLeast"/>
        <w:ind w:left="993"/>
        <w:rPr>
          <w:rFonts w:asciiTheme="majorHAnsi" w:hAnsiTheme="majorHAnsi" w:cstheme="majorHAnsi"/>
          <w:sz w:val="24"/>
          <w:szCs w:val="24"/>
        </w:rPr>
      </w:pPr>
      <w:r>
        <w:rPr>
          <w:rFonts w:asciiTheme="majorHAnsi" w:hAnsiTheme="majorHAnsi" w:cstheme="majorHAnsi"/>
          <w:sz w:val="24"/>
          <w:szCs w:val="24"/>
        </w:rPr>
        <w:t>Danh sách mua bán ngoại tệ có bản ghi thông tin tồn tại</w:t>
      </w:r>
      <w:r w:rsidR="0093022B">
        <w:rPr>
          <w:rFonts w:asciiTheme="majorHAnsi" w:hAnsiTheme="majorHAnsi" w:cstheme="majorHAnsi"/>
          <w:sz w:val="24"/>
          <w:szCs w:val="24"/>
        </w:rPr>
        <w:t xml:space="preserve"> </w:t>
      </w:r>
      <w:r w:rsidR="00431BB9">
        <w:rPr>
          <w:rFonts w:asciiTheme="majorHAnsi" w:hAnsiTheme="majorHAnsi" w:cstheme="majorHAnsi"/>
          <w:sz w:val="24"/>
          <w:szCs w:val="24"/>
        </w:rPr>
        <w:t xml:space="preserve">trên hệ thống </w:t>
      </w:r>
      <w:r w:rsidR="0093022B">
        <w:rPr>
          <w:rFonts w:asciiTheme="majorHAnsi" w:hAnsiTheme="majorHAnsi" w:cstheme="majorHAnsi"/>
          <w:sz w:val="24"/>
          <w:szCs w:val="24"/>
        </w:rPr>
        <w:t>và bản ghi thông tin được tạo lập từ hệ thống SmartForm.</w:t>
      </w:r>
    </w:p>
    <w:p w14:paraId="266428F0" w14:textId="4FE3E41F" w:rsidR="009D4C5E" w:rsidRPr="00774939" w:rsidRDefault="009D4C5E" w:rsidP="009D4C5E">
      <w:pPr>
        <w:rPr>
          <w:rFonts w:asciiTheme="majorHAnsi" w:hAnsiTheme="majorHAnsi" w:cstheme="majorHAnsi"/>
          <w:b/>
          <w:bCs/>
          <w:sz w:val="24"/>
          <w:szCs w:val="24"/>
        </w:rPr>
      </w:pPr>
      <w:r w:rsidRPr="00774939">
        <w:rPr>
          <w:rFonts w:asciiTheme="majorHAnsi" w:hAnsiTheme="majorHAnsi" w:cstheme="majorHAnsi"/>
          <w:b/>
          <w:bCs/>
          <w:sz w:val="24"/>
          <w:szCs w:val="24"/>
        </w:rPr>
        <w:t xml:space="preserve">Các bước </w:t>
      </w:r>
      <w:r w:rsidR="004D43B8">
        <w:rPr>
          <w:rFonts w:asciiTheme="majorHAnsi" w:hAnsiTheme="majorHAnsi" w:cstheme="majorHAnsi"/>
          <w:b/>
          <w:bCs/>
          <w:sz w:val="24"/>
          <w:szCs w:val="24"/>
        </w:rPr>
        <w:t xml:space="preserve">quản lý </w:t>
      </w:r>
      <w:r w:rsidR="00F7539C" w:rsidRPr="00774939">
        <w:rPr>
          <w:rFonts w:asciiTheme="majorHAnsi" w:hAnsiTheme="majorHAnsi" w:cstheme="majorHAnsi"/>
          <w:b/>
          <w:bCs/>
          <w:sz w:val="24"/>
          <w:szCs w:val="24"/>
        </w:rPr>
        <w:t>giao dịch</w:t>
      </w:r>
      <w:r w:rsidR="0031127F">
        <w:rPr>
          <w:rFonts w:asciiTheme="majorHAnsi" w:hAnsiTheme="majorHAnsi" w:cstheme="majorHAnsi"/>
          <w:b/>
          <w:bCs/>
          <w:sz w:val="24"/>
          <w:szCs w:val="24"/>
        </w:rPr>
        <w:t xml:space="preserve"> </w:t>
      </w:r>
      <w:r w:rsidR="00012460">
        <w:rPr>
          <w:rFonts w:asciiTheme="majorHAnsi" w:hAnsiTheme="majorHAnsi" w:cstheme="majorHAnsi"/>
          <w:b/>
          <w:bCs/>
          <w:sz w:val="24"/>
          <w:szCs w:val="24"/>
        </w:rPr>
        <w:t>mua</w:t>
      </w:r>
      <w:r w:rsidR="009C3300">
        <w:rPr>
          <w:rFonts w:asciiTheme="majorHAnsi" w:hAnsiTheme="majorHAnsi" w:cstheme="majorHAnsi"/>
          <w:b/>
          <w:bCs/>
          <w:sz w:val="24"/>
          <w:szCs w:val="24"/>
        </w:rPr>
        <w:t>/bán</w:t>
      </w:r>
      <w:r w:rsidR="00012460">
        <w:rPr>
          <w:rFonts w:asciiTheme="majorHAnsi" w:hAnsiTheme="majorHAnsi" w:cstheme="majorHAnsi"/>
          <w:b/>
          <w:bCs/>
          <w:sz w:val="24"/>
          <w:szCs w:val="24"/>
        </w:rPr>
        <w:t xml:space="preserve"> ngoại tệ</w:t>
      </w:r>
      <w:r w:rsidRPr="00774939">
        <w:rPr>
          <w:rFonts w:asciiTheme="majorHAnsi" w:hAnsiTheme="majorHAnsi" w:cstheme="majorHAnsi"/>
          <w:b/>
          <w:bCs/>
          <w:sz w:val="24"/>
          <w:szCs w:val="24"/>
        </w:rPr>
        <w:t>:</w:t>
      </w:r>
    </w:p>
    <w:p w14:paraId="6B835354" w14:textId="5D0E6C6D" w:rsidR="009D4C5E" w:rsidRPr="00774939" w:rsidRDefault="009D4C5E" w:rsidP="009D4C5E">
      <w:pPr>
        <w:rPr>
          <w:rFonts w:asciiTheme="majorHAnsi" w:hAnsiTheme="majorHAnsi" w:cstheme="majorHAnsi"/>
          <w:sz w:val="24"/>
          <w:szCs w:val="24"/>
        </w:rPr>
      </w:pPr>
      <w:r w:rsidRPr="00774939">
        <w:rPr>
          <w:rFonts w:asciiTheme="majorHAnsi" w:hAnsiTheme="majorHAnsi" w:cstheme="majorHAnsi"/>
          <w:b/>
          <w:bCs/>
          <w:sz w:val="24"/>
          <w:szCs w:val="24"/>
        </w:rPr>
        <w:t>Bước 1</w:t>
      </w:r>
      <w:r w:rsidRPr="00774939">
        <w:rPr>
          <w:rFonts w:asciiTheme="majorHAnsi" w:hAnsiTheme="majorHAnsi" w:cstheme="majorHAnsi"/>
          <w:sz w:val="24"/>
          <w:szCs w:val="24"/>
        </w:rPr>
        <w:t xml:space="preserve">: </w:t>
      </w:r>
      <w:r w:rsidR="00F7539C" w:rsidRPr="00774939">
        <w:rPr>
          <w:rFonts w:asciiTheme="majorHAnsi" w:hAnsiTheme="majorHAnsi" w:cstheme="majorHAnsi"/>
          <w:sz w:val="24"/>
          <w:szCs w:val="24"/>
        </w:rPr>
        <w:t>User giao dịch viên đăng nhập thành công vào hệ thống SmartForm</w:t>
      </w:r>
    </w:p>
    <w:p w14:paraId="27C7CDF3" w14:textId="57A4CCA0" w:rsidR="00F7539C" w:rsidRDefault="00F7539C" w:rsidP="0093022B">
      <w:pPr>
        <w:pStyle w:val="BodyText"/>
        <w:tabs>
          <w:tab w:val="left" w:pos="851"/>
        </w:tabs>
        <w:ind w:left="567"/>
        <w:rPr>
          <w:ins w:id="2442" w:author="Nguyen Duc Anh" w:date="2025-09-26T18:01:00Z"/>
          <w:rFonts w:asciiTheme="majorHAnsi" w:hAnsiTheme="majorHAnsi" w:cstheme="majorHAnsi"/>
          <w:sz w:val="24"/>
          <w:szCs w:val="24"/>
        </w:rPr>
      </w:pPr>
      <w:r w:rsidRPr="00774939">
        <w:rPr>
          <w:rFonts w:asciiTheme="majorHAnsi" w:hAnsiTheme="majorHAnsi" w:cstheme="majorHAnsi"/>
          <w:b/>
          <w:bCs/>
          <w:sz w:val="24"/>
          <w:szCs w:val="24"/>
        </w:rPr>
        <w:t>Bước 2:</w:t>
      </w:r>
      <w:r w:rsidRPr="00774939">
        <w:rPr>
          <w:rFonts w:asciiTheme="majorHAnsi" w:hAnsiTheme="majorHAnsi" w:cstheme="majorHAnsi"/>
          <w:b/>
          <w:sz w:val="24"/>
          <w:szCs w:val="24"/>
        </w:rPr>
        <w:t xml:space="preserve"> </w:t>
      </w:r>
      <w:r w:rsidRPr="00774939">
        <w:rPr>
          <w:rFonts w:asciiTheme="majorHAnsi" w:hAnsiTheme="majorHAnsi" w:cstheme="majorHAnsi"/>
          <w:sz w:val="24"/>
          <w:szCs w:val="24"/>
        </w:rPr>
        <w:t xml:space="preserve">Truy cập </w:t>
      </w:r>
      <w:r w:rsidR="0093022B">
        <w:rPr>
          <w:rFonts w:asciiTheme="majorHAnsi" w:hAnsiTheme="majorHAnsi" w:cstheme="majorHAnsi"/>
          <w:sz w:val="24"/>
          <w:szCs w:val="24"/>
        </w:rPr>
        <w:t>tab menu</w:t>
      </w:r>
      <w:r w:rsidRPr="00774939">
        <w:rPr>
          <w:rFonts w:asciiTheme="majorHAnsi" w:hAnsiTheme="majorHAnsi" w:cstheme="majorHAnsi"/>
          <w:sz w:val="24"/>
          <w:szCs w:val="24"/>
        </w:rPr>
        <w:t xml:space="preserve"> “Giao dịch tại quầy” chọn m</w:t>
      </w:r>
      <w:ins w:id="2443" w:author="Nguyen Duc Anh" w:date="2025-09-26T17:50:00Z">
        <w:r w:rsidR="004571B4">
          <w:rPr>
            <w:rFonts w:asciiTheme="majorHAnsi" w:hAnsiTheme="majorHAnsi" w:cstheme="majorHAnsi"/>
            <w:sz w:val="24"/>
            <w:szCs w:val="24"/>
          </w:rPr>
          <w:t>enu cấp 1</w:t>
        </w:r>
      </w:ins>
      <w:del w:id="2444" w:author="Nguyen Duc Anh" w:date="2025-09-26T17:50:00Z">
        <w:r w:rsidRPr="00774939" w:rsidDel="004571B4">
          <w:rPr>
            <w:rFonts w:asciiTheme="majorHAnsi" w:hAnsiTheme="majorHAnsi" w:cstheme="majorHAnsi"/>
            <w:sz w:val="24"/>
            <w:szCs w:val="24"/>
          </w:rPr>
          <w:delText>ục</w:delText>
        </w:r>
      </w:del>
      <w:r w:rsidRPr="00774939">
        <w:rPr>
          <w:rFonts w:asciiTheme="majorHAnsi" w:hAnsiTheme="majorHAnsi" w:cstheme="majorHAnsi"/>
          <w:sz w:val="24"/>
          <w:szCs w:val="24"/>
        </w:rPr>
        <w:t xml:space="preserve"> “</w:t>
      </w:r>
      <w:del w:id="2445" w:author="Nguyen Duc Anh" w:date="2025-09-26T17:50:00Z">
        <w:r w:rsidR="00012460" w:rsidDel="004571B4">
          <w:rPr>
            <w:rFonts w:asciiTheme="majorHAnsi" w:hAnsiTheme="majorHAnsi" w:cstheme="majorHAnsi"/>
            <w:sz w:val="24"/>
            <w:szCs w:val="24"/>
          </w:rPr>
          <w:delText xml:space="preserve">Mua </w:delText>
        </w:r>
      </w:del>
      <w:ins w:id="2446" w:author="Nguyen Duc Anh" w:date="2025-09-26T18:01:00Z">
        <w:r w:rsidR="00C27B6B">
          <w:rPr>
            <w:rFonts w:asciiTheme="majorHAnsi" w:hAnsiTheme="majorHAnsi" w:cstheme="majorHAnsi"/>
            <w:sz w:val="24"/>
            <w:szCs w:val="24"/>
          </w:rPr>
          <w:t>Hạch toán</w:t>
        </w:r>
      </w:ins>
      <w:ins w:id="2447" w:author="Nguyen Duc Anh" w:date="2025-09-26T17:50:00Z">
        <w:r w:rsidR="004571B4">
          <w:rPr>
            <w:rFonts w:asciiTheme="majorHAnsi" w:hAnsiTheme="majorHAnsi" w:cstheme="majorHAnsi"/>
            <w:sz w:val="24"/>
            <w:szCs w:val="24"/>
          </w:rPr>
          <w:t xml:space="preserve"> mua </w:t>
        </w:r>
      </w:ins>
      <w:r w:rsidR="00012460">
        <w:rPr>
          <w:rFonts w:asciiTheme="majorHAnsi" w:hAnsiTheme="majorHAnsi" w:cstheme="majorHAnsi"/>
          <w:sz w:val="24"/>
          <w:szCs w:val="24"/>
        </w:rPr>
        <w:t>bán ngoại tệ</w:t>
      </w:r>
      <w:r w:rsidRPr="00774939">
        <w:rPr>
          <w:rFonts w:asciiTheme="majorHAnsi" w:hAnsiTheme="majorHAnsi" w:cstheme="majorHAnsi"/>
          <w:sz w:val="24"/>
          <w:szCs w:val="24"/>
        </w:rPr>
        <w:t>”</w:t>
      </w:r>
      <w:r w:rsidR="00CD4714">
        <w:rPr>
          <w:rFonts w:asciiTheme="majorHAnsi" w:hAnsiTheme="majorHAnsi" w:cstheme="majorHAnsi"/>
          <w:sz w:val="24"/>
          <w:szCs w:val="24"/>
        </w:rPr>
        <w:t xml:space="preserve"> </w:t>
      </w:r>
      <w:r w:rsidR="0093022B">
        <w:rPr>
          <w:rFonts w:asciiTheme="majorHAnsi" w:hAnsiTheme="majorHAnsi" w:cstheme="majorHAnsi"/>
          <w:sz w:val="24"/>
          <w:szCs w:val="24"/>
        </w:rPr>
        <w:t>trên menu trái</w:t>
      </w:r>
      <w:ins w:id="2448" w:author="Nguyen Duc Anh" w:date="2025-09-26T17:57:00Z">
        <w:r w:rsidR="00B235FF">
          <w:rPr>
            <w:rFonts w:asciiTheme="majorHAnsi" w:hAnsiTheme="majorHAnsi" w:cstheme="majorHAnsi"/>
            <w:sz w:val="24"/>
            <w:szCs w:val="24"/>
          </w:rPr>
          <w:t xml:space="preserve"> </w:t>
        </w:r>
      </w:ins>
      <w:ins w:id="2449" w:author="Nguyen Duc Anh" w:date="2025-09-26T17:58:00Z">
        <w:r w:rsidR="00B235FF">
          <w:rPr>
            <w:rFonts w:asciiTheme="majorHAnsi" w:hAnsiTheme="majorHAnsi" w:cstheme="majorHAnsi"/>
            <w:sz w:val="24"/>
            <w:szCs w:val="24"/>
          </w:rPr>
          <w:t xml:space="preserve">→ </w:t>
        </w:r>
      </w:ins>
      <w:ins w:id="2450" w:author="Nguyen Duc Anh" w:date="2025-09-26T18:00:00Z">
        <w:r w:rsidR="00C27B6B">
          <w:rPr>
            <w:rFonts w:asciiTheme="majorHAnsi" w:hAnsiTheme="majorHAnsi" w:cstheme="majorHAnsi"/>
            <w:sz w:val="24"/>
            <w:szCs w:val="24"/>
          </w:rPr>
          <w:t xml:space="preserve">chọn menu cấp 2 “Quản lý mua </w:t>
        </w:r>
      </w:ins>
      <w:ins w:id="2451" w:author="Nguyen Duc Anh" w:date="2025-09-26T18:01:00Z">
        <w:r w:rsidR="00C27B6B">
          <w:rPr>
            <w:rFonts w:asciiTheme="majorHAnsi" w:hAnsiTheme="majorHAnsi" w:cstheme="majorHAnsi"/>
            <w:sz w:val="24"/>
            <w:szCs w:val="24"/>
          </w:rPr>
          <w:t>bán ngoại tệ</w:t>
        </w:r>
      </w:ins>
      <w:ins w:id="2452" w:author="Nguyen Duc Anh" w:date="2025-09-26T18:00:00Z">
        <w:r w:rsidR="00C27B6B">
          <w:rPr>
            <w:rFonts w:asciiTheme="majorHAnsi" w:hAnsiTheme="majorHAnsi" w:cstheme="majorHAnsi"/>
            <w:sz w:val="24"/>
            <w:szCs w:val="24"/>
          </w:rPr>
          <w:t>”</w:t>
        </w:r>
      </w:ins>
      <w:ins w:id="2453" w:author="Nguyen Duc Anh" w:date="2025-09-26T18:01:00Z">
        <w:r w:rsidR="001A790F">
          <w:rPr>
            <w:rFonts w:asciiTheme="majorHAnsi" w:hAnsiTheme="majorHAnsi" w:cstheme="majorHAnsi"/>
            <w:sz w:val="24"/>
            <w:szCs w:val="24"/>
          </w:rPr>
          <w:t>.</w:t>
        </w:r>
      </w:ins>
    </w:p>
    <w:p w14:paraId="684AF761" w14:textId="6B17AB36" w:rsidR="001A790F" w:rsidRPr="00774939" w:rsidRDefault="001A790F" w:rsidP="0093022B">
      <w:pPr>
        <w:pStyle w:val="BodyText"/>
        <w:tabs>
          <w:tab w:val="left" w:pos="851"/>
        </w:tabs>
        <w:ind w:left="567"/>
        <w:rPr>
          <w:rFonts w:asciiTheme="majorHAnsi" w:hAnsiTheme="majorHAnsi" w:cstheme="majorHAnsi"/>
          <w:sz w:val="24"/>
          <w:szCs w:val="24"/>
        </w:rPr>
      </w:pPr>
      <w:ins w:id="2454" w:author="Nguyen Duc Anh" w:date="2025-09-26T18:01:00Z">
        <w:r>
          <w:rPr>
            <w:rFonts w:asciiTheme="majorHAnsi" w:hAnsiTheme="majorHAnsi" w:cstheme="majorHAnsi"/>
            <w:b/>
            <w:bCs/>
            <w:sz w:val="24"/>
            <w:szCs w:val="24"/>
          </w:rPr>
          <w:t xml:space="preserve">Bước 3: </w:t>
        </w:r>
        <w:r w:rsidRPr="00C43D0D">
          <w:rPr>
            <w:rFonts w:asciiTheme="majorHAnsi" w:hAnsiTheme="majorHAnsi" w:cstheme="majorHAnsi"/>
            <w:sz w:val="24"/>
            <w:szCs w:val="24"/>
            <w:rPrChange w:id="2455" w:author="Nguyen Duc Anh" w:date="2025-09-26T18:06:00Z">
              <w:rPr>
                <w:rFonts w:asciiTheme="majorHAnsi" w:hAnsiTheme="majorHAnsi" w:cstheme="majorHAnsi"/>
                <w:b/>
                <w:bCs/>
                <w:sz w:val="24"/>
                <w:szCs w:val="24"/>
              </w:rPr>
            </w:rPrChange>
          </w:rPr>
          <w:t>Nhập thông tin</w:t>
        </w:r>
      </w:ins>
      <w:ins w:id="2456" w:author="Nguyen Duc Anh" w:date="2025-09-26T18:06:00Z">
        <w:r w:rsidR="00C43D0D">
          <w:rPr>
            <w:rFonts w:asciiTheme="majorHAnsi" w:hAnsiTheme="majorHAnsi" w:cstheme="majorHAnsi"/>
            <w:sz w:val="24"/>
            <w:szCs w:val="24"/>
          </w:rPr>
          <w:t xml:space="preserve"> điều kiện</w:t>
        </w:r>
      </w:ins>
      <w:ins w:id="2457" w:author="Nguyen Duc Anh" w:date="2025-09-26T18:01:00Z">
        <w:r w:rsidRPr="00C43D0D">
          <w:rPr>
            <w:rFonts w:asciiTheme="majorHAnsi" w:hAnsiTheme="majorHAnsi" w:cstheme="majorHAnsi"/>
            <w:sz w:val="24"/>
            <w:szCs w:val="24"/>
            <w:rPrChange w:id="2458" w:author="Nguyen Duc Anh" w:date="2025-09-26T18:06:00Z">
              <w:rPr>
                <w:rFonts w:asciiTheme="majorHAnsi" w:hAnsiTheme="majorHAnsi" w:cstheme="majorHAnsi"/>
                <w:b/>
                <w:bCs/>
                <w:sz w:val="24"/>
                <w:szCs w:val="24"/>
              </w:rPr>
            </w:rPrChange>
          </w:rPr>
          <w:t xml:space="preserve"> tìm kiếm</w:t>
        </w:r>
      </w:ins>
      <w:ins w:id="2459" w:author="Nguyen Duc Anh" w:date="2025-09-26T18:06:00Z">
        <w:r w:rsidR="00C43D0D">
          <w:rPr>
            <w:rFonts w:asciiTheme="majorHAnsi" w:hAnsiTheme="majorHAnsi" w:cstheme="majorHAnsi"/>
            <w:sz w:val="24"/>
            <w:szCs w:val="24"/>
          </w:rPr>
          <w:t xml:space="preserve"> giao dịch mua bán ngoại tệ → Nhấn chọn nút “</w:t>
        </w:r>
      </w:ins>
      <w:ins w:id="2460" w:author="Nguyen Duc Anh" w:date="2025-09-26T18:07:00Z">
        <w:r w:rsidR="00C43D0D">
          <w:rPr>
            <w:rFonts w:asciiTheme="majorHAnsi" w:hAnsiTheme="majorHAnsi" w:cstheme="majorHAnsi"/>
            <w:sz w:val="24"/>
            <w:szCs w:val="24"/>
          </w:rPr>
          <w:t>Tìm kiếm</w:t>
        </w:r>
      </w:ins>
      <w:ins w:id="2461" w:author="Nguyen Duc Anh" w:date="2025-09-26T18:06:00Z">
        <w:r w:rsidR="00C43D0D">
          <w:rPr>
            <w:rFonts w:asciiTheme="majorHAnsi" w:hAnsiTheme="majorHAnsi" w:cstheme="majorHAnsi"/>
            <w:sz w:val="24"/>
            <w:szCs w:val="24"/>
          </w:rPr>
          <w:t>”</w:t>
        </w:r>
      </w:ins>
    </w:p>
    <w:p w14:paraId="15E762C8" w14:textId="2DDD5BA1" w:rsidR="009D4C5E" w:rsidRPr="00774939" w:rsidRDefault="009D4C5E" w:rsidP="009D4C5E">
      <w:pPr>
        <w:rPr>
          <w:rFonts w:asciiTheme="majorHAnsi" w:hAnsiTheme="majorHAnsi" w:cstheme="majorHAnsi"/>
          <w:b/>
          <w:bCs/>
          <w:sz w:val="24"/>
          <w:szCs w:val="24"/>
        </w:rPr>
      </w:pPr>
      <w:r w:rsidRPr="00774939">
        <w:rPr>
          <w:rFonts w:asciiTheme="majorHAnsi" w:hAnsiTheme="majorHAnsi" w:cstheme="majorHAnsi"/>
          <w:b/>
          <w:bCs/>
          <w:sz w:val="24"/>
          <w:szCs w:val="24"/>
        </w:rPr>
        <w:t>Điều kiện kết thúc nghiệp vụ</w:t>
      </w:r>
      <w:r w:rsidR="00644FCA" w:rsidRPr="00774939">
        <w:rPr>
          <w:rFonts w:asciiTheme="majorHAnsi" w:hAnsiTheme="majorHAnsi" w:cstheme="majorHAnsi"/>
          <w:b/>
          <w:bCs/>
          <w:sz w:val="24"/>
          <w:szCs w:val="24"/>
        </w:rPr>
        <w:t>:</w:t>
      </w:r>
    </w:p>
    <w:p w14:paraId="1397EA88" w14:textId="29789399" w:rsidR="00B82ACC" w:rsidRDefault="00CE5B29" w:rsidP="001B2455">
      <w:pPr>
        <w:pStyle w:val="BodyText"/>
        <w:numPr>
          <w:ilvl w:val="0"/>
          <w:numId w:val="29"/>
        </w:numPr>
        <w:tabs>
          <w:tab w:val="left" w:pos="709"/>
          <w:tab w:val="left" w:pos="851"/>
        </w:tabs>
        <w:spacing w:after="240" w:line="240" w:lineRule="atLeast"/>
        <w:ind w:left="993"/>
        <w:rPr>
          <w:rFonts w:asciiTheme="majorHAnsi" w:hAnsiTheme="majorHAnsi" w:cstheme="majorHAnsi"/>
          <w:sz w:val="24"/>
          <w:szCs w:val="24"/>
        </w:rPr>
      </w:pPr>
      <w:r>
        <w:rPr>
          <w:rFonts w:asciiTheme="majorHAnsi" w:hAnsiTheme="majorHAnsi" w:cstheme="majorHAnsi"/>
          <w:sz w:val="24"/>
          <w:szCs w:val="24"/>
        </w:rPr>
        <w:t>Hiển thị màn hình quản lý giao dịch mua bán ngoại tệ.</w:t>
      </w:r>
    </w:p>
    <w:p w14:paraId="11C32A87" w14:textId="2D34ED6F" w:rsidR="00CE5B29" w:rsidRDefault="00CE5B29" w:rsidP="001B2455">
      <w:pPr>
        <w:pStyle w:val="BodyText"/>
        <w:numPr>
          <w:ilvl w:val="0"/>
          <w:numId w:val="29"/>
        </w:numPr>
        <w:tabs>
          <w:tab w:val="left" w:pos="709"/>
          <w:tab w:val="left" w:pos="851"/>
        </w:tabs>
        <w:spacing w:after="240" w:line="240" w:lineRule="atLeast"/>
        <w:ind w:left="993"/>
        <w:rPr>
          <w:rFonts w:asciiTheme="majorHAnsi" w:hAnsiTheme="majorHAnsi" w:cstheme="majorHAnsi"/>
          <w:sz w:val="24"/>
          <w:szCs w:val="24"/>
        </w:rPr>
      </w:pPr>
      <w:r>
        <w:rPr>
          <w:rFonts w:asciiTheme="majorHAnsi" w:hAnsiTheme="majorHAnsi" w:cstheme="majorHAnsi"/>
          <w:sz w:val="24"/>
          <w:szCs w:val="24"/>
        </w:rPr>
        <w:t>Truy vấn lấy ra bản ghi thông tin giao dịch mua bán ngoại tệ hợp lệ và hiển thị trên danh sách</w:t>
      </w:r>
      <w:r w:rsidR="002B4E79">
        <w:rPr>
          <w:rFonts w:asciiTheme="majorHAnsi" w:hAnsiTheme="majorHAnsi" w:cstheme="majorHAnsi"/>
          <w:sz w:val="24"/>
          <w:szCs w:val="24"/>
        </w:rPr>
        <w:t xml:space="preserve"> theo thông tin tìm kiếm.</w:t>
      </w:r>
    </w:p>
    <w:p w14:paraId="1520552C" w14:textId="77777777" w:rsidR="009D4C5E" w:rsidRPr="00774939" w:rsidRDefault="009D4C5E" w:rsidP="00CD7FA0">
      <w:pPr>
        <w:pStyle w:val="Heading4"/>
        <w:ind w:left="720" w:hanging="720"/>
        <w:rPr>
          <w:rFonts w:cstheme="majorHAnsi"/>
          <w:noProof/>
          <w:sz w:val="24"/>
          <w:szCs w:val="24"/>
        </w:rPr>
      </w:pPr>
      <w:bookmarkStart w:id="2462" w:name="_Toc209883920"/>
      <w:r w:rsidRPr="00774939">
        <w:rPr>
          <w:rFonts w:cstheme="majorHAnsi"/>
          <w:noProof/>
          <w:sz w:val="24"/>
          <w:szCs w:val="24"/>
        </w:rPr>
        <w:t>Mô tả trường thông tin</w:t>
      </w:r>
      <w:bookmarkEnd w:id="2462"/>
    </w:p>
    <w:tbl>
      <w:tblPr>
        <w:tblStyle w:val="HRTTableStyle11"/>
        <w:tblW w:w="10100" w:type="dxa"/>
        <w:tblInd w:w="-147" w:type="dxa"/>
        <w:tblLayout w:type="fixed"/>
        <w:tblLook w:val="04A0" w:firstRow="1" w:lastRow="0" w:firstColumn="1" w:lastColumn="0" w:noHBand="0" w:noVBand="1"/>
      </w:tblPr>
      <w:tblGrid>
        <w:gridCol w:w="656"/>
        <w:gridCol w:w="1739"/>
        <w:gridCol w:w="1242"/>
        <w:gridCol w:w="911"/>
        <w:gridCol w:w="994"/>
        <w:gridCol w:w="994"/>
        <w:gridCol w:w="3564"/>
      </w:tblGrid>
      <w:tr w:rsidR="00644FCA" w:rsidRPr="00644FCA" w14:paraId="314B0814" w14:textId="77777777" w:rsidTr="00952049">
        <w:trPr>
          <w:trHeight w:val="1096"/>
        </w:trPr>
        <w:tc>
          <w:tcPr>
            <w:tcW w:w="656" w:type="dxa"/>
            <w:tcBorders>
              <w:top w:val="single" w:sz="4" w:space="0" w:color="000000"/>
              <w:left w:val="single" w:sz="4" w:space="0" w:color="000000"/>
              <w:bottom w:val="single" w:sz="4" w:space="0" w:color="000000"/>
              <w:right w:val="single" w:sz="4" w:space="0" w:color="000000"/>
            </w:tcBorders>
            <w:hideMark/>
          </w:tcPr>
          <w:p w14:paraId="6007B168" w14:textId="77777777" w:rsidR="00644FCA" w:rsidRPr="00644FCA" w:rsidRDefault="00644FCA" w:rsidP="00644FCA">
            <w:pPr>
              <w:tabs>
                <w:tab w:val="left" w:pos="519"/>
              </w:tabs>
              <w:spacing w:after="160" w:line="256" w:lineRule="auto"/>
              <w:ind w:right="-21" w:hanging="21"/>
              <w:jc w:val="center"/>
              <w:rPr>
                <w:rFonts w:asciiTheme="majorHAnsi" w:hAnsiTheme="majorHAnsi" w:cstheme="majorHAnsi"/>
                <w:b/>
                <w:sz w:val="24"/>
                <w:szCs w:val="24"/>
              </w:rPr>
            </w:pPr>
            <w:r w:rsidRPr="00644FCA">
              <w:rPr>
                <w:rFonts w:asciiTheme="majorHAnsi" w:hAnsiTheme="majorHAnsi" w:cstheme="majorHAnsi"/>
                <w:b/>
                <w:sz w:val="24"/>
                <w:szCs w:val="24"/>
              </w:rPr>
              <w:t>STT</w:t>
            </w:r>
          </w:p>
        </w:tc>
        <w:tc>
          <w:tcPr>
            <w:tcW w:w="1739" w:type="dxa"/>
            <w:tcBorders>
              <w:top w:val="single" w:sz="4" w:space="0" w:color="000000"/>
              <w:left w:val="single" w:sz="4" w:space="0" w:color="000000"/>
              <w:bottom w:val="single" w:sz="4" w:space="0" w:color="000000"/>
              <w:right w:val="single" w:sz="4" w:space="0" w:color="000000"/>
            </w:tcBorders>
            <w:hideMark/>
          </w:tcPr>
          <w:p w14:paraId="222DC491" w14:textId="77777777" w:rsidR="00644FCA" w:rsidRPr="00644FCA" w:rsidRDefault="00644FCA" w:rsidP="00644FCA">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b/>
                <w:sz w:val="24"/>
                <w:szCs w:val="24"/>
              </w:rPr>
              <w:t>Trường thông tin</w:t>
            </w:r>
          </w:p>
        </w:tc>
        <w:tc>
          <w:tcPr>
            <w:tcW w:w="1242" w:type="dxa"/>
            <w:tcBorders>
              <w:top w:val="single" w:sz="4" w:space="0" w:color="000000"/>
              <w:left w:val="single" w:sz="4" w:space="0" w:color="000000"/>
              <w:bottom w:val="single" w:sz="4" w:space="0" w:color="000000"/>
              <w:right w:val="single" w:sz="4" w:space="0" w:color="000000"/>
            </w:tcBorders>
            <w:hideMark/>
          </w:tcPr>
          <w:p w14:paraId="50DAA3B9" w14:textId="77777777" w:rsidR="00644FCA" w:rsidRPr="00644FCA" w:rsidRDefault="00644FCA" w:rsidP="00644FCA">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b/>
                <w:sz w:val="24"/>
                <w:szCs w:val="24"/>
              </w:rPr>
              <w:t>Kiểu dữ liệu</w:t>
            </w:r>
          </w:p>
        </w:tc>
        <w:tc>
          <w:tcPr>
            <w:tcW w:w="911" w:type="dxa"/>
            <w:tcBorders>
              <w:top w:val="single" w:sz="4" w:space="0" w:color="000000"/>
              <w:left w:val="single" w:sz="4" w:space="0" w:color="000000"/>
              <w:bottom w:val="single" w:sz="4" w:space="0" w:color="000000"/>
              <w:right w:val="single" w:sz="4" w:space="0" w:color="000000"/>
            </w:tcBorders>
            <w:hideMark/>
          </w:tcPr>
          <w:p w14:paraId="6EC7E11F" w14:textId="77777777" w:rsidR="00644FCA" w:rsidRPr="00644FCA" w:rsidRDefault="00644FCA" w:rsidP="00644FCA">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b/>
                <w:sz w:val="24"/>
                <w:szCs w:val="24"/>
              </w:rPr>
              <w:t>Bắt buộc</w:t>
            </w:r>
          </w:p>
        </w:tc>
        <w:tc>
          <w:tcPr>
            <w:tcW w:w="994" w:type="dxa"/>
            <w:tcBorders>
              <w:top w:val="single" w:sz="4" w:space="0" w:color="000000"/>
              <w:left w:val="single" w:sz="4" w:space="0" w:color="000000"/>
              <w:bottom w:val="single" w:sz="4" w:space="0" w:color="000000"/>
              <w:right w:val="single" w:sz="4" w:space="0" w:color="000000"/>
            </w:tcBorders>
          </w:tcPr>
          <w:p w14:paraId="05145834" w14:textId="77777777" w:rsidR="00644FCA" w:rsidRPr="00644FCA" w:rsidRDefault="00644FCA" w:rsidP="00644FCA">
            <w:pPr>
              <w:spacing w:line="256" w:lineRule="auto"/>
              <w:ind w:firstLine="0"/>
              <w:jc w:val="center"/>
              <w:rPr>
                <w:rFonts w:asciiTheme="majorHAnsi" w:hAnsiTheme="majorHAnsi" w:cstheme="majorHAnsi"/>
                <w:b/>
                <w:sz w:val="24"/>
                <w:szCs w:val="24"/>
              </w:rPr>
            </w:pPr>
            <w:r w:rsidRPr="00644FCA">
              <w:rPr>
                <w:rFonts w:asciiTheme="majorHAnsi" w:hAnsiTheme="majorHAnsi" w:cstheme="majorHAnsi"/>
                <w:b/>
                <w:sz w:val="24"/>
                <w:szCs w:val="24"/>
              </w:rPr>
              <w:t>Được cập nhật</w:t>
            </w:r>
          </w:p>
        </w:tc>
        <w:tc>
          <w:tcPr>
            <w:tcW w:w="994" w:type="dxa"/>
            <w:tcBorders>
              <w:top w:val="single" w:sz="4" w:space="0" w:color="000000"/>
              <w:left w:val="single" w:sz="4" w:space="0" w:color="000000"/>
              <w:bottom w:val="single" w:sz="4" w:space="0" w:color="000000"/>
              <w:right w:val="single" w:sz="4" w:space="0" w:color="000000"/>
            </w:tcBorders>
            <w:hideMark/>
          </w:tcPr>
          <w:p w14:paraId="788872C4" w14:textId="77777777" w:rsidR="00644FCA" w:rsidRPr="00644FCA" w:rsidRDefault="00644FCA" w:rsidP="00644FCA">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b/>
                <w:sz w:val="24"/>
                <w:szCs w:val="24"/>
              </w:rPr>
              <w:t>Giá trị mặc định</w:t>
            </w:r>
          </w:p>
        </w:tc>
        <w:tc>
          <w:tcPr>
            <w:tcW w:w="3564" w:type="dxa"/>
            <w:tcBorders>
              <w:top w:val="single" w:sz="4" w:space="0" w:color="000000"/>
              <w:left w:val="single" w:sz="4" w:space="0" w:color="000000"/>
              <w:bottom w:val="single" w:sz="4" w:space="0" w:color="000000"/>
              <w:right w:val="single" w:sz="4" w:space="0" w:color="000000"/>
            </w:tcBorders>
            <w:hideMark/>
          </w:tcPr>
          <w:p w14:paraId="25A7CC08" w14:textId="77777777" w:rsidR="00644FCA" w:rsidRPr="00644FCA" w:rsidRDefault="00644FCA" w:rsidP="00644FCA">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b/>
                <w:sz w:val="24"/>
                <w:szCs w:val="24"/>
              </w:rPr>
              <w:t>Mô tả</w:t>
            </w:r>
          </w:p>
        </w:tc>
      </w:tr>
      <w:tr w:rsidR="006A7848" w:rsidRPr="00644FCA" w14:paraId="1E25F100" w14:textId="77777777" w:rsidTr="00952049">
        <w:trPr>
          <w:trHeight w:val="350"/>
        </w:trPr>
        <w:tc>
          <w:tcPr>
            <w:tcW w:w="10100" w:type="dxa"/>
            <w:gridSpan w:val="7"/>
            <w:tcBorders>
              <w:top w:val="single" w:sz="4" w:space="0" w:color="000000"/>
              <w:left w:val="single" w:sz="4" w:space="0" w:color="000000"/>
              <w:bottom w:val="single" w:sz="4" w:space="0" w:color="000000"/>
              <w:right w:val="single" w:sz="4" w:space="0" w:color="000000"/>
            </w:tcBorders>
          </w:tcPr>
          <w:p w14:paraId="7BBD0997" w14:textId="182845A8" w:rsidR="006A7848" w:rsidRPr="00230695" w:rsidRDefault="006A7848" w:rsidP="004C1D3F">
            <w:pPr>
              <w:spacing w:after="160" w:line="256" w:lineRule="auto"/>
              <w:ind w:firstLine="0"/>
              <w:rPr>
                <w:rFonts w:asciiTheme="majorHAnsi" w:hAnsiTheme="majorHAnsi" w:cstheme="majorHAnsi"/>
                <w:sz w:val="24"/>
                <w:szCs w:val="24"/>
              </w:rPr>
            </w:pPr>
            <w:r w:rsidRPr="008D7853">
              <w:rPr>
                <w:rFonts w:asciiTheme="majorHAnsi" w:hAnsiTheme="majorHAnsi" w:cstheme="majorHAnsi"/>
                <w:b/>
                <w:bCs/>
                <w:sz w:val="24"/>
                <w:szCs w:val="24"/>
              </w:rPr>
              <w:t>Tìm kiếm</w:t>
            </w:r>
          </w:p>
        </w:tc>
      </w:tr>
      <w:tr w:rsidR="004F02F0" w:rsidRPr="00644FCA" w14:paraId="2A23A46D" w14:textId="77777777" w:rsidTr="00952049">
        <w:trPr>
          <w:trHeight w:val="1096"/>
        </w:trPr>
        <w:tc>
          <w:tcPr>
            <w:tcW w:w="656" w:type="dxa"/>
            <w:tcBorders>
              <w:top w:val="single" w:sz="4" w:space="0" w:color="000000"/>
              <w:left w:val="single" w:sz="4" w:space="0" w:color="000000"/>
              <w:bottom w:val="single" w:sz="4" w:space="0" w:color="000000"/>
              <w:right w:val="single" w:sz="4" w:space="0" w:color="000000"/>
            </w:tcBorders>
          </w:tcPr>
          <w:p w14:paraId="52573686" w14:textId="77777777" w:rsidR="004F02F0" w:rsidRPr="005E35E1" w:rsidRDefault="004F02F0" w:rsidP="00E74B40">
            <w:pPr>
              <w:pStyle w:val="ListParagraph"/>
              <w:numPr>
                <w:ilvl w:val="0"/>
                <w:numId w:val="48"/>
              </w:numPr>
              <w:tabs>
                <w:tab w:val="left" w:pos="519"/>
              </w:tabs>
              <w:spacing w:after="160" w:line="256" w:lineRule="auto"/>
              <w:ind w:right="-21"/>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6D39E33" w14:textId="290C70BE" w:rsidR="004F02F0" w:rsidRDefault="004F02F0" w:rsidP="006857CC">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Mã chi nhánh</w:t>
            </w:r>
          </w:p>
        </w:tc>
        <w:tc>
          <w:tcPr>
            <w:tcW w:w="1242" w:type="dxa"/>
            <w:tcBorders>
              <w:top w:val="single" w:sz="4" w:space="0" w:color="000000"/>
              <w:left w:val="single" w:sz="4" w:space="0" w:color="000000"/>
              <w:bottom w:val="single" w:sz="4" w:space="0" w:color="000000"/>
              <w:right w:val="single" w:sz="4" w:space="0" w:color="000000"/>
            </w:tcBorders>
          </w:tcPr>
          <w:p w14:paraId="2F68FD78" w14:textId="4317F2CD" w:rsidR="004F02F0" w:rsidRDefault="00B113E9"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Dropdownlist</w:t>
            </w:r>
          </w:p>
        </w:tc>
        <w:tc>
          <w:tcPr>
            <w:tcW w:w="911" w:type="dxa"/>
            <w:tcBorders>
              <w:top w:val="single" w:sz="4" w:space="0" w:color="000000"/>
              <w:left w:val="single" w:sz="4" w:space="0" w:color="000000"/>
              <w:bottom w:val="single" w:sz="4" w:space="0" w:color="000000"/>
              <w:right w:val="single" w:sz="4" w:space="0" w:color="000000"/>
            </w:tcBorders>
          </w:tcPr>
          <w:p w14:paraId="69D0B0A5" w14:textId="4C85A524" w:rsidR="004F02F0" w:rsidRDefault="004F02F0" w:rsidP="004F02F0">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061591CC" w14:textId="77A67661" w:rsidR="004F02F0" w:rsidRDefault="004F02F0" w:rsidP="004F02F0">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0486E926" w14:textId="31BFFA15" w:rsidR="004F02F0" w:rsidRDefault="004F02F0"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3564" w:type="dxa"/>
            <w:tcBorders>
              <w:top w:val="single" w:sz="4" w:space="0" w:color="000000"/>
              <w:left w:val="single" w:sz="4" w:space="0" w:color="000000"/>
              <w:bottom w:val="single" w:sz="4" w:space="0" w:color="000000"/>
              <w:right w:val="single" w:sz="4" w:space="0" w:color="000000"/>
            </w:tcBorders>
          </w:tcPr>
          <w:p w14:paraId="1248F861" w14:textId="4BD93551" w:rsidR="00B113E9" w:rsidRDefault="00B113E9" w:rsidP="00FC5613">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Chọn mã chi nhánh</w:t>
            </w:r>
            <w:r w:rsidR="00CE3C9A">
              <w:rPr>
                <w:rFonts w:asciiTheme="majorHAnsi" w:hAnsiTheme="majorHAnsi" w:cstheme="majorHAnsi"/>
                <w:sz w:val="24"/>
                <w:szCs w:val="24"/>
              </w:rPr>
              <w:t xml:space="preserve"> hoặc mã phòng giao dịch</w:t>
            </w:r>
          </w:p>
          <w:p w14:paraId="7697BB8B" w14:textId="77777777" w:rsidR="004F02F0" w:rsidRDefault="004F02F0" w:rsidP="00FC5613">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lastRenderedPageBreak/>
              <w:t xml:space="preserve">Hiển thị </w:t>
            </w:r>
            <w:r w:rsidR="00B113E9">
              <w:rPr>
                <w:rFonts w:asciiTheme="majorHAnsi" w:hAnsiTheme="majorHAnsi" w:cstheme="majorHAnsi"/>
                <w:sz w:val="24"/>
                <w:szCs w:val="24"/>
              </w:rPr>
              <w:t xml:space="preserve">mặc định </w:t>
            </w:r>
            <w:r>
              <w:rPr>
                <w:rFonts w:asciiTheme="majorHAnsi" w:hAnsiTheme="majorHAnsi" w:cstheme="majorHAnsi"/>
                <w:sz w:val="24"/>
                <w:szCs w:val="24"/>
              </w:rPr>
              <w:t>mã chi nhánh</w:t>
            </w:r>
            <w:r w:rsidR="00CE3C9A">
              <w:rPr>
                <w:rFonts w:asciiTheme="majorHAnsi" w:hAnsiTheme="majorHAnsi" w:cstheme="majorHAnsi"/>
                <w:sz w:val="24"/>
                <w:szCs w:val="24"/>
              </w:rPr>
              <w:t>/phòng giao dịch</w:t>
            </w:r>
            <w:r>
              <w:rPr>
                <w:rFonts w:asciiTheme="majorHAnsi" w:hAnsiTheme="majorHAnsi" w:cstheme="majorHAnsi"/>
                <w:sz w:val="24"/>
                <w:szCs w:val="24"/>
              </w:rPr>
              <w:t xml:space="preserve"> </w:t>
            </w:r>
            <w:r w:rsidR="00B113E9">
              <w:rPr>
                <w:rFonts w:asciiTheme="majorHAnsi" w:hAnsiTheme="majorHAnsi" w:cstheme="majorHAnsi"/>
                <w:sz w:val="24"/>
                <w:szCs w:val="24"/>
              </w:rPr>
              <w:t>theo user đăng nhập</w:t>
            </w:r>
          </w:p>
          <w:p w14:paraId="46AB0676" w14:textId="516A8820" w:rsidR="008932DB" w:rsidRDefault="008932DB" w:rsidP="00FC5613">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Chỉ user được phân quyền nhiều chi nhánh/phòng giao dịch được chọn mã chi nhánh/phòng giao dịch khác.</w:t>
            </w:r>
          </w:p>
        </w:tc>
      </w:tr>
      <w:tr w:rsidR="004F02F0" w:rsidRPr="00644FCA" w14:paraId="678BCD9F" w14:textId="77777777" w:rsidTr="00952049">
        <w:trPr>
          <w:trHeight w:val="1096"/>
        </w:trPr>
        <w:tc>
          <w:tcPr>
            <w:tcW w:w="656" w:type="dxa"/>
            <w:tcBorders>
              <w:top w:val="single" w:sz="4" w:space="0" w:color="000000"/>
              <w:left w:val="single" w:sz="4" w:space="0" w:color="000000"/>
              <w:bottom w:val="single" w:sz="4" w:space="0" w:color="000000"/>
              <w:right w:val="single" w:sz="4" w:space="0" w:color="000000"/>
            </w:tcBorders>
          </w:tcPr>
          <w:p w14:paraId="48854128" w14:textId="77777777" w:rsidR="004F02F0" w:rsidRPr="005E35E1" w:rsidRDefault="004F02F0" w:rsidP="00E74B40">
            <w:pPr>
              <w:pStyle w:val="ListParagraph"/>
              <w:numPr>
                <w:ilvl w:val="0"/>
                <w:numId w:val="48"/>
              </w:numPr>
              <w:tabs>
                <w:tab w:val="left" w:pos="519"/>
              </w:tabs>
              <w:spacing w:after="160" w:line="256" w:lineRule="auto"/>
              <w:ind w:right="-21"/>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C191D61" w14:textId="2E37809F" w:rsidR="002A4E39" w:rsidRPr="002A4E39" w:rsidRDefault="002A4E39" w:rsidP="006857CC">
            <w:pPr>
              <w:spacing w:after="160" w:line="256" w:lineRule="auto"/>
              <w:ind w:firstLine="0"/>
              <w:rPr>
                <w:rFonts w:asciiTheme="majorHAnsi" w:hAnsiTheme="majorHAnsi" w:cstheme="majorHAnsi"/>
                <w:b/>
                <w:bCs/>
                <w:sz w:val="24"/>
                <w:szCs w:val="24"/>
              </w:rPr>
            </w:pPr>
            <w:r w:rsidRPr="002A4E39">
              <w:rPr>
                <w:rFonts w:asciiTheme="majorHAnsi" w:hAnsiTheme="majorHAnsi" w:cstheme="majorHAnsi"/>
                <w:b/>
                <w:bCs/>
                <w:sz w:val="24"/>
                <w:szCs w:val="24"/>
              </w:rPr>
              <w:t>Khoảng ngày:</w:t>
            </w:r>
          </w:p>
          <w:p w14:paraId="3B216569" w14:textId="19D499B3" w:rsidR="004F02F0" w:rsidRPr="00230695" w:rsidRDefault="004F02F0" w:rsidP="006857CC">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Từ ngày</w:t>
            </w:r>
          </w:p>
        </w:tc>
        <w:tc>
          <w:tcPr>
            <w:tcW w:w="1242" w:type="dxa"/>
            <w:tcBorders>
              <w:top w:val="single" w:sz="4" w:space="0" w:color="000000"/>
              <w:left w:val="single" w:sz="4" w:space="0" w:color="000000"/>
              <w:bottom w:val="single" w:sz="4" w:space="0" w:color="000000"/>
              <w:right w:val="single" w:sz="4" w:space="0" w:color="000000"/>
            </w:tcBorders>
          </w:tcPr>
          <w:p w14:paraId="0B3C4ABC" w14:textId="10EA9E19" w:rsidR="004F02F0" w:rsidRPr="00230695" w:rsidRDefault="004F02F0"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Date</w:t>
            </w:r>
          </w:p>
        </w:tc>
        <w:tc>
          <w:tcPr>
            <w:tcW w:w="911" w:type="dxa"/>
            <w:tcBorders>
              <w:top w:val="single" w:sz="4" w:space="0" w:color="000000"/>
              <w:left w:val="single" w:sz="4" w:space="0" w:color="000000"/>
              <w:bottom w:val="single" w:sz="4" w:space="0" w:color="000000"/>
              <w:right w:val="single" w:sz="4" w:space="0" w:color="000000"/>
            </w:tcBorders>
          </w:tcPr>
          <w:p w14:paraId="230BBCC1" w14:textId="040A141E" w:rsidR="004F02F0" w:rsidRPr="00230695" w:rsidRDefault="004F02F0" w:rsidP="004F02F0">
            <w:pPr>
              <w:spacing w:after="160" w:line="256" w:lineRule="auto"/>
              <w:ind w:firstLine="0"/>
              <w:jc w:val="both"/>
              <w:rPr>
                <w:rFonts w:asciiTheme="majorHAnsi" w:hAnsiTheme="majorHAnsi" w:cstheme="majorHAnsi"/>
                <w:sz w:val="24"/>
                <w:szCs w:val="24"/>
              </w:rPr>
            </w:pPr>
            <w:r>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14550345" w14:textId="0204B0C0" w:rsidR="004F02F0" w:rsidRPr="00230695" w:rsidRDefault="004F02F0" w:rsidP="004F02F0">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1C6B28AA" w14:textId="7ADE1949" w:rsidR="004F02F0" w:rsidRPr="00230695" w:rsidRDefault="004F02F0"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3564" w:type="dxa"/>
            <w:tcBorders>
              <w:top w:val="single" w:sz="4" w:space="0" w:color="000000"/>
              <w:left w:val="single" w:sz="4" w:space="0" w:color="000000"/>
              <w:bottom w:val="single" w:sz="4" w:space="0" w:color="000000"/>
              <w:right w:val="single" w:sz="4" w:space="0" w:color="000000"/>
            </w:tcBorders>
          </w:tcPr>
          <w:p w14:paraId="1E6B9942" w14:textId="74AE388E" w:rsidR="004F02F0" w:rsidRDefault="00C26050" w:rsidP="00FC5613">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w:t>
            </w:r>
            <w:r w:rsidR="004F02F0">
              <w:rPr>
                <w:rFonts w:asciiTheme="majorHAnsi" w:hAnsiTheme="majorHAnsi" w:cstheme="majorHAnsi"/>
                <w:sz w:val="24"/>
                <w:szCs w:val="24"/>
              </w:rPr>
              <w:t>Chọn từ ngày</w:t>
            </w:r>
            <w:r w:rsidR="006E64E1">
              <w:rPr>
                <w:rFonts w:asciiTheme="majorHAnsi" w:hAnsiTheme="majorHAnsi" w:cstheme="majorHAnsi"/>
                <w:sz w:val="24"/>
                <w:szCs w:val="24"/>
              </w:rPr>
              <w:t xml:space="preserve"> trong khoảng ngày</w:t>
            </w:r>
            <w:r w:rsidR="004F02F0">
              <w:rPr>
                <w:rFonts w:asciiTheme="majorHAnsi" w:hAnsiTheme="majorHAnsi" w:cstheme="majorHAnsi"/>
                <w:sz w:val="24"/>
                <w:szCs w:val="24"/>
              </w:rPr>
              <w:t xml:space="preserve"> để tìm kiếm giao dịch mua</w:t>
            </w:r>
            <w:r w:rsidR="00CF3ADC">
              <w:rPr>
                <w:rFonts w:asciiTheme="majorHAnsi" w:hAnsiTheme="majorHAnsi" w:cstheme="majorHAnsi"/>
                <w:sz w:val="24"/>
                <w:szCs w:val="24"/>
              </w:rPr>
              <w:t>/bán</w:t>
            </w:r>
            <w:r w:rsidR="004F02F0">
              <w:rPr>
                <w:rFonts w:asciiTheme="majorHAnsi" w:hAnsiTheme="majorHAnsi" w:cstheme="majorHAnsi"/>
                <w:sz w:val="24"/>
                <w:szCs w:val="24"/>
              </w:rPr>
              <w:t xml:space="preserve"> ngoại tệ</w:t>
            </w:r>
          </w:p>
          <w:p w14:paraId="3C03156F" w14:textId="77777777" w:rsidR="004F02F0" w:rsidRDefault="004F02F0" w:rsidP="00FC5613">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Mặc định là ngày hiện tại</w:t>
            </w:r>
          </w:p>
          <w:p w14:paraId="5603B6E2" w14:textId="57EF9693" w:rsidR="004F02F0" w:rsidRPr="00230695" w:rsidRDefault="004F02F0" w:rsidP="00FC5613">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xml:space="preserve">Định dạng: </w:t>
            </w:r>
            <w:r w:rsidR="00C26050">
              <w:rPr>
                <w:rFonts w:asciiTheme="majorHAnsi" w:hAnsiTheme="majorHAnsi" w:cstheme="majorHAnsi"/>
                <w:sz w:val="24"/>
                <w:szCs w:val="24"/>
              </w:rPr>
              <w:t>DD/MM/YYYY</w:t>
            </w:r>
          </w:p>
        </w:tc>
      </w:tr>
      <w:tr w:rsidR="004F02F0" w:rsidRPr="00644FCA" w14:paraId="4806CDCA" w14:textId="77777777" w:rsidTr="00952049">
        <w:trPr>
          <w:trHeight w:val="1096"/>
        </w:trPr>
        <w:tc>
          <w:tcPr>
            <w:tcW w:w="656" w:type="dxa"/>
            <w:tcBorders>
              <w:top w:val="single" w:sz="4" w:space="0" w:color="000000"/>
              <w:left w:val="single" w:sz="4" w:space="0" w:color="000000"/>
              <w:bottom w:val="single" w:sz="4" w:space="0" w:color="000000"/>
              <w:right w:val="single" w:sz="4" w:space="0" w:color="000000"/>
            </w:tcBorders>
          </w:tcPr>
          <w:p w14:paraId="622ECB4B" w14:textId="77777777" w:rsidR="004F02F0" w:rsidRPr="005E35E1" w:rsidRDefault="004F02F0" w:rsidP="00E74B40">
            <w:pPr>
              <w:pStyle w:val="ListParagraph"/>
              <w:numPr>
                <w:ilvl w:val="0"/>
                <w:numId w:val="48"/>
              </w:numPr>
              <w:tabs>
                <w:tab w:val="left" w:pos="519"/>
              </w:tabs>
              <w:spacing w:after="160" w:line="256" w:lineRule="auto"/>
              <w:ind w:right="-21"/>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43DE2EB9" w14:textId="2211A284" w:rsidR="002A4E39" w:rsidRPr="002A4E39" w:rsidRDefault="002A4E39" w:rsidP="006857CC">
            <w:pPr>
              <w:spacing w:after="160" w:line="256" w:lineRule="auto"/>
              <w:ind w:firstLine="0"/>
              <w:rPr>
                <w:rFonts w:asciiTheme="majorHAnsi" w:hAnsiTheme="majorHAnsi" w:cstheme="majorHAnsi"/>
                <w:b/>
                <w:bCs/>
                <w:sz w:val="24"/>
                <w:szCs w:val="24"/>
              </w:rPr>
            </w:pPr>
            <w:r w:rsidRPr="002A4E39">
              <w:rPr>
                <w:rFonts w:asciiTheme="majorHAnsi" w:hAnsiTheme="majorHAnsi" w:cstheme="majorHAnsi"/>
                <w:b/>
                <w:bCs/>
                <w:sz w:val="24"/>
                <w:szCs w:val="24"/>
              </w:rPr>
              <w:t>Khoảng ngày:</w:t>
            </w:r>
          </w:p>
          <w:p w14:paraId="3839F3D5" w14:textId="2CC2AFC7" w:rsidR="004F02F0" w:rsidRPr="00230695" w:rsidRDefault="004F02F0" w:rsidP="006857CC">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Đến ngày</w:t>
            </w:r>
          </w:p>
        </w:tc>
        <w:tc>
          <w:tcPr>
            <w:tcW w:w="1242" w:type="dxa"/>
            <w:tcBorders>
              <w:top w:val="single" w:sz="4" w:space="0" w:color="000000"/>
              <w:left w:val="single" w:sz="4" w:space="0" w:color="000000"/>
              <w:bottom w:val="single" w:sz="4" w:space="0" w:color="000000"/>
              <w:right w:val="single" w:sz="4" w:space="0" w:color="000000"/>
            </w:tcBorders>
          </w:tcPr>
          <w:p w14:paraId="224C0853" w14:textId="5C7BDD09" w:rsidR="004F02F0" w:rsidRDefault="004F02F0"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Date</w:t>
            </w:r>
          </w:p>
        </w:tc>
        <w:tc>
          <w:tcPr>
            <w:tcW w:w="911" w:type="dxa"/>
            <w:tcBorders>
              <w:top w:val="single" w:sz="4" w:space="0" w:color="000000"/>
              <w:left w:val="single" w:sz="4" w:space="0" w:color="000000"/>
              <w:bottom w:val="single" w:sz="4" w:space="0" w:color="000000"/>
              <w:right w:val="single" w:sz="4" w:space="0" w:color="000000"/>
            </w:tcBorders>
          </w:tcPr>
          <w:p w14:paraId="59E818BD" w14:textId="7D185122" w:rsidR="004F02F0" w:rsidRDefault="004F02F0"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3809FA87" w14:textId="3B856632" w:rsidR="004F02F0" w:rsidRDefault="004F02F0" w:rsidP="004F02F0">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71DCEE26" w14:textId="2926DB28" w:rsidR="004F02F0" w:rsidRDefault="004F02F0"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3564" w:type="dxa"/>
            <w:tcBorders>
              <w:top w:val="single" w:sz="4" w:space="0" w:color="000000"/>
              <w:left w:val="single" w:sz="4" w:space="0" w:color="000000"/>
              <w:bottom w:val="single" w:sz="4" w:space="0" w:color="000000"/>
              <w:right w:val="single" w:sz="4" w:space="0" w:color="000000"/>
            </w:tcBorders>
          </w:tcPr>
          <w:p w14:paraId="70F70001" w14:textId="47B5C850" w:rsidR="004F02F0" w:rsidRDefault="006E64E1" w:rsidP="00FC5613">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w:t>
            </w:r>
            <w:r w:rsidR="004F02F0">
              <w:rPr>
                <w:rFonts w:asciiTheme="majorHAnsi" w:hAnsiTheme="majorHAnsi" w:cstheme="majorHAnsi"/>
                <w:sz w:val="24"/>
                <w:szCs w:val="24"/>
              </w:rPr>
              <w:t>Chọn đến ngày</w:t>
            </w:r>
            <w:r>
              <w:rPr>
                <w:rFonts w:asciiTheme="majorHAnsi" w:hAnsiTheme="majorHAnsi" w:cstheme="majorHAnsi"/>
                <w:sz w:val="24"/>
                <w:szCs w:val="24"/>
              </w:rPr>
              <w:t xml:space="preserve"> trong khoảng ngày</w:t>
            </w:r>
            <w:r w:rsidR="004F02F0">
              <w:rPr>
                <w:rFonts w:asciiTheme="majorHAnsi" w:hAnsiTheme="majorHAnsi" w:cstheme="majorHAnsi"/>
                <w:sz w:val="24"/>
                <w:szCs w:val="24"/>
              </w:rPr>
              <w:t xml:space="preserve"> để tìm kiếm giao mua</w:t>
            </w:r>
            <w:r w:rsidR="00CF3ADC">
              <w:rPr>
                <w:rFonts w:asciiTheme="majorHAnsi" w:hAnsiTheme="majorHAnsi" w:cstheme="majorHAnsi"/>
                <w:sz w:val="24"/>
                <w:szCs w:val="24"/>
              </w:rPr>
              <w:t>/bán</w:t>
            </w:r>
            <w:r w:rsidR="004F02F0">
              <w:rPr>
                <w:rFonts w:asciiTheme="majorHAnsi" w:hAnsiTheme="majorHAnsi" w:cstheme="majorHAnsi"/>
                <w:sz w:val="24"/>
                <w:szCs w:val="24"/>
              </w:rPr>
              <w:t xml:space="preserve"> ngoại tệ </w:t>
            </w:r>
          </w:p>
          <w:p w14:paraId="6129E6F3" w14:textId="07C898D4" w:rsidR="004F02F0" w:rsidRDefault="004F02F0" w:rsidP="00FC5613">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Mặc định là ngày hiện tại</w:t>
            </w:r>
            <w:r w:rsidR="006E768E">
              <w:rPr>
                <w:rFonts w:asciiTheme="majorHAnsi" w:hAnsiTheme="majorHAnsi" w:cstheme="majorHAnsi"/>
                <w:sz w:val="24"/>
                <w:szCs w:val="24"/>
              </w:rPr>
              <w:t>.</w:t>
            </w:r>
          </w:p>
          <w:p w14:paraId="43A9113B" w14:textId="1090EEE0" w:rsidR="004F02F0" w:rsidRDefault="004F02F0" w:rsidP="00FC5613">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xml:space="preserve">Định dạng: </w:t>
            </w:r>
            <w:r w:rsidR="00C26050">
              <w:rPr>
                <w:rFonts w:asciiTheme="majorHAnsi" w:hAnsiTheme="majorHAnsi" w:cstheme="majorHAnsi"/>
                <w:sz w:val="24"/>
                <w:szCs w:val="24"/>
              </w:rPr>
              <w:t>DD/MM/YYYY</w:t>
            </w:r>
          </w:p>
        </w:tc>
      </w:tr>
      <w:tr w:rsidR="004F02F0" w:rsidRPr="00644FCA" w14:paraId="555A8D07" w14:textId="77777777" w:rsidTr="00952049">
        <w:trPr>
          <w:trHeight w:val="1096"/>
        </w:trPr>
        <w:tc>
          <w:tcPr>
            <w:tcW w:w="656" w:type="dxa"/>
            <w:tcBorders>
              <w:top w:val="single" w:sz="4" w:space="0" w:color="000000"/>
              <w:left w:val="single" w:sz="4" w:space="0" w:color="000000"/>
              <w:bottom w:val="single" w:sz="4" w:space="0" w:color="000000"/>
              <w:right w:val="single" w:sz="4" w:space="0" w:color="000000"/>
            </w:tcBorders>
          </w:tcPr>
          <w:p w14:paraId="19CD8B3F" w14:textId="77777777" w:rsidR="004F02F0" w:rsidRPr="005E35E1" w:rsidRDefault="004F02F0"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D63BAE3" w14:textId="264AC62D" w:rsidR="004F02F0" w:rsidRPr="00230695" w:rsidRDefault="004F02F0" w:rsidP="006857CC">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Tham chiếu giao dịch</w:t>
            </w:r>
          </w:p>
        </w:tc>
        <w:tc>
          <w:tcPr>
            <w:tcW w:w="1242" w:type="dxa"/>
            <w:tcBorders>
              <w:top w:val="single" w:sz="4" w:space="0" w:color="000000"/>
              <w:left w:val="single" w:sz="4" w:space="0" w:color="000000"/>
              <w:bottom w:val="single" w:sz="4" w:space="0" w:color="000000"/>
              <w:right w:val="single" w:sz="4" w:space="0" w:color="000000"/>
            </w:tcBorders>
          </w:tcPr>
          <w:p w14:paraId="76058FD8" w14:textId="03E18416" w:rsidR="004F02F0" w:rsidRPr="00230695" w:rsidRDefault="004F02F0"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Droplist</w:t>
            </w:r>
          </w:p>
        </w:tc>
        <w:tc>
          <w:tcPr>
            <w:tcW w:w="911" w:type="dxa"/>
            <w:tcBorders>
              <w:top w:val="single" w:sz="4" w:space="0" w:color="000000"/>
              <w:left w:val="single" w:sz="4" w:space="0" w:color="000000"/>
              <w:bottom w:val="single" w:sz="4" w:space="0" w:color="000000"/>
              <w:right w:val="single" w:sz="4" w:space="0" w:color="000000"/>
            </w:tcBorders>
          </w:tcPr>
          <w:p w14:paraId="4E6C5B90" w14:textId="43F14698" w:rsidR="004F02F0" w:rsidRPr="00230695" w:rsidRDefault="004F02F0"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2E017429" w14:textId="1A2DFC54" w:rsidR="004F02F0" w:rsidRPr="00230695" w:rsidRDefault="004F02F0" w:rsidP="004F02F0">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08D2225D" w14:textId="0C06ECE7" w:rsidR="004F02F0" w:rsidRPr="00230695" w:rsidRDefault="004F02F0"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7F514096" w14:textId="77777777" w:rsidR="004F02F0" w:rsidRDefault="004F02F0" w:rsidP="00FC5613">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Chọn tham chiếu giao dịch:</w:t>
            </w:r>
          </w:p>
          <w:p w14:paraId="227C7ECF" w14:textId="77777777" w:rsidR="004F02F0" w:rsidRDefault="004F02F0" w:rsidP="00FC5613">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FCB: Foreign currency cash buying</w:t>
            </w:r>
          </w:p>
          <w:p w14:paraId="007CF89F" w14:textId="3B007A35" w:rsidR="004F02F0" w:rsidRPr="002271EE" w:rsidRDefault="004F02F0" w:rsidP="00FC5613">
            <w:pPr>
              <w:spacing w:after="160" w:line="256" w:lineRule="auto"/>
              <w:ind w:firstLine="0"/>
              <w:rPr>
                <w:rFonts w:asciiTheme="majorHAnsi" w:hAnsiTheme="majorHAnsi" w:cstheme="majorHAnsi"/>
                <w:i/>
                <w:iCs/>
                <w:sz w:val="24"/>
                <w:szCs w:val="24"/>
              </w:rPr>
            </w:pPr>
            <w:r>
              <w:rPr>
                <w:rFonts w:asciiTheme="majorHAnsi" w:hAnsiTheme="majorHAnsi" w:cstheme="majorHAnsi"/>
                <w:sz w:val="24"/>
                <w:szCs w:val="24"/>
              </w:rPr>
              <w:t>FCS: Foreign currency cash selling</w:t>
            </w:r>
          </w:p>
        </w:tc>
      </w:tr>
      <w:tr w:rsidR="004F02F0" w:rsidRPr="00644FCA" w14:paraId="40D2188C" w14:textId="77777777" w:rsidTr="00952049">
        <w:trPr>
          <w:trHeight w:val="1096"/>
        </w:trPr>
        <w:tc>
          <w:tcPr>
            <w:tcW w:w="656" w:type="dxa"/>
            <w:tcBorders>
              <w:top w:val="single" w:sz="4" w:space="0" w:color="000000"/>
              <w:left w:val="single" w:sz="4" w:space="0" w:color="000000"/>
              <w:bottom w:val="single" w:sz="4" w:space="0" w:color="000000"/>
              <w:right w:val="single" w:sz="4" w:space="0" w:color="000000"/>
            </w:tcBorders>
          </w:tcPr>
          <w:p w14:paraId="0DE13843" w14:textId="77777777" w:rsidR="004F02F0" w:rsidRPr="005E35E1" w:rsidRDefault="004F02F0"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561B586" w14:textId="085E9260" w:rsidR="00B5477D" w:rsidRPr="00B5477D" w:rsidRDefault="00B5477D" w:rsidP="006857CC">
            <w:pPr>
              <w:spacing w:after="160" w:line="256" w:lineRule="auto"/>
              <w:ind w:firstLine="0"/>
              <w:rPr>
                <w:rFonts w:asciiTheme="majorHAnsi" w:hAnsiTheme="majorHAnsi" w:cstheme="majorHAnsi"/>
                <w:b/>
                <w:bCs/>
                <w:sz w:val="24"/>
                <w:szCs w:val="24"/>
              </w:rPr>
            </w:pPr>
            <w:r w:rsidRPr="00B5477D">
              <w:rPr>
                <w:rFonts w:asciiTheme="majorHAnsi" w:hAnsiTheme="majorHAnsi" w:cstheme="majorHAnsi"/>
                <w:b/>
                <w:bCs/>
                <w:sz w:val="24"/>
                <w:szCs w:val="24"/>
              </w:rPr>
              <w:t>Khoảng tiền:</w:t>
            </w:r>
          </w:p>
          <w:p w14:paraId="143824CE" w14:textId="1B4807D8" w:rsidR="004F02F0" w:rsidRPr="00230695" w:rsidRDefault="004F02F0" w:rsidP="006857CC">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 xml:space="preserve">Số tiền </w:t>
            </w:r>
            <w:r w:rsidR="00B5477D">
              <w:rPr>
                <w:rFonts w:asciiTheme="majorHAnsi" w:hAnsiTheme="majorHAnsi" w:cstheme="majorHAnsi"/>
                <w:sz w:val="24"/>
                <w:szCs w:val="24"/>
              </w:rPr>
              <w:t>từ</w:t>
            </w:r>
          </w:p>
        </w:tc>
        <w:tc>
          <w:tcPr>
            <w:tcW w:w="1242" w:type="dxa"/>
            <w:tcBorders>
              <w:top w:val="single" w:sz="4" w:space="0" w:color="000000"/>
              <w:left w:val="single" w:sz="4" w:space="0" w:color="000000"/>
              <w:bottom w:val="single" w:sz="4" w:space="0" w:color="000000"/>
              <w:right w:val="single" w:sz="4" w:space="0" w:color="000000"/>
            </w:tcBorders>
          </w:tcPr>
          <w:p w14:paraId="48E8AABB" w14:textId="7D9D6C13" w:rsidR="004F02F0" w:rsidRPr="00230695" w:rsidRDefault="00B5477D"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20EAB51B" w14:textId="10464204" w:rsidR="004F02F0" w:rsidRPr="00230695" w:rsidRDefault="004F02F0"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6732993C" w14:textId="4B4AF47A" w:rsidR="004F02F0" w:rsidRPr="00230695" w:rsidRDefault="004F02F0" w:rsidP="004F02F0">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1B2D7721" w14:textId="17CA3DC5" w:rsidR="004F02F0" w:rsidRPr="00230695" w:rsidRDefault="004F02F0"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3A3FE8C8" w14:textId="50A94AAB" w:rsidR="00247F73" w:rsidRPr="00230695" w:rsidRDefault="004F02F0" w:rsidP="00FC5613">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w:t>
            </w:r>
            <w:r w:rsidR="00507967">
              <w:rPr>
                <w:rFonts w:asciiTheme="majorHAnsi" w:hAnsiTheme="majorHAnsi" w:cstheme="majorHAnsi"/>
                <w:sz w:val="24"/>
                <w:szCs w:val="24"/>
              </w:rPr>
              <w:t xml:space="preserve"> số tiền giao dịch bắt đầu trong</w:t>
            </w:r>
            <w:r>
              <w:rPr>
                <w:rFonts w:asciiTheme="majorHAnsi" w:hAnsiTheme="majorHAnsi" w:cstheme="majorHAnsi"/>
                <w:sz w:val="24"/>
                <w:szCs w:val="24"/>
              </w:rPr>
              <w:t xml:space="preserve"> khoảng tiền cần tìm kiếm</w:t>
            </w:r>
          </w:p>
        </w:tc>
      </w:tr>
      <w:tr w:rsidR="00475302" w:rsidRPr="00644FCA" w14:paraId="1A85B42B" w14:textId="77777777" w:rsidTr="00952049">
        <w:trPr>
          <w:trHeight w:val="1096"/>
        </w:trPr>
        <w:tc>
          <w:tcPr>
            <w:tcW w:w="656" w:type="dxa"/>
            <w:tcBorders>
              <w:top w:val="single" w:sz="4" w:space="0" w:color="000000"/>
              <w:left w:val="single" w:sz="4" w:space="0" w:color="000000"/>
              <w:bottom w:val="single" w:sz="4" w:space="0" w:color="000000"/>
              <w:right w:val="single" w:sz="4" w:space="0" w:color="000000"/>
            </w:tcBorders>
          </w:tcPr>
          <w:p w14:paraId="537D8DF0" w14:textId="77777777" w:rsidR="00475302" w:rsidRPr="005E35E1" w:rsidRDefault="00475302"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4CACFDF1" w14:textId="4CCCC5E3" w:rsidR="00475302" w:rsidRPr="00B5477D" w:rsidRDefault="00475302" w:rsidP="00475302">
            <w:pPr>
              <w:spacing w:after="160" w:line="256" w:lineRule="auto"/>
              <w:ind w:firstLine="0"/>
              <w:rPr>
                <w:rFonts w:asciiTheme="majorHAnsi" w:hAnsiTheme="majorHAnsi" w:cstheme="majorHAnsi"/>
                <w:b/>
                <w:bCs/>
                <w:sz w:val="24"/>
                <w:szCs w:val="24"/>
              </w:rPr>
            </w:pPr>
            <w:r w:rsidRPr="00B5477D">
              <w:rPr>
                <w:rFonts w:asciiTheme="majorHAnsi" w:hAnsiTheme="majorHAnsi" w:cstheme="majorHAnsi"/>
                <w:b/>
                <w:bCs/>
                <w:sz w:val="24"/>
                <w:szCs w:val="24"/>
              </w:rPr>
              <w:t>Khoảng tiền:</w:t>
            </w:r>
          </w:p>
          <w:p w14:paraId="12BB0AA1" w14:textId="2F2229DE" w:rsidR="00475302" w:rsidRDefault="00475302" w:rsidP="00475302">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Số tiền đến</w:t>
            </w:r>
          </w:p>
        </w:tc>
        <w:tc>
          <w:tcPr>
            <w:tcW w:w="1242" w:type="dxa"/>
            <w:tcBorders>
              <w:top w:val="single" w:sz="4" w:space="0" w:color="000000"/>
              <w:left w:val="single" w:sz="4" w:space="0" w:color="000000"/>
              <w:bottom w:val="single" w:sz="4" w:space="0" w:color="000000"/>
              <w:right w:val="single" w:sz="4" w:space="0" w:color="000000"/>
            </w:tcBorders>
          </w:tcPr>
          <w:p w14:paraId="2C937F2F" w14:textId="1597D2FE" w:rsidR="00475302" w:rsidRDefault="00475302" w:rsidP="00475302">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3182E67F" w14:textId="21D6FF35" w:rsidR="00475302" w:rsidRDefault="00475302" w:rsidP="00475302">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05D1675D" w14:textId="50095A16" w:rsidR="00475302" w:rsidRDefault="00475302" w:rsidP="00475302">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4D770A5D" w14:textId="11D1E2EC" w:rsidR="00475302" w:rsidRDefault="00475302" w:rsidP="00475302">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6AD578BC" w14:textId="195EE6EE" w:rsidR="00475302" w:rsidRDefault="00475302" w:rsidP="00475302">
            <w:pPr>
              <w:spacing w:after="160" w:line="256" w:lineRule="auto"/>
              <w:ind w:firstLine="0"/>
              <w:rPr>
                <w:rFonts w:asciiTheme="majorHAnsi" w:hAnsiTheme="majorHAnsi" w:cstheme="majorHAnsi"/>
                <w:sz w:val="24"/>
                <w:szCs w:val="24"/>
              </w:rPr>
            </w:pPr>
            <w:r>
              <w:rPr>
                <w:rFonts w:asciiTheme="majorHAnsi" w:hAnsiTheme="majorHAnsi" w:cstheme="majorHAnsi"/>
                <w:sz w:val="24"/>
                <w:szCs w:val="24"/>
              </w:rPr>
              <w:t>Nhập số tiền giao dịch kết thúc trong khoảng tiền cần tìm kiếm</w:t>
            </w:r>
          </w:p>
        </w:tc>
      </w:tr>
      <w:tr w:rsidR="004F02F0" w:rsidRPr="00644FCA" w14:paraId="6D55942E" w14:textId="77777777" w:rsidTr="00952049">
        <w:trPr>
          <w:trHeight w:val="1096"/>
        </w:trPr>
        <w:tc>
          <w:tcPr>
            <w:tcW w:w="656" w:type="dxa"/>
            <w:tcBorders>
              <w:top w:val="single" w:sz="4" w:space="0" w:color="000000"/>
              <w:left w:val="single" w:sz="4" w:space="0" w:color="000000"/>
              <w:bottom w:val="single" w:sz="4" w:space="0" w:color="000000"/>
              <w:right w:val="single" w:sz="4" w:space="0" w:color="000000"/>
            </w:tcBorders>
          </w:tcPr>
          <w:p w14:paraId="341A9D92" w14:textId="77777777" w:rsidR="004F02F0" w:rsidRPr="005E35E1" w:rsidRDefault="004F02F0"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C1BC9DE" w14:textId="36C8B880" w:rsidR="004F02F0" w:rsidRPr="00230695" w:rsidRDefault="004F02F0" w:rsidP="006857CC">
            <w:pPr>
              <w:spacing w:after="160" w:line="256" w:lineRule="auto"/>
              <w:ind w:firstLine="0"/>
              <w:rPr>
                <w:rFonts w:asciiTheme="majorHAnsi" w:hAnsiTheme="majorHAnsi" w:cstheme="majorHAnsi"/>
                <w:sz w:val="24"/>
                <w:szCs w:val="24"/>
              </w:rPr>
            </w:pPr>
            <w:r>
              <w:rPr>
                <w:rFonts w:asciiTheme="majorHAnsi" w:hAnsiTheme="majorHAnsi" w:cstheme="majorHAnsi"/>
                <w:bCs/>
                <w:sz w:val="24"/>
                <w:szCs w:val="24"/>
              </w:rPr>
              <w:t>Mã khách hàng</w:t>
            </w:r>
          </w:p>
        </w:tc>
        <w:tc>
          <w:tcPr>
            <w:tcW w:w="1242" w:type="dxa"/>
            <w:tcBorders>
              <w:top w:val="single" w:sz="4" w:space="0" w:color="000000"/>
              <w:left w:val="single" w:sz="4" w:space="0" w:color="000000"/>
              <w:bottom w:val="single" w:sz="4" w:space="0" w:color="000000"/>
              <w:right w:val="single" w:sz="4" w:space="0" w:color="000000"/>
            </w:tcBorders>
          </w:tcPr>
          <w:p w14:paraId="511C5610" w14:textId="6F2E23A3" w:rsidR="004F02F0" w:rsidRPr="00230695" w:rsidRDefault="004F02F0"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bCs/>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471E8CF0" w14:textId="50C6BD2C" w:rsidR="004F02F0" w:rsidRPr="00230695" w:rsidRDefault="004F02F0"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7A11A6F4" w14:textId="0A719FF5" w:rsidR="004F02F0" w:rsidRPr="00230695" w:rsidRDefault="004F02F0" w:rsidP="004F02F0">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123EE1B1" w14:textId="079B828B" w:rsidR="004F02F0" w:rsidRPr="00230695" w:rsidRDefault="004F02F0" w:rsidP="004F02F0">
            <w:pPr>
              <w:spacing w:after="160" w:line="256" w:lineRule="auto"/>
              <w:ind w:firstLine="0"/>
              <w:jc w:val="center"/>
              <w:rPr>
                <w:rFonts w:asciiTheme="majorHAnsi" w:hAnsiTheme="majorHAnsi" w:cstheme="majorHAnsi"/>
                <w:sz w:val="24"/>
                <w:szCs w:val="24"/>
              </w:rPr>
            </w:pPr>
            <w:r w:rsidRPr="00E06524">
              <w:rPr>
                <w:rFonts w:asciiTheme="majorHAnsi" w:hAnsiTheme="majorHAnsi" w:cstheme="majorHAnsi"/>
                <w:sz w:val="24"/>
                <w:szCs w:val="24"/>
              </w:rPr>
              <w:t>Không</w:t>
            </w:r>
          </w:p>
        </w:tc>
        <w:tc>
          <w:tcPr>
            <w:tcW w:w="3564" w:type="dxa"/>
            <w:tcBorders>
              <w:top w:val="single" w:sz="4" w:space="0" w:color="000000"/>
              <w:left w:val="single" w:sz="4" w:space="0" w:color="000000"/>
              <w:right w:val="single" w:sz="4" w:space="0" w:color="000000"/>
            </w:tcBorders>
          </w:tcPr>
          <w:p w14:paraId="536B2E53" w14:textId="77777777" w:rsidR="004F02F0" w:rsidRDefault="004F02F0" w:rsidP="00FC5613">
            <w:pPr>
              <w:spacing w:after="160" w:line="256" w:lineRule="auto"/>
              <w:ind w:firstLine="0"/>
              <w:rPr>
                <w:rFonts w:asciiTheme="majorHAnsi" w:hAnsiTheme="majorHAnsi" w:cstheme="majorHAnsi"/>
                <w:bCs/>
                <w:sz w:val="24"/>
                <w:szCs w:val="24"/>
              </w:rPr>
            </w:pPr>
            <w:r>
              <w:rPr>
                <w:rFonts w:asciiTheme="majorHAnsi" w:hAnsiTheme="majorHAnsi" w:cstheme="majorHAnsi"/>
                <w:bCs/>
                <w:sz w:val="24"/>
                <w:szCs w:val="24"/>
              </w:rPr>
              <w:t>Nhập mã khách hàng để tìm kiếm</w:t>
            </w:r>
          </w:p>
          <w:p w14:paraId="1165114E" w14:textId="6DEBED32" w:rsidR="004F02F0" w:rsidRPr="00230695" w:rsidRDefault="004F02F0" w:rsidP="00FC5613">
            <w:pPr>
              <w:spacing w:after="160" w:line="256" w:lineRule="auto"/>
              <w:ind w:firstLine="0"/>
              <w:rPr>
                <w:rFonts w:asciiTheme="majorHAnsi" w:hAnsiTheme="majorHAnsi" w:cstheme="majorHAnsi"/>
                <w:sz w:val="24"/>
                <w:szCs w:val="24"/>
              </w:rPr>
            </w:pPr>
            <w:r>
              <w:rPr>
                <w:rFonts w:asciiTheme="majorHAnsi" w:hAnsiTheme="majorHAnsi" w:cstheme="majorHAnsi"/>
                <w:bCs/>
                <w:sz w:val="24"/>
                <w:szCs w:val="24"/>
              </w:rPr>
              <w:t>Cho phép tìm kiếm gần đúng</w:t>
            </w:r>
          </w:p>
        </w:tc>
      </w:tr>
      <w:tr w:rsidR="004F02F0" w:rsidRPr="00644FCA" w14:paraId="463D4251" w14:textId="77777777" w:rsidTr="00952049">
        <w:trPr>
          <w:trHeight w:val="1096"/>
        </w:trPr>
        <w:tc>
          <w:tcPr>
            <w:tcW w:w="656" w:type="dxa"/>
            <w:tcBorders>
              <w:top w:val="single" w:sz="4" w:space="0" w:color="000000"/>
              <w:left w:val="single" w:sz="4" w:space="0" w:color="000000"/>
              <w:bottom w:val="single" w:sz="4" w:space="0" w:color="000000"/>
              <w:right w:val="single" w:sz="4" w:space="0" w:color="000000"/>
            </w:tcBorders>
          </w:tcPr>
          <w:p w14:paraId="135C4699" w14:textId="77777777" w:rsidR="004F02F0" w:rsidRPr="005E35E1" w:rsidRDefault="004F02F0"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560D272F" w14:textId="120CBA40" w:rsidR="004F02F0" w:rsidRDefault="004F02F0" w:rsidP="006857CC">
            <w:pPr>
              <w:spacing w:after="160" w:line="256" w:lineRule="auto"/>
              <w:ind w:firstLine="0"/>
              <w:rPr>
                <w:rFonts w:asciiTheme="majorHAnsi" w:hAnsiTheme="majorHAnsi" w:cstheme="majorHAnsi"/>
                <w:bCs/>
                <w:sz w:val="24"/>
                <w:szCs w:val="24"/>
              </w:rPr>
            </w:pPr>
            <w:r>
              <w:rPr>
                <w:rFonts w:asciiTheme="majorHAnsi" w:hAnsiTheme="majorHAnsi" w:cstheme="majorHAnsi"/>
                <w:bCs/>
                <w:sz w:val="24"/>
                <w:szCs w:val="24"/>
              </w:rPr>
              <w:t>Tên khách hàng</w:t>
            </w:r>
          </w:p>
        </w:tc>
        <w:tc>
          <w:tcPr>
            <w:tcW w:w="1242" w:type="dxa"/>
            <w:tcBorders>
              <w:top w:val="single" w:sz="4" w:space="0" w:color="000000"/>
              <w:left w:val="single" w:sz="4" w:space="0" w:color="000000"/>
              <w:bottom w:val="single" w:sz="4" w:space="0" w:color="000000"/>
              <w:right w:val="single" w:sz="4" w:space="0" w:color="000000"/>
            </w:tcBorders>
          </w:tcPr>
          <w:p w14:paraId="51A51A7A" w14:textId="16194D35" w:rsidR="004F02F0" w:rsidRDefault="004F02F0" w:rsidP="004F02F0">
            <w:pPr>
              <w:spacing w:after="160" w:line="256" w:lineRule="auto"/>
              <w:ind w:firstLine="0"/>
              <w:jc w:val="center"/>
              <w:rPr>
                <w:rFonts w:asciiTheme="majorHAnsi" w:hAnsiTheme="majorHAnsi" w:cstheme="majorHAnsi"/>
                <w:bCs/>
                <w:sz w:val="24"/>
                <w:szCs w:val="24"/>
              </w:rPr>
            </w:pPr>
            <w:r>
              <w:rPr>
                <w:rFonts w:asciiTheme="majorHAnsi" w:hAnsiTheme="majorHAnsi" w:cstheme="majorHAnsi"/>
                <w:bCs/>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45F5A372" w14:textId="06F9882F" w:rsidR="004F02F0" w:rsidRDefault="004F02F0"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7B8C202E" w14:textId="2DEA3829" w:rsidR="004F02F0" w:rsidRDefault="004F02F0" w:rsidP="004F02F0">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49BB87C3" w14:textId="0D794282" w:rsidR="004F02F0" w:rsidRPr="00B51016" w:rsidRDefault="004F02F0" w:rsidP="004F02F0">
            <w:pPr>
              <w:spacing w:after="160" w:line="256" w:lineRule="auto"/>
              <w:ind w:firstLine="0"/>
              <w:jc w:val="center"/>
              <w:rPr>
                <w:rFonts w:asciiTheme="majorHAnsi" w:hAnsiTheme="majorHAnsi" w:cstheme="majorHAnsi"/>
                <w:sz w:val="24"/>
                <w:szCs w:val="24"/>
              </w:rPr>
            </w:pPr>
            <w:r w:rsidRPr="00E06524">
              <w:rPr>
                <w:rFonts w:asciiTheme="majorHAnsi" w:hAnsiTheme="majorHAnsi" w:cstheme="majorHAnsi"/>
                <w:sz w:val="24"/>
                <w:szCs w:val="24"/>
              </w:rPr>
              <w:t>Không</w:t>
            </w:r>
          </w:p>
        </w:tc>
        <w:tc>
          <w:tcPr>
            <w:tcW w:w="3564" w:type="dxa"/>
            <w:tcBorders>
              <w:left w:val="single" w:sz="4" w:space="0" w:color="000000"/>
              <w:bottom w:val="single" w:sz="4" w:space="0" w:color="000000"/>
              <w:right w:val="single" w:sz="4" w:space="0" w:color="000000"/>
            </w:tcBorders>
          </w:tcPr>
          <w:p w14:paraId="081ECA72" w14:textId="77777777" w:rsidR="004F02F0" w:rsidRDefault="004F02F0" w:rsidP="00FC5613">
            <w:pPr>
              <w:spacing w:after="160" w:line="256" w:lineRule="auto"/>
              <w:ind w:firstLine="0"/>
              <w:rPr>
                <w:rFonts w:asciiTheme="majorHAnsi" w:hAnsiTheme="majorHAnsi" w:cstheme="majorHAnsi"/>
                <w:bCs/>
                <w:sz w:val="24"/>
                <w:szCs w:val="24"/>
              </w:rPr>
            </w:pPr>
            <w:r>
              <w:rPr>
                <w:rFonts w:asciiTheme="majorHAnsi" w:hAnsiTheme="majorHAnsi" w:cstheme="majorHAnsi"/>
                <w:bCs/>
                <w:sz w:val="24"/>
                <w:szCs w:val="24"/>
              </w:rPr>
              <w:t>Nhập tên khách hàng để tìm kiếm</w:t>
            </w:r>
          </w:p>
          <w:p w14:paraId="3A5411D7" w14:textId="79ED69C2" w:rsidR="004F02F0" w:rsidRDefault="004F02F0" w:rsidP="00FC5613">
            <w:pPr>
              <w:spacing w:after="160" w:line="256" w:lineRule="auto"/>
              <w:ind w:firstLine="0"/>
              <w:rPr>
                <w:rFonts w:asciiTheme="majorHAnsi" w:hAnsiTheme="majorHAnsi" w:cstheme="majorHAnsi"/>
                <w:bCs/>
                <w:sz w:val="24"/>
                <w:szCs w:val="24"/>
              </w:rPr>
            </w:pPr>
            <w:r>
              <w:rPr>
                <w:rFonts w:asciiTheme="majorHAnsi" w:hAnsiTheme="majorHAnsi" w:cstheme="majorHAnsi"/>
                <w:bCs/>
                <w:sz w:val="24"/>
                <w:szCs w:val="24"/>
              </w:rPr>
              <w:t>Cho phép tìm kiếm gần đúng</w:t>
            </w:r>
          </w:p>
        </w:tc>
      </w:tr>
      <w:tr w:rsidR="00300C9C" w:rsidRPr="00644FCA" w14:paraId="03DFD790" w14:textId="77777777" w:rsidTr="00952049">
        <w:trPr>
          <w:trHeight w:val="1096"/>
        </w:trPr>
        <w:tc>
          <w:tcPr>
            <w:tcW w:w="656" w:type="dxa"/>
            <w:tcBorders>
              <w:top w:val="single" w:sz="4" w:space="0" w:color="000000"/>
              <w:left w:val="single" w:sz="4" w:space="0" w:color="000000"/>
              <w:bottom w:val="single" w:sz="4" w:space="0" w:color="000000"/>
              <w:right w:val="single" w:sz="4" w:space="0" w:color="000000"/>
            </w:tcBorders>
          </w:tcPr>
          <w:p w14:paraId="4DFAE95B" w14:textId="77777777" w:rsidR="00300C9C" w:rsidRPr="005E35E1" w:rsidRDefault="00300C9C"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DD71D07" w14:textId="3C2B802F" w:rsidR="00300C9C" w:rsidRDefault="00300C9C" w:rsidP="00300C9C">
            <w:pPr>
              <w:spacing w:after="160" w:line="256" w:lineRule="auto"/>
              <w:ind w:firstLine="0"/>
              <w:rPr>
                <w:rFonts w:asciiTheme="majorHAnsi" w:hAnsiTheme="majorHAnsi" w:cstheme="majorHAnsi"/>
                <w:bCs/>
                <w:sz w:val="24"/>
                <w:szCs w:val="24"/>
              </w:rPr>
            </w:pPr>
            <w:r>
              <w:rPr>
                <w:rFonts w:asciiTheme="majorHAnsi" w:hAnsiTheme="majorHAnsi" w:cstheme="majorHAnsi"/>
                <w:bCs/>
                <w:sz w:val="24"/>
                <w:szCs w:val="24"/>
              </w:rPr>
              <w:t>Số GTTT</w:t>
            </w:r>
          </w:p>
        </w:tc>
        <w:tc>
          <w:tcPr>
            <w:tcW w:w="1242" w:type="dxa"/>
            <w:tcBorders>
              <w:top w:val="single" w:sz="4" w:space="0" w:color="000000"/>
              <w:left w:val="single" w:sz="4" w:space="0" w:color="000000"/>
              <w:bottom w:val="single" w:sz="4" w:space="0" w:color="000000"/>
              <w:right w:val="single" w:sz="4" w:space="0" w:color="000000"/>
            </w:tcBorders>
          </w:tcPr>
          <w:p w14:paraId="30816EA2" w14:textId="5EDE64E5" w:rsidR="00300C9C" w:rsidRPr="00893B7D" w:rsidRDefault="00300C9C" w:rsidP="00300C9C">
            <w:pPr>
              <w:spacing w:after="160" w:line="256" w:lineRule="auto"/>
              <w:ind w:firstLine="0"/>
              <w:jc w:val="center"/>
              <w:rPr>
                <w:rFonts w:asciiTheme="majorHAnsi" w:hAnsiTheme="majorHAnsi" w:cstheme="majorHAnsi"/>
                <w:bCs/>
                <w:sz w:val="24"/>
                <w:szCs w:val="24"/>
              </w:rPr>
            </w:pPr>
            <w:r>
              <w:rPr>
                <w:rFonts w:asciiTheme="majorHAnsi" w:hAnsiTheme="majorHAnsi" w:cstheme="majorHAnsi"/>
                <w:bCs/>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707E1590" w14:textId="46F781B0" w:rsidR="00300C9C" w:rsidRPr="00893B7D" w:rsidRDefault="00300C9C" w:rsidP="00300C9C">
            <w:pPr>
              <w:spacing w:after="160" w:line="256" w:lineRule="auto"/>
              <w:ind w:firstLine="0"/>
              <w:jc w:val="center"/>
              <w:rPr>
                <w:rFonts w:asciiTheme="majorHAnsi" w:hAnsiTheme="majorHAnsi" w:cstheme="majorHAnsi"/>
                <w:bCs/>
                <w:sz w:val="24"/>
                <w:szCs w:val="24"/>
              </w:rPr>
            </w:pPr>
            <w:r>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300E37EA" w14:textId="20371967" w:rsidR="00300C9C" w:rsidRPr="00893B7D" w:rsidRDefault="00300C9C" w:rsidP="00300C9C">
            <w:pPr>
              <w:spacing w:line="256" w:lineRule="auto"/>
              <w:ind w:firstLine="0"/>
              <w:jc w:val="center"/>
              <w:rPr>
                <w:rFonts w:asciiTheme="majorHAnsi" w:hAnsiTheme="majorHAnsi" w:cstheme="majorHAnsi"/>
                <w:bCs/>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2C83D690" w14:textId="7CD63D6F" w:rsidR="00300C9C" w:rsidRPr="00893B7D" w:rsidRDefault="00300C9C" w:rsidP="00300C9C">
            <w:pPr>
              <w:spacing w:after="160" w:line="256" w:lineRule="auto"/>
              <w:ind w:firstLine="0"/>
              <w:jc w:val="center"/>
              <w:rPr>
                <w:rFonts w:asciiTheme="majorHAnsi" w:hAnsiTheme="majorHAnsi" w:cstheme="majorHAnsi"/>
                <w:bCs/>
                <w:sz w:val="24"/>
                <w:szCs w:val="24"/>
              </w:rPr>
            </w:pPr>
            <w:r w:rsidRPr="00E06524">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42220BDB" w14:textId="77777777" w:rsidR="00300C9C" w:rsidRDefault="00300C9C" w:rsidP="00300C9C">
            <w:pPr>
              <w:spacing w:after="160" w:line="256" w:lineRule="auto"/>
              <w:ind w:firstLine="0"/>
              <w:rPr>
                <w:rFonts w:asciiTheme="majorHAnsi" w:hAnsiTheme="majorHAnsi" w:cstheme="majorHAnsi"/>
                <w:bCs/>
                <w:sz w:val="24"/>
                <w:szCs w:val="24"/>
              </w:rPr>
            </w:pPr>
            <w:r>
              <w:rPr>
                <w:rFonts w:asciiTheme="majorHAnsi" w:hAnsiTheme="majorHAnsi" w:cstheme="majorHAnsi"/>
                <w:bCs/>
                <w:sz w:val="24"/>
                <w:szCs w:val="24"/>
              </w:rPr>
              <w:t>Nhập số giấy tờ tuỳ thân để tìm kiếm</w:t>
            </w:r>
          </w:p>
          <w:p w14:paraId="58CB21E3" w14:textId="058A4142" w:rsidR="00300C9C" w:rsidRPr="00893B7D" w:rsidRDefault="00300C9C" w:rsidP="00300C9C">
            <w:pPr>
              <w:spacing w:after="160" w:line="256" w:lineRule="auto"/>
              <w:ind w:firstLine="0"/>
              <w:rPr>
                <w:rFonts w:asciiTheme="majorHAnsi" w:hAnsiTheme="majorHAnsi" w:cstheme="majorHAnsi"/>
                <w:bCs/>
                <w:sz w:val="24"/>
                <w:szCs w:val="24"/>
              </w:rPr>
            </w:pPr>
            <w:r>
              <w:rPr>
                <w:rFonts w:asciiTheme="majorHAnsi" w:hAnsiTheme="majorHAnsi" w:cstheme="majorHAnsi"/>
                <w:bCs/>
                <w:sz w:val="24"/>
                <w:szCs w:val="24"/>
              </w:rPr>
              <w:t>Cho phép tìm kiếm gần đúng</w:t>
            </w:r>
          </w:p>
        </w:tc>
      </w:tr>
      <w:tr w:rsidR="00C44E77" w:rsidRPr="00644FCA" w14:paraId="1AB73FCD" w14:textId="77777777" w:rsidTr="00952049">
        <w:trPr>
          <w:trHeight w:val="1096"/>
        </w:trPr>
        <w:tc>
          <w:tcPr>
            <w:tcW w:w="656" w:type="dxa"/>
            <w:tcBorders>
              <w:top w:val="single" w:sz="4" w:space="0" w:color="000000"/>
              <w:left w:val="single" w:sz="4" w:space="0" w:color="000000"/>
              <w:bottom w:val="single" w:sz="4" w:space="0" w:color="000000"/>
              <w:right w:val="single" w:sz="4" w:space="0" w:color="000000"/>
            </w:tcBorders>
          </w:tcPr>
          <w:p w14:paraId="571C220B" w14:textId="77777777" w:rsidR="00C44E77" w:rsidRPr="005E35E1" w:rsidRDefault="00C44E77"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6D52D70F" w14:textId="68042E81" w:rsidR="00C44E77" w:rsidRDefault="00C44E77" w:rsidP="00C44E77">
            <w:pPr>
              <w:spacing w:after="160" w:line="256" w:lineRule="auto"/>
              <w:ind w:firstLine="0"/>
              <w:rPr>
                <w:rFonts w:asciiTheme="majorHAnsi" w:hAnsiTheme="majorHAnsi" w:cstheme="majorHAnsi"/>
                <w:bCs/>
                <w:sz w:val="24"/>
                <w:szCs w:val="24"/>
              </w:rPr>
            </w:pPr>
            <w:r>
              <w:rPr>
                <w:rFonts w:asciiTheme="majorHAnsi" w:hAnsiTheme="majorHAnsi" w:cstheme="majorHAnsi"/>
                <w:bCs/>
                <w:sz w:val="24"/>
                <w:szCs w:val="24"/>
              </w:rPr>
              <w:t>Trạng thái</w:t>
            </w:r>
            <w:del w:id="2463" w:author="Nguyen Duc Anh" w:date="2025-09-26T18:11:00Z">
              <w:r w:rsidDel="008F7F88">
                <w:rPr>
                  <w:rFonts w:asciiTheme="majorHAnsi" w:hAnsiTheme="majorHAnsi" w:cstheme="majorHAnsi"/>
                  <w:bCs/>
                  <w:sz w:val="24"/>
                  <w:szCs w:val="24"/>
                </w:rPr>
                <w:delText xml:space="preserve"> x</w:delText>
              </w:r>
            </w:del>
            <w:del w:id="2464" w:author="Nguyen Duc Anh" w:date="2025-09-26T18:10:00Z">
              <w:r w:rsidDel="008F7F88">
                <w:rPr>
                  <w:rFonts w:asciiTheme="majorHAnsi" w:hAnsiTheme="majorHAnsi" w:cstheme="majorHAnsi"/>
                  <w:bCs/>
                  <w:sz w:val="24"/>
                  <w:szCs w:val="24"/>
                </w:rPr>
                <w:delText>ử lý</w:delText>
              </w:r>
            </w:del>
          </w:p>
        </w:tc>
        <w:tc>
          <w:tcPr>
            <w:tcW w:w="1242" w:type="dxa"/>
            <w:tcBorders>
              <w:top w:val="single" w:sz="4" w:space="0" w:color="000000"/>
              <w:left w:val="single" w:sz="4" w:space="0" w:color="000000"/>
              <w:bottom w:val="single" w:sz="4" w:space="0" w:color="000000"/>
              <w:right w:val="single" w:sz="4" w:space="0" w:color="000000"/>
            </w:tcBorders>
          </w:tcPr>
          <w:p w14:paraId="1E115D34" w14:textId="47C0ECB1" w:rsidR="00C44E77" w:rsidRDefault="00C44E77" w:rsidP="00C44E77">
            <w:pPr>
              <w:spacing w:after="160" w:line="256" w:lineRule="auto"/>
              <w:ind w:firstLine="0"/>
              <w:jc w:val="center"/>
              <w:rPr>
                <w:rFonts w:asciiTheme="majorHAnsi" w:hAnsiTheme="majorHAnsi" w:cstheme="majorHAnsi"/>
                <w:bCs/>
                <w:sz w:val="24"/>
                <w:szCs w:val="24"/>
              </w:rPr>
            </w:pPr>
            <w:r>
              <w:rPr>
                <w:rFonts w:asciiTheme="majorHAnsi" w:hAnsiTheme="majorHAnsi" w:cstheme="majorHAnsi"/>
                <w:bCs/>
                <w:sz w:val="24"/>
                <w:szCs w:val="24"/>
              </w:rPr>
              <w:t>Droplist</w:t>
            </w:r>
          </w:p>
        </w:tc>
        <w:tc>
          <w:tcPr>
            <w:tcW w:w="911" w:type="dxa"/>
            <w:tcBorders>
              <w:top w:val="single" w:sz="4" w:space="0" w:color="000000"/>
              <w:left w:val="single" w:sz="4" w:space="0" w:color="000000"/>
              <w:bottom w:val="single" w:sz="4" w:space="0" w:color="000000"/>
              <w:right w:val="single" w:sz="4" w:space="0" w:color="000000"/>
            </w:tcBorders>
          </w:tcPr>
          <w:p w14:paraId="1B314605" w14:textId="4F450AC1" w:rsidR="00C44E77" w:rsidRDefault="00C44E77" w:rsidP="00C44E77">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4C57F526" w14:textId="26BA80C1" w:rsidR="00C44E77" w:rsidRDefault="00C44E77" w:rsidP="00C44E77">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656489A5" w14:textId="1BB350EA" w:rsidR="00C44E77" w:rsidRDefault="0013020E" w:rsidP="00C44E77">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45063943" w14:textId="09AD4208" w:rsidR="00C44E77" w:rsidRDefault="00C44E77" w:rsidP="00C44E77">
            <w:pPr>
              <w:spacing w:after="160" w:line="256" w:lineRule="auto"/>
              <w:ind w:firstLine="0"/>
              <w:rPr>
                <w:ins w:id="2465" w:author="Nguyen Duc Anh" w:date="2025-09-26T18:10:00Z"/>
                <w:rFonts w:asciiTheme="majorHAnsi" w:hAnsiTheme="majorHAnsi" w:cstheme="majorHAnsi"/>
                <w:bCs/>
                <w:sz w:val="24"/>
                <w:szCs w:val="24"/>
              </w:rPr>
            </w:pPr>
            <w:r>
              <w:rPr>
                <w:rFonts w:asciiTheme="majorHAnsi" w:hAnsiTheme="majorHAnsi" w:cstheme="majorHAnsi"/>
                <w:bCs/>
                <w:sz w:val="24"/>
                <w:szCs w:val="24"/>
              </w:rPr>
              <w:t>Chọn trạng thái</w:t>
            </w:r>
            <w:r w:rsidR="0013020E">
              <w:rPr>
                <w:rFonts w:asciiTheme="majorHAnsi" w:hAnsiTheme="majorHAnsi" w:cstheme="majorHAnsi"/>
                <w:bCs/>
                <w:sz w:val="24"/>
                <w:szCs w:val="24"/>
              </w:rPr>
              <w:t xml:space="preserve"> xử lý</w:t>
            </w:r>
            <w:r>
              <w:rPr>
                <w:rFonts w:asciiTheme="majorHAnsi" w:hAnsiTheme="majorHAnsi" w:cstheme="majorHAnsi"/>
                <w:bCs/>
                <w:sz w:val="24"/>
                <w:szCs w:val="24"/>
              </w:rPr>
              <w:t xml:space="preserve"> của giao dịch:</w:t>
            </w:r>
          </w:p>
          <w:p w14:paraId="4E55762E" w14:textId="77777777" w:rsidR="005C1F5D" w:rsidRDefault="005C1F5D" w:rsidP="005C1F5D">
            <w:pPr>
              <w:spacing w:after="160" w:line="256" w:lineRule="auto"/>
              <w:ind w:firstLine="0"/>
              <w:rPr>
                <w:ins w:id="2466" w:author="Nguyen Duc Anh" w:date="2025-09-26T18:10:00Z"/>
                <w:rFonts w:asciiTheme="majorHAnsi" w:hAnsiTheme="majorHAnsi" w:cstheme="majorHAnsi"/>
                <w:bCs/>
                <w:sz w:val="24"/>
                <w:szCs w:val="24"/>
              </w:rPr>
            </w:pPr>
            <w:ins w:id="2467" w:author="Nguyen Duc Anh" w:date="2025-09-26T18:10:00Z">
              <w:r>
                <w:rPr>
                  <w:rFonts w:asciiTheme="majorHAnsi" w:hAnsiTheme="majorHAnsi" w:cstheme="majorHAnsi"/>
                  <w:bCs/>
                  <w:sz w:val="24"/>
                  <w:szCs w:val="24"/>
                </w:rPr>
                <w:t>Đã từ chối</w:t>
              </w:r>
            </w:ins>
          </w:p>
          <w:p w14:paraId="4BCFBBB0" w14:textId="0620B8A1" w:rsidR="00F455D3" w:rsidRDefault="005C1F5D" w:rsidP="005C1F5D">
            <w:pPr>
              <w:spacing w:after="160" w:line="256" w:lineRule="auto"/>
              <w:ind w:firstLine="0"/>
              <w:rPr>
                <w:ins w:id="2468" w:author="Nguyen Duc Anh" w:date="2025-09-26T19:02:00Z"/>
                <w:rFonts w:asciiTheme="majorHAnsi" w:hAnsiTheme="majorHAnsi" w:cstheme="majorHAnsi"/>
                <w:bCs/>
                <w:sz w:val="24"/>
                <w:szCs w:val="24"/>
              </w:rPr>
            </w:pPr>
            <w:ins w:id="2469" w:author="Nguyen Duc Anh" w:date="2025-09-26T18:10:00Z">
              <w:r>
                <w:rPr>
                  <w:rFonts w:asciiTheme="majorHAnsi" w:hAnsiTheme="majorHAnsi" w:cstheme="majorHAnsi"/>
                  <w:bCs/>
                  <w:sz w:val="24"/>
                  <w:szCs w:val="24"/>
                </w:rPr>
                <w:t>Đã huỷ</w:t>
              </w:r>
            </w:ins>
          </w:p>
          <w:p w14:paraId="30579A22" w14:textId="36DF6378" w:rsidR="00A5508B" w:rsidRDefault="00A5508B" w:rsidP="005C1F5D">
            <w:pPr>
              <w:spacing w:after="160" w:line="256" w:lineRule="auto"/>
              <w:ind w:firstLine="0"/>
              <w:rPr>
                <w:rFonts w:asciiTheme="majorHAnsi" w:hAnsiTheme="majorHAnsi" w:cstheme="majorHAnsi"/>
                <w:bCs/>
                <w:sz w:val="24"/>
                <w:szCs w:val="24"/>
              </w:rPr>
            </w:pPr>
            <w:ins w:id="2470" w:author="Nguyen Duc Anh" w:date="2025-09-26T19:02:00Z">
              <w:r>
                <w:rPr>
                  <w:rFonts w:asciiTheme="majorHAnsi" w:hAnsiTheme="majorHAnsi" w:cstheme="majorHAnsi"/>
                  <w:bCs/>
                  <w:sz w:val="24"/>
                  <w:szCs w:val="24"/>
                </w:rPr>
                <w:t>Hoàn thành</w:t>
              </w:r>
            </w:ins>
          </w:p>
          <w:p w14:paraId="53F3CAA8" w14:textId="77777777" w:rsidR="00C44E77" w:rsidRDefault="0013020E" w:rsidP="00C44E77">
            <w:pPr>
              <w:spacing w:after="160" w:line="256" w:lineRule="auto"/>
              <w:ind w:firstLine="0"/>
              <w:rPr>
                <w:rFonts w:asciiTheme="majorHAnsi" w:hAnsiTheme="majorHAnsi" w:cstheme="majorHAnsi"/>
                <w:bCs/>
                <w:sz w:val="24"/>
                <w:szCs w:val="24"/>
              </w:rPr>
            </w:pPr>
            <w:r>
              <w:rPr>
                <w:rFonts w:asciiTheme="majorHAnsi" w:hAnsiTheme="majorHAnsi" w:cstheme="majorHAnsi"/>
                <w:bCs/>
                <w:sz w:val="24"/>
                <w:szCs w:val="24"/>
              </w:rPr>
              <w:t>Thành công</w:t>
            </w:r>
          </w:p>
          <w:p w14:paraId="6CF91970" w14:textId="33D7769E" w:rsidR="0013020E" w:rsidDel="001E34DC" w:rsidRDefault="0013020E" w:rsidP="00C44E77">
            <w:pPr>
              <w:spacing w:after="160" w:line="256" w:lineRule="auto"/>
              <w:ind w:firstLine="0"/>
              <w:rPr>
                <w:del w:id="2471" w:author="Nguyen Duc Anh" w:date="2025-09-27T14:28:00Z"/>
                <w:rFonts w:asciiTheme="majorHAnsi" w:hAnsiTheme="majorHAnsi" w:cstheme="majorHAnsi"/>
                <w:bCs/>
                <w:sz w:val="24"/>
                <w:szCs w:val="24"/>
              </w:rPr>
            </w:pPr>
            <w:r>
              <w:rPr>
                <w:rFonts w:asciiTheme="majorHAnsi" w:hAnsiTheme="majorHAnsi" w:cstheme="majorHAnsi"/>
                <w:bCs/>
                <w:sz w:val="24"/>
                <w:szCs w:val="24"/>
              </w:rPr>
              <w:t>Thất bại</w:t>
            </w:r>
          </w:p>
          <w:p w14:paraId="55F62528" w14:textId="60B36579" w:rsidR="0013020E" w:rsidDel="005711BE" w:rsidRDefault="0013020E" w:rsidP="00C44E77">
            <w:pPr>
              <w:spacing w:after="160" w:line="256" w:lineRule="auto"/>
              <w:ind w:firstLine="0"/>
              <w:rPr>
                <w:del w:id="2472" w:author="Nguyen Duc Anh" w:date="2025-09-27T14:29:00Z"/>
                <w:rFonts w:asciiTheme="majorHAnsi" w:hAnsiTheme="majorHAnsi" w:cstheme="majorHAnsi"/>
                <w:bCs/>
                <w:sz w:val="24"/>
                <w:szCs w:val="24"/>
              </w:rPr>
            </w:pPr>
            <w:del w:id="2473" w:author="Nguyen Duc Anh" w:date="2025-09-27T14:29:00Z">
              <w:r w:rsidDel="005711BE">
                <w:rPr>
                  <w:rFonts w:asciiTheme="majorHAnsi" w:hAnsiTheme="majorHAnsi" w:cstheme="majorHAnsi"/>
                  <w:bCs/>
                  <w:sz w:val="24"/>
                  <w:szCs w:val="24"/>
                </w:rPr>
                <w:delText>Đang xử lý</w:delText>
              </w:r>
            </w:del>
          </w:p>
          <w:p w14:paraId="23E1A8C6" w14:textId="77777777" w:rsidR="005C1F5D" w:rsidRDefault="0039772D" w:rsidP="00C44E77">
            <w:pPr>
              <w:spacing w:after="160" w:line="256" w:lineRule="auto"/>
              <w:ind w:firstLine="0"/>
              <w:rPr>
                <w:ins w:id="2474" w:author="Nguyen Duc Anh" w:date="2025-09-26T18:10:00Z"/>
                <w:rFonts w:asciiTheme="majorHAnsi" w:hAnsiTheme="majorHAnsi" w:cstheme="majorHAnsi"/>
                <w:bCs/>
                <w:sz w:val="24"/>
                <w:szCs w:val="24"/>
              </w:rPr>
            </w:pPr>
            <w:r>
              <w:rPr>
                <w:rFonts w:asciiTheme="majorHAnsi" w:hAnsiTheme="majorHAnsi" w:cstheme="majorHAnsi"/>
                <w:bCs/>
                <w:sz w:val="24"/>
                <w:szCs w:val="24"/>
              </w:rPr>
              <w:t>Timeout</w:t>
            </w:r>
          </w:p>
          <w:p w14:paraId="2646ADCA" w14:textId="77777777" w:rsidR="005C1F5D" w:rsidRDefault="005C1F5D" w:rsidP="005C1F5D">
            <w:pPr>
              <w:spacing w:after="160" w:line="256" w:lineRule="auto"/>
              <w:ind w:firstLine="0"/>
              <w:rPr>
                <w:ins w:id="2475" w:author="Nguyen Duc Anh" w:date="2025-09-26T18:10:00Z"/>
                <w:rFonts w:asciiTheme="majorHAnsi" w:hAnsiTheme="majorHAnsi" w:cstheme="majorHAnsi"/>
                <w:bCs/>
                <w:sz w:val="24"/>
                <w:szCs w:val="24"/>
              </w:rPr>
            </w:pPr>
            <w:ins w:id="2476" w:author="Nguyen Duc Anh" w:date="2025-09-26T18:10:00Z">
              <w:r>
                <w:rPr>
                  <w:rFonts w:asciiTheme="majorHAnsi" w:hAnsiTheme="majorHAnsi" w:cstheme="majorHAnsi"/>
                  <w:bCs/>
                  <w:sz w:val="24"/>
                  <w:szCs w:val="24"/>
                </w:rPr>
                <w:t>Mặc định để trạng thái “Đã từ chối” đối với Giao dịch viên.</w:t>
              </w:r>
            </w:ins>
          </w:p>
          <w:p w14:paraId="5D016CC9" w14:textId="0085F036" w:rsidR="005C1F5D" w:rsidRDefault="005C1F5D" w:rsidP="005C1F5D">
            <w:pPr>
              <w:spacing w:after="160" w:line="256" w:lineRule="auto"/>
              <w:ind w:firstLine="0"/>
              <w:rPr>
                <w:rFonts w:asciiTheme="majorHAnsi" w:hAnsiTheme="majorHAnsi" w:cstheme="majorHAnsi"/>
                <w:bCs/>
                <w:sz w:val="24"/>
                <w:szCs w:val="24"/>
              </w:rPr>
            </w:pPr>
            <w:ins w:id="2477" w:author="Nguyen Duc Anh" w:date="2025-09-26T18:10:00Z">
              <w:r>
                <w:rPr>
                  <w:rFonts w:asciiTheme="majorHAnsi" w:hAnsiTheme="majorHAnsi" w:cstheme="majorHAnsi"/>
                  <w:bCs/>
                  <w:sz w:val="24"/>
                  <w:szCs w:val="24"/>
                </w:rPr>
                <w:t>Mặc định để trạng thái “Chờ duyệt” đối với Kiểm soát viên</w:t>
              </w:r>
            </w:ins>
          </w:p>
        </w:tc>
      </w:tr>
      <w:tr w:rsidR="00A32FCC" w:rsidRPr="00644FCA" w14:paraId="3A916090" w14:textId="77777777" w:rsidTr="00952049">
        <w:trPr>
          <w:trHeight w:val="1096"/>
          <w:ins w:id="2478" w:author="Nguyen Duc Anh" w:date="2025-09-27T10:28:00Z"/>
        </w:trPr>
        <w:tc>
          <w:tcPr>
            <w:tcW w:w="656" w:type="dxa"/>
            <w:tcBorders>
              <w:top w:val="single" w:sz="4" w:space="0" w:color="000000"/>
              <w:left w:val="single" w:sz="4" w:space="0" w:color="000000"/>
              <w:bottom w:val="single" w:sz="4" w:space="0" w:color="000000"/>
              <w:right w:val="single" w:sz="4" w:space="0" w:color="000000"/>
            </w:tcBorders>
          </w:tcPr>
          <w:p w14:paraId="01BF69B8" w14:textId="77777777" w:rsidR="00A32FCC" w:rsidRPr="005E35E1" w:rsidRDefault="00A32FCC" w:rsidP="00A32FCC">
            <w:pPr>
              <w:pStyle w:val="ListParagraph"/>
              <w:numPr>
                <w:ilvl w:val="0"/>
                <w:numId w:val="48"/>
              </w:numPr>
              <w:tabs>
                <w:tab w:val="left" w:pos="519"/>
              </w:tabs>
              <w:spacing w:after="160" w:line="256" w:lineRule="auto"/>
              <w:ind w:right="-21"/>
              <w:jc w:val="center"/>
              <w:rPr>
                <w:ins w:id="2479" w:author="Nguyen Duc Anh" w:date="2025-09-27T10:28:00Z"/>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7475F1C" w14:textId="0E8C4250" w:rsidR="00A32FCC" w:rsidRDefault="00A32FCC" w:rsidP="00A32FCC">
            <w:pPr>
              <w:spacing w:after="160" w:line="256" w:lineRule="auto"/>
              <w:ind w:firstLine="0"/>
              <w:rPr>
                <w:ins w:id="2480" w:author="Nguyen Duc Anh" w:date="2025-09-27T10:28:00Z"/>
                <w:rFonts w:asciiTheme="majorHAnsi" w:hAnsiTheme="majorHAnsi" w:cstheme="majorHAnsi"/>
                <w:bCs/>
                <w:sz w:val="24"/>
                <w:szCs w:val="24"/>
              </w:rPr>
            </w:pPr>
            <w:ins w:id="2481" w:author="Nguyen Duc Anh" w:date="2025-09-27T10:28:00Z">
              <w:r>
                <w:rPr>
                  <w:rFonts w:asciiTheme="majorHAnsi" w:hAnsiTheme="majorHAnsi" w:cstheme="majorHAnsi"/>
                  <w:bCs/>
                  <w:sz w:val="24"/>
                  <w:szCs w:val="24"/>
                </w:rPr>
                <w:t>Mục đích</w:t>
              </w:r>
            </w:ins>
          </w:p>
        </w:tc>
        <w:tc>
          <w:tcPr>
            <w:tcW w:w="1242" w:type="dxa"/>
            <w:tcBorders>
              <w:top w:val="single" w:sz="4" w:space="0" w:color="000000"/>
              <w:left w:val="single" w:sz="4" w:space="0" w:color="000000"/>
              <w:bottom w:val="single" w:sz="4" w:space="0" w:color="000000"/>
              <w:right w:val="single" w:sz="4" w:space="0" w:color="000000"/>
            </w:tcBorders>
          </w:tcPr>
          <w:p w14:paraId="78186F8A" w14:textId="4B8D793D" w:rsidR="00A32FCC" w:rsidRDefault="00A32FCC" w:rsidP="00A32FCC">
            <w:pPr>
              <w:spacing w:after="160" w:line="256" w:lineRule="auto"/>
              <w:ind w:firstLine="0"/>
              <w:jc w:val="center"/>
              <w:rPr>
                <w:ins w:id="2482" w:author="Nguyen Duc Anh" w:date="2025-09-27T10:28:00Z"/>
                <w:rFonts w:asciiTheme="majorHAnsi" w:hAnsiTheme="majorHAnsi" w:cstheme="majorHAnsi"/>
                <w:bCs/>
                <w:sz w:val="24"/>
                <w:szCs w:val="24"/>
              </w:rPr>
            </w:pPr>
            <w:ins w:id="2483" w:author="Nguyen Duc Anh" w:date="2025-09-27T11:04:00Z">
              <w:r>
                <w:rPr>
                  <w:rFonts w:asciiTheme="majorHAnsi" w:hAnsiTheme="majorHAnsi" w:cstheme="majorHAnsi"/>
                  <w:sz w:val="24"/>
                  <w:szCs w:val="24"/>
                </w:rPr>
                <w:t>Dropdownlist</w:t>
              </w:r>
            </w:ins>
          </w:p>
        </w:tc>
        <w:tc>
          <w:tcPr>
            <w:tcW w:w="911" w:type="dxa"/>
            <w:tcBorders>
              <w:top w:val="single" w:sz="4" w:space="0" w:color="000000"/>
              <w:left w:val="single" w:sz="4" w:space="0" w:color="000000"/>
              <w:bottom w:val="single" w:sz="4" w:space="0" w:color="000000"/>
              <w:right w:val="single" w:sz="4" w:space="0" w:color="000000"/>
            </w:tcBorders>
          </w:tcPr>
          <w:p w14:paraId="5C7C0515" w14:textId="0D70EB6F" w:rsidR="00A32FCC" w:rsidRDefault="00A32FCC" w:rsidP="00A32FCC">
            <w:pPr>
              <w:spacing w:after="160" w:line="256" w:lineRule="auto"/>
              <w:ind w:firstLine="0"/>
              <w:jc w:val="center"/>
              <w:rPr>
                <w:ins w:id="2484" w:author="Nguyen Duc Anh" w:date="2025-09-27T10:28:00Z"/>
                <w:rFonts w:asciiTheme="majorHAnsi" w:hAnsiTheme="majorHAnsi" w:cstheme="majorHAnsi"/>
                <w:sz w:val="24"/>
                <w:szCs w:val="24"/>
              </w:rPr>
            </w:pPr>
            <w:ins w:id="2485" w:author="Nguyen Duc Anh" w:date="2025-09-27T11:04: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1CDBCB86" w14:textId="4004C5BC" w:rsidR="00A32FCC" w:rsidRDefault="00A32FCC" w:rsidP="00A32FCC">
            <w:pPr>
              <w:spacing w:line="256" w:lineRule="auto"/>
              <w:ind w:firstLine="0"/>
              <w:jc w:val="center"/>
              <w:rPr>
                <w:ins w:id="2486" w:author="Nguyen Duc Anh" w:date="2025-09-27T10:28:00Z"/>
                <w:rFonts w:asciiTheme="majorHAnsi" w:hAnsiTheme="majorHAnsi" w:cstheme="majorHAnsi"/>
                <w:sz w:val="24"/>
                <w:szCs w:val="24"/>
              </w:rPr>
            </w:pPr>
            <w:ins w:id="2487" w:author="Nguyen Duc Anh" w:date="2025-09-27T11:04: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371BA5CD" w14:textId="122290EC" w:rsidR="00A32FCC" w:rsidRDefault="00A32FCC" w:rsidP="00A32FCC">
            <w:pPr>
              <w:spacing w:after="160" w:line="256" w:lineRule="auto"/>
              <w:ind w:firstLine="0"/>
              <w:jc w:val="center"/>
              <w:rPr>
                <w:ins w:id="2488" w:author="Nguyen Duc Anh" w:date="2025-09-27T10:28:00Z"/>
                <w:rFonts w:asciiTheme="majorHAnsi" w:hAnsiTheme="majorHAnsi" w:cstheme="majorHAnsi"/>
                <w:sz w:val="24"/>
                <w:szCs w:val="24"/>
              </w:rPr>
            </w:pPr>
            <w:ins w:id="2489" w:author="Nguyen Duc Anh" w:date="2025-09-27T11:04: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531E561F" w14:textId="77777777" w:rsidR="00A32FCC" w:rsidRDefault="00A32FCC" w:rsidP="00A32FCC">
            <w:pPr>
              <w:spacing w:after="160" w:line="256" w:lineRule="auto"/>
              <w:ind w:firstLine="0"/>
              <w:rPr>
                <w:ins w:id="2490" w:author="Nguyen Duc Anh" w:date="2025-09-27T11:04:00Z"/>
                <w:rFonts w:asciiTheme="majorHAnsi" w:hAnsiTheme="majorHAnsi" w:cstheme="majorHAnsi"/>
                <w:sz w:val="24"/>
                <w:szCs w:val="24"/>
              </w:rPr>
            </w:pPr>
            <w:ins w:id="2491" w:author="Nguyen Duc Anh" w:date="2025-09-27T11:04:00Z">
              <w:r>
                <w:rPr>
                  <w:rFonts w:asciiTheme="majorHAnsi" w:hAnsiTheme="majorHAnsi" w:cstheme="majorHAnsi"/>
                  <w:sz w:val="24"/>
                  <w:szCs w:val="24"/>
                </w:rPr>
                <w:t>Chọn nội dung mục đích:</w:t>
              </w:r>
            </w:ins>
          </w:p>
          <w:p w14:paraId="4DDAB96E" w14:textId="77777777" w:rsidR="00A32FCC" w:rsidRDefault="00A32FCC" w:rsidP="00A32FCC">
            <w:pPr>
              <w:spacing w:after="160" w:line="256" w:lineRule="auto"/>
              <w:ind w:firstLine="0"/>
              <w:rPr>
                <w:ins w:id="2492" w:author="Nguyen Duc Anh" w:date="2025-09-27T11:04:00Z"/>
                <w:rFonts w:asciiTheme="majorHAnsi" w:hAnsiTheme="majorHAnsi" w:cstheme="majorHAnsi"/>
                <w:sz w:val="24"/>
                <w:szCs w:val="24"/>
              </w:rPr>
            </w:pPr>
            <w:ins w:id="2493" w:author="Nguyen Duc Anh" w:date="2025-09-27T11:04:00Z">
              <w:r>
                <w:rPr>
                  <w:rFonts w:asciiTheme="majorHAnsi" w:hAnsiTheme="majorHAnsi" w:cstheme="majorHAnsi"/>
                  <w:sz w:val="24"/>
                  <w:szCs w:val="24"/>
                </w:rPr>
                <w:t>- Học tập, chữa bệnh</w:t>
              </w:r>
            </w:ins>
          </w:p>
          <w:p w14:paraId="5B088674" w14:textId="77777777" w:rsidR="00A32FCC" w:rsidRDefault="00A32FCC" w:rsidP="00A32FCC">
            <w:pPr>
              <w:spacing w:after="160" w:line="256" w:lineRule="auto"/>
              <w:ind w:firstLine="0"/>
              <w:rPr>
                <w:ins w:id="2494" w:author="Nguyen Duc Anh" w:date="2025-09-27T11:04:00Z"/>
                <w:rFonts w:asciiTheme="majorHAnsi" w:hAnsiTheme="majorHAnsi" w:cstheme="majorHAnsi"/>
                <w:sz w:val="24"/>
                <w:szCs w:val="24"/>
              </w:rPr>
            </w:pPr>
            <w:ins w:id="2495" w:author="Nguyen Duc Anh" w:date="2025-09-27T11:04:00Z">
              <w:r>
                <w:rPr>
                  <w:rFonts w:asciiTheme="majorHAnsi" w:hAnsiTheme="majorHAnsi" w:cstheme="majorHAnsi"/>
                  <w:sz w:val="24"/>
                  <w:szCs w:val="24"/>
                </w:rPr>
                <w:t>- Đi công tác, du lịch, thăm viếng ở nước ngoài</w:t>
              </w:r>
            </w:ins>
          </w:p>
          <w:p w14:paraId="711AF3A5" w14:textId="77777777" w:rsidR="00A32FCC" w:rsidRDefault="00A32FCC" w:rsidP="00A32FCC">
            <w:pPr>
              <w:spacing w:after="160" w:line="256" w:lineRule="auto"/>
              <w:ind w:firstLine="0"/>
              <w:rPr>
                <w:ins w:id="2496" w:author="Nguyen Duc Anh" w:date="2025-09-27T11:04:00Z"/>
                <w:rFonts w:asciiTheme="majorHAnsi" w:hAnsiTheme="majorHAnsi" w:cstheme="majorHAnsi"/>
                <w:sz w:val="24"/>
                <w:szCs w:val="24"/>
              </w:rPr>
            </w:pPr>
            <w:ins w:id="2497" w:author="Nguyen Duc Anh" w:date="2025-09-27T11:04:00Z">
              <w:r>
                <w:rPr>
                  <w:rFonts w:asciiTheme="majorHAnsi" w:hAnsiTheme="majorHAnsi" w:cstheme="majorHAnsi"/>
                  <w:sz w:val="24"/>
                  <w:szCs w:val="24"/>
                </w:rPr>
                <w:t>- Mua ngoại tệ mang ra nước ngoài từ nguồn thu hợp pháp bằng VND</w:t>
              </w:r>
            </w:ins>
          </w:p>
          <w:p w14:paraId="3AB4864F" w14:textId="4E8699AA" w:rsidR="00A32FCC" w:rsidRDefault="00A32FCC" w:rsidP="00A32FCC">
            <w:pPr>
              <w:spacing w:after="160" w:line="256" w:lineRule="auto"/>
              <w:ind w:firstLine="0"/>
              <w:rPr>
                <w:ins w:id="2498" w:author="Nguyen Duc Anh" w:date="2025-09-27T10:28:00Z"/>
                <w:rFonts w:asciiTheme="majorHAnsi" w:hAnsiTheme="majorHAnsi" w:cstheme="majorHAnsi"/>
                <w:bCs/>
                <w:sz w:val="24"/>
                <w:szCs w:val="24"/>
              </w:rPr>
            </w:pPr>
            <w:ins w:id="2499" w:author="Nguyen Duc Anh" w:date="2025-09-27T11:04:00Z">
              <w:r>
                <w:rPr>
                  <w:rFonts w:asciiTheme="majorHAnsi" w:hAnsiTheme="majorHAnsi" w:cstheme="majorHAnsi"/>
                  <w:sz w:val="24"/>
                  <w:szCs w:val="24"/>
                </w:rPr>
                <w:t>- Mục đích khác</w:t>
              </w:r>
            </w:ins>
          </w:p>
        </w:tc>
      </w:tr>
      <w:tr w:rsidR="006A7848" w:rsidRPr="00644FCA" w14:paraId="5E8C54DC" w14:textId="77777777" w:rsidTr="00952049">
        <w:trPr>
          <w:trHeight w:val="440"/>
        </w:trPr>
        <w:tc>
          <w:tcPr>
            <w:tcW w:w="5542" w:type="dxa"/>
            <w:gridSpan w:val="5"/>
            <w:tcBorders>
              <w:top w:val="single" w:sz="4" w:space="0" w:color="000000"/>
              <w:left w:val="single" w:sz="4" w:space="0" w:color="000000"/>
              <w:bottom w:val="single" w:sz="4" w:space="0" w:color="000000"/>
              <w:right w:val="single" w:sz="4" w:space="0" w:color="000000"/>
            </w:tcBorders>
          </w:tcPr>
          <w:p w14:paraId="5EF9C806" w14:textId="0410F2C7" w:rsidR="006A7848" w:rsidRPr="00644FCA" w:rsidRDefault="006A7848" w:rsidP="004F02F0">
            <w:pPr>
              <w:spacing w:line="256" w:lineRule="auto"/>
              <w:ind w:firstLine="0"/>
              <w:rPr>
                <w:rFonts w:asciiTheme="majorHAnsi" w:hAnsiTheme="majorHAnsi" w:cstheme="majorHAnsi"/>
                <w:b/>
                <w:sz w:val="24"/>
                <w:szCs w:val="24"/>
              </w:rPr>
            </w:pPr>
            <w:r w:rsidRPr="003A274C">
              <w:rPr>
                <w:rFonts w:asciiTheme="majorHAnsi" w:hAnsiTheme="majorHAnsi" w:cstheme="majorHAnsi"/>
                <w:b/>
                <w:color w:val="FF0000"/>
                <w:sz w:val="24"/>
                <w:szCs w:val="24"/>
              </w:rPr>
              <w:t>Danh sách giao dịch mua/bán ngoại tệ</w:t>
            </w:r>
          </w:p>
        </w:tc>
        <w:tc>
          <w:tcPr>
            <w:tcW w:w="994" w:type="dxa"/>
            <w:tcBorders>
              <w:top w:val="single" w:sz="4" w:space="0" w:color="000000"/>
              <w:left w:val="single" w:sz="4" w:space="0" w:color="000000"/>
              <w:bottom w:val="single" w:sz="4" w:space="0" w:color="000000"/>
              <w:right w:val="single" w:sz="4" w:space="0" w:color="000000"/>
            </w:tcBorders>
          </w:tcPr>
          <w:p w14:paraId="2F7B65EC" w14:textId="77777777" w:rsidR="006A7848" w:rsidRPr="00644FCA" w:rsidRDefault="006A7848" w:rsidP="004F02F0">
            <w:pPr>
              <w:spacing w:after="160" w:line="256" w:lineRule="auto"/>
              <w:ind w:firstLine="0"/>
              <w:jc w:val="center"/>
              <w:rPr>
                <w:rFonts w:asciiTheme="majorHAnsi" w:hAnsiTheme="majorHAnsi" w:cstheme="majorHAnsi"/>
                <w:b/>
                <w:sz w:val="24"/>
                <w:szCs w:val="24"/>
              </w:rPr>
            </w:pPr>
          </w:p>
        </w:tc>
        <w:tc>
          <w:tcPr>
            <w:tcW w:w="3564" w:type="dxa"/>
            <w:tcBorders>
              <w:top w:val="single" w:sz="4" w:space="0" w:color="000000"/>
              <w:left w:val="single" w:sz="4" w:space="0" w:color="000000"/>
              <w:bottom w:val="single" w:sz="4" w:space="0" w:color="000000"/>
              <w:right w:val="single" w:sz="4" w:space="0" w:color="000000"/>
            </w:tcBorders>
          </w:tcPr>
          <w:p w14:paraId="2C01DD1C" w14:textId="77777777" w:rsidR="006A7848" w:rsidRPr="00644FCA" w:rsidRDefault="006A7848" w:rsidP="00FC5613">
            <w:pPr>
              <w:spacing w:after="160" w:line="256" w:lineRule="auto"/>
              <w:ind w:firstLine="0"/>
              <w:rPr>
                <w:rFonts w:asciiTheme="majorHAnsi" w:hAnsiTheme="majorHAnsi" w:cstheme="majorHAnsi"/>
                <w:b/>
                <w:sz w:val="24"/>
                <w:szCs w:val="24"/>
              </w:rPr>
            </w:pPr>
          </w:p>
        </w:tc>
      </w:tr>
      <w:tr w:rsidR="004A1798" w:rsidRPr="00644FCA" w14:paraId="54DE1E7C" w14:textId="77777777" w:rsidTr="00952049">
        <w:trPr>
          <w:trHeight w:val="1096"/>
        </w:trPr>
        <w:tc>
          <w:tcPr>
            <w:tcW w:w="656" w:type="dxa"/>
            <w:tcBorders>
              <w:top w:val="single" w:sz="4" w:space="0" w:color="000000"/>
              <w:left w:val="single" w:sz="4" w:space="0" w:color="000000"/>
              <w:bottom w:val="single" w:sz="4" w:space="0" w:color="000000"/>
              <w:right w:val="single" w:sz="4" w:space="0" w:color="000000"/>
            </w:tcBorders>
          </w:tcPr>
          <w:p w14:paraId="588432F5" w14:textId="77777777" w:rsidR="004A1798" w:rsidRPr="00CB252E" w:rsidRDefault="004A1798"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62A3D0CC" w14:textId="307BFDBD" w:rsidR="004A1798" w:rsidRDefault="004A1798" w:rsidP="004A1798">
            <w:pPr>
              <w:spacing w:after="160" w:line="256" w:lineRule="auto"/>
              <w:ind w:firstLine="0"/>
              <w:jc w:val="center"/>
              <w:rPr>
                <w:rFonts w:asciiTheme="majorHAnsi" w:hAnsiTheme="majorHAnsi" w:cstheme="majorHAnsi"/>
                <w:bCs/>
                <w:sz w:val="24"/>
                <w:szCs w:val="24"/>
              </w:rPr>
            </w:pPr>
            <w:r>
              <w:rPr>
                <w:rFonts w:asciiTheme="majorHAnsi" w:hAnsiTheme="majorHAnsi" w:cstheme="majorHAnsi"/>
                <w:bCs/>
                <w:sz w:val="24"/>
                <w:szCs w:val="24"/>
              </w:rPr>
              <w:t>Trạng thái</w:t>
            </w:r>
            <w:del w:id="2500" w:author="Nguyen Duc Anh" w:date="2025-09-26T18:14:00Z">
              <w:r w:rsidDel="00F96B09">
                <w:rPr>
                  <w:rFonts w:asciiTheme="majorHAnsi" w:hAnsiTheme="majorHAnsi" w:cstheme="majorHAnsi"/>
                  <w:bCs/>
                  <w:sz w:val="24"/>
                  <w:szCs w:val="24"/>
                </w:rPr>
                <w:delText xml:space="preserve"> xử lý</w:delText>
              </w:r>
            </w:del>
          </w:p>
        </w:tc>
        <w:tc>
          <w:tcPr>
            <w:tcW w:w="1242" w:type="dxa"/>
            <w:tcBorders>
              <w:top w:val="single" w:sz="4" w:space="0" w:color="000000"/>
              <w:left w:val="single" w:sz="4" w:space="0" w:color="000000"/>
              <w:bottom w:val="single" w:sz="4" w:space="0" w:color="000000"/>
              <w:right w:val="single" w:sz="4" w:space="0" w:color="000000"/>
            </w:tcBorders>
          </w:tcPr>
          <w:p w14:paraId="418DFC40" w14:textId="29489E67" w:rsidR="004A1798" w:rsidRDefault="004A1798" w:rsidP="004A1798">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7F12EA6E" w14:textId="61F1A25F" w:rsidR="004A1798" w:rsidRDefault="004A1798" w:rsidP="004A1798">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13B86D3C" w14:textId="0DEEF5E6" w:rsidR="004A1798" w:rsidRDefault="004A1798" w:rsidP="004A1798">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2543403C" w14:textId="235C34CD" w:rsidR="004A1798" w:rsidRPr="00644FCA" w:rsidRDefault="004A1798" w:rsidP="004A1798">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2004026F" w14:textId="34D6666F" w:rsidR="004A1798" w:rsidRDefault="00F96B09" w:rsidP="004A1798">
            <w:pPr>
              <w:spacing w:after="160" w:line="256" w:lineRule="auto"/>
              <w:ind w:firstLine="0"/>
              <w:rPr>
                <w:rFonts w:asciiTheme="majorHAnsi" w:hAnsiTheme="majorHAnsi" w:cstheme="majorHAnsi"/>
                <w:bCs/>
                <w:sz w:val="24"/>
                <w:szCs w:val="24"/>
              </w:rPr>
            </w:pPr>
            <w:ins w:id="2501" w:author="Nguyen Duc Anh" w:date="2025-09-26T18:14:00Z">
              <w:r>
                <w:rPr>
                  <w:rFonts w:asciiTheme="majorHAnsi" w:hAnsiTheme="majorHAnsi" w:cstheme="majorHAnsi"/>
                  <w:bCs/>
                  <w:sz w:val="24"/>
                  <w:szCs w:val="24"/>
                </w:rPr>
                <w:t>Hiển thị trạng thái xử lý giao dịch</w:t>
              </w:r>
            </w:ins>
          </w:p>
        </w:tc>
      </w:tr>
      <w:tr w:rsidR="00021366" w:rsidRPr="00644FCA" w14:paraId="4298ABA7" w14:textId="77777777" w:rsidTr="00952049">
        <w:trPr>
          <w:trHeight w:val="1096"/>
          <w:ins w:id="2502" w:author="Nguyen Duc Anh" w:date="2025-09-27T11:07:00Z"/>
        </w:trPr>
        <w:tc>
          <w:tcPr>
            <w:tcW w:w="656" w:type="dxa"/>
            <w:tcBorders>
              <w:top w:val="single" w:sz="4" w:space="0" w:color="000000"/>
              <w:left w:val="single" w:sz="4" w:space="0" w:color="000000"/>
              <w:bottom w:val="single" w:sz="4" w:space="0" w:color="000000"/>
              <w:right w:val="single" w:sz="4" w:space="0" w:color="000000"/>
            </w:tcBorders>
          </w:tcPr>
          <w:p w14:paraId="41525E81" w14:textId="77777777" w:rsidR="00021366" w:rsidRPr="00CB252E" w:rsidRDefault="00021366" w:rsidP="00021366">
            <w:pPr>
              <w:pStyle w:val="ListParagraph"/>
              <w:numPr>
                <w:ilvl w:val="0"/>
                <w:numId w:val="48"/>
              </w:numPr>
              <w:tabs>
                <w:tab w:val="left" w:pos="519"/>
              </w:tabs>
              <w:spacing w:after="160" w:line="256" w:lineRule="auto"/>
              <w:ind w:right="-21"/>
              <w:jc w:val="center"/>
              <w:rPr>
                <w:ins w:id="2503" w:author="Nguyen Duc Anh" w:date="2025-09-27T11:07:00Z"/>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10005395" w14:textId="4CB4A4A3" w:rsidR="00021366" w:rsidRDefault="00021366" w:rsidP="00021366">
            <w:pPr>
              <w:spacing w:after="160" w:line="256" w:lineRule="auto"/>
              <w:ind w:firstLine="0"/>
              <w:jc w:val="center"/>
              <w:rPr>
                <w:ins w:id="2504" w:author="Nguyen Duc Anh" w:date="2025-09-27T11:07:00Z"/>
                <w:rFonts w:asciiTheme="majorHAnsi" w:hAnsiTheme="majorHAnsi" w:cstheme="majorHAnsi"/>
                <w:bCs/>
                <w:sz w:val="24"/>
                <w:szCs w:val="24"/>
              </w:rPr>
            </w:pPr>
            <w:ins w:id="2505" w:author="Nguyen Duc Anh" w:date="2025-09-27T11:07:00Z">
              <w:r>
                <w:rPr>
                  <w:rFonts w:asciiTheme="majorHAnsi" w:hAnsiTheme="majorHAnsi" w:cstheme="majorHAnsi"/>
                  <w:bCs/>
                  <w:sz w:val="24"/>
                  <w:szCs w:val="24"/>
                </w:rPr>
                <w:t>Mục đích</w:t>
              </w:r>
            </w:ins>
          </w:p>
        </w:tc>
        <w:tc>
          <w:tcPr>
            <w:tcW w:w="1242" w:type="dxa"/>
            <w:tcBorders>
              <w:top w:val="single" w:sz="4" w:space="0" w:color="000000"/>
              <w:left w:val="single" w:sz="4" w:space="0" w:color="000000"/>
              <w:bottom w:val="single" w:sz="4" w:space="0" w:color="000000"/>
              <w:right w:val="single" w:sz="4" w:space="0" w:color="000000"/>
            </w:tcBorders>
          </w:tcPr>
          <w:p w14:paraId="77933100" w14:textId="5CD14D3A" w:rsidR="00021366" w:rsidRPr="006F6A4E" w:rsidRDefault="00021366" w:rsidP="00021366">
            <w:pPr>
              <w:spacing w:after="160" w:line="256" w:lineRule="auto"/>
              <w:ind w:firstLine="0"/>
              <w:jc w:val="center"/>
              <w:rPr>
                <w:ins w:id="2506" w:author="Nguyen Duc Anh" w:date="2025-09-27T11:07:00Z"/>
                <w:rFonts w:asciiTheme="majorHAnsi" w:hAnsiTheme="majorHAnsi" w:cstheme="majorHAnsi"/>
                <w:sz w:val="24"/>
                <w:szCs w:val="24"/>
              </w:rPr>
            </w:pPr>
          </w:p>
        </w:tc>
        <w:tc>
          <w:tcPr>
            <w:tcW w:w="911" w:type="dxa"/>
            <w:tcBorders>
              <w:top w:val="single" w:sz="4" w:space="0" w:color="000000"/>
              <w:left w:val="single" w:sz="4" w:space="0" w:color="000000"/>
              <w:bottom w:val="single" w:sz="4" w:space="0" w:color="000000"/>
              <w:right w:val="single" w:sz="4" w:space="0" w:color="000000"/>
            </w:tcBorders>
          </w:tcPr>
          <w:p w14:paraId="64CBBDD7" w14:textId="09642DEA" w:rsidR="00021366" w:rsidRPr="00644FCA" w:rsidRDefault="00021366" w:rsidP="00021366">
            <w:pPr>
              <w:spacing w:after="160" w:line="256" w:lineRule="auto"/>
              <w:ind w:firstLine="0"/>
              <w:jc w:val="center"/>
              <w:rPr>
                <w:ins w:id="2507" w:author="Nguyen Duc Anh" w:date="2025-09-27T11:07:00Z"/>
                <w:rFonts w:asciiTheme="majorHAnsi" w:hAnsiTheme="majorHAnsi" w:cstheme="majorHAnsi"/>
                <w:sz w:val="24"/>
                <w:szCs w:val="24"/>
              </w:rPr>
            </w:pPr>
          </w:p>
        </w:tc>
        <w:tc>
          <w:tcPr>
            <w:tcW w:w="994" w:type="dxa"/>
            <w:tcBorders>
              <w:top w:val="single" w:sz="4" w:space="0" w:color="000000"/>
              <w:left w:val="single" w:sz="4" w:space="0" w:color="000000"/>
              <w:bottom w:val="single" w:sz="4" w:space="0" w:color="000000"/>
              <w:right w:val="single" w:sz="4" w:space="0" w:color="000000"/>
            </w:tcBorders>
          </w:tcPr>
          <w:p w14:paraId="773ED039" w14:textId="77B22C8E" w:rsidR="00021366" w:rsidRDefault="00021366" w:rsidP="00021366">
            <w:pPr>
              <w:spacing w:line="256" w:lineRule="auto"/>
              <w:ind w:firstLine="0"/>
              <w:jc w:val="center"/>
              <w:rPr>
                <w:ins w:id="2508" w:author="Nguyen Duc Anh" w:date="2025-09-27T11:07:00Z"/>
                <w:rFonts w:asciiTheme="majorHAnsi" w:hAnsiTheme="majorHAnsi" w:cstheme="majorHAnsi"/>
                <w:sz w:val="24"/>
                <w:szCs w:val="24"/>
              </w:rPr>
            </w:pPr>
          </w:p>
        </w:tc>
        <w:tc>
          <w:tcPr>
            <w:tcW w:w="994" w:type="dxa"/>
            <w:tcBorders>
              <w:top w:val="single" w:sz="4" w:space="0" w:color="000000"/>
              <w:left w:val="single" w:sz="4" w:space="0" w:color="000000"/>
              <w:bottom w:val="single" w:sz="4" w:space="0" w:color="000000"/>
              <w:right w:val="single" w:sz="4" w:space="0" w:color="000000"/>
            </w:tcBorders>
          </w:tcPr>
          <w:p w14:paraId="3FC702DC" w14:textId="1B5DC744" w:rsidR="00021366" w:rsidRPr="00644FCA" w:rsidRDefault="00021366" w:rsidP="00021366">
            <w:pPr>
              <w:spacing w:after="160" w:line="256" w:lineRule="auto"/>
              <w:ind w:firstLine="0"/>
              <w:jc w:val="center"/>
              <w:rPr>
                <w:ins w:id="2509" w:author="Nguyen Duc Anh" w:date="2025-09-27T11:07:00Z"/>
                <w:rFonts w:asciiTheme="majorHAnsi" w:hAnsiTheme="majorHAnsi" w:cstheme="majorHAnsi"/>
                <w:sz w:val="24"/>
                <w:szCs w:val="24"/>
              </w:rPr>
            </w:pPr>
          </w:p>
        </w:tc>
        <w:tc>
          <w:tcPr>
            <w:tcW w:w="3564" w:type="dxa"/>
            <w:tcBorders>
              <w:top w:val="single" w:sz="4" w:space="0" w:color="000000"/>
              <w:left w:val="single" w:sz="4" w:space="0" w:color="000000"/>
              <w:bottom w:val="single" w:sz="4" w:space="0" w:color="000000"/>
              <w:right w:val="single" w:sz="4" w:space="0" w:color="000000"/>
            </w:tcBorders>
          </w:tcPr>
          <w:p w14:paraId="50C577FB" w14:textId="7BE8586E" w:rsidR="00021366" w:rsidRDefault="00670475" w:rsidP="00021366">
            <w:pPr>
              <w:spacing w:after="160" w:line="256" w:lineRule="auto"/>
              <w:ind w:firstLine="0"/>
              <w:rPr>
                <w:ins w:id="2510" w:author="Nguyen Duc Anh" w:date="2025-09-27T11:07:00Z"/>
                <w:rFonts w:asciiTheme="majorHAnsi" w:hAnsiTheme="majorHAnsi" w:cstheme="majorHAnsi"/>
                <w:bCs/>
                <w:sz w:val="24"/>
                <w:szCs w:val="24"/>
              </w:rPr>
            </w:pPr>
            <w:ins w:id="2511" w:author="Nguyen Duc Anh" w:date="2025-09-27T11:08:00Z">
              <w:r>
                <w:rPr>
                  <w:rFonts w:asciiTheme="majorHAnsi" w:hAnsiTheme="majorHAnsi" w:cstheme="majorHAnsi"/>
                  <w:sz w:val="24"/>
                  <w:szCs w:val="24"/>
                </w:rPr>
                <w:t>Hiển thị mục đích khách hàng mua ngoại tệ.</w:t>
              </w:r>
            </w:ins>
          </w:p>
        </w:tc>
      </w:tr>
      <w:tr w:rsidR="004F02F0" w:rsidRPr="00644FCA" w14:paraId="16973E52" w14:textId="77777777" w:rsidTr="00952049">
        <w:trPr>
          <w:trHeight w:val="1096"/>
        </w:trPr>
        <w:tc>
          <w:tcPr>
            <w:tcW w:w="656" w:type="dxa"/>
            <w:tcBorders>
              <w:top w:val="single" w:sz="4" w:space="0" w:color="000000"/>
              <w:left w:val="single" w:sz="4" w:space="0" w:color="000000"/>
              <w:bottom w:val="single" w:sz="4" w:space="0" w:color="000000"/>
              <w:right w:val="single" w:sz="4" w:space="0" w:color="000000"/>
            </w:tcBorders>
          </w:tcPr>
          <w:p w14:paraId="5D197AB6" w14:textId="77777777" w:rsidR="004F02F0" w:rsidRPr="00CB252E" w:rsidRDefault="004F02F0"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5857494" w14:textId="7FD8AEF4" w:rsidR="004F02F0" w:rsidRDefault="00001202" w:rsidP="004F02F0">
            <w:pPr>
              <w:spacing w:after="160" w:line="256" w:lineRule="auto"/>
              <w:ind w:firstLine="0"/>
              <w:jc w:val="center"/>
              <w:rPr>
                <w:rFonts w:asciiTheme="majorHAnsi" w:hAnsiTheme="majorHAnsi" w:cstheme="majorHAnsi"/>
                <w:bCs/>
                <w:sz w:val="24"/>
                <w:szCs w:val="24"/>
              </w:rPr>
            </w:pPr>
            <w:r>
              <w:rPr>
                <w:rFonts w:asciiTheme="majorHAnsi" w:hAnsiTheme="majorHAnsi" w:cstheme="majorHAnsi"/>
                <w:bCs/>
                <w:sz w:val="24"/>
                <w:szCs w:val="24"/>
              </w:rPr>
              <w:t>Số giao dịch</w:t>
            </w:r>
          </w:p>
        </w:tc>
        <w:tc>
          <w:tcPr>
            <w:tcW w:w="1242" w:type="dxa"/>
            <w:tcBorders>
              <w:top w:val="single" w:sz="4" w:space="0" w:color="000000"/>
              <w:left w:val="single" w:sz="4" w:space="0" w:color="000000"/>
              <w:bottom w:val="single" w:sz="4" w:space="0" w:color="000000"/>
              <w:right w:val="single" w:sz="4" w:space="0" w:color="000000"/>
            </w:tcBorders>
          </w:tcPr>
          <w:p w14:paraId="5BD63126" w14:textId="1FC3DB03" w:rsidR="004F02F0" w:rsidRDefault="004F02F0" w:rsidP="004F02F0">
            <w:pPr>
              <w:spacing w:after="160" w:line="256" w:lineRule="auto"/>
              <w:ind w:firstLine="0"/>
              <w:jc w:val="center"/>
              <w:rPr>
                <w:rFonts w:asciiTheme="majorHAnsi" w:hAnsiTheme="majorHAnsi" w:cstheme="majorHAnsi"/>
                <w:sz w:val="24"/>
                <w:szCs w:val="24"/>
              </w:rPr>
            </w:pPr>
            <w:r w:rsidRPr="006F6A4E">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43286169" w14:textId="37F4CF49" w:rsidR="004F02F0" w:rsidRPr="00644FCA" w:rsidRDefault="004F02F0" w:rsidP="004F02F0">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7F2DD47B" w14:textId="45C0FF3C" w:rsidR="004F02F0" w:rsidRDefault="004F02F0" w:rsidP="004F02F0">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1C3D5CA2" w14:textId="180C6E80" w:rsidR="004F02F0" w:rsidRPr="00644FCA" w:rsidRDefault="004F02F0" w:rsidP="004F02F0">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02D82C58" w14:textId="1A4E49AB" w:rsidR="004F02F0" w:rsidRDefault="00865719" w:rsidP="00FC5613">
            <w:pPr>
              <w:spacing w:after="160" w:line="256" w:lineRule="auto"/>
              <w:ind w:firstLine="0"/>
              <w:rPr>
                <w:rFonts w:asciiTheme="majorHAnsi" w:hAnsiTheme="majorHAnsi" w:cstheme="majorHAnsi"/>
                <w:bCs/>
                <w:sz w:val="24"/>
                <w:szCs w:val="24"/>
              </w:rPr>
            </w:pPr>
            <w:r>
              <w:rPr>
                <w:rFonts w:asciiTheme="majorHAnsi" w:hAnsiTheme="majorHAnsi" w:cstheme="majorHAnsi"/>
                <w:bCs/>
                <w:sz w:val="24"/>
                <w:szCs w:val="24"/>
              </w:rPr>
              <w:t>Hiển thị số giao dịch mua</w:t>
            </w:r>
            <w:r w:rsidR="00CF3ADC">
              <w:rPr>
                <w:rFonts w:asciiTheme="majorHAnsi" w:hAnsiTheme="majorHAnsi" w:cstheme="majorHAnsi"/>
                <w:sz w:val="24"/>
                <w:szCs w:val="24"/>
              </w:rPr>
              <w:t>/bán</w:t>
            </w:r>
            <w:r>
              <w:rPr>
                <w:rFonts w:asciiTheme="majorHAnsi" w:hAnsiTheme="majorHAnsi" w:cstheme="majorHAnsi"/>
                <w:bCs/>
                <w:sz w:val="24"/>
                <w:szCs w:val="24"/>
              </w:rPr>
              <w:t xml:space="preserve"> ngoại tệ sau khi duyệt thành công</w:t>
            </w:r>
          </w:p>
          <w:p w14:paraId="791786B1" w14:textId="2785A54E" w:rsidR="00865719" w:rsidRPr="003803AE" w:rsidRDefault="00865719" w:rsidP="00FC5613">
            <w:pPr>
              <w:spacing w:after="160" w:line="256" w:lineRule="auto"/>
              <w:ind w:firstLine="0"/>
              <w:rPr>
                <w:rFonts w:asciiTheme="majorHAnsi" w:hAnsiTheme="majorHAnsi" w:cstheme="majorHAnsi"/>
                <w:bCs/>
                <w:sz w:val="24"/>
                <w:szCs w:val="24"/>
              </w:rPr>
            </w:pPr>
            <w:del w:id="2512" w:author="Nguyen Duc Anh" w:date="2025-09-26T18:15:00Z">
              <w:r w:rsidDel="00103AF4">
                <w:rPr>
                  <w:rFonts w:asciiTheme="majorHAnsi" w:hAnsiTheme="majorHAnsi" w:cstheme="majorHAnsi"/>
                  <w:bCs/>
                  <w:sz w:val="24"/>
                  <w:szCs w:val="24"/>
                </w:rPr>
                <w:delText>Đối với giao dịch đang nhập thì không hiển thị dữ liệu trường này</w:delText>
              </w:r>
            </w:del>
          </w:p>
        </w:tc>
      </w:tr>
      <w:tr w:rsidR="004F02F0" w:rsidRPr="00644FCA" w14:paraId="24F192EB" w14:textId="77777777" w:rsidTr="00952049">
        <w:trPr>
          <w:trHeight w:val="1096"/>
        </w:trPr>
        <w:tc>
          <w:tcPr>
            <w:tcW w:w="656" w:type="dxa"/>
            <w:tcBorders>
              <w:top w:val="single" w:sz="4" w:space="0" w:color="000000"/>
              <w:left w:val="single" w:sz="4" w:space="0" w:color="000000"/>
              <w:bottom w:val="single" w:sz="4" w:space="0" w:color="000000"/>
              <w:right w:val="single" w:sz="4" w:space="0" w:color="000000"/>
            </w:tcBorders>
          </w:tcPr>
          <w:p w14:paraId="433E99BE" w14:textId="77777777" w:rsidR="004F02F0" w:rsidRPr="00CB252E" w:rsidRDefault="004F02F0"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539CF294" w14:textId="2FDE8710" w:rsidR="004F02F0" w:rsidRDefault="00001202" w:rsidP="004F02F0">
            <w:pPr>
              <w:spacing w:after="160" w:line="256" w:lineRule="auto"/>
              <w:ind w:firstLine="0"/>
              <w:jc w:val="center"/>
              <w:rPr>
                <w:rFonts w:asciiTheme="majorHAnsi" w:hAnsiTheme="majorHAnsi" w:cstheme="majorHAnsi"/>
                <w:bCs/>
                <w:sz w:val="24"/>
                <w:szCs w:val="24"/>
              </w:rPr>
            </w:pPr>
            <w:r>
              <w:rPr>
                <w:rFonts w:asciiTheme="majorHAnsi" w:hAnsiTheme="majorHAnsi" w:cstheme="majorHAnsi"/>
                <w:bCs/>
                <w:sz w:val="24"/>
                <w:szCs w:val="24"/>
              </w:rPr>
              <w:t>Ngày giao dịch</w:t>
            </w:r>
          </w:p>
        </w:tc>
        <w:tc>
          <w:tcPr>
            <w:tcW w:w="1242" w:type="dxa"/>
            <w:tcBorders>
              <w:top w:val="single" w:sz="4" w:space="0" w:color="000000"/>
              <w:left w:val="single" w:sz="4" w:space="0" w:color="000000"/>
              <w:bottom w:val="single" w:sz="4" w:space="0" w:color="000000"/>
              <w:right w:val="single" w:sz="4" w:space="0" w:color="000000"/>
            </w:tcBorders>
          </w:tcPr>
          <w:p w14:paraId="4712E877" w14:textId="1CDA08F6" w:rsidR="004F02F0" w:rsidRDefault="004F02F0"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Date</w:t>
            </w:r>
          </w:p>
        </w:tc>
        <w:tc>
          <w:tcPr>
            <w:tcW w:w="911" w:type="dxa"/>
            <w:tcBorders>
              <w:top w:val="single" w:sz="4" w:space="0" w:color="000000"/>
              <w:left w:val="single" w:sz="4" w:space="0" w:color="000000"/>
              <w:bottom w:val="single" w:sz="4" w:space="0" w:color="000000"/>
              <w:right w:val="single" w:sz="4" w:space="0" w:color="000000"/>
            </w:tcBorders>
          </w:tcPr>
          <w:p w14:paraId="3B6CE8C2" w14:textId="603CD924" w:rsidR="004F02F0" w:rsidRPr="00644FCA" w:rsidRDefault="004F02F0" w:rsidP="004F02F0">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5C2A37E9" w14:textId="19631C3D" w:rsidR="004F02F0" w:rsidRDefault="004F02F0" w:rsidP="004F02F0">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5AAFD2E4" w14:textId="0A3F01B1" w:rsidR="004F02F0" w:rsidRPr="00644FCA" w:rsidRDefault="004F02F0" w:rsidP="004F02F0">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61D7F142" w14:textId="2DB7E80C" w:rsidR="004F02F0" w:rsidRDefault="004F02F0" w:rsidP="00FC5613">
            <w:pPr>
              <w:spacing w:after="160" w:line="256" w:lineRule="auto"/>
              <w:ind w:firstLine="0"/>
              <w:rPr>
                <w:rFonts w:asciiTheme="majorHAnsi" w:hAnsiTheme="majorHAnsi" w:cstheme="majorHAnsi"/>
                <w:bCs/>
                <w:sz w:val="24"/>
                <w:szCs w:val="24"/>
              </w:rPr>
            </w:pPr>
            <w:r>
              <w:rPr>
                <w:rFonts w:asciiTheme="majorHAnsi" w:hAnsiTheme="majorHAnsi" w:cstheme="majorHAnsi"/>
                <w:bCs/>
                <w:sz w:val="24"/>
                <w:szCs w:val="24"/>
              </w:rPr>
              <w:t xml:space="preserve">Hiển thị ngày </w:t>
            </w:r>
            <w:r w:rsidR="00865719">
              <w:rPr>
                <w:rFonts w:asciiTheme="majorHAnsi" w:hAnsiTheme="majorHAnsi" w:cstheme="majorHAnsi"/>
                <w:bCs/>
                <w:sz w:val="24"/>
                <w:szCs w:val="24"/>
              </w:rPr>
              <w:t>giao dịch mua</w:t>
            </w:r>
            <w:r w:rsidR="00CF3ADC">
              <w:rPr>
                <w:rFonts w:asciiTheme="majorHAnsi" w:hAnsiTheme="majorHAnsi" w:cstheme="majorHAnsi"/>
                <w:sz w:val="24"/>
                <w:szCs w:val="24"/>
              </w:rPr>
              <w:t>/bán</w:t>
            </w:r>
            <w:r w:rsidR="00865719">
              <w:rPr>
                <w:rFonts w:asciiTheme="majorHAnsi" w:hAnsiTheme="majorHAnsi" w:cstheme="majorHAnsi"/>
                <w:bCs/>
                <w:sz w:val="24"/>
                <w:szCs w:val="24"/>
              </w:rPr>
              <w:t xml:space="preserve"> ngoại tệ</w:t>
            </w:r>
          </w:p>
          <w:p w14:paraId="263A483A" w14:textId="221A91F8" w:rsidR="004F02F0" w:rsidRPr="003803AE" w:rsidRDefault="004F02F0" w:rsidP="00FC5613">
            <w:pPr>
              <w:spacing w:after="160" w:line="256" w:lineRule="auto"/>
              <w:ind w:firstLine="0"/>
              <w:rPr>
                <w:rFonts w:asciiTheme="majorHAnsi" w:hAnsiTheme="majorHAnsi" w:cstheme="majorHAnsi"/>
                <w:bCs/>
                <w:sz w:val="24"/>
                <w:szCs w:val="24"/>
              </w:rPr>
            </w:pPr>
            <w:r>
              <w:rPr>
                <w:rFonts w:asciiTheme="majorHAnsi" w:hAnsiTheme="majorHAnsi" w:cstheme="majorHAnsi"/>
                <w:bCs/>
                <w:sz w:val="24"/>
                <w:szCs w:val="24"/>
              </w:rPr>
              <w:t xml:space="preserve">Định dạng </w:t>
            </w:r>
            <w:del w:id="2513" w:author="Nguyen Duc Anh" w:date="2025-09-27T11:09:00Z">
              <w:r w:rsidDel="007A2649">
                <w:rPr>
                  <w:rFonts w:asciiTheme="majorHAnsi" w:hAnsiTheme="majorHAnsi" w:cstheme="majorHAnsi"/>
                  <w:bCs/>
                  <w:sz w:val="24"/>
                  <w:szCs w:val="24"/>
                </w:rPr>
                <w:delText>00</w:delText>
              </w:r>
            </w:del>
            <w:ins w:id="2514" w:author="Nguyen Duc Anh" w:date="2025-09-27T11:09:00Z">
              <w:r w:rsidR="007A2649">
                <w:rPr>
                  <w:rFonts w:asciiTheme="majorHAnsi" w:hAnsiTheme="majorHAnsi" w:cstheme="majorHAnsi"/>
                  <w:bCs/>
                  <w:sz w:val="24"/>
                  <w:szCs w:val="24"/>
                </w:rPr>
                <w:t>dd</w:t>
              </w:r>
            </w:ins>
            <w:r>
              <w:rPr>
                <w:rFonts w:asciiTheme="majorHAnsi" w:hAnsiTheme="majorHAnsi" w:cstheme="majorHAnsi"/>
                <w:bCs/>
                <w:sz w:val="24"/>
                <w:szCs w:val="24"/>
              </w:rPr>
              <w:t>/</w:t>
            </w:r>
            <w:ins w:id="2515" w:author="Nguyen Duc Anh" w:date="2025-09-27T11:09:00Z">
              <w:r w:rsidR="007A2649">
                <w:rPr>
                  <w:rFonts w:asciiTheme="majorHAnsi" w:hAnsiTheme="majorHAnsi" w:cstheme="majorHAnsi"/>
                  <w:bCs/>
                  <w:sz w:val="24"/>
                  <w:szCs w:val="24"/>
                </w:rPr>
                <w:t>mm</w:t>
              </w:r>
            </w:ins>
            <w:del w:id="2516" w:author="Nguyen Duc Anh" w:date="2025-09-27T11:09:00Z">
              <w:r w:rsidDel="007A2649">
                <w:rPr>
                  <w:rFonts w:asciiTheme="majorHAnsi" w:hAnsiTheme="majorHAnsi" w:cstheme="majorHAnsi"/>
                  <w:bCs/>
                  <w:sz w:val="24"/>
                  <w:szCs w:val="24"/>
                </w:rPr>
                <w:delText>00</w:delText>
              </w:r>
            </w:del>
            <w:r>
              <w:rPr>
                <w:rFonts w:asciiTheme="majorHAnsi" w:hAnsiTheme="majorHAnsi" w:cstheme="majorHAnsi"/>
                <w:bCs/>
                <w:sz w:val="24"/>
                <w:szCs w:val="24"/>
              </w:rPr>
              <w:t>/</w:t>
            </w:r>
            <w:del w:id="2517" w:author="Nguyen Duc Anh" w:date="2025-09-27T11:09:00Z">
              <w:r w:rsidDel="007A2649">
                <w:rPr>
                  <w:rFonts w:asciiTheme="majorHAnsi" w:hAnsiTheme="majorHAnsi" w:cstheme="majorHAnsi"/>
                  <w:bCs/>
                  <w:sz w:val="24"/>
                  <w:szCs w:val="24"/>
                </w:rPr>
                <w:delText>0000</w:delText>
              </w:r>
            </w:del>
            <w:ins w:id="2518" w:author="Nguyen Duc Anh" w:date="2025-09-27T11:09:00Z">
              <w:r w:rsidR="007A2649">
                <w:rPr>
                  <w:rFonts w:asciiTheme="majorHAnsi" w:hAnsiTheme="majorHAnsi" w:cstheme="majorHAnsi"/>
                  <w:bCs/>
                  <w:sz w:val="24"/>
                  <w:szCs w:val="24"/>
                </w:rPr>
                <w:t>yyyy</w:t>
              </w:r>
            </w:ins>
          </w:p>
        </w:tc>
      </w:tr>
      <w:tr w:rsidR="004F02F0" w:rsidRPr="00644FCA" w14:paraId="600E955C" w14:textId="77777777" w:rsidTr="00952049">
        <w:trPr>
          <w:trHeight w:val="1096"/>
        </w:trPr>
        <w:tc>
          <w:tcPr>
            <w:tcW w:w="656" w:type="dxa"/>
            <w:tcBorders>
              <w:top w:val="single" w:sz="4" w:space="0" w:color="000000"/>
              <w:left w:val="single" w:sz="4" w:space="0" w:color="000000"/>
              <w:bottom w:val="single" w:sz="4" w:space="0" w:color="000000"/>
              <w:right w:val="single" w:sz="4" w:space="0" w:color="000000"/>
            </w:tcBorders>
          </w:tcPr>
          <w:p w14:paraId="629DFD89" w14:textId="77777777" w:rsidR="004F02F0" w:rsidRPr="00CB252E" w:rsidRDefault="004F02F0"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62146B80" w14:textId="450F1F58" w:rsidR="004F02F0" w:rsidRDefault="00001202" w:rsidP="004F02F0">
            <w:pPr>
              <w:spacing w:after="160" w:line="256" w:lineRule="auto"/>
              <w:ind w:firstLine="0"/>
              <w:jc w:val="center"/>
              <w:rPr>
                <w:rFonts w:asciiTheme="majorHAnsi" w:hAnsiTheme="majorHAnsi" w:cstheme="majorHAnsi"/>
                <w:bCs/>
                <w:sz w:val="24"/>
                <w:szCs w:val="24"/>
              </w:rPr>
            </w:pPr>
            <w:r>
              <w:rPr>
                <w:rFonts w:asciiTheme="majorHAnsi" w:hAnsiTheme="majorHAnsi" w:cstheme="majorHAnsi"/>
                <w:bCs/>
                <w:sz w:val="24"/>
                <w:szCs w:val="24"/>
              </w:rPr>
              <w:t xml:space="preserve">Loại tiền </w:t>
            </w:r>
          </w:p>
        </w:tc>
        <w:tc>
          <w:tcPr>
            <w:tcW w:w="1242" w:type="dxa"/>
            <w:tcBorders>
              <w:top w:val="single" w:sz="4" w:space="0" w:color="000000"/>
              <w:left w:val="single" w:sz="4" w:space="0" w:color="000000"/>
              <w:bottom w:val="single" w:sz="4" w:space="0" w:color="000000"/>
              <w:right w:val="single" w:sz="4" w:space="0" w:color="000000"/>
            </w:tcBorders>
          </w:tcPr>
          <w:p w14:paraId="446CFB92" w14:textId="6FB38260" w:rsidR="004F02F0" w:rsidRDefault="004F02F0"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Date</w:t>
            </w:r>
          </w:p>
        </w:tc>
        <w:tc>
          <w:tcPr>
            <w:tcW w:w="911" w:type="dxa"/>
            <w:tcBorders>
              <w:top w:val="single" w:sz="4" w:space="0" w:color="000000"/>
              <w:left w:val="single" w:sz="4" w:space="0" w:color="000000"/>
              <w:bottom w:val="single" w:sz="4" w:space="0" w:color="000000"/>
              <w:right w:val="single" w:sz="4" w:space="0" w:color="000000"/>
            </w:tcBorders>
          </w:tcPr>
          <w:p w14:paraId="23FBE35D" w14:textId="1973FDB3" w:rsidR="004F02F0" w:rsidRPr="00644FCA" w:rsidRDefault="004F02F0" w:rsidP="004F02F0">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114E19AA" w14:textId="11D88084" w:rsidR="004F02F0" w:rsidRDefault="004F02F0" w:rsidP="004F02F0">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7C3B4F0B" w14:textId="39C6FC2E" w:rsidR="004F02F0" w:rsidRPr="00644FCA" w:rsidRDefault="004F02F0" w:rsidP="004F02F0">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0A54535C" w14:textId="6C236981" w:rsidR="004F02F0" w:rsidRPr="003803AE" w:rsidRDefault="00865719" w:rsidP="00FC5613">
            <w:pPr>
              <w:spacing w:after="160" w:line="256" w:lineRule="auto"/>
              <w:ind w:firstLine="0"/>
              <w:rPr>
                <w:rFonts w:asciiTheme="majorHAnsi" w:hAnsiTheme="majorHAnsi" w:cstheme="majorHAnsi"/>
                <w:bCs/>
                <w:sz w:val="24"/>
                <w:szCs w:val="24"/>
              </w:rPr>
            </w:pPr>
            <w:r>
              <w:rPr>
                <w:rFonts w:asciiTheme="majorHAnsi" w:hAnsiTheme="majorHAnsi" w:cstheme="majorHAnsi"/>
                <w:bCs/>
                <w:sz w:val="24"/>
                <w:szCs w:val="24"/>
              </w:rPr>
              <w:t>Hiển thị loại tiền</w:t>
            </w:r>
            <w:r w:rsidR="00C71269">
              <w:rPr>
                <w:rFonts w:asciiTheme="majorHAnsi" w:hAnsiTheme="majorHAnsi" w:cstheme="majorHAnsi"/>
                <w:bCs/>
                <w:sz w:val="24"/>
                <w:szCs w:val="24"/>
              </w:rPr>
              <w:t xml:space="preserve"> ngoại tệ</w:t>
            </w:r>
            <w:r>
              <w:rPr>
                <w:rFonts w:asciiTheme="majorHAnsi" w:hAnsiTheme="majorHAnsi" w:cstheme="majorHAnsi"/>
                <w:bCs/>
                <w:sz w:val="24"/>
                <w:szCs w:val="24"/>
              </w:rPr>
              <w:t xml:space="preserve"> </w:t>
            </w:r>
            <w:r w:rsidR="00C71269">
              <w:rPr>
                <w:rFonts w:asciiTheme="majorHAnsi" w:hAnsiTheme="majorHAnsi" w:cstheme="majorHAnsi"/>
                <w:bCs/>
                <w:sz w:val="24"/>
                <w:szCs w:val="24"/>
              </w:rPr>
              <w:t>giao dịch mua ngoại tệ</w:t>
            </w:r>
          </w:p>
        </w:tc>
      </w:tr>
      <w:tr w:rsidR="004F02F0" w:rsidRPr="00644FCA" w14:paraId="4D9EC35B" w14:textId="77777777" w:rsidTr="00952049">
        <w:trPr>
          <w:trHeight w:val="1096"/>
        </w:trPr>
        <w:tc>
          <w:tcPr>
            <w:tcW w:w="656" w:type="dxa"/>
            <w:tcBorders>
              <w:top w:val="single" w:sz="4" w:space="0" w:color="000000"/>
              <w:left w:val="single" w:sz="4" w:space="0" w:color="000000"/>
              <w:bottom w:val="single" w:sz="4" w:space="0" w:color="000000"/>
              <w:right w:val="single" w:sz="4" w:space="0" w:color="000000"/>
            </w:tcBorders>
          </w:tcPr>
          <w:p w14:paraId="32A28E62" w14:textId="77777777" w:rsidR="004F02F0" w:rsidRPr="00CB252E" w:rsidRDefault="004F02F0"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13D0C90" w14:textId="63F14766" w:rsidR="004F02F0" w:rsidRPr="003803AE" w:rsidRDefault="00001202" w:rsidP="004F02F0">
            <w:pPr>
              <w:spacing w:after="160" w:line="256" w:lineRule="auto"/>
              <w:ind w:firstLine="0"/>
              <w:jc w:val="center"/>
              <w:rPr>
                <w:rFonts w:asciiTheme="majorHAnsi" w:hAnsiTheme="majorHAnsi" w:cstheme="majorHAnsi"/>
                <w:bCs/>
                <w:sz w:val="24"/>
                <w:szCs w:val="24"/>
              </w:rPr>
            </w:pPr>
            <w:r>
              <w:rPr>
                <w:rFonts w:asciiTheme="majorHAnsi" w:hAnsiTheme="majorHAnsi" w:cstheme="majorHAnsi"/>
                <w:bCs/>
                <w:sz w:val="24"/>
                <w:szCs w:val="24"/>
              </w:rPr>
              <w:t>Số tiền giao dịch</w:t>
            </w:r>
          </w:p>
        </w:tc>
        <w:tc>
          <w:tcPr>
            <w:tcW w:w="1242" w:type="dxa"/>
            <w:tcBorders>
              <w:top w:val="single" w:sz="4" w:space="0" w:color="000000"/>
              <w:left w:val="single" w:sz="4" w:space="0" w:color="000000"/>
              <w:bottom w:val="single" w:sz="4" w:space="0" w:color="000000"/>
              <w:right w:val="single" w:sz="4" w:space="0" w:color="000000"/>
            </w:tcBorders>
          </w:tcPr>
          <w:p w14:paraId="3E17A450" w14:textId="494D66C5" w:rsidR="004F02F0" w:rsidRDefault="004F02F0"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2C076D27" w14:textId="416CA5A1" w:rsidR="004F02F0" w:rsidRPr="00644FCA" w:rsidRDefault="004F02F0" w:rsidP="004F02F0">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33F32DB6" w14:textId="001ADE98" w:rsidR="004F02F0" w:rsidRDefault="004F02F0" w:rsidP="004F02F0">
            <w:pPr>
              <w:spacing w:line="256" w:lineRule="auto"/>
              <w:ind w:firstLine="0"/>
              <w:jc w:val="center"/>
              <w:rPr>
                <w:rFonts w:asciiTheme="majorHAnsi" w:hAnsiTheme="majorHAnsi" w:cstheme="majorHAnsi"/>
                <w:sz w:val="24"/>
                <w:szCs w:val="24"/>
              </w:rPr>
            </w:pPr>
            <w:r>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132D6FF8" w14:textId="21DA1D2D" w:rsidR="004F02F0" w:rsidRPr="00644FCA" w:rsidRDefault="004F02F0" w:rsidP="004F02F0">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512D3032" w14:textId="24059F5D" w:rsidR="004F02F0" w:rsidRPr="003803AE" w:rsidRDefault="00C71269" w:rsidP="00FC5613">
            <w:pPr>
              <w:spacing w:after="160" w:line="256" w:lineRule="auto"/>
              <w:ind w:firstLine="0"/>
              <w:rPr>
                <w:rFonts w:asciiTheme="majorHAnsi" w:hAnsiTheme="majorHAnsi" w:cstheme="majorHAnsi"/>
                <w:bCs/>
                <w:sz w:val="24"/>
                <w:szCs w:val="24"/>
              </w:rPr>
            </w:pPr>
            <w:r>
              <w:rPr>
                <w:rFonts w:asciiTheme="majorHAnsi" w:hAnsiTheme="majorHAnsi" w:cstheme="majorHAnsi"/>
                <w:bCs/>
                <w:sz w:val="24"/>
                <w:szCs w:val="24"/>
              </w:rPr>
              <w:t>Hiển thị số tiền giao dịch theo loại ngoại tệ</w:t>
            </w:r>
          </w:p>
        </w:tc>
      </w:tr>
      <w:tr w:rsidR="004F02F0" w:rsidRPr="00644FCA" w14:paraId="5469EB72" w14:textId="77777777" w:rsidTr="00952049">
        <w:trPr>
          <w:trHeight w:val="1096"/>
        </w:trPr>
        <w:tc>
          <w:tcPr>
            <w:tcW w:w="656" w:type="dxa"/>
            <w:tcBorders>
              <w:top w:val="single" w:sz="4" w:space="0" w:color="000000"/>
              <w:left w:val="single" w:sz="4" w:space="0" w:color="000000"/>
              <w:bottom w:val="single" w:sz="4" w:space="0" w:color="000000"/>
              <w:right w:val="single" w:sz="4" w:space="0" w:color="000000"/>
            </w:tcBorders>
          </w:tcPr>
          <w:p w14:paraId="3B2A4298" w14:textId="77777777" w:rsidR="004F02F0" w:rsidRPr="00CB252E" w:rsidRDefault="004F02F0"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5F499703" w14:textId="35AEE168" w:rsidR="004F02F0" w:rsidRPr="003803AE" w:rsidRDefault="00001202" w:rsidP="004F02F0">
            <w:pPr>
              <w:spacing w:after="160" w:line="256" w:lineRule="auto"/>
              <w:ind w:firstLine="0"/>
              <w:jc w:val="center"/>
              <w:rPr>
                <w:rFonts w:asciiTheme="majorHAnsi" w:hAnsiTheme="majorHAnsi" w:cstheme="majorHAnsi"/>
                <w:bCs/>
                <w:sz w:val="24"/>
                <w:szCs w:val="24"/>
              </w:rPr>
            </w:pPr>
            <w:r>
              <w:rPr>
                <w:rFonts w:asciiTheme="majorHAnsi" w:hAnsiTheme="majorHAnsi" w:cstheme="majorHAnsi"/>
                <w:bCs/>
                <w:sz w:val="24"/>
                <w:szCs w:val="24"/>
              </w:rPr>
              <w:t>Số tiền USD quy đổi</w:t>
            </w:r>
          </w:p>
        </w:tc>
        <w:tc>
          <w:tcPr>
            <w:tcW w:w="1242" w:type="dxa"/>
            <w:tcBorders>
              <w:top w:val="single" w:sz="4" w:space="0" w:color="000000"/>
              <w:left w:val="single" w:sz="4" w:space="0" w:color="000000"/>
              <w:bottom w:val="single" w:sz="4" w:space="0" w:color="000000"/>
              <w:right w:val="single" w:sz="4" w:space="0" w:color="000000"/>
            </w:tcBorders>
          </w:tcPr>
          <w:p w14:paraId="2533271B" w14:textId="5B73126C" w:rsidR="004F02F0" w:rsidRPr="00644FCA" w:rsidRDefault="004F02F0" w:rsidP="004F02F0">
            <w:pPr>
              <w:spacing w:after="160" w:line="256" w:lineRule="auto"/>
              <w:ind w:firstLine="0"/>
              <w:jc w:val="center"/>
              <w:rPr>
                <w:rFonts w:asciiTheme="majorHAnsi" w:hAnsiTheme="majorHAnsi" w:cstheme="majorHAnsi"/>
                <w:b/>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3670088E" w14:textId="171942CB" w:rsidR="004F02F0" w:rsidRPr="00644FCA" w:rsidRDefault="004F02F0" w:rsidP="004F02F0">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03050FF3" w14:textId="0830E0E9" w:rsidR="004F02F0" w:rsidRPr="00644FCA" w:rsidRDefault="004F02F0" w:rsidP="004F02F0">
            <w:pPr>
              <w:spacing w:line="256" w:lineRule="auto"/>
              <w:ind w:firstLine="0"/>
              <w:jc w:val="center"/>
              <w:rPr>
                <w:rFonts w:asciiTheme="majorHAnsi" w:hAnsiTheme="majorHAnsi" w:cstheme="majorHAnsi"/>
                <w:b/>
                <w:sz w:val="24"/>
                <w:szCs w:val="24"/>
              </w:rPr>
            </w:pPr>
            <w:r>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74418104" w14:textId="65A903C2" w:rsidR="004F02F0" w:rsidRPr="00644FCA" w:rsidRDefault="004F02F0" w:rsidP="004F02F0">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0FFF68F3" w14:textId="553276C7" w:rsidR="004F02F0" w:rsidRPr="003803AE" w:rsidRDefault="00C71269" w:rsidP="00FC5613">
            <w:pPr>
              <w:spacing w:after="160" w:line="256" w:lineRule="auto"/>
              <w:ind w:firstLine="0"/>
              <w:rPr>
                <w:rFonts w:asciiTheme="majorHAnsi" w:hAnsiTheme="majorHAnsi" w:cstheme="majorHAnsi"/>
                <w:bCs/>
                <w:sz w:val="24"/>
                <w:szCs w:val="24"/>
              </w:rPr>
            </w:pPr>
            <w:r>
              <w:rPr>
                <w:rFonts w:asciiTheme="majorHAnsi" w:hAnsiTheme="majorHAnsi" w:cstheme="majorHAnsi"/>
                <w:bCs/>
                <w:sz w:val="24"/>
                <w:szCs w:val="24"/>
              </w:rPr>
              <w:t>Hiển thị số tiền USD quy đổi</w:t>
            </w:r>
          </w:p>
        </w:tc>
      </w:tr>
      <w:tr w:rsidR="004F02F0" w:rsidRPr="00644FCA" w14:paraId="5C458CC2" w14:textId="77777777" w:rsidTr="00952049">
        <w:trPr>
          <w:trHeight w:val="1096"/>
        </w:trPr>
        <w:tc>
          <w:tcPr>
            <w:tcW w:w="656" w:type="dxa"/>
            <w:tcBorders>
              <w:top w:val="single" w:sz="4" w:space="0" w:color="000000"/>
              <w:left w:val="single" w:sz="4" w:space="0" w:color="000000"/>
              <w:bottom w:val="single" w:sz="4" w:space="0" w:color="000000"/>
              <w:right w:val="single" w:sz="4" w:space="0" w:color="000000"/>
            </w:tcBorders>
          </w:tcPr>
          <w:p w14:paraId="21929659" w14:textId="77777777" w:rsidR="004F02F0" w:rsidRPr="00CB252E" w:rsidRDefault="004F02F0"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F9E9034" w14:textId="7B5D68F9" w:rsidR="004F02F0" w:rsidRPr="003803AE" w:rsidRDefault="00001202" w:rsidP="004F02F0">
            <w:pPr>
              <w:spacing w:after="160" w:line="256" w:lineRule="auto"/>
              <w:ind w:firstLine="0"/>
              <w:jc w:val="center"/>
              <w:rPr>
                <w:rFonts w:asciiTheme="majorHAnsi" w:hAnsiTheme="majorHAnsi" w:cstheme="majorHAnsi"/>
                <w:bCs/>
                <w:sz w:val="24"/>
                <w:szCs w:val="24"/>
              </w:rPr>
            </w:pPr>
            <w:r>
              <w:rPr>
                <w:rFonts w:asciiTheme="majorHAnsi" w:hAnsiTheme="majorHAnsi" w:cstheme="majorHAnsi"/>
                <w:bCs/>
                <w:sz w:val="24"/>
                <w:szCs w:val="24"/>
              </w:rPr>
              <w:t>Số khách hàng</w:t>
            </w:r>
          </w:p>
        </w:tc>
        <w:tc>
          <w:tcPr>
            <w:tcW w:w="1242" w:type="dxa"/>
            <w:tcBorders>
              <w:top w:val="single" w:sz="4" w:space="0" w:color="000000"/>
              <w:left w:val="single" w:sz="4" w:space="0" w:color="000000"/>
              <w:bottom w:val="single" w:sz="4" w:space="0" w:color="000000"/>
              <w:right w:val="single" w:sz="4" w:space="0" w:color="000000"/>
            </w:tcBorders>
          </w:tcPr>
          <w:p w14:paraId="510ED363" w14:textId="08492206" w:rsidR="004F02F0" w:rsidRPr="00644FCA" w:rsidRDefault="004F02F0" w:rsidP="004F02F0">
            <w:pPr>
              <w:spacing w:after="160" w:line="256" w:lineRule="auto"/>
              <w:ind w:firstLine="0"/>
              <w:jc w:val="center"/>
              <w:rPr>
                <w:rFonts w:asciiTheme="majorHAnsi" w:hAnsiTheme="majorHAnsi" w:cstheme="majorHAnsi"/>
                <w:b/>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40D05528" w14:textId="0AD84E7C" w:rsidR="004F02F0" w:rsidRPr="00644FCA" w:rsidRDefault="004F02F0" w:rsidP="004F02F0">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135FB15B" w14:textId="105FCECB" w:rsidR="004F02F0" w:rsidRPr="00644FCA" w:rsidRDefault="004F02F0" w:rsidP="004F02F0">
            <w:pPr>
              <w:spacing w:line="256" w:lineRule="auto"/>
              <w:ind w:firstLine="0"/>
              <w:jc w:val="center"/>
              <w:rPr>
                <w:rFonts w:asciiTheme="majorHAnsi" w:hAnsiTheme="majorHAnsi" w:cstheme="majorHAnsi"/>
                <w:b/>
                <w:sz w:val="24"/>
                <w:szCs w:val="24"/>
              </w:rPr>
            </w:pPr>
            <w:r w:rsidRPr="00F8711F">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5923B105" w14:textId="03D5529F" w:rsidR="004F02F0" w:rsidRPr="00644FCA" w:rsidRDefault="004F02F0" w:rsidP="004F02F0">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494AF92A" w14:textId="08E4EA8D" w:rsidR="004F02F0" w:rsidRPr="003803AE" w:rsidRDefault="004F02F0" w:rsidP="00FC5613">
            <w:pPr>
              <w:spacing w:after="160" w:line="256" w:lineRule="auto"/>
              <w:ind w:firstLine="0"/>
              <w:rPr>
                <w:rFonts w:asciiTheme="majorHAnsi" w:hAnsiTheme="majorHAnsi" w:cstheme="majorHAnsi"/>
                <w:bCs/>
                <w:sz w:val="24"/>
                <w:szCs w:val="24"/>
              </w:rPr>
            </w:pPr>
            <w:r>
              <w:rPr>
                <w:rFonts w:asciiTheme="majorHAnsi" w:hAnsiTheme="majorHAnsi" w:cstheme="majorHAnsi"/>
                <w:bCs/>
                <w:sz w:val="24"/>
                <w:szCs w:val="24"/>
              </w:rPr>
              <w:t xml:space="preserve">Hiển thị </w:t>
            </w:r>
            <w:r w:rsidR="00C71269">
              <w:rPr>
                <w:rFonts w:asciiTheme="majorHAnsi" w:hAnsiTheme="majorHAnsi" w:cstheme="majorHAnsi"/>
                <w:bCs/>
                <w:sz w:val="24"/>
                <w:szCs w:val="24"/>
              </w:rPr>
              <w:t xml:space="preserve">số khách hàng </w:t>
            </w:r>
            <w:r w:rsidR="00BB2E44">
              <w:rPr>
                <w:rFonts w:asciiTheme="majorHAnsi" w:hAnsiTheme="majorHAnsi" w:cstheme="majorHAnsi"/>
                <w:sz w:val="24"/>
                <w:szCs w:val="24"/>
              </w:rPr>
              <w:t>cần thực hiện giao dịch</w:t>
            </w:r>
          </w:p>
        </w:tc>
      </w:tr>
      <w:tr w:rsidR="004F02F0" w:rsidRPr="00644FCA" w14:paraId="2B6890B5" w14:textId="77777777" w:rsidTr="00952049">
        <w:trPr>
          <w:trHeight w:val="1096"/>
        </w:trPr>
        <w:tc>
          <w:tcPr>
            <w:tcW w:w="656" w:type="dxa"/>
            <w:tcBorders>
              <w:top w:val="single" w:sz="4" w:space="0" w:color="000000"/>
              <w:left w:val="single" w:sz="4" w:space="0" w:color="000000"/>
              <w:bottom w:val="single" w:sz="4" w:space="0" w:color="000000"/>
              <w:right w:val="single" w:sz="4" w:space="0" w:color="000000"/>
            </w:tcBorders>
          </w:tcPr>
          <w:p w14:paraId="7335D9C5" w14:textId="77777777" w:rsidR="004F02F0" w:rsidRPr="003803AE" w:rsidRDefault="004F02F0"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3F05EF6" w14:textId="6F1C652A" w:rsidR="004F02F0" w:rsidRPr="003803AE" w:rsidRDefault="00001202" w:rsidP="004F02F0">
            <w:pPr>
              <w:spacing w:after="160" w:line="256" w:lineRule="auto"/>
              <w:ind w:firstLine="0"/>
              <w:jc w:val="center"/>
              <w:rPr>
                <w:rFonts w:asciiTheme="majorHAnsi" w:hAnsiTheme="majorHAnsi" w:cstheme="majorHAnsi"/>
                <w:bCs/>
                <w:sz w:val="24"/>
                <w:szCs w:val="24"/>
              </w:rPr>
            </w:pPr>
            <w:r>
              <w:rPr>
                <w:rFonts w:asciiTheme="majorHAnsi" w:hAnsiTheme="majorHAnsi" w:cstheme="majorHAnsi"/>
                <w:bCs/>
                <w:sz w:val="24"/>
                <w:szCs w:val="24"/>
              </w:rPr>
              <w:t>Tên khách hàng</w:t>
            </w:r>
          </w:p>
        </w:tc>
        <w:tc>
          <w:tcPr>
            <w:tcW w:w="1242" w:type="dxa"/>
            <w:tcBorders>
              <w:top w:val="single" w:sz="4" w:space="0" w:color="000000"/>
              <w:left w:val="single" w:sz="4" w:space="0" w:color="000000"/>
              <w:bottom w:val="single" w:sz="4" w:space="0" w:color="000000"/>
              <w:right w:val="single" w:sz="4" w:space="0" w:color="000000"/>
            </w:tcBorders>
          </w:tcPr>
          <w:p w14:paraId="67780212" w14:textId="402ACB62" w:rsidR="004F02F0" w:rsidRPr="00644FCA" w:rsidRDefault="004F02F0" w:rsidP="004F02F0">
            <w:pPr>
              <w:spacing w:after="160" w:line="256" w:lineRule="auto"/>
              <w:ind w:firstLine="0"/>
              <w:jc w:val="center"/>
              <w:rPr>
                <w:rFonts w:asciiTheme="majorHAnsi" w:hAnsiTheme="majorHAnsi" w:cstheme="majorHAnsi"/>
                <w:b/>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01F44C60" w14:textId="0F305C92" w:rsidR="004F02F0" w:rsidRPr="00644FCA" w:rsidRDefault="004F02F0" w:rsidP="004F02F0">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1422BE91" w14:textId="29BC50F7" w:rsidR="004F02F0" w:rsidRPr="00644FCA" w:rsidRDefault="004F02F0" w:rsidP="004F02F0">
            <w:pPr>
              <w:spacing w:line="256" w:lineRule="auto"/>
              <w:ind w:firstLine="0"/>
              <w:jc w:val="center"/>
              <w:rPr>
                <w:rFonts w:asciiTheme="majorHAnsi" w:hAnsiTheme="majorHAnsi" w:cstheme="majorHAnsi"/>
                <w:b/>
                <w:sz w:val="24"/>
                <w:szCs w:val="24"/>
              </w:rPr>
            </w:pPr>
            <w:r w:rsidRPr="00F8711F">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13F5834B" w14:textId="5FA62170" w:rsidR="004F02F0" w:rsidRPr="00644FCA" w:rsidRDefault="004F02F0" w:rsidP="004F02F0">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4CBA8AB8" w14:textId="5AAA5952" w:rsidR="004F02F0" w:rsidRPr="003803AE" w:rsidRDefault="004F02F0" w:rsidP="00FC5613">
            <w:pPr>
              <w:spacing w:after="160" w:line="256" w:lineRule="auto"/>
              <w:ind w:firstLine="0"/>
              <w:rPr>
                <w:rFonts w:asciiTheme="majorHAnsi" w:hAnsiTheme="majorHAnsi" w:cstheme="majorHAnsi"/>
                <w:bCs/>
                <w:sz w:val="24"/>
                <w:szCs w:val="24"/>
              </w:rPr>
            </w:pPr>
            <w:r>
              <w:rPr>
                <w:rFonts w:asciiTheme="majorHAnsi" w:hAnsiTheme="majorHAnsi" w:cstheme="majorHAnsi"/>
                <w:bCs/>
                <w:sz w:val="24"/>
                <w:szCs w:val="24"/>
              </w:rPr>
              <w:t xml:space="preserve">Hiển thị </w:t>
            </w:r>
            <w:r w:rsidR="00C71269">
              <w:rPr>
                <w:rFonts w:asciiTheme="majorHAnsi" w:hAnsiTheme="majorHAnsi" w:cstheme="majorHAnsi"/>
                <w:bCs/>
                <w:sz w:val="24"/>
                <w:szCs w:val="24"/>
              </w:rPr>
              <w:t xml:space="preserve">tên khách hàng </w:t>
            </w:r>
            <w:r w:rsidR="00BB2E44">
              <w:rPr>
                <w:rFonts w:asciiTheme="majorHAnsi" w:hAnsiTheme="majorHAnsi" w:cstheme="majorHAnsi"/>
                <w:sz w:val="24"/>
                <w:szCs w:val="24"/>
              </w:rPr>
              <w:t>thực hiện giao dịch</w:t>
            </w:r>
          </w:p>
        </w:tc>
      </w:tr>
      <w:tr w:rsidR="004F02F0" w:rsidRPr="002E51EF" w14:paraId="55061F55" w14:textId="77777777" w:rsidTr="00952049">
        <w:trPr>
          <w:trHeight w:val="1096"/>
        </w:trPr>
        <w:tc>
          <w:tcPr>
            <w:tcW w:w="656" w:type="dxa"/>
            <w:tcBorders>
              <w:top w:val="single" w:sz="4" w:space="0" w:color="000000"/>
              <w:left w:val="single" w:sz="4" w:space="0" w:color="000000"/>
              <w:bottom w:val="single" w:sz="4" w:space="0" w:color="000000"/>
              <w:right w:val="single" w:sz="4" w:space="0" w:color="000000"/>
            </w:tcBorders>
          </w:tcPr>
          <w:p w14:paraId="50D36519" w14:textId="77777777" w:rsidR="004F02F0" w:rsidRPr="00CB252E" w:rsidRDefault="004F02F0"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58DA58E8" w14:textId="32726665" w:rsidR="004F02F0" w:rsidRPr="002E51EF" w:rsidRDefault="00001202" w:rsidP="004F02F0">
            <w:pPr>
              <w:spacing w:after="160" w:line="256" w:lineRule="auto"/>
              <w:ind w:firstLine="0"/>
              <w:jc w:val="center"/>
              <w:rPr>
                <w:rFonts w:asciiTheme="majorHAnsi" w:hAnsiTheme="majorHAnsi" w:cstheme="majorHAnsi"/>
                <w:bCs/>
                <w:sz w:val="24"/>
                <w:szCs w:val="24"/>
              </w:rPr>
            </w:pPr>
            <w:r>
              <w:rPr>
                <w:rFonts w:asciiTheme="majorHAnsi" w:hAnsiTheme="majorHAnsi" w:cstheme="majorHAnsi"/>
                <w:bCs/>
                <w:sz w:val="24"/>
                <w:szCs w:val="24"/>
              </w:rPr>
              <w:t>Mã tài khoản giao dịch</w:t>
            </w:r>
          </w:p>
        </w:tc>
        <w:tc>
          <w:tcPr>
            <w:tcW w:w="1242" w:type="dxa"/>
            <w:tcBorders>
              <w:top w:val="single" w:sz="4" w:space="0" w:color="000000"/>
              <w:left w:val="single" w:sz="4" w:space="0" w:color="000000"/>
              <w:bottom w:val="single" w:sz="4" w:space="0" w:color="000000"/>
              <w:right w:val="single" w:sz="4" w:space="0" w:color="000000"/>
            </w:tcBorders>
          </w:tcPr>
          <w:p w14:paraId="4B919A8A" w14:textId="3CFF9A6E" w:rsidR="004F02F0" w:rsidRPr="002E51EF" w:rsidRDefault="004F02F0" w:rsidP="004F02F0">
            <w:pPr>
              <w:spacing w:after="160" w:line="256" w:lineRule="auto"/>
              <w:ind w:firstLine="0"/>
              <w:jc w:val="center"/>
              <w:rPr>
                <w:rFonts w:asciiTheme="majorHAnsi" w:hAnsiTheme="majorHAnsi" w:cstheme="majorHAnsi"/>
                <w:bCs/>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2BE28D4E" w14:textId="3EEAF419" w:rsidR="004F02F0" w:rsidRPr="002E51EF" w:rsidRDefault="004F02F0" w:rsidP="004F02F0">
            <w:pPr>
              <w:spacing w:after="160" w:line="256" w:lineRule="auto"/>
              <w:ind w:firstLine="0"/>
              <w:jc w:val="center"/>
              <w:rPr>
                <w:rFonts w:asciiTheme="majorHAnsi" w:hAnsiTheme="majorHAnsi" w:cstheme="majorHAnsi"/>
                <w:bCs/>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2D53B5C4" w14:textId="5D1BA12D" w:rsidR="004F02F0" w:rsidRPr="002E51EF" w:rsidRDefault="004F02F0" w:rsidP="004F02F0">
            <w:pPr>
              <w:spacing w:line="256" w:lineRule="auto"/>
              <w:ind w:firstLine="0"/>
              <w:jc w:val="center"/>
              <w:rPr>
                <w:rFonts w:asciiTheme="majorHAnsi" w:hAnsiTheme="majorHAnsi" w:cstheme="majorHAnsi"/>
                <w:bCs/>
                <w:sz w:val="24"/>
                <w:szCs w:val="24"/>
              </w:rPr>
            </w:pPr>
            <w:r w:rsidRPr="00F8711F">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7F70DE2A" w14:textId="4C543EB6" w:rsidR="004F02F0" w:rsidRPr="002E51EF" w:rsidRDefault="004F02F0" w:rsidP="004F02F0">
            <w:pPr>
              <w:spacing w:after="160" w:line="256" w:lineRule="auto"/>
              <w:ind w:firstLine="0"/>
              <w:jc w:val="center"/>
              <w:rPr>
                <w:rFonts w:asciiTheme="majorHAnsi" w:hAnsiTheme="majorHAnsi" w:cstheme="majorHAnsi"/>
                <w:bCs/>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2807F9C7" w14:textId="730BDB64" w:rsidR="004F02F0" w:rsidRPr="003803AE" w:rsidRDefault="004F02F0" w:rsidP="00FC5613">
            <w:pPr>
              <w:spacing w:after="160" w:line="256" w:lineRule="auto"/>
              <w:ind w:firstLine="0"/>
              <w:rPr>
                <w:rFonts w:asciiTheme="majorHAnsi" w:hAnsiTheme="majorHAnsi" w:cstheme="majorHAnsi"/>
                <w:bCs/>
                <w:sz w:val="24"/>
                <w:szCs w:val="24"/>
              </w:rPr>
            </w:pPr>
            <w:r>
              <w:rPr>
                <w:rFonts w:asciiTheme="majorHAnsi" w:hAnsiTheme="majorHAnsi" w:cstheme="majorHAnsi"/>
                <w:bCs/>
                <w:sz w:val="24"/>
                <w:szCs w:val="24"/>
              </w:rPr>
              <w:t xml:space="preserve">Hiển thị </w:t>
            </w:r>
            <w:r w:rsidR="00C71269">
              <w:rPr>
                <w:rFonts w:asciiTheme="majorHAnsi" w:hAnsiTheme="majorHAnsi" w:cstheme="majorHAnsi"/>
                <w:bCs/>
                <w:sz w:val="24"/>
                <w:szCs w:val="24"/>
              </w:rPr>
              <w:t>mã tài khoản giao dịch mua</w:t>
            </w:r>
            <w:r w:rsidR="00CF3ADC">
              <w:rPr>
                <w:rFonts w:asciiTheme="majorHAnsi" w:hAnsiTheme="majorHAnsi" w:cstheme="majorHAnsi"/>
                <w:sz w:val="24"/>
                <w:szCs w:val="24"/>
              </w:rPr>
              <w:t>/bán</w:t>
            </w:r>
            <w:r w:rsidR="00C71269">
              <w:rPr>
                <w:rFonts w:asciiTheme="majorHAnsi" w:hAnsiTheme="majorHAnsi" w:cstheme="majorHAnsi"/>
                <w:bCs/>
                <w:sz w:val="24"/>
                <w:szCs w:val="24"/>
              </w:rPr>
              <w:t xml:space="preserve"> ngoại tệ</w:t>
            </w:r>
          </w:p>
        </w:tc>
      </w:tr>
      <w:tr w:rsidR="004F02F0" w:rsidRPr="002E51EF" w14:paraId="6CF99F87" w14:textId="77777777" w:rsidTr="00952049">
        <w:trPr>
          <w:trHeight w:val="1096"/>
        </w:trPr>
        <w:tc>
          <w:tcPr>
            <w:tcW w:w="656" w:type="dxa"/>
            <w:tcBorders>
              <w:top w:val="single" w:sz="4" w:space="0" w:color="000000"/>
              <w:left w:val="single" w:sz="4" w:space="0" w:color="000000"/>
              <w:bottom w:val="single" w:sz="4" w:space="0" w:color="000000"/>
              <w:right w:val="single" w:sz="4" w:space="0" w:color="000000"/>
            </w:tcBorders>
          </w:tcPr>
          <w:p w14:paraId="66ECEA20" w14:textId="77777777" w:rsidR="004F02F0" w:rsidRPr="002E51EF" w:rsidRDefault="004F02F0"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9DEBD32" w14:textId="78162C66" w:rsidR="004F02F0" w:rsidRPr="002E51EF" w:rsidRDefault="00001202" w:rsidP="004F02F0">
            <w:pPr>
              <w:spacing w:after="160" w:line="256" w:lineRule="auto"/>
              <w:ind w:firstLine="0"/>
              <w:jc w:val="center"/>
              <w:rPr>
                <w:rFonts w:asciiTheme="majorHAnsi" w:hAnsiTheme="majorHAnsi" w:cstheme="majorHAnsi"/>
                <w:bCs/>
                <w:sz w:val="24"/>
                <w:szCs w:val="24"/>
              </w:rPr>
            </w:pPr>
            <w:r>
              <w:rPr>
                <w:rFonts w:asciiTheme="majorHAnsi" w:hAnsiTheme="majorHAnsi" w:cstheme="majorHAnsi"/>
                <w:bCs/>
                <w:sz w:val="24"/>
                <w:szCs w:val="24"/>
              </w:rPr>
              <w:t>Số dư tài khoản giao dịch</w:t>
            </w:r>
          </w:p>
        </w:tc>
        <w:tc>
          <w:tcPr>
            <w:tcW w:w="1242" w:type="dxa"/>
            <w:tcBorders>
              <w:top w:val="single" w:sz="4" w:space="0" w:color="000000"/>
              <w:left w:val="single" w:sz="4" w:space="0" w:color="000000"/>
              <w:bottom w:val="single" w:sz="4" w:space="0" w:color="000000"/>
              <w:right w:val="single" w:sz="4" w:space="0" w:color="000000"/>
            </w:tcBorders>
          </w:tcPr>
          <w:p w14:paraId="610CEC65" w14:textId="2F3E9D5D" w:rsidR="004F02F0" w:rsidRPr="002E51EF" w:rsidRDefault="004F02F0" w:rsidP="004F02F0">
            <w:pPr>
              <w:spacing w:after="160" w:line="256" w:lineRule="auto"/>
              <w:ind w:firstLine="0"/>
              <w:jc w:val="center"/>
              <w:rPr>
                <w:rFonts w:asciiTheme="majorHAnsi" w:hAnsiTheme="majorHAnsi" w:cstheme="majorHAnsi"/>
                <w:bCs/>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47D5D899" w14:textId="511844DB" w:rsidR="004F02F0" w:rsidRPr="002E51EF" w:rsidRDefault="004F02F0" w:rsidP="004F02F0">
            <w:pPr>
              <w:spacing w:after="160" w:line="256" w:lineRule="auto"/>
              <w:ind w:firstLine="0"/>
              <w:jc w:val="center"/>
              <w:rPr>
                <w:rFonts w:asciiTheme="majorHAnsi" w:hAnsiTheme="majorHAnsi" w:cstheme="majorHAnsi"/>
                <w:bCs/>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71E353B9" w14:textId="7E07EDCA" w:rsidR="004F02F0" w:rsidRPr="002E51EF" w:rsidRDefault="004F02F0" w:rsidP="004F02F0">
            <w:pPr>
              <w:spacing w:line="256" w:lineRule="auto"/>
              <w:ind w:firstLine="0"/>
              <w:jc w:val="center"/>
              <w:rPr>
                <w:rFonts w:asciiTheme="majorHAnsi" w:hAnsiTheme="majorHAnsi" w:cstheme="majorHAnsi"/>
                <w:bCs/>
                <w:sz w:val="24"/>
                <w:szCs w:val="24"/>
              </w:rPr>
            </w:pPr>
            <w:r w:rsidRPr="00F8711F">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390FE0DC" w14:textId="12935209" w:rsidR="004F02F0" w:rsidRPr="002E51EF" w:rsidRDefault="004F02F0" w:rsidP="004F02F0">
            <w:pPr>
              <w:spacing w:after="160" w:line="256" w:lineRule="auto"/>
              <w:ind w:firstLine="0"/>
              <w:jc w:val="center"/>
              <w:rPr>
                <w:rFonts w:asciiTheme="majorHAnsi" w:hAnsiTheme="majorHAnsi" w:cstheme="majorHAnsi"/>
                <w:bCs/>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31322D1E" w14:textId="08573E95" w:rsidR="004F02F0" w:rsidRPr="003803AE" w:rsidRDefault="004F02F0" w:rsidP="00FC5613">
            <w:pPr>
              <w:spacing w:after="160" w:line="256" w:lineRule="auto"/>
              <w:ind w:firstLine="0"/>
              <w:rPr>
                <w:rFonts w:asciiTheme="majorHAnsi" w:hAnsiTheme="majorHAnsi" w:cstheme="majorHAnsi"/>
                <w:bCs/>
                <w:sz w:val="24"/>
                <w:szCs w:val="24"/>
              </w:rPr>
            </w:pPr>
            <w:r>
              <w:rPr>
                <w:rFonts w:asciiTheme="majorHAnsi" w:hAnsiTheme="majorHAnsi" w:cstheme="majorHAnsi"/>
                <w:bCs/>
                <w:sz w:val="24"/>
                <w:szCs w:val="24"/>
              </w:rPr>
              <w:t>Hiển thị</w:t>
            </w:r>
            <w:r w:rsidR="00C71269">
              <w:rPr>
                <w:rFonts w:asciiTheme="majorHAnsi" w:hAnsiTheme="majorHAnsi" w:cstheme="majorHAnsi"/>
                <w:bCs/>
                <w:sz w:val="24"/>
                <w:szCs w:val="24"/>
              </w:rPr>
              <w:t xml:space="preserve"> số dư tài khoản giao dịch mua</w:t>
            </w:r>
            <w:r w:rsidR="00CF3ADC">
              <w:rPr>
                <w:rFonts w:asciiTheme="majorHAnsi" w:hAnsiTheme="majorHAnsi" w:cstheme="majorHAnsi"/>
                <w:sz w:val="24"/>
                <w:szCs w:val="24"/>
              </w:rPr>
              <w:t>/bán</w:t>
            </w:r>
            <w:r w:rsidR="00C71269">
              <w:rPr>
                <w:rFonts w:asciiTheme="majorHAnsi" w:hAnsiTheme="majorHAnsi" w:cstheme="majorHAnsi"/>
                <w:bCs/>
                <w:sz w:val="24"/>
                <w:szCs w:val="24"/>
              </w:rPr>
              <w:t xml:space="preserve"> ngoại tệ</w:t>
            </w:r>
          </w:p>
        </w:tc>
      </w:tr>
      <w:tr w:rsidR="004F02F0" w:rsidRPr="00644FCA" w14:paraId="71A490FD"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3B53A81D" w14:textId="77777777" w:rsidR="004F02F0" w:rsidRPr="005E35E1" w:rsidRDefault="004F02F0"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136525B2" w14:textId="16D9D998" w:rsidR="004F02F0" w:rsidRPr="00644FCA" w:rsidRDefault="00001202" w:rsidP="004F02F0">
            <w:pPr>
              <w:spacing w:line="256" w:lineRule="auto"/>
              <w:ind w:firstLine="0"/>
              <w:rPr>
                <w:rFonts w:asciiTheme="majorHAnsi" w:hAnsiTheme="majorHAnsi" w:cstheme="majorHAnsi"/>
                <w:sz w:val="24"/>
                <w:szCs w:val="24"/>
              </w:rPr>
            </w:pPr>
            <w:r>
              <w:rPr>
                <w:rFonts w:asciiTheme="majorHAnsi" w:hAnsiTheme="majorHAnsi" w:cstheme="majorHAnsi"/>
                <w:sz w:val="24"/>
                <w:szCs w:val="24"/>
              </w:rPr>
              <w:t>Mã phí trừ</w:t>
            </w:r>
          </w:p>
        </w:tc>
        <w:tc>
          <w:tcPr>
            <w:tcW w:w="1242" w:type="dxa"/>
            <w:tcBorders>
              <w:top w:val="single" w:sz="4" w:space="0" w:color="000000"/>
              <w:left w:val="single" w:sz="4" w:space="0" w:color="000000"/>
              <w:bottom w:val="single" w:sz="4" w:space="0" w:color="000000"/>
              <w:right w:val="single" w:sz="4" w:space="0" w:color="000000"/>
            </w:tcBorders>
          </w:tcPr>
          <w:p w14:paraId="2A63EA3E" w14:textId="78D980F6" w:rsidR="004F02F0" w:rsidRPr="00644FCA" w:rsidRDefault="004F02F0"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561E186D" w14:textId="48485B7D" w:rsidR="004F02F0" w:rsidRPr="00644FCA" w:rsidRDefault="004F02F0" w:rsidP="004F02F0">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5B9BE783" w14:textId="1AEA9D5C" w:rsidR="004F02F0" w:rsidRPr="00644FCA" w:rsidRDefault="004F02F0" w:rsidP="004F02F0">
            <w:pPr>
              <w:spacing w:after="160" w:line="256" w:lineRule="auto"/>
              <w:ind w:firstLine="0"/>
              <w:jc w:val="center"/>
              <w:rPr>
                <w:rFonts w:asciiTheme="majorHAnsi" w:hAnsiTheme="majorHAnsi" w:cstheme="majorHAnsi"/>
                <w:sz w:val="24"/>
                <w:szCs w:val="24"/>
              </w:rPr>
            </w:pPr>
            <w:r w:rsidRPr="00F8711F">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070D653C" w14:textId="35A388D2" w:rsidR="004F02F0" w:rsidRPr="00644FCA" w:rsidRDefault="004F02F0" w:rsidP="004F02F0">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27F15DB4" w14:textId="0B334591" w:rsidR="004F02F0" w:rsidRPr="00644FCA" w:rsidRDefault="004F02F0" w:rsidP="00FC5613">
            <w:pPr>
              <w:tabs>
                <w:tab w:val="left" w:pos="709"/>
              </w:tabs>
              <w:spacing w:line="256" w:lineRule="auto"/>
              <w:ind w:firstLine="0"/>
              <w:contextualSpacing/>
              <w:rPr>
                <w:rFonts w:asciiTheme="majorHAnsi" w:hAnsiTheme="majorHAnsi" w:cstheme="majorHAnsi"/>
                <w:sz w:val="24"/>
                <w:szCs w:val="24"/>
              </w:rPr>
            </w:pPr>
            <w:r>
              <w:rPr>
                <w:rFonts w:asciiTheme="majorHAnsi" w:hAnsiTheme="majorHAnsi" w:cstheme="majorHAnsi"/>
                <w:sz w:val="24"/>
                <w:szCs w:val="24"/>
              </w:rPr>
              <w:t xml:space="preserve">Hiển thị </w:t>
            </w:r>
            <w:r w:rsidR="00C71269">
              <w:rPr>
                <w:rFonts w:asciiTheme="majorHAnsi" w:hAnsiTheme="majorHAnsi" w:cstheme="majorHAnsi"/>
                <w:sz w:val="24"/>
                <w:szCs w:val="24"/>
              </w:rPr>
              <w:t>mã phí trừ</w:t>
            </w:r>
            <w:r>
              <w:rPr>
                <w:rFonts w:asciiTheme="majorHAnsi" w:hAnsiTheme="majorHAnsi" w:cstheme="majorHAnsi"/>
                <w:sz w:val="24"/>
                <w:szCs w:val="24"/>
              </w:rPr>
              <w:t xml:space="preserve"> </w:t>
            </w:r>
          </w:p>
        </w:tc>
      </w:tr>
      <w:tr w:rsidR="004F02F0" w:rsidRPr="00644FCA" w14:paraId="797727DA"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515B2881" w14:textId="77777777" w:rsidR="004F02F0" w:rsidRPr="005E35E1" w:rsidRDefault="004F02F0"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12DBA9A" w14:textId="335ACB4C" w:rsidR="004F02F0" w:rsidRPr="00644FCA" w:rsidRDefault="00001202" w:rsidP="004F02F0">
            <w:pPr>
              <w:spacing w:line="256" w:lineRule="auto"/>
              <w:ind w:firstLine="0"/>
              <w:rPr>
                <w:rFonts w:asciiTheme="majorHAnsi" w:hAnsiTheme="majorHAnsi" w:cstheme="majorHAnsi"/>
                <w:sz w:val="24"/>
                <w:szCs w:val="24"/>
              </w:rPr>
            </w:pPr>
            <w:r>
              <w:rPr>
                <w:rFonts w:asciiTheme="majorHAnsi" w:hAnsiTheme="majorHAnsi" w:cstheme="majorHAnsi"/>
                <w:sz w:val="24"/>
                <w:szCs w:val="24"/>
              </w:rPr>
              <w:t>Số dư phí trừ</w:t>
            </w:r>
          </w:p>
        </w:tc>
        <w:tc>
          <w:tcPr>
            <w:tcW w:w="1242" w:type="dxa"/>
            <w:tcBorders>
              <w:top w:val="single" w:sz="4" w:space="0" w:color="000000"/>
              <w:left w:val="single" w:sz="4" w:space="0" w:color="000000"/>
              <w:bottom w:val="single" w:sz="4" w:space="0" w:color="000000"/>
              <w:right w:val="single" w:sz="4" w:space="0" w:color="000000"/>
            </w:tcBorders>
          </w:tcPr>
          <w:p w14:paraId="425C6256" w14:textId="1C8672D4" w:rsidR="004F02F0" w:rsidRPr="00644FCA" w:rsidRDefault="004F02F0"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6D356684" w14:textId="5E679E32" w:rsidR="004F02F0" w:rsidRPr="00644FCA" w:rsidRDefault="004F02F0" w:rsidP="004F02F0">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34AAB7A9" w14:textId="482CC100" w:rsidR="004F02F0" w:rsidRPr="00644FCA" w:rsidRDefault="004F02F0" w:rsidP="004F02F0">
            <w:pPr>
              <w:spacing w:after="160" w:line="256" w:lineRule="auto"/>
              <w:ind w:firstLine="0"/>
              <w:jc w:val="center"/>
              <w:rPr>
                <w:rFonts w:asciiTheme="majorHAnsi" w:hAnsiTheme="majorHAnsi" w:cstheme="majorHAnsi"/>
                <w:sz w:val="24"/>
                <w:szCs w:val="24"/>
              </w:rPr>
            </w:pPr>
            <w:r w:rsidRPr="00F8711F">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1454A2D7" w14:textId="77F4F8DC" w:rsidR="004F02F0" w:rsidRPr="00644FCA" w:rsidRDefault="004F02F0" w:rsidP="004F02F0">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0DF7E0C9" w14:textId="009FFD15" w:rsidR="004F02F0" w:rsidRPr="00644FCA" w:rsidRDefault="004F02F0" w:rsidP="00FC5613">
            <w:pPr>
              <w:tabs>
                <w:tab w:val="left" w:pos="709"/>
              </w:tabs>
              <w:spacing w:line="256" w:lineRule="auto"/>
              <w:ind w:firstLine="0"/>
              <w:contextualSpacing/>
              <w:rPr>
                <w:rFonts w:asciiTheme="majorHAnsi" w:hAnsiTheme="majorHAnsi" w:cstheme="majorHAnsi"/>
                <w:sz w:val="24"/>
                <w:szCs w:val="24"/>
              </w:rPr>
            </w:pPr>
            <w:r>
              <w:rPr>
                <w:rFonts w:asciiTheme="majorHAnsi" w:hAnsiTheme="majorHAnsi" w:cstheme="majorHAnsi"/>
                <w:sz w:val="24"/>
                <w:szCs w:val="24"/>
              </w:rPr>
              <w:t xml:space="preserve">Hiển thị </w:t>
            </w:r>
            <w:r w:rsidR="00C71269">
              <w:rPr>
                <w:rFonts w:asciiTheme="majorHAnsi" w:hAnsiTheme="majorHAnsi" w:cstheme="majorHAnsi"/>
                <w:sz w:val="24"/>
                <w:szCs w:val="24"/>
              </w:rPr>
              <w:t>số dư phí trừ</w:t>
            </w:r>
          </w:p>
        </w:tc>
      </w:tr>
      <w:tr w:rsidR="004F02F0" w:rsidRPr="00644FCA" w14:paraId="18A279EA"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6B40D62C" w14:textId="77777777" w:rsidR="004F02F0" w:rsidRPr="005E35E1" w:rsidRDefault="004F02F0"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165391E" w14:textId="7614B574" w:rsidR="004F02F0" w:rsidRPr="00644FCA" w:rsidRDefault="00001202" w:rsidP="004F02F0">
            <w:pPr>
              <w:spacing w:line="256" w:lineRule="auto"/>
              <w:ind w:firstLine="0"/>
              <w:rPr>
                <w:rFonts w:asciiTheme="majorHAnsi" w:hAnsiTheme="majorHAnsi" w:cstheme="majorHAnsi"/>
                <w:sz w:val="24"/>
                <w:szCs w:val="24"/>
              </w:rPr>
            </w:pPr>
            <w:r>
              <w:rPr>
                <w:rFonts w:asciiTheme="majorHAnsi" w:hAnsiTheme="majorHAnsi" w:cstheme="majorHAnsi"/>
                <w:sz w:val="24"/>
                <w:szCs w:val="24"/>
              </w:rPr>
              <w:t>Xóa giao dịch</w:t>
            </w:r>
          </w:p>
        </w:tc>
        <w:tc>
          <w:tcPr>
            <w:tcW w:w="1242" w:type="dxa"/>
            <w:tcBorders>
              <w:top w:val="single" w:sz="4" w:space="0" w:color="000000"/>
              <w:left w:val="single" w:sz="4" w:space="0" w:color="000000"/>
              <w:bottom w:val="single" w:sz="4" w:space="0" w:color="000000"/>
              <w:right w:val="single" w:sz="4" w:space="0" w:color="000000"/>
            </w:tcBorders>
          </w:tcPr>
          <w:p w14:paraId="134CF35E" w14:textId="7CE4D03E" w:rsidR="004F02F0" w:rsidRPr="00644FCA" w:rsidRDefault="004F02F0"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0A210ADC" w14:textId="5E3D41CE" w:rsidR="004F02F0" w:rsidRPr="00644FCA" w:rsidRDefault="004F02F0" w:rsidP="004F02F0">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30AA45C2" w14:textId="6F125B24" w:rsidR="004F02F0" w:rsidRPr="00644FCA" w:rsidRDefault="004F02F0" w:rsidP="004F02F0">
            <w:pPr>
              <w:spacing w:after="160" w:line="256" w:lineRule="auto"/>
              <w:ind w:firstLine="0"/>
              <w:jc w:val="center"/>
              <w:rPr>
                <w:rFonts w:asciiTheme="majorHAnsi" w:hAnsiTheme="majorHAnsi" w:cstheme="majorHAnsi"/>
                <w:sz w:val="24"/>
                <w:szCs w:val="24"/>
              </w:rPr>
            </w:pPr>
            <w:r w:rsidRPr="00F8711F">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0F42E0EC" w14:textId="2E3F7615" w:rsidR="004F02F0" w:rsidRPr="00644FCA" w:rsidRDefault="004F02F0" w:rsidP="004F02F0">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3F6ADBA5" w14:textId="77777777" w:rsidR="004F02F0" w:rsidRDefault="004F02F0" w:rsidP="00FC5613">
            <w:pPr>
              <w:tabs>
                <w:tab w:val="left" w:pos="709"/>
              </w:tabs>
              <w:spacing w:line="256" w:lineRule="auto"/>
              <w:ind w:firstLine="0"/>
              <w:contextualSpacing/>
              <w:rPr>
                <w:rFonts w:asciiTheme="majorHAnsi" w:hAnsiTheme="majorHAnsi" w:cstheme="majorHAnsi"/>
                <w:sz w:val="24"/>
                <w:szCs w:val="24"/>
              </w:rPr>
            </w:pPr>
            <w:r>
              <w:rPr>
                <w:rFonts w:asciiTheme="majorHAnsi" w:hAnsiTheme="majorHAnsi" w:cstheme="majorHAnsi"/>
                <w:sz w:val="24"/>
                <w:szCs w:val="24"/>
              </w:rPr>
              <w:t xml:space="preserve">Hiển thị </w:t>
            </w:r>
            <w:r w:rsidR="00C71269">
              <w:rPr>
                <w:rFonts w:asciiTheme="majorHAnsi" w:hAnsiTheme="majorHAnsi" w:cstheme="majorHAnsi"/>
                <w:sz w:val="24"/>
                <w:szCs w:val="24"/>
              </w:rPr>
              <w:t>trạng thái xóa giao dịch:</w:t>
            </w:r>
          </w:p>
          <w:p w14:paraId="13BB6F1D" w14:textId="650EC09A" w:rsidR="00C71269" w:rsidRPr="00644FCA" w:rsidRDefault="00C71269" w:rsidP="00FC5613">
            <w:pPr>
              <w:tabs>
                <w:tab w:val="left" w:pos="709"/>
              </w:tabs>
              <w:spacing w:line="256" w:lineRule="auto"/>
              <w:ind w:left="370" w:firstLine="0"/>
              <w:contextualSpacing/>
              <w:rPr>
                <w:rFonts w:asciiTheme="majorHAnsi" w:hAnsiTheme="majorHAnsi" w:cstheme="majorHAnsi"/>
                <w:sz w:val="24"/>
                <w:szCs w:val="24"/>
              </w:rPr>
            </w:pPr>
            <w:r>
              <w:rPr>
                <w:rFonts w:asciiTheme="majorHAnsi" w:hAnsiTheme="majorHAnsi" w:cstheme="majorHAnsi"/>
                <w:sz w:val="24"/>
                <w:szCs w:val="24"/>
              </w:rPr>
              <w:t>Test/No</w:t>
            </w:r>
          </w:p>
        </w:tc>
      </w:tr>
      <w:tr w:rsidR="004F02F0" w:rsidRPr="00644FCA" w14:paraId="0D8E9E77"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36A822F7" w14:textId="77777777" w:rsidR="004F02F0" w:rsidRPr="005E35E1" w:rsidRDefault="004F02F0"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6B523BEA" w14:textId="6E0AFE72" w:rsidR="004F02F0" w:rsidRPr="00644FCA" w:rsidRDefault="00001202" w:rsidP="004F02F0">
            <w:pPr>
              <w:spacing w:line="256" w:lineRule="auto"/>
              <w:ind w:firstLine="0"/>
              <w:rPr>
                <w:rFonts w:asciiTheme="majorHAnsi" w:hAnsiTheme="majorHAnsi" w:cstheme="majorHAnsi"/>
                <w:sz w:val="24"/>
                <w:szCs w:val="24"/>
              </w:rPr>
            </w:pPr>
            <w:r>
              <w:rPr>
                <w:rFonts w:asciiTheme="majorHAnsi" w:hAnsiTheme="majorHAnsi" w:cstheme="majorHAnsi"/>
                <w:sz w:val="24"/>
                <w:szCs w:val="24"/>
              </w:rPr>
              <w:t>LCH Flag</w:t>
            </w:r>
          </w:p>
        </w:tc>
        <w:tc>
          <w:tcPr>
            <w:tcW w:w="1242" w:type="dxa"/>
            <w:tcBorders>
              <w:top w:val="single" w:sz="4" w:space="0" w:color="000000"/>
              <w:left w:val="single" w:sz="4" w:space="0" w:color="000000"/>
              <w:bottom w:val="single" w:sz="4" w:space="0" w:color="000000"/>
              <w:right w:val="single" w:sz="4" w:space="0" w:color="000000"/>
            </w:tcBorders>
          </w:tcPr>
          <w:p w14:paraId="4CD16636" w14:textId="449542F2" w:rsidR="004F02F0" w:rsidRPr="00644FCA" w:rsidRDefault="004F02F0"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184AF62B" w14:textId="2D36282A" w:rsidR="004F02F0" w:rsidRPr="00644FCA" w:rsidRDefault="004F02F0" w:rsidP="004F02F0">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0ED28D37" w14:textId="11AF9C77" w:rsidR="004F02F0" w:rsidRPr="00644FCA" w:rsidRDefault="004F02F0" w:rsidP="004F02F0">
            <w:pPr>
              <w:spacing w:after="160" w:line="256" w:lineRule="auto"/>
              <w:ind w:firstLine="0"/>
              <w:jc w:val="center"/>
              <w:rPr>
                <w:rFonts w:asciiTheme="majorHAnsi" w:hAnsiTheme="majorHAnsi" w:cstheme="majorHAnsi"/>
                <w:sz w:val="24"/>
                <w:szCs w:val="24"/>
              </w:rPr>
            </w:pPr>
            <w:r w:rsidRPr="00F8711F">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3E80364C" w14:textId="19124678" w:rsidR="004F02F0" w:rsidRPr="00644FCA" w:rsidRDefault="004F02F0" w:rsidP="004F02F0">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57AFC7BE" w14:textId="17956DC1" w:rsidR="004F02F0" w:rsidRPr="00644FCA" w:rsidRDefault="004F02F0" w:rsidP="00FC5613">
            <w:pPr>
              <w:tabs>
                <w:tab w:val="left" w:pos="709"/>
              </w:tabs>
              <w:spacing w:line="256" w:lineRule="auto"/>
              <w:ind w:firstLine="0"/>
              <w:contextualSpacing/>
              <w:rPr>
                <w:rFonts w:asciiTheme="majorHAnsi" w:hAnsiTheme="majorHAnsi" w:cstheme="majorHAnsi"/>
                <w:sz w:val="24"/>
                <w:szCs w:val="24"/>
              </w:rPr>
            </w:pPr>
            <w:r>
              <w:rPr>
                <w:rFonts w:asciiTheme="majorHAnsi" w:hAnsiTheme="majorHAnsi" w:cstheme="majorHAnsi"/>
                <w:sz w:val="24"/>
                <w:szCs w:val="24"/>
              </w:rPr>
              <w:t xml:space="preserve">Hiển thị </w:t>
            </w:r>
            <w:r w:rsidR="00C71269">
              <w:rPr>
                <w:rFonts w:asciiTheme="majorHAnsi" w:hAnsiTheme="majorHAnsi" w:cstheme="majorHAnsi"/>
                <w:sz w:val="24"/>
                <w:szCs w:val="24"/>
              </w:rPr>
              <w:t>trạng thái LCH flag: Yes/No</w:t>
            </w:r>
          </w:p>
        </w:tc>
      </w:tr>
      <w:tr w:rsidR="004F02F0" w:rsidRPr="00644FCA" w14:paraId="31AAB2CC"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3361F7EC" w14:textId="77777777" w:rsidR="004F02F0" w:rsidRPr="005E35E1" w:rsidRDefault="004F02F0"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5070F785" w14:textId="1D8B885B" w:rsidR="004F02F0" w:rsidRPr="00644FCA" w:rsidRDefault="00C71269" w:rsidP="004F02F0">
            <w:pPr>
              <w:spacing w:line="256" w:lineRule="auto"/>
              <w:ind w:firstLine="0"/>
              <w:rPr>
                <w:rFonts w:asciiTheme="majorHAnsi" w:hAnsiTheme="majorHAnsi" w:cstheme="majorHAnsi"/>
                <w:sz w:val="24"/>
                <w:szCs w:val="24"/>
              </w:rPr>
            </w:pPr>
            <w:r>
              <w:rPr>
                <w:rFonts w:asciiTheme="majorHAnsi" w:hAnsiTheme="majorHAnsi" w:cstheme="majorHAnsi"/>
                <w:sz w:val="24"/>
                <w:szCs w:val="24"/>
              </w:rPr>
              <w:t>Close Flag</w:t>
            </w:r>
          </w:p>
        </w:tc>
        <w:tc>
          <w:tcPr>
            <w:tcW w:w="1242" w:type="dxa"/>
            <w:tcBorders>
              <w:top w:val="single" w:sz="4" w:space="0" w:color="000000"/>
              <w:left w:val="single" w:sz="4" w:space="0" w:color="000000"/>
              <w:bottom w:val="single" w:sz="4" w:space="0" w:color="000000"/>
              <w:right w:val="single" w:sz="4" w:space="0" w:color="000000"/>
            </w:tcBorders>
          </w:tcPr>
          <w:p w14:paraId="18D47A8B" w14:textId="6D2616C6" w:rsidR="004F02F0" w:rsidRPr="00644FCA" w:rsidRDefault="004F02F0" w:rsidP="004F02F0">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2A6DD614" w14:textId="69449812" w:rsidR="004F02F0" w:rsidRPr="00644FCA" w:rsidRDefault="004F02F0" w:rsidP="004F02F0">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52BA7DDA" w14:textId="078AEB58" w:rsidR="004F02F0" w:rsidRPr="00644FCA" w:rsidRDefault="004F02F0" w:rsidP="004F02F0">
            <w:pPr>
              <w:spacing w:after="160" w:line="256" w:lineRule="auto"/>
              <w:ind w:firstLine="0"/>
              <w:jc w:val="center"/>
              <w:rPr>
                <w:rFonts w:asciiTheme="majorHAnsi" w:hAnsiTheme="majorHAnsi" w:cstheme="majorHAnsi"/>
                <w:sz w:val="24"/>
                <w:szCs w:val="24"/>
              </w:rPr>
            </w:pPr>
            <w:r w:rsidRPr="00F8711F">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577B0410" w14:textId="77734BA8" w:rsidR="004F02F0" w:rsidRPr="00644FCA" w:rsidRDefault="004F02F0" w:rsidP="004F02F0">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2557BAEC" w14:textId="73DEBF45" w:rsidR="004F02F0" w:rsidRPr="00644FCA" w:rsidRDefault="004F02F0" w:rsidP="00FC5613">
            <w:pPr>
              <w:tabs>
                <w:tab w:val="left" w:pos="709"/>
              </w:tabs>
              <w:spacing w:line="256" w:lineRule="auto"/>
              <w:ind w:firstLine="0"/>
              <w:contextualSpacing/>
              <w:rPr>
                <w:rFonts w:asciiTheme="majorHAnsi" w:hAnsiTheme="majorHAnsi" w:cstheme="majorHAnsi"/>
                <w:sz w:val="24"/>
                <w:szCs w:val="24"/>
              </w:rPr>
            </w:pPr>
            <w:r>
              <w:rPr>
                <w:rFonts w:asciiTheme="majorHAnsi" w:hAnsiTheme="majorHAnsi" w:cstheme="majorHAnsi"/>
                <w:sz w:val="24"/>
                <w:szCs w:val="24"/>
              </w:rPr>
              <w:t xml:space="preserve">Hiển thị </w:t>
            </w:r>
            <w:r w:rsidR="00C71269">
              <w:rPr>
                <w:rFonts w:asciiTheme="majorHAnsi" w:hAnsiTheme="majorHAnsi" w:cstheme="majorHAnsi"/>
                <w:sz w:val="24"/>
                <w:szCs w:val="24"/>
              </w:rPr>
              <w:t>trạng thái giao dịch đóng: Yes/No</w:t>
            </w:r>
          </w:p>
        </w:tc>
      </w:tr>
      <w:tr w:rsidR="00865719" w:rsidRPr="00644FCA" w14:paraId="74BF0FB1"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7920A3D0" w14:textId="77777777" w:rsidR="00865719" w:rsidRPr="005E35E1" w:rsidRDefault="00865719"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43966A9" w14:textId="7DE090FB" w:rsidR="00865719" w:rsidRDefault="00865719" w:rsidP="00865719">
            <w:pPr>
              <w:spacing w:line="256" w:lineRule="auto"/>
              <w:ind w:firstLine="0"/>
              <w:rPr>
                <w:rFonts w:asciiTheme="majorHAnsi" w:hAnsiTheme="majorHAnsi" w:cstheme="majorHAnsi"/>
                <w:sz w:val="24"/>
                <w:szCs w:val="24"/>
              </w:rPr>
            </w:pPr>
            <w:r>
              <w:rPr>
                <w:rFonts w:asciiTheme="majorHAnsi" w:hAnsiTheme="majorHAnsi" w:cstheme="majorHAnsi"/>
                <w:sz w:val="24"/>
                <w:szCs w:val="24"/>
              </w:rPr>
              <w:t>Loại giao dịch</w:t>
            </w:r>
          </w:p>
        </w:tc>
        <w:tc>
          <w:tcPr>
            <w:tcW w:w="1242" w:type="dxa"/>
            <w:tcBorders>
              <w:top w:val="single" w:sz="4" w:space="0" w:color="000000"/>
              <w:left w:val="single" w:sz="4" w:space="0" w:color="000000"/>
              <w:bottom w:val="single" w:sz="4" w:space="0" w:color="000000"/>
              <w:right w:val="single" w:sz="4" w:space="0" w:color="000000"/>
            </w:tcBorders>
          </w:tcPr>
          <w:p w14:paraId="59244439" w14:textId="46420AEA" w:rsidR="00865719" w:rsidRDefault="00865719" w:rsidP="00865719">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5F5A2F06" w14:textId="6EA99DA1"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21CADDBC" w14:textId="7C111588" w:rsidR="00865719" w:rsidRPr="00F8711F" w:rsidRDefault="00865719" w:rsidP="00865719">
            <w:pPr>
              <w:spacing w:after="160" w:line="256" w:lineRule="auto"/>
              <w:ind w:firstLine="0"/>
              <w:jc w:val="center"/>
              <w:rPr>
                <w:rFonts w:asciiTheme="majorHAnsi" w:hAnsiTheme="majorHAnsi" w:cstheme="majorHAnsi"/>
                <w:sz w:val="24"/>
                <w:szCs w:val="24"/>
              </w:rPr>
            </w:pPr>
            <w:r w:rsidRPr="00F8711F">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7EA945FE" w14:textId="3673FFE9"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3EEF132A" w14:textId="6560DB2A" w:rsidR="00865719" w:rsidRDefault="00C71269" w:rsidP="00FC5613">
            <w:pPr>
              <w:tabs>
                <w:tab w:val="left" w:pos="709"/>
              </w:tabs>
              <w:spacing w:line="256" w:lineRule="auto"/>
              <w:ind w:firstLine="0"/>
              <w:contextualSpacing/>
              <w:rPr>
                <w:rFonts w:asciiTheme="majorHAnsi" w:hAnsiTheme="majorHAnsi" w:cstheme="majorHAnsi"/>
                <w:sz w:val="24"/>
                <w:szCs w:val="24"/>
              </w:rPr>
            </w:pPr>
            <w:r>
              <w:rPr>
                <w:rFonts w:asciiTheme="majorHAnsi" w:hAnsiTheme="majorHAnsi" w:cstheme="majorHAnsi"/>
                <w:sz w:val="24"/>
                <w:szCs w:val="24"/>
              </w:rPr>
              <w:t>Hiển thị loại giao dịch mua</w:t>
            </w:r>
            <w:r w:rsidR="00CF3ADC">
              <w:rPr>
                <w:rFonts w:asciiTheme="majorHAnsi" w:hAnsiTheme="majorHAnsi" w:cstheme="majorHAnsi"/>
                <w:sz w:val="24"/>
                <w:szCs w:val="24"/>
              </w:rPr>
              <w:t>/bán</w:t>
            </w:r>
            <w:r>
              <w:rPr>
                <w:rFonts w:asciiTheme="majorHAnsi" w:hAnsiTheme="majorHAnsi" w:cstheme="majorHAnsi"/>
                <w:sz w:val="24"/>
                <w:szCs w:val="24"/>
              </w:rPr>
              <w:t xml:space="preserve"> ngoại tệ</w:t>
            </w:r>
          </w:p>
        </w:tc>
      </w:tr>
      <w:tr w:rsidR="00865719" w:rsidRPr="00644FCA" w14:paraId="4FAEEE9F"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60C9E68B" w14:textId="77777777" w:rsidR="00865719" w:rsidRPr="005E35E1" w:rsidRDefault="00865719"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C9E5C68" w14:textId="5F686127" w:rsidR="00865719" w:rsidRDefault="00865719" w:rsidP="00865719">
            <w:pPr>
              <w:spacing w:line="256" w:lineRule="auto"/>
              <w:ind w:firstLine="0"/>
              <w:rPr>
                <w:rFonts w:asciiTheme="majorHAnsi" w:hAnsiTheme="majorHAnsi" w:cstheme="majorHAnsi"/>
                <w:sz w:val="24"/>
                <w:szCs w:val="24"/>
              </w:rPr>
            </w:pPr>
            <w:r>
              <w:rPr>
                <w:rFonts w:asciiTheme="majorHAnsi" w:hAnsiTheme="majorHAnsi" w:cstheme="majorHAnsi"/>
                <w:sz w:val="24"/>
                <w:szCs w:val="24"/>
              </w:rPr>
              <w:t>Bop ID</w:t>
            </w:r>
          </w:p>
        </w:tc>
        <w:tc>
          <w:tcPr>
            <w:tcW w:w="1242" w:type="dxa"/>
            <w:tcBorders>
              <w:top w:val="single" w:sz="4" w:space="0" w:color="000000"/>
              <w:left w:val="single" w:sz="4" w:space="0" w:color="000000"/>
              <w:bottom w:val="single" w:sz="4" w:space="0" w:color="000000"/>
              <w:right w:val="single" w:sz="4" w:space="0" w:color="000000"/>
            </w:tcBorders>
          </w:tcPr>
          <w:p w14:paraId="224BC991" w14:textId="1B2D7114" w:rsidR="00865719" w:rsidRDefault="00865719" w:rsidP="00865719">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5080739A" w14:textId="3957C12A"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6ADFB010" w14:textId="769A4B3C" w:rsidR="00865719" w:rsidRPr="00F8711F" w:rsidRDefault="00865719" w:rsidP="00865719">
            <w:pPr>
              <w:spacing w:after="160" w:line="256" w:lineRule="auto"/>
              <w:ind w:firstLine="0"/>
              <w:jc w:val="center"/>
              <w:rPr>
                <w:rFonts w:asciiTheme="majorHAnsi" w:hAnsiTheme="majorHAnsi" w:cstheme="majorHAnsi"/>
                <w:sz w:val="24"/>
                <w:szCs w:val="24"/>
              </w:rPr>
            </w:pPr>
            <w:r w:rsidRPr="00F8711F">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22723CD7" w14:textId="18453AFB"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1394D4A8" w14:textId="784089C6" w:rsidR="00865719" w:rsidRDefault="00C71269" w:rsidP="00FC5613">
            <w:pPr>
              <w:tabs>
                <w:tab w:val="left" w:pos="709"/>
              </w:tabs>
              <w:spacing w:line="256" w:lineRule="auto"/>
              <w:ind w:firstLine="0"/>
              <w:contextualSpacing/>
              <w:rPr>
                <w:rFonts w:asciiTheme="majorHAnsi" w:hAnsiTheme="majorHAnsi" w:cstheme="majorHAnsi"/>
                <w:sz w:val="24"/>
                <w:szCs w:val="24"/>
              </w:rPr>
            </w:pPr>
            <w:r>
              <w:rPr>
                <w:rFonts w:asciiTheme="majorHAnsi" w:hAnsiTheme="majorHAnsi" w:cstheme="majorHAnsi"/>
                <w:sz w:val="24"/>
                <w:szCs w:val="24"/>
              </w:rPr>
              <w:t>Hiển thị ID bop</w:t>
            </w:r>
          </w:p>
        </w:tc>
      </w:tr>
      <w:tr w:rsidR="00865719" w:rsidRPr="00644FCA" w14:paraId="240558E4"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05052F71" w14:textId="77777777" w:rsidR="00865719" w:rsidRPr="005E35E1" w:rsidRDefault="00865719"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2F9C82F" w14:textId="42FBEDC8" w:rsidR="00865719" w:rsidRDefault="00865719" w:rsidP="00865719">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Bop Code </w:t>
            </w:r>
          </w:p>
        </w:tc>
        <w:tc>
          <w:tcPr>
            <w:tcW w:w="1242" w:type="dxa"/>
            <w:tcBorders>
              <w:top w:val="single" w:sz="4" w:space="0" w:color="000000"/>
              <w:left w:val="single" w:sz="4" w:space="0" w:color="000000"/>
              <w:bottom w:val="single" w:sz="4" w:space="0" w:color="000000"/>
              <w:right w:val="single" w:sz="4" w:space="0" w:color="000000"/>
            </w:tcBorders>
          </w:tcPr>
          <w:p w14:paraId="33818D84" w14:textId="32F45E2A" w:rsidR="00865719" w:rsidRDefault="00865719" w:rsidP="00865719">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0C1EBDA6" w14:textId="63CD46D3"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125E41BB" w14:textId="5522F720" w:rsidR="00865719" w:rsidRPr="00F8711F" w:rsidRDefault="00865719" w:rsidP="00865719">
            <w:pPr>
              <w:spacing w:after="160" w:line="256" w:lineRule="auto"/>
              <w:ind w:firstLine="0"/>
              <w:jc w:val="center"/>
              <w:rPr>
                <w:rFonts w:asciiTheme="majorHAnsi" w:hAnsiTheme="majorHAnsi" w:cstheme="majorHAnsi"/>
                <w:sz w:val="24"/>
                <w:szCs w:val="24"/>
              </w:rPr>
            </w:pPr>
            <w:r w:rsidRPr="00F8711F">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450C4DCB" w14:textId="396F64BC"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04113AB1" w14:textId="425ABFFB" w:rsidR="00865719" w:rsidRDefault="00C71269" w:rsidP="00FC5613">
            <w:pPr>
              <w:tabs>
                <w:tab w:val="left" w:pos="709"/>
              </w:tabs>
              <w:spacing w:line="256" w:lineRule="auto"/>
              <w:ind w:firstLine="0"/>
              <w:contextualSpacing/>
              <w:rPr>
                <w:rFonts w:asciiTheme="majorHAnsi" w:hAnsiTheme="majorHAnsi" w:cstheme="majorHAnsi"/>
                <w:sz w:val="24"/>
                <w:szCs w:val="24"/>
              </w:rPr>
            </w:pPr>
            <w:r>
              <w:rPr>
                <w:rFonts w:asciiTheme="majorHAnsi" w:hAnsiTheme="majorHAnsi" w:cstheme="majorHAnsi"/>
                <w:sz w:val="24"/>
                <w:szCs w:val="24"/>
              </w:rPr>
              <w:t>Hiển thị mã code Bop</w:t>
            </w:r>
          </w:p>
        </w:tc>
      </w:tr>
      <w:tr w:rsidR="00865719" w:rsidRPr="00644FCA" w14:paraId="25FF6B33"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7C2FEC54" w14:textId="77777777" w:rsidR="00865719" w:rsidRPr="005E35E1" w:rsidRDefault="00865719"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558A59FC" w14:textId="7A22D65E" w:rsidR="00865719" w:rsidRDefault="00865719" w:rsidP="00865719">
            <w:pPr>
              <w:spacing w:line="256" w:lineRule="auto"/>
              <w:ind w:firstLine="0"/>
              <w:rPr>
                <w:rFonts w:asciiTheme="majorHAnsi" w:hAnsiTheme="majorHAnsi" w:cstheme="majorHAnsi"/>
                <w:sz w:val="24"/>
                <w:szCs w:val="24"/>
              </w:rPr>
            </w:pPr>
            <w:r>
              <w:rPr>
                <w:rFonts w:asciiTheme="majorHAnsi" w:hAnsiTheme="majorHAnsi" w:cstheme="majorHAnsi"/>
                <w:sz w:val="24"/>
                <w:szCs w:val="24"/>
              </w:rPr>
              <w:t>Quốc gia</w:t>
            </w:r>
          </w:p>
        </w:tc>
        <w:tc>
          <w:tcPr>
            <w:tcW w:w="1242" w:type="dxa"/>
            <w:tcBorders>
              <w:top w:val="single" w:sz="4" w:space="0" w:color="000000"/>
              <w:left w:val="single" w:sz="4" w:space="0" w:color="000000"/>
              <w:bottom w:val="single" w:sz="4" w:space="0" w:color="000000"/>
              <w:right w:val="single" w:sz="4" w:space="0" w:color="000000"/>
            </w:tcBorders>
          </w:tcPr>
          <w:p w14:paraId="37AB01F9" w14:textId="01785F89" w:rsidR="00865719" w:rsidRDefault="00865719" w:rsidP="00865719">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367776BD" w14:textId="01F5B914"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2012FCDD" w14:textId="4AC9F17C" w:rsidR="00865719" w:rsidRPr="00F8711F" w:rsidRDefault="00865719" w:rsidP="00865719">
            <w:pPr>
              <w:spacing w:after="160" w:line="256" w:lineRule="auto"/>
              <w:ind w:firstLine="0"/>
              <w:jc w:val="center"/>
              <w:rPr>
                <w:rFonts w:asciiTheme="majorHAnsi" w:hAnsiTheme="majorHAnsi" w:cstheme="majorHAnsi"/>
                <w:sz w:val="24"/>
                <w:szCs w:val="24"/>
              </w:rPr>
            </w:pPr>
            <w:r w:rsidRPr="00F8711F">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137B79B6" w14:textId="4041F062"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02F90347" w14:textId="71824596" w:rsidR="00865719" w:rsidRDefault="00C71269" w:rsidP="00FC5613">
            <w:pPr>
              <w:tabs>
                <w:tab w:val="left" w:pos="709"/>
              </w:tabs>
              <w:spacing w:line="256" w:lineRule="auto"/>
              <w:ind w:firstLine="0"/>
              <w:contextualSpacing/>
              <w:rPr>
                <w:rFonts w:asciiTheme="majorHAnsi" w:hAnsiTheme="majorHAnsi" w:cstheme="majorHAnsi"/>
                <w:sz w:val="24"/>
                <w:szCs w:val="24"/>
              </w:rPr>
            </w:pPr>
            <w:r>
              <w:rPr>
                <w:rFonts w:asciiTheme="majorHAnsi" w:hAnsiTheme="majorHAnsi" w:cstheme="majorHAnsi"/>
                <w:sz w:val="24"/>
                <w:szCs w:val="24"/>
              </w:rPr>
              <w:t>Hiển thị quốc gia giao dịch</w:t>
            </w:r>
          </w:p>
        </w:tc>
      </w:tr>
      <w:tr w:rsidR="00865719" w:rsidRPr="00644FCA" w14:paraId="3CBAD779"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52C0440B" w14:textId="77777777" w:rsidR="00865719" w:rsidRPr="005E35E1" w:rsidRDefault="00865719"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4FF3389" w14:textId="488FA9D9" w:rsidR="00865719" w:rsidRDefault="00865719" w:rsidP="00865719">
            <w:pPr>
              <w:spacing w:line="256" w:lineRule="auto"/>
              <w:ind w:firstLine="0"/>
              <w:rPr>
                <w:rFonts w:asciiTheme="majorHAnsi" w:hAnsiTheme="majorHAnsi" w:cstheme="majorHAnsi"/>
                <w:sz w:val="24"/>
                <w:szCs w:val="24"/>
              </w:rPr>
            </w:pPr>
            <w:r>
              <w:rPr>
                <w:rFonts w:asciiTheme="majorHAnsi" w:hAnsiTheme="majorHAnsi" w:cstheme="majorHAnsi"/>
                <w:sz w:val="24"/>
                <w:szCs w:val="24"/>
              </w:rPr>
              <w:t>Ghi chú</w:t>
            </w:r>
          </w:p>
        </w:tc>
        <w:tc>
          <w:tcPr>
            <w:tcW w:w="1242" w:type="dxa"/>
            <w:tcBorders>
              <w:top w:val="single" w:sz="4" w:space="0" w:color="000000"/>
              <w:left w:val="single" w:sz="4" w:space="0" w:color="000000"/>
              <w:bottom w:val="single" w:sz="4" w:space="0" w:color="000000"/>
              <w:right w:val="single" w:sz="4" w:space="0" w:color="000000"/>
            </w:tcBorders>
          </w:tcPr>
          <w:p w14:paraId="3D68EAEF" w14:textId="3CAFB206" w:rsidR="00865719" w:rsidRDefault="00865719" w:rsidP="00865719">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7D099655" w14:textId="3B4D6287"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73D92DF7" w14:textId="22C9A06C" w:rsidR="00865719" w:rsidRPr="00F8711F" w:rsidRDefault="00865719" w:rsidP="00865719">
            <w:pPr>
              <w:spacing w:after="160" w:line="256" w:lineRule="auto"/>
              <w:ind w:firstLine="0"/>
              <w:jc w:val="center"/>
              <w:rPr>
                <w:rFonts w:asciiTheme="majorHAnsi" w:hAnsiTheme="majorHAnsi" w:cstheme="majorHAnsi"/>
                <w:sz w:val="24"/>
                <w:szCs w:val="24"/>
              </w:rPr>
            </w:pPr>
            <w:r w:rsidRPr="00F8711F">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6DC55CEE" w14:textId="2C1C1EBC"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478B0E92" w14:textId="39DDAD89" w:rsidR="00865719" w:rsidRDefault="00C71269" w:rsidP="00FC5613">
            <w:pPr>
              <w:tabs>
                <w:tab w:val="left" w:pos="709"/>
              </w:tabs>
              <w:spacing w:line="256" w:lineRule="auto"/>
              <w:ind w:firstLine="0"/>
              <w:contextualSpacing/>
              <w:rPr>
                <w:rFonts w:asciiTheme="majorHAnsi" w:hAnsiTheme="majorHAnsi" w:cstheme="majorHAnsi"/>
                <w:sz w:val="24"/>
                <w:szCs w:val="24"/>
              </w:rPr>
            </w:pPr>
            <w:r>
              <w:rPr>
                <w:rFonts w:asciiTheme="majorHAnsi" w:hAnsiTheme="majorHAnsi" w:cstheme="majorHAnsi"/>
                <w:sz w:val="24"/>
                <w:szCs w:val="24"/>
              </w:rPr>
              <w:t>Hiển thị ghi chú giao dịch mu</w:t>
            </w:r>
            <w:r w:rsidR="00CF3ADC">
              <w:rPr>
                <w:rFonts w:asciiTheme="majorHAnsi" w:hAnsiTheme="majorHAnsi" w:cstheme="majorHAnsi"/>
                <w:sz w:val="24"/>
                <w:szCs w:val="24"/>
              </w:rPr>
              <w:t xml:space="preserve">a/bán </w:t>
            </w:r>
            <w:r>
              <w:rPr>
                <w:rFonts w:asciiTheme="majorHAnsi" w:hAnsiTheme="majorHAnsi" w:cstheme="majorHAnsi"/>
                <w:sz w:val="24"/>
                <w:szCs w:val="24"/>
              </w:rPr>
              <w:t>ngoại tệ</w:t>
            </w:r>
          </w:p>
        </w:tc>
      </w:tr>
      <w:tr w:rsidR="00865719" w:rsidRPr="00644FCA" w14:paraId="6A3C5223"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5005C426" w14:textId="77777777" w:rsidR="00865719" w:rsidRPr="005E35E1" w:rsidRDefault="00865719"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842C0FF" w14:textId="746400EF" w:rsidR="00865719" w:rsidRDefault="00865719" w:rsidP="00865719">
            <w:pPr>
              <w:spacing w:line="256" w:lineRule="auto"/>
              <w:ind w:firstLine="0"/>
              <w:rPr>
                <w:rFonts w:asciiTheme="majorHAnsi" w:hAnsiTheme="majorHAnsi" w:cstheme="majorHAnsi"/>
                <w:sz w:val="24"/>
                <w:szCs w:val="24"/>
              </w:rPr>
            </w:pPr>
            <w:r>
              <w:rPr>
                <w:rFonts w:asciiTheme="majorHAnsi" w:hAnsiTheme="majorHAnsi" w:cstheme="majorHAnsi"/>
                <w:sz w:val="24"/>
                <w:szCs w:val="24"/>
              </w:rPr>
              <w:t>Số định danh</w:t>
            </w:r>
          </w:p>
        </w:tc>
        <w:tc>
          <w:tcPr>
            <w:tcW w:w="1242" w:type="dxa"/>
            <w:tcBorders>
              <w:top w:val="single" w:sz="4" w:space="0" w:color="000000"/>
              <w:left w:val="single" w:sz="4" w:space="0" w:color="000000"/>
              <w:bottom w:val="single" w:sz="4" w:space="0" w:color="000000"/>
              <w:right w:val="single" w:sz="4" w:space="0" w:color="000000"/>
            </w:tcBorders>
          </w:tcPr>
          <w:p w14:paraId="03F2AC4A" w14:textId="34CA3B88" w:rsidR="00865719" w:rsidRDefault="00FC5613" w:rsidP="00865719">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0FC84876" w14:textId="547BBEE1"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1190857A" w14:textId="2A56A4FE" w:rsidR="00865719" w:rsidRPr="00F8711F" w:rsidRDefault="00865719" w:rsidP="00865719">
            <w:pPr>
              <w:spacing w:after="160" w:line="256" w:lineRule="auto"/>
              <w:ind w:firstLine="0"/>
              <w:jc w:val="center"/>
              <w:rPr>
                <w:rFonts w:asciiTheme="majorHAnsi" w:hAnsiTheme="majorHAnsi" w:cstheme="majorHAnsi"/>
                <w:sz w:val="24"/>
                <w:szCs w:val="24"/>
              </w:rPr>
            </w:pPr>
            <w:r w:rsidRPr="00F8711F">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705D4C0B" w14:textId="59046349"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463B4113" w14:textId="0F850563" w:rsidR="00865719" w:rsidRDefault="00C71269" w:rsidP="00FC5613">
            <w:pPr>
              <w:tabs>
                <w:tab w:val="left" w:pos="709"/>
              </w:tabs>
              <w:spacing w:line="256" w:lineRule="auto"/>
              <w:ind w:firstLine="0"/>
              <w:contextualSpacing/>
              <w:rPr>
                <w:rFonts w:asciiTheme="majorHAnsi" w:hAnsiTheme="majorHAnsi" w:cstheme="majorHAnsi"/>
                <w:sz w:val="24"/>
                <w:szCs w:val="24"/>
              </w:rPr>
            </w:pPr>
            <w:r>
              <w:rPr>
                <w:rFonts w:asciiTheme="majorHAnsi" w:hAnsiTheme="majorHAnsi" w:cstheme="majorHAnsi"/>
                <w:sz w:val="24"/>
                <w:szCs w:val="24"/>
              </w:rPr>
              <w:t>Hiển thị số định danh</w:t>
            </w:r>
            <w:r w:rsidR="00A64506">
              <w:rPr>
                <w:rFonts w:asciiTheme="majorHAnsi" w:hAnsiTheme="majorHAnsi" w:cstheme="majorHAnsi"/>
                <w:sz w:val="24"/>
                <w:szCs w:val="24"/>
              </w:rPr>
              <w:t xml:space="preserve"> </w:t>
            </w:r>
            <w:r>
              <w:rPr>
                <w:rFonts w:asciiTheme="majorHAnsi" w:hAnsiTheme="majorHAnsi" w:cstheme="majorHAnsi"/>
                <w:sz w:val="24"/>
                <w:szCs w:val="24"/>
              </w:rPr>
              <w:t xml:space="preserve">của </w:t>
            </w:r>
            <w:r w:rsidR="00BB2E44">
              <w:rPr>
                <w:rFonts w:asciiTheme="majorHAnsi" w:hAnsiTheme="majorHAnsi" w:cstheme="majorHAnsi"/>
                <w:sz w:val="24"/>
                <w:szCs w:val="24"/>
              </w:rPr>
              <w:t>khách hàng cần thực hiện giao dịch</w:t>
            </w:r>
          </w:p>
        </w:tc>
      </w:tr>
      <w:tr w:rsidR="00865719" w:rsidRPr="00644FCA" w14:paraId="67EED451"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2727F98F" w14:textId="77777777" w:rsidR="00865719" w:rsidRPr="005E35E1" w:rsidRDefault="00865719"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439DAB8E" w14:textId="6ACF8BC9" w:rsidR="00865719" w:rsidRDefault="00865719" w:rsidP="00865719">
            <w:pPr>
              <w:spacing w:line="256" w:lineRule="auto"/>
              <w:ind w:firstLine="0"/>
              <w:rPr>
                <w:rFonts w:asciiTheme="majorHAnsi" w:hAnsiTheme="majorHAnsi" w:cstheme="majorHAnsi"/>
                <w:sz w:val="24"/>
                <w:szCs w:val="24"/>
              </w:rPr>
            </w:pPr>
            <w:r>
              <w:rPr>
                <w:rFonts w:asciiTheme="majorHAnsi" w:hAnsiTheme="majorHAnsi" w:cstheme="majorHAnsi"/>
                <w:sz w:val="24"/>
                <w:szCs w:val="24"/>
              </w:rPr>
              <w:t>Mã số thuế</w:t>
            </w:r>
          </w:p>
        </w:tc>
        <w:tc>
          <w:tcPr>
            <w:tcW w:w="1242" w:type="dxa"/>
            <w:tcBorders>
              <w:top w:val="single" w:sz="4" w:space="0" w:color="000000"/>
              <w:left w:val="single" w:sz="4" w:space="0" w:color="000000"/>
              <w:bottom w:val="single" w:sz="4" w:space="0" w:color="000000"/>
              <w:right w:val="single" w:sz="4" w:space="0" w:color="000000"/>
            </w:tcBorders>
          </w:tcPr>
          <w:p w14:paraId="12CB40CD" w14:textId="6A01E0B4" w:rsidR="00865719" w:rsidRDefault="00FC5613" w:rsidP="00865719">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1A81C6A0" w14:textId="7DA1E5C8"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7FADACE8" w14:textId="46F93193" w:rsidR="00865719" w:rsidRPr="00F8711F" w:rsidRDefault="00865719" w:rsidP="00865719">
            <w:pPr>
              <w:spacing w:after="160" w:line="256" w:lineRule="auto"/>
              <w:ind w:firstLine="0"/>
              <w:jc w:val="center"/>
              <w:rPr>
                <w:rFonts w:asciiTheme="majorHAnsi" w:hAnsiTheme="majorHAnsi" w:cstheme="majorHAnsi"/>
                <w:sz w:val="24"/>
                <w:szCs w:val="24"/>
              </w:rPr>
            </w:pPr>
            <w:r w:rsidRPr="00F8711F">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44CF36BE" w14:textId="60EFC16C"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5C73F79B" w14:textId="5DF4DBA1" w:rsidR="00865719" w:rsidRDefault="00C71269" w:rsidP="00FC5613">
            <w:pPr>
              <w:tabs>
                <w:tab w:val="left" w:pos="709"/>
              </w:tabs>
              <w:spacing w:line="256" w:lineRule="auto"/>
              <w:ind w:firstLine="0"/>
              <w:contextualSpacing/>
              <w:rPr>
                <w:rFonts w:asciiTheme="majorHAnsi" w:hAnsiTheme="majorHAnsi" w:cstheme="majorHAnsi"/>
                <w:sz w:val="24"/>
                <w:szCs w:val="24"/>
              </w:rPr>
            </w:pPr>
            <w:r>
              <w:rPr>
                <w:rFonts w:asciiTheme="majorHAnsi" w:hAnsiTheme="majorHAnsi" w:cstheme="majorHAnsi"/>
                <w:sz w:val="24"/>
                <w:szCs w:val="24"/>
              </w:rPr>
              <w:t xml:space="preserve">Hiển thị mã số thuế </w:t>
            </w:r>
            <w:r w:rsidR="00BB2E44">
              <w:rPr>
                <w:rFonts w:asciiTheme="majorHAnsi" w:hAnsiTheme="majorHAnsi" w:cstheme="majorHAnsi"/>
                <w:sz w:val="24"/>
                <w:szCs w:val="24"/>
              </w:rPr>
              <w:t xml:space="preserve">khách hàng </w:t>
            </w:r>
            <w:r>
              <w:rPr>
                <w:rFonts w:asciiTheme="majorHAnsi" w:hAnsiTheme="majorHAnsi" w:cstheme="majorHAnsi"/>
                <w:sz w:val="24"/>
                <w:szCs w:val="24"/>
              </w:rPr>
              <w:t>cần thực hiện giao dịch</w:t>
            </w:r>
          </w:p>
        </w:tc>
      </w:tr>
      <w:tr w:rsidR="00865719" w:rsidRPr="00644FCA" w14:paraId="7948CB30"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50540D8D" w14:textId="77777777" w:rsidR="00865719" w:rsidRPr="005E35E1" w:rsidRDefault="00865719"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4398CA2A" w14:textId="5F90A17C" w:rsidR="00865719" w:rsidRDefault="00865719" w:rsidP="00865719">
            <w:pPr>
              <w:spacing w:line="256" w:lineRule="auto"/>
              <w:ind w:firstLine="0"/>
              <w:rPr>
                <w:rFonts w:asciiTheme="majorHAnsi" w:hAnsiTheme="majorHAnsi" w:cstheme="majorHAnsi"/>
                <w:sz w:val="24"/>
                <w:szCs w:val="24"/>
              </w:rPr>
            </w:pPr>
            <w:r>
              <w:rPr>
                <w:rFonts w:asciiTheme="majorHAnsi" w:hAnsiTheme="majorHAnsi" w:cstheme="majorHAnsi"/>
                <w:sz w:val="24"/>
                <w:szCs w:val="24"/>
              </w:rPr>
              <w:t>Giấy tờ khác</w:t>
            </w:r>
          </w:p>
        </w:tc>
        <w:tc>
          <w:tcPr>
            <w:tcW w:w="1242" w:type="dxa"/>
            <w:tcBorders>
              <w:top w:val="single" w:sz="4" w:space="0" w:color="000000"/>
              <w:left w:val="single" w:sz="4" w:space="0" w:color="000000"/>
              <w:bottom w:val="single" w:sz="4" w:space="0" w:color="000000"/>
              <w:right w:val="single" w:sz="4" w:space="0" w:color="000000"/>
            </w:tcBorders>
          </w:tcPr>
          <w:p w14:paraId="57909555" w14:textId="68DC3116" w:rsidR="00865719" w:rsidRDefault="00865719" w:rsidP="00865719">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60BDC32E" w14:textId="62540590"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6AF5ABBA" w14:textId="4C6646B8" w:rsidR="00865719" w:rsidRPr="00F8711F" w:rsidRDefault="00865719" w:rsidP="00865719">
            <w:pPr>
              <w:spacing w:after="160" w:line="256" w:lineRule="auto"/>
              <w:ind w:firstLine="0"/>
              <w:jc w:val="center"/>
              <w:rPr>
                <w:rFonts w:asciiTheme="majorHAnsi" w:hAnsiTheme="majorHAnsi" w:cstheme="majorHAnsi"/>
                <w:sz w:val="24"/>
                <w:szCs w:val="24"/>
              </w:rPr>
            </w:pPr>
            <w:r w:rsidRPr="00F8711F">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6DC9ED9D" w14:textId="0AB3DFC8"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76AD815D" w14:textId="3FCDAFAD" w:rsidR="00865719" w:rsidRDefault="00C71269" w:rsidP="00FC5613">
            <w:pPr>
              <w:tabs>
                <w:tab w:val="left" w:pos="709"/>
              </w:tabs>
              <w:spacing w:line="256" w:lineRule="auto"/>
              <w:ind w:firstLine="0"/>
              <w:contextualSpacing/>
              <w:rPr>
                <w:rFonts w:asciiTheme="majorHAnsi" w:hAnsiTheme="majorHAnsi" w:cstheme="majorHAnsi"/>
                <w:sz w:val="24"/>
                <w:szCs w:val="24"/>
              </w:rPr>
            </w:pPr>
            <w:r>
              <w:rPr>
                <w:rFonts w:asciiTheme="majorHAnsi" w:hAnsiTheme="majorHAnsi" w:cstheme="majorHAnsi"/>
                <w:sz w:val="24"/>
                <w:szCs w:val="24"/>
              </w:rPr>
              <w:t xml:space="preserve">Hiển thị giấy tờ khác của </w:t>
            </w:r>
            <w:r w:rsidR="00BB2E44">
              <w:rPr>
                <w:rFonts w:asciiTheme="majorHAnsi" w:hAnsiTheme="majorHAnsi" w:cstheme="majorHAnsi"/>
                <w:sz w:val="24"/>
                <w:szCs w:val="24"/>
              </w:rPr>
              <w:t>khách hàng thực hiện giao dịch</w:t>
            </w:r>
          </w:p>
        </w:tc>
      </w:tr>
      <w:tr w:rsidR="00865719" w:rsidRPr="00644FCA" w14:paraId="4E934C60"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78A7DAC2" w14:textId="77777777" w:rsidR="00865719" w:rsidRPr="005E35E1" w:rsidRDefault="00865719"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5A803B16" w14:textId="6981F6E6" w:rsidR="00865719" w:rsidRDefault="00865719" w:rsidP="00865719">
            <w:pPr>
              <w:spacing w:line="256" w:lineRule="auto"/>
              <w:ind w:firstLine="0"/>
              <w:rPr>
                <w:rFonts w:asciiTheme="majorHAnsi" w:hAnsiTheme="majorHAnsi" w:cstheme="majorHAnsi"/>
                <w:sz w:val="24"/>
                <w:szCs w:val="24"/>
              </w:rPr>
            </w:pPr>
            <w:r>
              <w:rPr>
                <w:rFonts w:asciiTheme="majorHAnsi" w:hAnsiTheme="majorHAnsi" w:cstheme="majorHAnsi"/>
                <w:sz w:val="24"/>
                <w:szCs w:val="24"/>
              </w:rPr>
              <w:t>Ngày cấp</w:t>
            </w:r>
          </w:p>
        </w:tc>
        <w:tc>
          <w:tcPr>
            <w:tcW w:w="1242" w:type="dxa"/>
            <w:tcBorders>
              <w:top w:val="single" w:sz="4" w:space="0" w:color="000000"/>
              <w:left w:val="single" w:sz="4" w:space="0" w:color="000000"/>
              <w:bottom w:val="single" w:sz="4" w:space="0" w:color="000000"/>
              <w:right w:val="single" w:sz="4" w:space="0" w:color="000000"/>
            </w:tcBorders>
          </w:tcPr>
          <w:p w14:paraId="0467A984" w14:textId="03EE1BFA" w:rsidR="00865719" w:rsidRDefault="00FC5613" w:rsidP="00865719">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Date</w:t>
            </w:r>
          </w:p>
        </w:tc>
        <w:tc>
          <w:tcPr>
            <w:tcW w:w="911" w:type="dxa"/>
            <w:tcBorders>
              <w:top w:val="single" w:sz="4" w:space="0" w:color="000000"/>
              <w:left w:val="single" w:sz="4" w:space="0" w:color="000000"/>
              <w:bottom w:val="single" w:sz="4" w:space="0" w:color="000000"/>
              <w:right w:val="single" w:sz="4" w:space="0" w:color="000000"/>
            </w:tcBorders>
          </w:tcPr>
          <w:p w14:paraId="17DEDD5C" w14:textId="63C393D7"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5BDED2EF" w14:textId="610B86CE" w:rsidR="00865719" w:rsidRPr="00F8711F" w:rsidRDefault="00865719" w:rsidP="00865719">
            <w:pPr>
              <w:spacing w:after="160" w:line="256" w:lineRule="auto"/>
              <w:ind w:firstLine="0"/>
              <w:jc w:val="center"/>
              <w:rPr>
                <w:rFonts w:asciiTheme="majorHAnsi" w:hAnsiTheme="majorHAnsi" w:cstheme="majorHAnsi"/>
                <w:sz w:val="24"/>
                <w:szCs w:val="24"/>
              </w:rPr>
            </w:pPr>
            <w:r w:rsidRPr="00F8711F">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0E4F03BA" w14:textId="123F75AA"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084EB570" w14:textId="330A855C" w:rsidR="00865719" w:rsidRDefault="00BB2E44" w:rsidP="00FC5613">
            <w:pPr>
              <w:tabs>
                <w:tab w:val="left" w:pos="709"/>
              </w:tabs>
              <w:spacing w:line="256" w:lineRule="auto"/>
              <w:ind w:firstLine="0"/>
              <w:contextualSpacing/>
              <w:rPr>
                <w:rFonts w:asciiTheme="majorHAnsi" w:hAnsiTheme="majorHAnsi" w:cstheme="majorHAnsi"/>
                <w:sz w:val="24"/>
                <w:szCs w:val="24"/>
              </w:rPr>
            </w:pPr>
            <w:r>
              <w:rPr>
                <w:rFonts w:asciiTheme="majorHAnsi" w:hAnsiTheme="majorHAnsi" w:cstheme="majorHAnsi"/>
                <w:sz w:val="24"/>
                <w:szCs w:val="24"/>
              </w:rPr>
              <w:t>Hiển thị ngày cấp giấy tờ của khách hàng thực hiện giao dịch</w:t>
            </w:r>
          </w:p>
        </w:tc>
      </w:tr>
      <w:tr w:rsidR="00865719" w:rsidRPr="00644FCA" w14:paraId="2DCA4EB1"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03E5CBAE" w14:textId="77777777" w:rsidR="00865719" w:rsidRPr="005E35E1" w:rsidRDefault="00865719"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1C38CA8" w14:textId="421C0861" w:rsidR="00865719" w:rsidRDefault="00865719" w:rsidP="00865719">
            <w:pPr>
              <w:spacing w:line="256" w:lineRule="auto"/>
              <w:ind w:firstLine="0"/>
              <w:rPr>
                <w:rFonts w:asciiTheme="majorHAnsi" w:hAnsiTheme="majorHAnsi" w:cstheme="majorHAnsi"/>
                <w:sz w:val="24"/>
                <w:szCs w:val="24"/>
              </w:rPr>
            </w:pPr>
            <w:r>
              <w:rPr>
                <w:rFonts w:asciiTheme="majorHAnsi" w:hAnsiTheme="majorHAnsi" w:cstheme="majorHAnsi"/>
                <w:sz w:val="24"/>
                <w:szCs w:val="24"/>
              </w:rPr>
              <w:t>Ngày hết hạn</w:t>
            </w:r>
          </w:p>
        </w:tc>
        <w:tc>
          <w:tcPr>
            <w:tcW w:w="1242" w:type="dxa"/>
            <w:tcBorders>
              <w:top w:val="single" w:sz="4" w:space="0" w:color="000000"/>
              <w:left w:val="single" w:sz="4" w:space="0" w:color="000000"/>
              <w:bottom w:val="single" w:sz="4" w:space="0" w:color="000000"/>
              <w:right w:val="single" w:sz="4" w:space="0" w:color="000000"/>
            </w:tcBorders>
          </w:tcPr>
          <w:p w14:paraId="65F7D694" w14:textId="021F2E20" w:rsidR="00865719" w:rsidRDefault="00FC5613" w:rsidP="00865719">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Date</w:t>
            </w:r>
          </w:p>
        </w:tc>
        <w:tc>
          <w:tcPr>
            <w:tcW w:w="911" w:type="dxa"/>
            <w:tcBorders>
              <w:top w:val="single" w:sz="4" w:space="0" w:color="000000"/>
              <w:left w:val="single" w:sz="4" w:space="0" w:color="000000"/>
              <w:bottom w:val="single" w:sz="4" w:space="0" w:color="000000"/>
              <w:right w:val="single" w:sz="4" w:space="0" w:color="000000"/>
            </w:tcBorders>
          </w:tcPr>
          <w:p w14:paraId="6FEFEBE4" w14:textId="1B7F9DD7"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62397AE5" w14:textId="09D70D89" w:rsidR="00865719" w:rsidRPr="00F8711F" w:rsidRDefault="00865719" w:rsidP="00865719">
            <w:pPr>
              <w:spacing w:after="160" w:line="256" w:lineRule="auto"/>
              <w:ind w:firstLine="0"/>
              <w:jc w:val="center"/>
              <w:rPr>
                <w:rFonts w:asciiTheme="majorHAnsi" w:hAnsiTheme="majorHAnsi" w:cstheme="majorHAnsi"/>
                <w:sz w:val="24"/>
                <w:szCs w:val="24"/>
              </w:rPr>
            </w:pPr>
            <w:r w:rsidRPr="00F8711F">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522C80C7" w14:textId="1A2EFEBD"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1055271D" w14:textId="7E0808AC" w:rsidR="00865719" w:rsidRDefault="00BB2E44" w:rsidP="00FC5613">
            <w:pPr>
              <w:tabs>
                <w:tab w:val="left" w:pos="709"/>
              </w:tabs>
              <w:spacing w:line="256" w:lineRule="auto"/>
              <w:ind w:firstLine="0"/>
              <w:contextualSpacing/>
              <w:rPr>
                <w:rFonts w:asciiTheme="majorHAnsi" w:hAnsiTheme="majorHAnsi" w:cstheme="majorHAnsi"/>
                <w:sz w:val="24"/>
                <w:szCs w:val="24"/>
              </w:rPr>
            </w:pPr>
            <w:r>
              <w:rPr>
                <w:rFonts w:asciiTheme="majorHAnsi" w:hAnsiTheme="majorHAnsi" w:cstheme="majorHAnsi"/>
                <w:sz w:val="24"/>
                <w:szCs w:val="24"/>
              </w:rPr>
              <w:t>Hiển thị ngày hết hạn giấy tờ của khách hàng thực hiện giao dịch</w:t>
            </w:r>
          </w:p>
        </w:tc>
      </w:tr>
      <w:tr w:rsidR="00865719" w:rsidRPr="00644FCA" w14:paraId="68588D6C"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453996E5" w14:textId="77777777" w:rsidR="00865719" w:rsidRPr="005E35E1" w:rsidRDefault="00865719"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4D5EAAAE" w14:textId="040D5A1F" w:rsidR="00865719" w:rsidRDefault="00865719" w:rsidP="00865719">
            <w:pPr>
              <w:spacing w:line="256" w:lineRule="auto"/>
              <w:ind w:firstLine="0"/>
              <w:rPr>
                <w:rFonts w:asciiTheme="majorHAnsi" w:hAnsiTheme="majorHAnsi" w:cstheme="majorHAnsi"/>
                <w:sz w:val="24"/>
                <w:szCs w:val="24"/>
              </w:rPr>
            </w:pPr>
            <w:r>
              <w:rPr>
                <w:rFonts w:asciiTheme="majorHAnsi" w:hAnsiTheme="majorHAnsi" w:cstheme="majorHAnsi"/>
                <w:sz w:val="24"/>
                <w:szCs w:val="24"/>
              </w:rPr>
              <w:t>Nơi cấp</w:t>
            </w:r>
          </w:p>
        </w:tc>
        <w:tc>
          <w:tcPr>
            <w:tcW w:w="1242" w:type="dxa"/>
            <w:tcBorders>
              <w:top w:val="single" w:sz="4" w:space="0" w:color="000000"/>
              <w:left w:val="single" w:sz="4" w:space="0" w:color="000000"/>
              <w:bottom w:val="single" w:sz="4" w:space="0" w:color="000000"/>
              <w:right w:val="single" w:sz="4" w:space="0" w:color="000000"/>
            </w:tcBorders>
          </w:tcPr>
          <w:p w14:paraId="43C6A6BC" w14:textId="17EF5475" w:rsidR="00865719" w:rsidRDefault="00865719" w:rsidP="00865719">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36F745C0" w14:textId="5387BE08"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473BAD38" w14:textId="19921538" w:rsidR="00865719" w:rsidRPr="00F8711F" w:rsidRDefault="00865719" w:rsidP="00865719">
            <w:pPr>
              <w:spacing w:after="160" w:line="256" w:lineRule="auto"/>
              <w:ind w:firstLine="0"/>
              <w:jc w:val="center"/>
              <w:rPr>
                <w:rFonts w:asciiTheme="majorHAnsi" w:hAnsiTheme="majorHAnsi" w:cstheme="majorHAnsi"/>
                <w:sz w:val="24"/>
                <w:szCs w:val="24"/>
              </w:rPr>
            </w:pPr>
            <w:r w:rsidRPr="00F8711F">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57710859" w14:textId="1444D6CB"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265A115B" w14:textId="21F66110" w:rsidR="00865719" w:rsidRDefault="00FC5613" w:rsidP="00FC5613">
            <w:pPr>
              <w:tabs>
                <w:tab w:val="left" w:pos="709"/>
              </w:tabs>
              <w:spacing w:line="256" w:lineRule="auto"/>
              <w:ind w:firstLine="0"/>
              <w:contextualSpacing/>
              <w:rPr>
                <w:rFonts w:asciiTheme="majorHAnsi" w:hAnsiTheme="majorHAnsi" w:cstheme="majorHAnsi"/>
                <w:sz w:val="24"/>
                <w:szCs w:val="24"/>
              </w:rPr>
            </w:pPr>
            <w:r>
              <w:rPr>
                <w:rFonts w:asciiTheme="majorHAnsi" w:hAnsiTheme="majorHAnsi" w:cstheme="majorHAnsi"/>
                <w:sz w:val="24"/>
                <w:szCs w:val="24"/>
              </w:rPr>
              <w:t>Hiển thị nơi cấp giấy tờ của khách hàng thực hiện giao dịch</w:t>
            </w:r>
          </w:p>
        </w:tc>
      </w:tr>
      <w:tr w:rsidR="00865719" w:rsidRPr="00644FCA" w14:paraId="228D46CB"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13C303C1" w14:textId="77777777" w:rsidR="00865719" w:rsidRPr="005E35E1" w:rsidRDefault="00865719"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B73BE4F" w14:textId="2B6BD288" w:rsidR="00865719" w:rsidRDefault="00865719" w:rsidP="00865719">
            <w:pPr>
              <w:spacing w:line="256" w:lineRule="auto"/>
              <w:ind w:firstLine="0"/>
              <w:rPr>
                <w:rFonts w:asciiTheme="majorHAnsi" w:hAnsiTheme="majorHAnsi" w:cstheme="majorHAnsi"/>
                <w:sz w:val="24"/>
                <w:szCs w:val="24"/>
              </w:rPr>
            </w:pPr>
            <w:r>
              <w:rPr>
                <w:rFonts w:asciiTheme="majorHAnsi" w:hAnsiTheme="majorHAnsi" w:cstheme="majorHAnsi"/>
                <w:sz w:val="24"/>
                <w:szCs w:val="24"/>
              </w:rPr>
              <w:t>Kiểu giấy tờ</w:t>
            </w:r>
          </w:p>
        </w:tc>
        <w:tc>
          <w:tcPr>
            <w:tcW w:w="1242" w:type="dxa"/>
            <w:tcBorders>
              <w:top w:val="single" w:sz="4" w:space="0" w:color="000000"/>
              <w:left w:val="single" w:sz="4" w:space="0" w:color="000000"/>
              <w:bottom w:val="single" w:sz="4" w:space="0" w:color="000000"/>
              <w:right w:val="single" w:sz="4" w:space="0" w:color="000000"/>
            </w:tcBorders>
          </w:tcPr>
          <w:p w14:paraId="6258A334" w14:textId="3300B9F6" w:rsidR="00865719" w:rsidRDefault="00FC5613" w:rsidP="00865719">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7D79FF2B" w14:textId="48F02806"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4C3F096F" w14:textId="403C38CF" w:rsidR="00865719" w:rsidRPr="00F8711F" w:rsidRDefault="00865719" w:rsidP="00865719">
            <w:pPr>
              <w:spacing w:after="160" w:line="256" w:lineRule="auto"/>
              <w:ind w:firstLine="0"/>
              <w:jc w:val="center"/>
              <w:rPr>
                <w:rFonts w:asciiTheme="majorHAnsi" w:hAnsiTheme="majorHAnsi" w:cstheme="majorHAnsi"/>
                <w:sz w:val="24"/>
                <w:szCs w:val="24"/>
              </w:rPr>
            </w:pPr>
            <w:r w:rsidRPr="00F8711F">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2959C80F" w14:textId="615C33BD"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745CAE07" w14:textId="7A596FAA" w:rsidR="00865719" w:rsidRDefault="00FC5613" w:rsidP="00FC5613">
            <w:pPr>
              <w:tabs>
                <w:tab w:val="left" w:pos="709"/>
              </w:tabs>
              <w:spacing w:line="256" w:lineRule="auto"/>
              <w:ind w:firstLine="0"/>
              <w:contextualSpacing/>
              <w:rPr>
                <w:rFonts w:asciiTheme="majorHAnsi" w:hAnsiTheme="majorHAnsi" w:cstheme="majorHAnsi"/>
                <w:sz w:val="24"/>
                <w:szCs w:val="24"/>
              </w:rPr>
            </w:pPr>
            <w:r>
              <w:rPr>
                <w:rFonts w:asciiTheme="majorHAnsi" w:hAnsiTheme="majorHAnsi" w:cstheme="majorHAnsi"/>
                <w:sz w:val="24"/>
                <w:szCs w:val="24"/>
              </w:rPr>
              <w:t>Hiển thị kiểu giấy tờ của khách hàng thực hiện giao dịch</w:t>
            </w:r>
          </w:p>
        </w:tc>
      </w:tr>
      <w:tr w:rsidR="00865719" w:rsidRPr="00644FCA" w14:paraId="23DAAD09"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20E1A427" w14:textId="77777777" w:rsidR="00865719" w:rsidRPr="005E35E1" w:rsidRDefault="00865719"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B632DCF" w14:textId="69B2C8A4" w:rsidR="00865719" w:rsidRDefault="00865719" w:rsidP="00865719">
            <w:pPr>
              <w:spacing w:line="256" w:lineRule="auto"/>
              <w:ind w:firstLine="0"/>
              <w:rPr>
                <w:rFonts w:asciiTheme="majorHAnsi" w:hAnsiTheme="majorHAnsi" w:cstheme="majorHAnsi"/>
                <w:sz w:val="24"/>
                <w:szCs w:val="24"/>
              </w:rPr>
            </w:pPr>
            <w:r>
              <w:rPr>
                <w:rFonts w:asciiTheme="majorHAnsi" w:hAnsiTheme="majorHAnsi" w:cstheme="majorHAnsi"/>
                <w:sz w:val="24"/>
                <w:szCs w:val="24"/>
              </w:rPr>
              <w:t>Địa chỉ KH</w:t>
            </w:r>
          </w:p>
        </w:tc>
        <w:tc>
          <w:tcPr>
            <w:tcW w:w="1242" w:type="dxa"/>
            <w:tcBorders>
              <w:top w:val="single" w:sz="4" w:space="0" w:color="000000"/>
              <w:left w:val="single" w:sz="4" w:space="0" w:color="000000"/>
              <w:bottom w:val="single" w:sz="4" w:space="0" w:color="000000"/>
              <w:right w:val="single" w:sz="4" w:space="0" w:color="000000"/>
            </w:tcBorders>
          </w:tcPr>
          <w:p w14:paraId="76E1162B" w14:textId="2939D1FF" w:rsidR="00865719" w:rsidRDefault="00865719" w:rsidP="00865719">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341C63C3" w14:textId="2A39F28A"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402BF84C" w14:textId="0C1A55E1" w:rsidR="00865719" w:rsidRPr="00F8711F" w:rsidRDefault="00865719" w:rsidP="00865719">
            <w:pPr>
              <w:spacing w:after="160" w:line="256" w:lineRule="auto"/>
              <w:ind w:firstLine="0"/>
              <w:jc w:val="center"/>
              <w:rPr>
                <w:rFonts w:asciiTheme="majorHAnsi" w:hAnsiTheme="majorHAnsi" w:cstheme="majorHAnsi"/>
                <w:sz w:val="24"/>
                <w:szCs w:val="24"/>
              </w:rPr>
            </w:pPr>
            <w:r w:rsidRPr="00F8711F">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71E147E2" w14:textId="695D3FA0" w:rsidR="00865719" w:rsidRPr="00644FCA" w:rsidRDefault="00865719" w:rsidP="00865719">
            <w:pPr>
              <w:spacing w:after="160" w:line="256" w:lineRule="auto"/>
              <w:ind w:firstLine="0"/>
              <w:jc w:val="center"/>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6A8FA5DB" w14:textId="2F4920E4" w:rsidR="00865719" w:rsidRDefault="00FC5613" w:rsidP="00FC5613">
            <w:pPr>
              <w:tabs>
                <w:tab w:val="left" w:pos="709"/>
              </w:tabs>
              <w:spacing w:line="256" w:lineRule="auto"/>
              <w:ind w:firstLine="0"/>
              <w:contextualSpacing/>
              <w:rPr>
                <w:rFonts w:asciiTheme="majorHAnsi" w:hAnsiTheme="majorHAnsi" w:cstheme="majorHAnsi"/>
                <w:sz w:val="24"/>
                <w:szCs w:val="24"/>
              </w:rPr>
            </w:pPr>
            <w:r>
              <w:rPr>
                <w:rFonts w:asciiTheme="majorHAnsi" w:hAnsiTheme="majorHAnsi" w:cstheme="majorHAnsi"/>
                <w:sz w:val="24"/>
                <w:szCs w:val="24"/>
              </w:rPr>
              <w:t>Hiển thị địa chỉ của khách hàng thực hiện giao dịch</w:t>
            </w:r>
          </w:p>
        </w:tc>
      </w:tr>
      <w:tr w:rsidR="00704BC6" w:rsidRPr="00644FCA" w14:paraId="2B6A71FE" w14:textId="77777777" w:rsidTr="00704BC6">
        <w:trPr>
          <w:trHeight w:val="513"/>
        </w:trPr>
        <w:tc>
          <w:tcPr>
            <w:tcW w:w="10100" w:type="dxa"/>
            <w:gridSpan w:val="7"/>
            <w:tcBorders>
              <w:top w:val="single" w:sz="4" w:space="0" w:color="000000"/>
              <w:left w:val="single" w:sz="4" w:space="0" w:color="000000"/>
              <w:bottom w:val="single" w:sz="4" w:space="0" w:color="000000"/>
              <w:right w:val="single" w:sz="4" w:space="0" w:color="000000"/>
            </w:tcBorders>
          </w:tcPr>
          <w:p w14:paraId="22AB9471" w14:textId="1A6A4C48" w:rsidR="00704BC6" w:rsidRPr="00704BC6" w:rsidRDefault="00704BC6" w:rsidP="00FC5613">
            <w:pPr>
              <w:tabs>
                <w:tab w:val="left" w:pos="709"/>
              </w:tabs>
              <w:spacing w:line="256" w:lineRule="auto"/>
              <w:ind w:firstLine="0"/>
              <w:contextualSpacing/>
              <w:rPr>
                <w:rFonts w:asciiTheme="majorHAnsi" w:hAnsiTheme="majorHAnsi" w:cstheme="majorHAnsi"/>
                <w:b/>
                <w:bCs/>
                <w:sz w:val="24"/>
                <w:szCs w:val="24"/>
              </w:rPr>
            </w:pPr>
            <w:r w:rsidRPr="00704BC6">
              <w:rPr>
                <w:rFonts w:asciiTheme="majorHAnsi" w:hAnsiTheme="majorHAnsi" w:cstheme="majorHAnsi"/>
                <w:b/>
                <w:bCs/>
                <w:sz w:val="24"/>
                <w:szCs w:val="24"/>
              </w:rPr>
              <w:t>Nút tác vụ</w:t>
            </w:r>
          </w:p>
        </w:tc>
      </w:tr>
      <w:tr w:rsidR="00704BC6" w:rsidRPr="00644FCA" w14:paraId="0FF13E24"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2DA3E6EE" w14:textId="77777777" w:rsidR="00704BC6" w:rsidRPr="005E35E1" w:rsidRDefault="00704BC6"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3DF0125" w14:textId="313DF9DD" w:rsidR="00704BC6" w:rsidRDefault="00D20CCD" w:rsidP="00865719">
            <w:pPr>
              <w:spacing w:line="256" w:lineRule="auto"/>
              <w:ind w:firstLine="0"/>
              <w:rPr>
                <w:rFonts w:asciiTheme="majorHAnsi" w:hAnsiTheme="majorHAnsi" w:cstheme="majorHAnsi"/>
                <w:sz w:val="24"/>
                <w:szCs w:val="24"/>
              </w:rPr>
            </w:pPr>
            <w:r>
              <w:rPr>
                <w:rFonts w:asciiTheme="majorHAnsi" w:hAnsiTheme="majorHAnsi" w:cstheme="majorHAnsi"/>
                <w:sz w:val="24"/>
                <w:szCs w:val="24"/>
              </w:rPr>
              <w:t>Thêm mới</w:t>
            </w:r>
          </w:p>
        </w:tc>
        <w:tc>
          <w:tcPr>
            <w:tcW w:w="1242" w:type="dxa"/>
            <w:tcBorders>
              <w:top w:val="single" w:sz="4" w:space="0" w:color="000000"/>
              <w:left w:val="single" w:sz="4" w:space="0" w:color="000000"/>
              <w:bottom w:val="single" w:sz="4" w:space="0" w:color="000000"/>
              <w:right w:val="single" w:sz="4" w:space="0" w:color="000000"/>
            </w:tcBorders>
          </w:tcPr>
          <w:p w14:paraId="1D3BA343" w14:textId="6FFF436B" w:rsidR="00704BC6" w:rsidRDefault="00D20CCD" w:rsidP="00865719">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Button</w:t>
            </w:r>
          </w:p>
        </w:tc>
        <w:tc>
          <w:tcPr>
            <w:tcW w:w="911" w:type="dxa"/>
            <w:tcBorders>
              <w:top w:val="single" w:sz="4" w:space="0" w:color="000000"/>
              <w:left w:val="single" w:sz="4" w:space="0" w:color="000000"/>
              <w:bottom w:val="single" w:sz="4" w:space="0" w:color="000000"/>
              <w:right w:val="single" w:sz="4" w:space="0" w:color="000000"/>
            </w:tcBorders>
          </w:tcPr>
          <w:p w14:paraId="13F30B5F" w14:textId="77777777" w:rsidR="00704BC6" w:rsidRPr="00644FCA" w:rsidRDefault="00704BC6" w:rsidP="00865719">
            <w:pPr>
              <w:spacing w:after="160" w:line="256" w:lineRule="auto"/>
              <w:ind w:firstLine="0"/>
              <w:jc w:val="center"/>
              <w:rPr>
                <w:rFonts w:asciiTheme="majorHAnsi" w:hAnsiTheme="majorHAnsi" w:cstheme="majorHAnsi"/>
                <w:sz w:val="24"/>
                <w:szCs w:val="24"/>
              </w:rPr>
            </w:pPr>
          </w:p>
        </w:tc>
        <w:tc>
          <w:tcPr>
            <w:tcW w:w="994" w:type="dxa"/>
            <w:tcBorders>
              <w:top w:val="single" w:sz="4" w:space="0" w:color="000000"/>
              <w:left w:val="single" w:sz="4" w:space="0" w:color="000000"/>
              <w:bottom w:val="single" w:sz="4" w:space="0" w:color="000000"/>
              <w:right w:val="single" w:sz="4" w:space="0" w:color="000000"/>
            </w:tcBorders>
          </w:tcPr>
          <w:p w14:paraId="6E0800AB" w14:textId="77777777" w:rsidR="00704BC6" w:rsidRPr="00F8711F" w:rsidRDefault="00704BC6" w:rsidP="00865719">
            <w:pPr>
              <w:spacing w:after="160" w:line="256" w:lineRule="auto"/>
              <w:ind w:firstLine="0"/>
              <w:jc w:val="center"/>
              <w:rPr>
                <w:rFonts w:asciiTheme="majorHAnsi" w:hAnsiTheme="majorHAnsi" w:cstheme="majorHAnsi"/>
                <w:sz w:val="24"/>
                <w:szCs w:val="24"/>
              </w:rPr>
            </w:pPr>
          </w:p>
        </w:tc>
        <w:tc>
          <w:tcPr>
            <w:tcW w:w="994" w:type="dxa"/>
            <w:tcBorders>
              <w:top w:val="single" w:sz="4" w:space="0" w:color="000000"/>
              <w:left w:val="single" w:sz="4" w:space="0" w:color="000000"/>
              <w:bottom w:val="single" w:sz="4" w:space="0" w:color="000000"/>
              <w:right w:val="single" w:sz="4" w:space="0" w:color="000000"/>
            </w:tcBorders>
          </w:tcPr>
          <w:p w14:paraId="440E9310" w14:textId="77777777" w:rsidR="00704BC6" w:rsidRPr="00644FCA" w:rsidRDefault="00704BC6" w:rsidP="00865719">
            <w:pPr>
              <w:spacing w:after="160" w:line="256" w:lineRule="auto"/>
              <w:ind w:firstLine="0"/>
              <w:jc w:val="center"/>
              <w:rPr>
                <w:rFonts w:asciiTheme="majorHAnsi" w:hAnsiTheme="majorHAnsi" w:cstheme="majorHAnsi"/>
                <w:sz w:val="24"/>
                <w:szCs w:val="24"/>
              </w:rPr>
            </w:pPr>
          </w:p>
        </w:tc>
        <w:tc>
          <w:tcPr>
            <w:tcW w:w="3564" w:type="dxa"/>
            <w:tcBorders>
              <w:top w:val="single" w:sz="4" w:space="0" w:color="000000"/>
              <w:left w:val="single" w:sz="4" w:space="0" w:color="000000"/>
              <w:bottom w:val="single" w:sz="4" w:space="0" w:color="000000"/>
              <w:right w:val="single" w:sz="4" w:space="0" w:color="000000"/>
            </w:tcBorders>
          </w:tcPr>
          <w:p w14:paraId="15875E2D" w14:textId="77777777" w:rsidR="00704BC6" w:rsidRDefault="00D20CCD" w:rsidP="00FC5613">
            <w:pPr>
              <w:tabs>
                <w:tab w:val="left" w:pos="709"/>
              </w:tabs>
              <w:spacing w:line="256" w:lineRule="auto"/>
              <w:ind w:firstLine="0"/>
              <w:contextualSpacing/>
              <w:rPr>
                <w:rFonts w:asciiTheme="majorHAnsi" w:hAnsiTheme="majorHAnsi" w:cstheme="majorHAnsi"/>
                <w:sz w:val="24"/>
                <w:szCs w:val="24"/>
              </w:rPr>
            </w:pPr>
            <w:r>
              <w:rPr>
                <w:rFonts w:asciiTheme="majorHAnsi" w:hAnsiTheme="majorHAnsi" w:cstheme="majorHAnsi"/>
                <w:sz w:val="24"/>
                <w:szCs w:val="24"/>
              </w:rPr>
              <w:t>Nút thực hiện chức năng mở màn hình thêm mới mua bán ngoại tệ</w:t>
            </w:r>
          </w:p>
          <w:p w14:paraId="7E2C98DC" w14:textId="7C1F5659" w:rsidR="001D22F4" w:rsidRDefault="001D22F4" w:rsidP="00FC5613">
            <w:pPr>
              <w:tabs>
                <w:tab w:val="left" w:pos="709"/>
              </w:tabs>
              <w:spacing w:line="256" w:lineRule="auto"/>
              <w:ind w:firstLine="0"/>
              <w:contextualSpacing/>
              <w:rPr>
                <w:rFonts w:asciiTheme="majorHAnsi" w:hAnsiTheme="majorHAnsi" w:cstheme="majorHAnsi"/>
                <w:sz w:val="24"/>
                <w:szCs w:val="24"/>
              </w:rPr>
            </w:pPr>
            <w:r>
              <w:rPr>
                <w:rFonts w:asciiTheme="majorHAnsi" w:hAnsiTheme="majorHAnsi" w:cstheme="majorHAnsi"/>
                <w:sz w:val="24"/>
                <w:szCs w:val="24"/>
              </w:rPr>
              <w:t>Nút hiển thị đối với user được phân quyền</w:t>
            </w:r>
          </w:p>
        </w:tc>
      </w:tr>
      <w:tr w:rsidR="00704BC6" w:rsidRPr="00644FCA" w14:paraId="4FF2BD12"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34E99544" w14:textId="77777777" w:rsidR="00704BC6" w:rsidRPr="005E35E1" w:rsidRDefault="00704BC6" w:rsidP="00E74B40">
            <w:pPr>
              <w:pStyle w:val="ListParagraph"/>
              <w:numPr>
                <w:ilvl w:val="0"/>
                <w:numId w:val="48"/>
              </w:numPr>
              <w:tabs>
                <w:tab w:val="left" w:pos="519"/>
              </w:tabs>
              <w:spacing w:after="160" w:line="256" w:lineRule="auto"/>
              <w:ind w:right="-21"/>
              <w:jc w:val="center"/>
              <w:rPr>
                <w:rFonts w:asciiTheme="majorHAnsi" w:hAnsiTheme="majorHAnsi" w:cstheme="majorHAnsi"/>
                <w:bCs/>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0100F4C" w14:textId="5B571C61" w:rsidR="00704BC6" w:rsidRDefault="00D20CCD" w:rsidP="00865719">
            <w:pPr>
              <w:spacing w:line="256" w:lineRule="auto"/>
              <w:ind w:firstLine="0"/>
              <w:rPr>
                <w:rFonts w:asciiTheme="majorHAnsi" w:hAnsiTheme="majorHAnsi" w:cstheme="majorHAnsi"/>
                <w:sz w:val="24"/>
                <w:szCs w:val="24"/>
              </w:rPr>
            </w:pPr>
            <w:r>
              <w:rPr>
                <w:rFonts w:asciiTheme="majorHAnsi" w:hAnsiTheme="majorHAnsi" w:cstheme="majorHAnsi"/>
                <w:sz w:val="24"/>
                <w:szCs w:val="24"/>
              </w:rPr>
              <w:t>Tìm kiếm</w:t>
            </w:r>
          </w:p>
        </w:tc>
        <w:tc>
          <w:tcPr>
            <w:tcW w:w="1242" w:type="dxa"/>
            <w:tcBorders>
              <w:top w:val="single" w:sz="4" w:space="0" w:color="000000"/>
              <w:left w:val="single" w:sz="4" w:space="0" w:color="000000"/>
              <w:bottom w:val="single" w:sz="4" w:space="0" w:color="000000"/>
              <w:right w:val="single" w:sz="4" w:space="0" w:color="000000"/>
            </w:tcBorders>
          </w:tcPr>
          <w:p w14:paraId="032795EE" w14:textId="05BBEFB4" w:rsidR="00704BC6" w:rsidRDefault="00D20CCD" w:rsidP="00865719">
            <w:pPr>
              <w:spacing w:after="160" w:line="256" w:lineRule="auto"/>
              <w:ind w:firstLine="0"/>
              <w:jc w:val="center"/>
              <w:rPr>
                <w:rFonts w:asciiTheme="majorHAnsi" w:hAnsiTheme="majorHAnsi" w:cstheme="majorHAnsi"/>
                <w:sz w:val="24"/>
                <w:szCs w:val="24"/>
              </w:rPr>
            </w:pPr>
            <w:r>
              <w:rPr>
                <w:rFonts w:asciiTheme="majorHAnsi" w:hAnsiTheme="majorHAnsi" w:cstheme="majorHAnsi"/>
                <w:sz w:val="24"/>
                <w:szCs w:val="24"/>
              </w:rPr>
              <w:t>Button</w:t>
            </w:r>
          </w:p>
        </w:tc>
        <w:tc>
          <w:tcPr>
            <w:tcW w:w="911" w:type="dxa"/>
            <w:tcBorders>
              <w:top w:val="single" w:sz="4" w:space="0" w:color="000000"/>
              <w:left w:val="single" w:sz="4" w:space="0" w:color="000000"/>
              <w:bottom w:val="single" w:sz="4" w:space="0" w:color="000000"/>
              <w:right w:val="single" w:sz="4" w:space="0" w:color="000000"/>
            </w:tcBorders>
          </w:tcPr>
          <w:p w14:paraId="20AF6B3C" w14:textId="77777777" w:rsidR="00704BC6" w:rsidRPr="00644FCA" w:rsidRDefault="00704BC6" w:rsidP="00865719">
            <w:pPr>
              <w:spacing w:after="160" w:line="256" w:lineRule="auto"/>
              <w:ind w:firstLine="0"/>
              <w:jc w:val="center"/>
              <w:rPr>
                <w:rFonts w:asciiTheme="majorHAnsi" w:hAnsiTheme="majorHAnsi" w:cstheme="majorHAnsi"/>
                <w:sz w:val="24"/>
                <w:szCs w:val="24"/>
              </w:rPr>
            </w:pPr>
          </w:p>
        </w:tc>
        <w:tc>
          <w:tcPr>
            <w:tcW w:w="994" w:type="dxa"/>
            <w:tcBorders>
              <w:top w:val="single" w:sz="4" w:space="0" w:color="000000"/>
              <w:left w:val="single" w:sz="4" w:space="0" w:color="000000"/>
              <w:bottom w:val="single" w:sz="4" w:space="0" w:color="000000"/>
              <w:right w:val="single" w:sz="4" w:space="0" w:color="000000"/>
            </w:tcBorders>
          </w:tcPr>
          <w:p w14:paraId="04B19E88" w14:textId="77777777" w:rsidR="00704BC6" w:rsidRPr="00F8711F" w:rsidRDefault="00704BC6" w:rsidP="00865719">
            <w:pPr>
              <w:spacing w:after="160" w:line="256" w:lineRule="auto"/>
              <w:ind w:firstLine="0"/>
              <w:jc w:val="center"/>
              <w:rPr>
                <w:rFonts w:asciiTheme="majorHAnsi" w:hAnsiTheme="majorHAnsi" w:cstheme="majorHAnsi"/>
                <w:sz w:val="24"/>
                <w:szCs w:val="24"/>
              </w:rPr>
            </w:pPr>
          </w:p>
        </w:tc>
        <w:tc>
          <w:tcPr>
            <w:tcW w:w="994" w:type="dxa"/>
            <w:tcBorders>
              <w:top w:val="single" w:sz="4" w:space="0" w:color="000000"/>
              <w:left w:val="single" w:sz="4" w:space="0" w:color="000000"/>
              <w:bottom w:val="single" w:sz="4" w:space="0" w:color="000000"/>
              <w:right w:val="single" w:sz="4" w:space="0" w:color="000000"/>
            </w:tcBorders>
          </w:tcPr>
          <w:p w14:paraId="2D1B7E7B" w14:textId="77777777" w:rsidR="00704BC6" w:rsidRPr="00644FCA" w:rsidRDefault="00704BC6" w:rsidP="00865719">
            <w:pPr>
              <w:spacing w:after="160" w:line="256" w:lineRule="auto"/>
              <w:ind w:firstLine="0"/>
              <w:jc w:val="center"/>
              <w:rPr>
                <w:rFonts w:asciiTheme="majorHAnsi" w:hAnsiTheme="majorHAnsi" w:cstheme="majorHAnsi"/>
                <w:sz w:val="24"/>
                <w:szCs w:val="24"/>
              </w:rPr>
            </w:pPr>
          </w:p>
        </w:tc>
        <w:tc>
          <w:tcPr>
            <w:tcW w:w="3564" w:type="dxa"/>
            <w:tcBorders>
              <w:top w:val="single" w:sz="4" w:space="0" w:color="000000"/>
              <w:left w:val="single" w:sz="4" w:space="0" w:color="000000"/>
              <w:bottom w:val="single" w:sz="4" w:space="0" w:color="000000"/>
              <w:right w:val="single" w:sz="4" w:space="0" w:color="000000"/>
            </w:tcBorders>
          </w:tcPr>
          <w:p w14:paraId="12CFFB92" w14:textId="04F2E0E6" w:rsidR="00704BC6" w:rsidRDefault="0059598D" w:rsidP="00FC5613">
            <w:pPr>
              <w:tabs>
                <w:tab w:val="left" w:pos="709"/>
              </w:tabs>
              <w:spacing w:line="256" w:lineRule="auto"/>
              <w:ind w:firstLine="0"/>
              <w:contextualSpacing/>
              <w:rPr>
                <w:rFonts w:asciiTheme="majorHAnsi" w:hAnsiTheme="majorHAnsi" w:cstheme="majorHAnsi"/>
                <w:sz w:val="24"/>
                <w:szCs w:val="24"/>
              </w:rPr>
            </w:pPr>
            <w:r>
              <w:rPr>
                <w:rFonts w:asciiTheme="majorHAnsi" w:hAnsiTheme="majorHAnsi" w:cstheme="majorHAnsi"/>
                <w:sz w:val="24"/>
                <w:szCs w:val="24"/>
              </w:rPr>
              <w:t>Nút thực hiện chức năng truy vấn bản ghi thông tin mua bán ngoại tệ theo thông tin tiêu chí tìm kiếm đã nhập/chọn</w:t>
            </w:r>
          </w:p>
        </w:tc>
      </w:tr>
    </w:tbl>
    <w:p w14:paraId="24FF9091" w14:textId="77777777" w:rsidR="009F1F6A" w:rsidRDefault="009F1F6A" w:rsidP="009F1F6A">
      <w:pPr>
        <w:rPr>
          <w:rFonts w:cstheme="majorHAnsi"/>
          <w:noProof/>
          <w:sz w:val="24"/>
          <w:szCs w:val="24"/>
        </w:rPr>
      </w:pPr>
    </w:p>
    <w:p w14:paraId="1DAAE2FE" w14:textId="54C24EA8" w:rsidR="009D4C5E" w:rsidRPr="00774939" w:rsidRDefault="00C3645C" w:rsidP="00CD7FA0">
      <w:pPr>
        <w:pStyle w:val="Heading4"/>
        <w:ind w:left="720" w:hanging="720"/>
        <w:rPr>
          <w:rFonts w:cstheme="majorHAnsi"/>
          <w:noProof/>
          <w:sz w:val="24"/>
          <w:szCs w:val="24"/>
        </w:rPr>
      </w:pPr>
      <w:bookmarkStart w:id="2519" w:name="_Toc209883921"/>
      <w:ins w:id="2520" w:author="Nguyễn Hưng" w:date="2025-09-27T17:41:00Z" w16du:dateUtc="2025-09-27T10:41:00Z">
        <w:r>
          <w:rPr>
            <w:rFonts w:cstheme="majorHAnsi"/>
            <w:noProof/>
            <w:sz w:val="24"/>
            <w:szCs w:val="24"/>
            <w:lang w:val="vi-VN"/>
          </w:rPr>
          <w:t>3</w:t>
        </w:r>
      </w:ins>
      <w:r w:rsidR="009D4C5E" w:rsidRPr="00774939">
        <w:rPr>
          <w:rFonts w:cstheme="majorHAnsi"/>
          <w:noProof/>
          <w:sz w:val="24"/>
          <w:szCs w:val="24"/>
        </w:rPr>
        <w:t>Màn hình tính năng</w:t>
      </w:r>
      <w:bookmarkEnd w:id="2519"/>
    </w:p>
    <w:p w14:paraId="206974C4" w14:textId="369D35D1" w:rsidR="00644FCA" w:rsidRDefault="0032043D" w:rsidP="00B708F3">
      <w:pPr>
        <w:jc w:val="center"/>
        <w:rPr>
          <w:ins w:id="2521" w:author="Nguyen Duc Anh" w:date="2025-09-27T11:21:00Z"/>
          <w:rFonts w:asciiTheme="majorHAnsi" w:hAnsiTheme="majorHAnsi" w:cstheme="majorHAnsi"/>
          <w:noProof/>
          <w:sz w:val="24"/>
          <w:szCs w:val="24"/>
        </w:rPr>
      </w:pPr>
      <w:del w:id="2522" w:author="Nguyen Duc Anh" w:date="2025-09-27T11:21:00Z">
        <w:r w:rsidDel="00C27AB6">
          <w:rPr>
            <w:noProof/>
          </w:rPr>
          <w:drawing>
            <wp:inline distT="0" distB="0" distL="0" distR="0" wp14:anchorId="42110835" wp14:editId="6C27E301">
              <wp:extent cx="5257800" cy="3917849"/>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7800" cy="3917849"/>
                      </a:xfrm>
                      <a:prstGeom prst="rect">
                        <a:avLst/>
                      </a:prstGeom>
                      <a:noFill/>
                      <a:ln>
                        <a:noFill/>
                      </a:ln>
                    </pic:spPr>
                  </pic:pic>
                </a:graphicData>
              </a:graphic>
            </wp:inline>
          </w:drawing>
        </w:r>
      </w:del>
    </w:p>
    <w:p w14:paraId="48267562" w14:textId="4865AC54" w:rsidR="00C27AB6" w:rsidRPr="00774939" w:rsidRDefault="00C27AB6" w:rsidP="00B708F3">
      <w:pPr>
        <w:jc w:val="center"/>
        <w:rPr>
          <w:rFonts w:asciiTheme="majorHAnsi" w:hAnsiTheme="majorHAnsi" w:cstheme="majorHAnsi"/>
          <w:noProof/>
          <w:sz w:val="24"/>
          <w:szCs w:val="24"/>
        </w:rPr>
      </w:pPr>
      <w:ins w:id="2523" w:author="Nguyen Duc Anh" w:date="2025-09-27T11:23:00Z">
        <w:r>
          <w:rPr>
            <w:noProof/>
          </w:rPr>
          <w:lastRenderedPageBreak/>
          <w:drawing>
            <wp:inline distT="0" distB="0" distL="0" distR="0" wp14:anchorId="01C48F7C" wp14:editId="494D1EA6">
              <wp:extent cx="5138670" cy="3814352"/>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8670" cy="3814352"/>
                      </a:xfrm>
                      <a:prstGeom prst="rect">
                        <a:avLst/>
                      </a:prstGeom>
                      <a:noFill/>
                      <a:ln>
                        <a:noFill/>
                      </a:ln>
                    </pic:spPr>
                  </pic:pic>
                </a:graphicData>
              </a:graphic>
            </wp:inline>
          </w:drawing>
        </w:r>
      </w:ins>
    </w:p>
    <w:p w14:paraId="2738F24B" w14:textId="04ECDEDC" w:rsidR="00644FCA" w:rsidRPr="00774939" w:rsidRDefault="00644FCA" w:rsidP="00565066">
      <w:pPr>
        <w:jc w:val="center"/>
        <w:rPr>
          <w:rFonts w:asciiTheme="majorHAnsi" w:hAnsiTheme="majorHAnsi" w:cstheme="majorHAnsi"/>
          <w:i/>
          <w:sz w:val="24"/>
          <w:szCs w:val="24"/>
        </w:rPr>
      </w:pPr>
      <w:r w:rsidRPr="00774939">
        <w:rPr>
          <w:rFonts w:asciiTheme="majorHAnsi" w:hAnsiTheme="majorHAnsi" w:cstheme="majorHAnsi"/>
          <w:i/>
          <w:sz w:val="24"/>
          <w:szCs w:val="24"/>
        </w:rPr>
        <w:t xml:space="preserve">Hình  - Màn hình </w:t>
      </w:r>
      <w:r w:rsidR="009A1FFE">
        <w:rPr>
          <w:rFonts w:asciiTheme="majorHAnsi" w:hAnsiTheme="majorHAnsi" w:cstheme="majorHAnsi"/>
          <w:i/>
          <w:sz w:val="24"/>
          <w:szCs w:val="24"/>
        </w:rPr>
        <w:t>quản lý</w:t>
      </w:r>
      <w:r w:rsidR="00EB5EEB">
        <w:rPr>
          <w:rFonts w:asciiTheme="majorHAnsi" w:hAnsiTheme="majorHAnsi" w:cstheme="majorHAnsi"/>
          <w:i/>
          <w:sz w:val="24"/>
          <w:szCs w:val="24"/>
        </w:rPr>
        <w:t xml:space="preserve"> giao dịch </w:t>
      </w:r>
      <w:commentRangeStart w:id="2524"/>
      <w:commentRangeStart w:id="2525"/>
      <w:r w:rsidR="0056256F">
        <w:rPr>
          <w:rFonts w:asciiTheme="majorHAnsi" w:hAnsiTheme="majorHAnsi" w:cstheme="majorHAnsi"/>
          <w:i/>
          <w:sz w:val="24"/>
          <w:szCs w:val="24"/>
        </w:rPr>
        <w:t>mua</w:t>
      </w:r>
      <w:commentRangeEnd w:id="2524"/>
      <w:r w:rsidR="00426735">
        <w:rPr>
          <w:rStyle w:val="CommentReference"/>
          <w:rFonts w:ascii="Times New Roman" w:eastAsia="Times New Roman" w:hAnsi="Times New Roman" w:cs="Times New Roman"/>
          <w:bCs/>
          <w:kern w:val="32"/>
        </w:rPr>
        <w:commentReference w:id="2524"/>
      </w:r>
      <w:commentRangeEnd w:id="2525"/>
      <w:r w:rsidR="00426735">
        <w:rPr>
          <w:rStyle w:val="CommentReference"/>
          <w:rFonts w:ascii="Times New Roman" w:eastAsia="Times New Roman" w:hAnsi="Times New Roman" w:cs="Times New Roman"/>
          <w:bCs/>
          <w:kern w:val="32"/>
        </w:rPr>
        <w:commentReference w:id="2525"/>
      </w:r>
      <w:r w:rsidR="0056256F">
        <w:rPr>
          <w:rFonts w:asciiTheme="majorHAnsi" w:hAnsiTheme="majorHAnsi" w:cstheme="majorHAnsi"/>
          <w:i/>
          <w:sz w:val="24"/>
          <w:szCs w:val="24"/>
        </w:rPr>
        <w:t xml:space="preserve"> bán ngoại tệ</w:t>
      </w:r>
    </w:p>
    <w:p w14:paraId="06C1BDE9" w14:textId="77777777" w:rsidR="009D4C5E" w:rsidRPr="00774939" w:rsidRDefault="009D4C5E" w:rsidP="00CD7FA0">
      <w:pPr>
        <w:pStyle w:val="Heading4"/>
        <w:ind w:left="720" w:hanging="720"/>
        <w:rPr>
          <w:rFonts w:cstheme="majorHAnsi"/>
          <w:noProof/>
          <w:sz w:val="24"/>
          <w:szCs w:val="24"/>
        </w:rPr>
      </w:pPr>
      <w:bookmarkStart w:id="2526" w:name="_Toc87536566"/>
      <w:bookmarkStart w:id="2527" w:name="_Toc104535858"/>
      <w:bookmarkStart w:id="2528" w:name="_Toc209883922"/>
      <w:r w:rsidRPr="00774939">
        <w:rPr>
          <w:rFonts w:cstheme="majorHAnsi"/>
          <w:noProof/>
          <w:sz w:val="24"/>
          <w:szCs w:val="24"/>
        </w:rPr>
        <w:t>Quy tắc validation và trường hợp ngoại lệ</w:t>
      </w:r>
      <w:bookmarkEnd w:id="2526"/>
      <w:bookmarkEnd w:id="2527"/>
      <w:bookmarkEnd w:id="2528"/>
    </w:p>
    <w:tbl>
      <w:tblPr>
        <w:tblStyle w:val="HRTTableStyle2"/>
        <w:tblW w:w="5000" w:type="pct"/>
        <w:jc w:val="center"/>
        <w:tblLook w:val="04A0" w:firstRow="1" w:lastRow="0" w:firstColumn="1" w:lastColumn="0" w:noHBand="0" w:noVBand="1"/>
      </w:tblPr>
      <w:tblGrid>
        <w:gridCol w:w="759"/>
        <w:gridCol w:w="4255"/>
        <w:gridCol w:w="4048"/>
      </w:tblGrid>
      <w:tr w:rsidR="00644FCA" w:rsidRPr="00644FCA" w14:paraId="7C15C58A" w14:textId="77777777" w:rsidTr="002107C9">
        <w:trPr>
          <w:jc w:val="center"/>
        </w:trPr>
        <w:tc>
          <w:tcPr>
            <w:tcW w:w="759" w:type="dxa"/>
          </w:tcPr>
          <w:p w14:paraId="6495E376" w14:textId="77777777" w:rsidR="00644FCA" w:rsidRPr="00644FCA" w:rsidRDefault="00644FCA" w:rsidP="00644FCA">
            <w:pPr>
              <w:tabs>
                <w:tab w:val="left" w:pos="709"/>
              </w:tabs>
              <w:spacing w:line="276" w:lineRule="auto"/>
              <w:ind w:hanging="78"/>
              <w:contextualSpacing/>
              <w:jc w:val="center"/>
              <w:rPr>
                <w:rFonts w:asciiTheme="majorHAnsi" w:hAnsiTheme="majorHAnsi" w:cstheme="majorHAnsi"/>
                <w:b/>
                <w:sz w:val="24"/>
                <w:szCs w:val="24"/>
              </w:rPr>
            </w:pPr>
            <w:r w:rsidRPr="00644FCA">
              <w:rPr>
                <w:rFonts w:asciiTheme="majorHAnsi" w:hAnsiTheme="majorHAnsi" w:cstheme="majorHAnsi"/>
                <w:b/>
                <w:sz w:val="24"/>
                <w:szCs w:val="24"/>
              </w:rPr>
              <w:t>STT</w:t>
            </w:r>
          </w:p>
        </w:tc>
        <w:tc>
          <w:tcPr>
            <w:tcW w:w="4255" w:type="dxa"/>
          </w:tcPr>
          <w:p w14:paraId="65441283" w14:textId="77777777" w:rsidR="00644FCA" w:rsidRPr="00644FCA" w:rsidRDefault="00644FCA" w:rsidP="00644FCA">
            <w:pPr>
              <w:tabs>
                <w:tab w:val="left" w:pos="709"/>
              </w:tabs>
              <w:spacing w:line="276" w:lineRule="auto"/>
              <w:ind w:hanging="78"/>
              <w:contextualSpacing/>
              <w:jc w:val="center"/>
              <w:rPr>
                <w:rFonts w:asciiTheme="majorHAnsi" w:hAnsiTheme="majorHAnsi" w:cstheme="majorHAnsi"/>
                <w:b/>
                <w:sz w:val="24"/>
                <w:szCs w:val="24"/>
              </w:rPr>
            </w:pPr>
            <w:r w:rsidRPr="00644FCA">
              <w:rPr>
                <w:rFonts w:asciiTheme="majorHAnsi" w:hAnsiTheme="majorHAnsi" w:cstheme="majorHAnsi"/>
                <w:b/>
                <w:sz w:val="24"/>
                <w:szCs w:val="24"/>
              </w:rPr>
              <w:t>Validate/Ngoại lệ</w:t>
            </w:r>
          </w:p>
        </w:tc>
        <w:tc>
          <w:tcPr>
            <w:tcW w:w="4048" w:type="dxa"/>
          </w:tcPr>
          <w:p w14:paraId="7F8713F6" w14:textId="77777777" w:rsidR="00644FCA" w:rsidRPr="00644FCA" w:rsidRDefault="00644FCA" w:rsidP="00644FCA">
            <w:pPr>
              <w:tabs>
                <w:tab w:val="left" w:pos="709"/>
              </w:tabs>
              <w:spacing w:line="276" w:lineRule="auto"/>
              <w:ind w:hanging="78"/>
              <w:contextualSpacing/>
              <w:jc w:val="center"/>
              <w:rPr>
                <w:rFonts w:asciiTheme="majorHAnsi" w:hAnsiTheme="majorHAnsi" w:cstheme="majorHAnsi"/>
                <w:b/>
                <w:sz w:val="24"/>
                <w:szCs w:val="24"/>
              </w:rPr>
            </w:pPr>
            <w:r w:rsidRPr="00644FCA">
              <w:rPr>
                <w:rFonts w:asciiTheme="majorHAnsi" w:hAnsiTheme="majorHAnsi" w:cstheme="majorHAnsi"/>
                <w:b/>
                <w:sz w:val="24"/>
                <w:szCs w:val="24"/>
              </w:rPr>
              <w:t>Mô tả</w:t>
            </w:r>
          </w:p>
        </w:tc>
      </w:tr>
      <w:tr w:rsidR="00644FCA" w:rsidRPr="00644FCA" w14:paraId="5D03EA60" w14:textId="77777777" w:rsidTr="002107C9">
        <w:trPr>
          <w:jc w:val="center"/>
        </w:trPr>
        <w:tc>
          <w:tcPr>
            <w:tcW w:w="759" w:type="dxa"/>
          </w:tcPr>
          <w:p w14:paraId="7579DE2E" w14:textId="675BEA15" w:rsidR="00644FCA" w:rsidRPr="0045648F" w:rsidRDefault="00644FCA" w:rsidP="00E74B40">
            <w:pPr>
              <w:pStyle w:val="ListParagraph"/>
              <w:numPr>
                <w:ilvl w:val="0"/>
                <w:numId w:val="49"/>
              </w:numPr>
              <w:tabs>
                <w:tab w:val="left" w:pos="709"/>
              </w:tabs>
              <w:spacing w:line="276" w:lineRule="auto"/>
              <w:jc w:val="center"/>
              <w:rPr>
                <w:rFonts w:asciiTheme="majorHAnsi" w:hAnsiTheme="majorHAnsi" w:cstheme="majorHAnsi"/>
                <w:sz w:val="24"/>
                <w:szCs w:val="24"/>
              </w:rPr>
            </w:pPr>
          </w:p>
        </w:tc>
        <w:tc>
          <w:tcPr>
            <w:tcW w:w="4255" w:type="dxa"/>
          </w:tcPr>
          <w:p w14:paraId="5F4D86DE" w14:textId="475FA7F3" w:rsidR="00644FCA" w:rsidRPr="00644FCA" w:rsidRDefault="006F6406" w:rsidP="00644FCA">
            <w:pPr>
              <w:tabs>
                <w:tab w:val="left" w:pos="709"/>
              </w:tabs>
              <w:spacing w:line="276" w:lineRule="auto"/>
              <w:ind w:hanging="78"/>
              <w:contextualSpacing/>
              <w:rPr>
                <w:rFonts w:asciiTheme="majorHAnsi" w:hAnsiTheme="majorHAnsi" w:cstheme="majorHAnsi"/>
                <w:sz w:val="24"/>
                <w:szCs w:val="24"/>
              </w:rPr>
            </w:pPr>
            <w:r>
              <w:rPr>
                <w:rFonts w:asciiTheme="majorHAnsi" w:hAnsiTheme="majorHAnsi" w:cstheme="majorHAnsi"/>
                <w:sz w:val="24"/>
                <w:szCs w:val="24"/>
              </w:rPr>
              <w:t>Từ ngày – Đến ngày</w:t>
            </w:r>
          </w:p>
        </w:tc>
        <w:tc>
          <w:tcPr>
            <w:tcW w:w="4048" w:type="dxa"/>
          </w:tcPr>
          <w:p w14:paraId="3C3BCBBD" w14:textId="6AB30A67" w:rsidR="00644FCA" w:rsidRPr="00644FCA" w:rsidRDefault="006F6406" w:rsidP="00644FCA">
            <w:pPr>
              <w:spacing w:line="240" w:lineRule="auto"/>
              <w:ind w:hanging="78"/>
              <w:rPr>
                <w:rFonts w:asciiTheme="majorHAnsi" w:hAnsiTheme="majorHAnsi" w:cstheme="majorHAnsi"/>
                <w:sz w:val="24"/>
                <w:szCs w:val="24"/>
              </w:rPr>
            </w:pPr>
            <w:r>
              <w:rPr>
                <w:rFonts w:asciiTheme="majorHAnsi" w:hAnsiTheme="majorHAnsi" w:cstheme="majorHAnsi"/>
                <w:sz w:val="24"/>
                <w:szCs w:val="24"/>
              </w:rPr>
              <w:t>Nhập thông tin Từ ngày không được sau Đến ngày</w:t>
            </w:r>
          </w:p>
        </w:tc>
      </w:tr>
      <w:tr w:rsidR="0045648F" w:rsidRPr="00644FCA" w14:paraId="7768A67D" w14:textId="77777777" w:rsidTr="002107C9">
        <w:trPr>
          <w:jc w:val="center"/>
        </w:trPr>
        <w:tc>
          <w:tcPr>
            <w:tcW w:w="759" w:type="dxa"/>
          </w:tcPr>
          <w:p w14:paraId="3F4BD2C6" w14:textId="77777777" w:rsidR="0045648F" w:rsidRPr="0045648F" w:rsidRDefault="0045648F" w:rsidP="00E74B40">
            <w:pPr>
              <w:pStyle w:val="ListParagraph"/>
              <w:numPr>
                <w:ilvl w:val="0"/>
                <w:numId w:val="49"/>
              </w:numPr>
              <w:tabs>
                <w:tab w:val="left" w:pos="709"/>
              </w:tabs>
              <w:spacing w:line="276" w:lineRule="auto"/>
              <w:jc w:val="center"/>
              <w:rPr>
                <w:rFonts w:asciiTheme="majorHAnsi" w:hAnsiTheme="majorHAnsi" w:cstheme="majorHAnsi"/>
                <w:sz w:val="24"/>
                <w:szCs w:val="24"/>
              </w:rPr>
            </w:pPr>
          </w:p>
        </w:tc>
        <w:tc>
          <w:tcPr>
            <w:tcW w:w="4255" w:type="dxa"/>
          </w:tcPr>
          <w:p w14:paraId="5AE1DB75" w14:textId="2C796A01" w:rsidR="0045648F" w:rsidRDefault="0045648F" w:rsidP="006F6406">
            <w:pPr>
              <w:tabs>
                <w:tab w:val="left" w:pos="709"/>
              </w:tabs>
              <w:spacing w:line="276" w:lineRule="auto"/>
              <w:ind w:firstLine="0"/>
              <w:contextualSpacing/>
              <w:rPr>
                <w:rFonts w:asciiTheme="majorHAnsi" w:hAnsiTheme="majorHAnsi" w:cstheme="majorHAnsi"/>
                <w:sz w:val="24"/>
                <w:szCs w:val="24"/>
              </w:rPr>
            </w:pPr>
            <w:r>
              <w:rPr>
                <w:rFonts w:asciiTheme="majorHAnsi" w:hAnsiTheme="majorHAnsi" w:cstheme="majorHAnsi"/>
                <w:sz w:val="24"/>
                <w:szCs w:val="24"/>
              </w:rPr>
              <w:t>Số tiền từ - Số tiền đến</w:t>
            </w:r>
          </w:p>
        </w:tc>
        <w:tc>
          <w:tcPr>
            <w:tcW w:w="4048" w:type="dxa"/>
          </w:tcPr>
          <w:p w14:paraId="25ACF611" w14:textId="65895936" w:rsidR="0045648F" w:rsidRDefault="0045648F" w:rsidP="00644FCA">
            <w:pPr>
              <w:spacing w:line="240" w:lineRule="auto"/>
              <w:ind w:hanging="78"/>
              <w:rPr>
                <w:rFonts w:asciiTheme="majorHAnsi" w:hAnsiTheme="majorHAnsi" w:cstheme="majorHAnsi"/>
                <w:sz w:val="24"/>
                <w:szCs w:val="24"/>
              </w:rPr>
            </w:pPr>
            <w:r>
              <w:rPr>
                <w:rFonts w:asciiTheme="majorHAnsi" w:hAnsiTheme="majorHAnsi" w:cstheme="majorHAnsi"/>
                <w:sz w:val="24"/>
                <w:szCs w:val="24"/>
              </w:rPr>
              <w:t>Nhập thông tin Số tiền từ không được lớn hơn Số tiền đến</w:t>
            </w:r>
          </w:p>
        </w:tc>
      </w:tr>
      <w:tr w:rsidR="00085166" w:rsidRPr="00644FCA" w14:paraId="22CBE79E" w14:textId="77777777" w:rsidTr="002107C9">
        <w:trPr>
          <w:jc w:val="center"/>
        </w:trPr>
        <w:tc>
          <w:tcPr>
            <w:tcW w:w="759" w:type="dxa"/>
          </w:tcPr>
          <w:p w14:paraId="6E932D64" w14:textId="4C301B3E" w:rsidR="00085166" w:rsidRPr="0045648F" w:rsidRDefault="00085166" w:rsidP="00E74B40">
            <w:pPr>
              <w:pStyle w:val="ListParagraph"/>
              <w:numPr>
                <w:ilvl w:val="0"/>
                <w:numId w:val="49"/>
              </w:numPr>
              <w:tabs>
                <w:tab w:val="left" w:pos="709"/>
              </w:tabs>
              <w:spacing w:line="276" w:lineRule="auto"/>
              <w:jc w:val="center"/>
              <w:rPr>
                <w:rFonts w:asciiTheme="majorHAnsi" w:hAnsiTheme="majorHAnsi" w:cstheme="majorHAnsi"/>
                <w:sz w:val="24"/>
                <w:szCs w:val="24"/>
              </w:rPr>
            </w:pPr>
          </w:p>
        </w:tc>
        <w:tc>
          <w:tcPr>
            <w:tcW w:w="4255" w:type="dxa"/>
          </w:tcPr>
          <w:p w14:paraId="1F414B31" w14:textId="645C55B7" w:rsidR="00085166" w:rsidRPr="00644FCA" w:rsidRDefault="009A3F26" w:rsidP="006F6406">
            <w:pPr>
              <w:tabs>
                <w:tab w:val="left" w:pos="709"/>
              </w:tabs>
              <w:spacing w:line="276" w:lineRule="auto"/>
              <w:ind w:firstLine="0"/>
              <w:contextualSpacing/>
              <w:rPr>
                <w:rFonts w:asciiTheme="majorHAnsi" w:hAnsiTheme="majorHAnsi" w:cstheme="majorHAnsi"/>
                <w:sz w:val="24"/>
                <w:szCs w:val="24"/>
              </w:rPr>
            </w:pPr>
            <w:r>
              <w:rPr>
                <w:rFonts w:asciiTheme="majorHAnsi" w:hAnsiTheme="majorHAnsi" w:cstheme="majorHAnsi"/>
                <w:sz w:val="24"/>
                <w:szCs w:val="24"/>
              </w:rPr>
              <w:t>Các trường dạng Dropdownlist</w:t>
            </w:r>
          </w:p>
        </w:tc>
        <w:tc>
          <w:tcPr>
            <w:tcW w:w="4048" w:type="dxa"/>
          </w:tcPr>
          <w:p w14:paraId="50932435" w14:textId="77777777" w:rsidR="00C4434B" w:rsidRDefault="009A3F26" w:rsidP="00644FCA">
            <w:pPr>
              <w:spacing w:line="240" w:lineRule="auto"/>
              <w:ind w:hanging="78"/>
              <w:rPr>
                <w:rFonts w:asciiTheme="majorHAnsi" w:hAnsiTheme="majorHAnsi" w:cstheme="majorHAnsi"/>
                <w:sz w:val="24"/>
                <w:szCs w:val="24"/>
              </w:rPr>
            </w:pPr>
            <w:r>
              <w:rPr>
                <w:rFonts w:asciiTheme="majorHAnsi" w:hAnsiTheme="majorHAnsi" w:cstheme="majorHAnsi"/>
                <w:sz w:val="24"/>
                <w:szCs w:val="24"/>
              </w:rPr>
              <w:t>Có tính năng tìm kiếm.</w:t>
            </w:r>
          </w:p>
          <w:p w14:paraId="26EE6600" w14:textId="52E35D9D" w:rsidR="009A3F26" w:rsidRPr="00644FCA" w:rsidRDefault="009A3F26" w:rsidP="00644FCA">
            <w:pPr>
              <w:spacing w:line="240" w:lineRule="auto"/>
              <w:ind w:hanging="78"/>
              <w:rPr>
                <w:rFonts w:asciiTheme="majorHAnsi" w:hAnsiTheme="majorHAnsi" w:cstheme="majorHAnsi"/>
                <w:sz w:val="24"/>
                <w:szCs w:val="24"/>
              </w:rPr>
            </w:pPr>
            <w:r>
              <w:rPr>
                <w:rFonts w:asciiTheme="majorHAnsi" w:hAnsiTheme="majorHAnsi" w:cstheme="majorHAnsi"/>
                <w:sz w:val="24"/>
                <w:szCs w:val="24"/>
              </w:rPr>
              <w:t>Cho phép tìm kiếm gần đúng</w:t>
            </w:r>
          </w:p>
        </w:tc>
      </w:tr>
      <w:tr w:rsidR="003E6AC8" w:rsidRPr="00644FCA" w14:paraId="6D4BE1E0" w14:textId="77777777" w:rsidTr="003E6AC8">
        <w:trPr>
          <w:trHeight w:val="962"/>
          <w:jc w:val="center"/>
        </w:trPr>
        <w:tc>
          <w:tcPr>
            <w:tcW w:w="759" w:type="dxa"/>
          </w:tcPr>
          <w:p w14:paraId="45D08497" w14:textId="6C91FDC6" w:rsidR="003E6AC8" w:rsidRPr="0045648F" w:rsidRDefault="003E6AC8" w:rsidP="00E74B40">
            <w:pPr>
              <w:pStyle w:val="ListParagraph"/>
              <w:numPr>
                <w:ilvl w:val="0"/>
                <w:numId w:val="49"/>
              </w:numPr>
              <w:tabs>
                <w:tab w:val="left" w:pos="709"/>
              </w:tabs>
              <w:spacing w:line="276" w:lineRule="auto"/>
              <w:jc w:val="center"/>
              <w:rPr>
                <w:rFonts w:asciiTheme="majorHAnsi" w:hAnsiTheme="majorHAnsi" w:cstheme="majorHAnsi"/>
                <w:sz w:val="24"/>
                <w:szCs w:val="24"/>
              </w:rPr>
            </w:pPr>
          </w:p>
        </w:tc>
        <w:tc>
          <w:tcPr>
            <w:tcW w:w="4255" w:type="dxa"/>
          </w:tcPr>
          <w:p w14:paraId="6B7B6C85" w14:textId="2103AA0C" w:rsidR="003E6AC8" w:rsidRDefault="00C27FDF" w:rsidP="00644FCA">
            <w:pPr>
              <w:tabs>
                <w:tab w:val="left" w:pos="709"/>
              </w:tabs>
              <w:spacing w:line="276" w:lineRule="auto"/>
              <w:ind w:hanging="78"/>
              <w:contextualSpacing/>
              <w:rPr>
                <w:rFonts w:asciiTheme="majorHAnsi" w:hAnsiTheme="majorHAnsi" w:cstheme="majorHAnsi"/>
                <w:sz w:val="24"/>
                <w:szCs w:val="24"/>
              </w:rPr>
            </w:pPr>
            <w:r>
              <w:rPr>
                <w:rFonts w:asciiTheme="majorHAnsi" w:hAnsiTheme="majorHAnsi" w:cstheme="majorHAnsi"/>
                <w:sz w:val="24"/>
                <w:szCs w:val="24"/>
              </w:rPr>
              <w:t>Các trường bắt buộc</w:t>
            </w:r>
          </w:p>
        </w:tc>
        <w:tc>
          <w:tcPr>
            <w:tcW w:w="4048" w:type="dxa"/>
          </w:tcPr>
          <w:p w14:paraId="78FF1815" w14:textId="6AA92712" w:rsidR="003E6AC8" w:rsidRDefault="00C27FDF" w:rsidP="003E6AC8">
            <w:pPr>
              <w:spacing w:line="240" w:lineRule="auto"/>
              <w:ind w:hanging="78"/>
              <w:rPr>
                <w:rFonts w:asciiTheme="majorHAnsi" w:hAnsiTheme="majorHAnsi" w:cstheme="majorHAnsi"/>
                <w:sz w:val="24"/>
                <w:szCs w:val="24"/>
              </w:rPr>
            </w:pPr>
            <w:r>
              <w:rPr>
                <w:rFonts w:asciiTheme="majorHAnsi" w:hAnsiTheme="majorHAnsi" w:cstheme="majorHAnsi"/>
                <w:sz w:val="24"/>
                <w:szCs w:val="24"/>
              </w:rPr>
              <w:t>Hiển thị cảnh báo bắt buộc nhập/chọn đối với trường yêu cầu bắt buộc có thông tin</w:t>
            </w:r>
          </w:p>
        </w:tc>
      </w:tr>
    </w:tbl>
    <w:p w14:paraId="4047171E" w14:textId="77777777" w:rsidR="00A353A7" w:rsidRPr="0027332A" w:rsidRDefault="00A353A7" w:rsidP="002107C9">
      <w:pPr>
        <w:pStyle w:val="ListParagraph"/>
        <w:spacing w:after="200"/>
        <w:ind w:left="0" w:firstLine="30"/>
        <w:jc w:val="left"/>
        <w:rPr>
          <w:rFonts w:asciiTheme="majorHAnsi" w:hAnsiTheme="majorHAnsi" w:cstheme="majorHAnsi"/>
          <w:bCs/>
          <w:sz w:val="24"/>
          <w:szCs w:val="24"/>
        </w:rPr>
      </w:pPr>
    </w:p>
    <w:p w14:paraId="59A8D78A" w14:textId="1F0937DD" w:rsidR="00664198" w:rsidRDefault="00664198" w:rsidP="00664198">
      <w:pPr>
        <w:pStyle w:val="Heading3"/>
        <w:spacing w:before="0"/>
        <w:ind w:left="540" w:hanging="540"/>
        <w:rPr>
          <w:rFonts w:cstheme="majorHAnsi"/>
          <w:noProof/>
          <w:sz w:val="24"/>
          <w:szCs w:val="24"/>
        </w:rPr>
      </w:pPr>
      <w:bookmarkStart w:id="2529" w:name="_Toc209883923"/>
      <w:del w:id="2530" w:author="Nguyen Duc Anh" w:date="2025-09-26T18:42:00Z">
        <w:r w:rsidDel="00815CF9">
          <w:rPr>
            <w:rFonts w:cstheme="majorHAnsi"/>
            <w:noProof/>
            <w:sz w:val="24"/>
            <w:szCs w:val="24"/>
          </w:rPr>
          <w:delText xml:space="preserve">Thêm mới </w:delText>
        </w:r>
      </w:del>
      <w:ins w:id="2531" w:author="Nguyen Duc Anh" w:date="2025-09-26T18:42:00Z">
        <w:r w:rsidR="00815CF9">
          <w:rPr>
            <w:rFonts w:cstheme="majorHAnsi"/>
            <w:noProof/>
            <w:sz w:val="24"/>
            <w:szCs w:val="24"/>
          </w:rPr>
          <w:t xml:space="preserve">Lập hạch toán </w:t>
        </w:r>
      </w:ins>
      <w:r>
        <w:rPr>
          <w:rFonts w:cstheme="majorHAnsi"/>
          <w:noProof/>
          <w:sz w:val="24"/>
          <w:szCs w:val="24"/>
        </w:rPr>
        <w:t>mua</w:t>
      </w:r>
      <w:r w:rsidR="004817C3">
        <w:rPr>
          <w:rFonts w:cstheme="majorHAnsi"/>
          <w:noProof/>
          <w:sz w:val="24"/>
          <w:szCs w:val="24"/>
        </w:rPr>
        <w:t xml:space="preserve"> </w:t>
      </w:r>
      <w:r>
        <w:rPr>
          <w:rFonts w:cstheme="majorHAnsi"/>
          <w:noProof/>
          <w:sz w:val="24"/>
          <w:szCs w:val="24"/>
        </w:rPr>
        <w:t>bán ngoại tệ</w:t>
      </w:r>
      <w:bookmarkEnd w:id="2529"/>
    </w:p>
    <w:p w14:paraId="3D61B149" w14:textId="77777777" w:rsidR="00664198" w:rsidRPr="00CD7FA0" w:rsidRDefault="00664198" w:rsidP="00664198">
      <w:pPr>
        <w:pStyle w:val="Heading4"/>
        <w:ind w:left="720" w:hanging="720"/>
        <w:rPr>
          <w:sz w:val="24"/>
          <w:szCs w:val="24"/>
        </w:rPr>
      </w:pPr>
      <w:bookmarkStart w:id="2532" w:name="_Toc209883924"/>
      <w:r w:rsidRPr="00CD7FA0">
        <w:rPr>
          <w:sz w:val="24"/>
          <w:szCs w:val="24"/>
        </w:rPr>
        <w:t>Mô tả chung</w:t>
      </w:r>
      <w:bookmarkEnd w:id="2532"/>
    </w:p>
    <w:p w14:paraId="67DB036D" w14:textId="683F9D95" w:rsidR="00664198" w:rsidRDefault="00664198" w:rsidP="00664198">
      <w:pPr>
        <w:ind w:left="567" w:firstLine="0"/>
        <w:rPr>
          <w:rFonts w:asciiTheme="majorHAnsi" w:hAnsiTheme="majorHAnsi" w:cstheme="majorHAnsi"/>
          <w:sz w:val="24"/>
          <w:szCs w:val="24"/>
        </w:rPr>
      </w:pPr>
      <w:r w:rsidRPr="00774939">
        <w:rPr>
          <w:rFonts w:asciiTheme="majorHAnsi" w:hAnsiTheme="majorHAnsi" w:cstheme="majorHAnsi"/>
          <w:sz w:val="24"/>
          <w:szCs w:val="24"/>
        </w:rPr>
        <w:t xml:space="preserve">Hệ thống cho phép người dùng thêm mới </w:t>
      </w:r>
      <w:r>
        <w:rPr>
          <w:rFonts w:asciiTheme="majorHAnsi" w:hAnsiTheme="majorHAnsi" w:cstheme="majorHAnsi"/>
          <w:sz w:val="24"/>
          <w:szCs w:val="24"/>
        </w:rPr>
        <w:t xml:space="preserve">thông tin </w:t>
      </w:r>
      <w:r w:rsidRPr="00774939">
        <w:rPr>
          <w:rFonts w:asciiTheme="majorHAnsi" w:hAnsiTheme="majorHAnsi" w:cstheme="majorHAnsi"/>
          <w:sz w:val="24"/>
          <w:szCs w:val="24"/>
        </w:rPr>
        <w:t>giao dịch</w:t>
      </w:r>
      <w:r>
        <w:rPr>
          <w:rFonts w:asciiTheme="majorHAnsi" w:hAnsiTheme="majorHAnsi" w:cstheme="majorHAnsi"/>
          <w:sz w:val="24"/>
          <w:szCs w:val="24"/>
        </w:rPr>
        <w:t xml:space="preserve"> </w:t>
      </w:r>
      <w:r w:rsidR="00F35586">
        <w:rPr>
          <w:rFonts w:asciiTheme="majorHAnsi" w:hAnsiTheme="majorHAnsi" w:cstheme="majorHAnsi"/>
          <w:sz w:val="24"/>
          <w:szCs w:val="24"/>
        </w:rPr>
        <w:t xml:space="preserve">ngân hàng </w:t>
      </w:r>
      <w:r>
        <w:rPr>
          <w:rFonts w:asciiTheme="majorHAnsi" w:hAnsiTheme="majorHAnsi" w:cstheme="majorHAnsi"/>
          <w:sz w:val="24"/>
          <w:szCs w:val="24"/>
        </w:rPr>
        <w:t>mua bán ngoại tệ</w:t>
      </w:r>
      <w:r w:rsidR="00F35586">
        <w:rPr>
          <w:rFonts w:asciiTheme="majorHAnsi" w:hAnsiTheme="majorHAnsi" w:cstheme="majorHAnsi"/>
          <w:sz w:val="24"/>
          <w:szCs w:val="24"/>
        </w:rPr>
        <w:t xml:space="preserve"> khi khách hàng đến giao dịch</w:t>
      </w:r>
      <w:r>
        <w:rPr>
          <w:rFonts w:asciiTheme="majorHAnsi" w:hAnsiTheme="majorHAnsi" w:cstheme="majorHAnsi"/>
          <w:sz w:val="24"/>
          <w:szCs w:val="24"/>
        </w:rPr>
        <w:t>.</w:t>
      </w:r>
    </w:p>
    <w:p w14:paraId="381B6C26" w14:textId="77777777" w:rsidR="00C81B63" w:rsidRDefault="00C81B63" w:rsidP="00C81B63">
      <w:pPr>
        <w:ind w:left="567" w:firstLine="0"/>
        <w:rPr>
          <w:rFonts w:asciiTheme="majorHAnsi" w:hAnsiTheme="majorHAnsi" w:cstheme="majorHAnsi"/>
          <w:sz w:val="24"/>
          <w:szCs w:val="24"/>
        </w:rPr>
      </w:pPr>
      <w:r>
        <w:rPr>
          <w:rFonts w:asciiTheme="majorHAnsi" w:hAnsiTheme="majorHAnsi" w:cstheme="majorHAnsi"/>
          <w:sz w:val="24"/>
          <w:szCs w:val="24"/>
        </w:rPr>
        <w:t>- Nếu truy vấn thông tin khách hàng không tồn tại trên hệ thống, cho phép nhập thông tin khách hàng vãng lai tại form “Nhập tuỳ chọn”</w:t>
      </w:r>
    </w:p>
    <w:p w14:paraId="6EDD3A88" w14:textId="0F10C83F" w:rsidR="00C81B63" w:rsidRDefault="00C81B63" w:rsidP="00C81B63">
      <w:pPr>
        <w:ind w:left="567" w:firstLine="0"/>
        <w:rPr>
          <w:rFonts w:asciiTheme="majorHAnsi" w:hAnsiTheme="majorHAnsi" w:cstheme="majorHAnsi"/>
          <w:sz w:val="24"/>
          <w:szCs w:val="24"/>
        </w:rPr>
      </w:pPr>
      <w:r>
        <w:rPr>
          <w:rFonts w:asciiTheme="majorHAnsi" w:hAnsiTheme="majorHAnsi" w:cstheme="majorHAnsi"/>
          <w:sz w:val="24"/>
          <w:szCs w:val="24"/>
        </w:rPr>
        <w:lastRenderedPageBreak/>
        <w:t>- Nếu truy vấn thông tin khách hàng tồn tại trên hệ thống, hệ thống tự động điền thông tin khách hàng vào các trường tương ứng, bao gồm cả form “Nhập tuỳ chọn”</w:t>
      </w:r>
    </w:p>
    <w:p w14:paraId="7E453E61" w14:textId="162475C9" w:rsidR="00AE36C1" w:rsidRDefault="00C81B63" w:rsidP="00D9540A">
      <w:pPr>
        <w:ind w:left="567" w:firstLine="0"/>
        <w:rPr>
          <w:rFonts w:asciiTheme="majorHAnsi" w:hAnsiTheme="majorHAnsi" w:cstheme="majorHAnsi"/>
          <w:b/>
          <w:bCs/>
          <w:sz w:val="24"/>
          <w:szCs w:val="24"/>
        </w:rPr>
      </w:pPr>
      <w:r w:rsidRPr="00C81B63">
        <w:rPr>
          <w:rFonts w:asciiTheme="majorHAnsi" w:hAnsiTheme="majorHAnsi" w:cstheme="majorHAnsi"/>
          <w:b/>
          <w:bCs/>
          <w:sz w:val="24"/>
          <w:szCs w:val="24"/>
        </w:rPr>
        <w:t xml:space="preserve">Ngân hàng mua ngoại tệ từ </w:t>
      </w:r>
      <w:r w:rsidR="001E17AB">
        <w:rPr>
          <w:rFonts w:asciiTheme="majorHAnsi" w:hAnsiTheme="majorHAnsi" w:cstheme="majorHAnsi"/>
          <w:b/>
          <w:bCs/>
          <w:sz w:val="24"/>
          <w:szCs w:val="24"/>
        </w:rPr>
        <w:t>k</w:t>
      </w:r>
      <w:r w:rsidRPr="00C81B63">
        <w:rPr>
          <w:rFonts w:asciiTheme="majorHAnsi" w:hAnsiTheme="majorHAnsi" w:cstheme="majorHAnsi"/>
          <w:b/>
          <w:bCs/>
          <w:sz w:val="24"/>
          <w:szCs w:val="24"/>
        </w:rPr>
        <w:t>hách hàng</w:t>
      </w:r>
      <w:r w:rsidR="00F846E7">
        <w:rPr>
          <w:rFonts w:asciiTheme="majorHAnsi" w:hAnsiTheme="majorHAnsi" w:cstheme="majorHAnsi"/>
          <w:b/>
          <w:bCs/>
          <w:sz w:val="24"/>
          <w:szCs w:val="24"/>
        </w:rPr>
        <w:t xml:space="preserve"> (Khách hàng bán ngoại tệ)</w:t>
      </w:r>
      <w:r w:rsidRPr="00C81B63">
        <w:rPr>
          <w:rFonts w:asciiTheme="majorHAnsi" w:hAnsiTheme="majorHAnsi" w:cstheme="majorHAnsi"/>
          <w:b/>
          <w:bCs/>
          <w:sz w:val="24"/>
          <w:szCs w:val="24"/>
        </w:rPr>
        <w:t>:</w:t>
      </w:r>
    </w:p>
    <w:tbl>
      <w:tblPr>
        <w:tblStyle w:val="TableGrid"/>
        <w:tblW w:w="0" w:type="auto"/>
        <w:tblInd w:w="567" w:type="dxa"/>
        <w:tblLook w:val="04A0" w:firstRow="1" w:lastRow="0" w:firstColumn="1" w:lastColumn="0" w:noHBand="0" w:noVBand="1"/>
      </w:tblPr>
      <w:tblGrid>
        <w:gridCol w:w="2547"/>
        <w:gridCol w:w="5948"/>
      </w:tblGrid>
      <w:tr w:rsidR="004D386F" w14:paraId="7BD87B0A" w14:textId="77777777" w:rsidTr="001E17AB">
        <w:trPr>
          <w:cnfStyle w:val="100000000000" w:firstRow="1" w:lastRow="0" w:firstColumn="0" w:lastColumn="0" w:oddVBand="0" w:evenVBand="0" w:oddHBand="0" w:evenHBand="0" w:firstRowFirstColumn="0" w:firstRowLastColumn="0" w:lastRowFirstColumn="0" w:lastRowLastColumn="0"/>
        </w:trPr>
        <w:tc>
          <w:tcPr>
            <w:tcW w:w="2547" w:type="dxa"/>
          </w:tcPr>
          <w:p w14:paraId="0481EB80" w14:textId="58AAC6E9" w:rsidR="004D386F" w:rsidRPr="001E17AB" w:rsidRDefault="001E17AB" w:rsidP="001E17AB">
            <w:pPr>
              <w:ind w:firstLine="0"/>
              <w:jc w:val="center"/>
              <w:rPr>
                <w:rFonts w:asciiTheme="majorHAnsi" w:hAnsiTheme="majorHAnsi" w:cstheme="majorHAnsi"/>
                <w:bCs/>
                <w:sz w:val="24"/>
                <w:szCs w:val="24"/>
              </w:rPr>
            </w:pPr>
            <w:r w:rsidRPr="001E17AB">
              <w:rPr>
                <w:rFonts w:asciiTheme="majorHAnsi" w:hAnsiTheme="majorHAnsi" w:cstheme="majorHAnsi"/>
                <w:bCs/>
                <w:sz w:val="24"/>
                <w:szCs w:val="24"/>
              </w:rPr>
              <w:t xml:space="preserve">Chọn </w:t>
            </w:r>
            <w:r w:rsidR="004D386F" w:rsidRPr="001E17AB">
              <w:rPr>
                <w:rFonts w:asciiTheme="majorHAnsi" w:hAnsiTheme="majorHAnsi" w:cstheme="majorHAnsi"/>
                <w:bCs/>
                <w:sz w:val="24"/>
                <w:szCs w:val="24"/>
              </w:rPr>
              <w:t>Loại thanh toán</w:t>
            </w:r>
          </w:p>
        </w:tc>
        <w:tc>
          <w:tcPr>
            <w:tcW w:w="5948" w:type="dxa"/>
          </w:tcPr>
          <w:p w14:paraId="073448C6" w14:textId="161F3408" w:rsidR="004D386F" w:rsidRPr="001E17AB" w:rsidRDefault="001E17AB" w:rsidP="001E17AB">
            <w:pPr>
              <w:ind w:firstLine="0"/>
              <w:jc w:val="center"/>
              <w:rPr>
                <w:rFonts w:asciiTheme="majorHAnsi" w:hAnsiTheme="majorHAnsi" w:cstheme="majorHAnsi"/>
                <w:bCs/>
                <w:sz w:val="24"/>
                <w:szCs w:val="24"/>
              </w:rPr>
            </w:pPr>
            <w:r w:rsidRPr="001E17AB">
              <w:rPr>
                <w:rFonts w:asciiTheme="majorHAnsi" w:hAnsiTheme="majorHAnsi" w:cstheme="majorHAnsi"/>
                <w:bCs/>
                <w:sz w:val="24"/>
                <w:szCs w:val="24"/>
              </w:rPr>
              <w:t>Trường hợp sử dụng</w:t>
            </w:r>
          </w:p>
        </w:tc>
      </w:tr>
      <w:tr w:rsidR="004D386F" w14:paraId="45BC4F0C" w14:textId="77777777" w:rsidTr="001E17AB">
        <w:tc>
          <w:tcPr>
            <w:tcW w:w="2547" w:type="dxa"/>
          </w:tcPr>
          <w:p w14:paraId="3AF527CB" w14:textId="6797F61F" w:rsidR="004D386F" w:rsidRPr="0003494F" w:rsidRDefault="004D386F" w:rsidP="00D9540A">
            <w:pPr>
              <w:ind w:firstLine="0"/>
              <w:rPr>
                <w:rFonts w:cstheme="minorHAnsi"/>
                <w:b/>
                <w:bCs/>
                <w:sz w:val="24"/>
                <w:szCs w:val="24"/>
              </w:rPr>
            </w:pPr>
            <w:r w:rsidRPr="0003494F">
              <w:rPr>
                <w:rFonts w:cstheme="minorHAnsi"/>
                <w:sz w:val="24"/>
                <w:szCs w:val="24"/>
              </w:rPr>
              <w:t>01 CASH</w:t>
            </w:r>
          </w:p>
        </w:tc>
        <w:tc>
          <w:tcPr>
            <w:tcW w:w="5948" w:type="dxa"/>
          </w:tcPr>
          <w:p w14:paraId="6A0465A5" w14:textId="5639DE59" w:rsidR="004D386F" w:rsidRPr="0003494F" w:rsidRDefault="001E17AB" w:rsidP="00D9540A">
            <w:pPr>
              <w:ind w:firstLine="0"/>
              <w:rPr>
                <w:rFonts w:cstheme="minorHAnsi"/>
                <w:b/>
                <w:bCs/>
                <w:sz w:val="24"/>
                <w:szCs w:val="24"/>
              </w:rPr>
            </w:pPr>
            <w:r w:rsidRPr="0003494F">
              <w:rPr>
                <w:rFonts w:cstheme="minorHAnsi"/>
                <w:sz w:val="24"/>
                <w:szCs w:val="24"/>
              </w:rPr>
              <w:t xml:space="preserve">Khách </w:t>
            </w:r>
            <w:r w:rsidR="005F3980">
              <w:rPr>
                <w:rFonts w:cstheme="minorHAnsi"/>
                <w:sz w:val="24"/>
                <w:szCs w:val="24"/>
              </w:rPr>
              <w:t>hàng đến bán ngoại tệ</w:t>
            </w:r>
            <w:r w:rsidRPr="0003494F">
              <w:rPr>
                <w:rFonts w:cstheme="minorHAnsi"/>
                <w:sz w:val="24"/>
                <w:szCs w:val="24"/>
              </w:rPr>
              <w:t xml:space="preserve"> và nhận VND tiền mặt tại quầy</w:t>
            </w:r>
          </w:p>
        </w:tc>
      </w:tr>
      <w:tr w:rsidR="004D386F" w14:paraId="1D45BF4A" w14:textId="77777777" w:rsidTr="001E17AB">
        <w:tc>
          <w:tcPr>
            <w:tcW w:w="2547" w:type="dxa"/>
          </w:tcPr>
          <w:p w14:paraId="64314C9C" w14:textId="45E919FF" w:rsidR="004D386F" w:rsidRPr="0003494F" w:rsidRDefault="0062222B" w:rsidP="00D9540A">
            <w:pPr>
              <w:ind w:firstLine="0"/>
              <w:rPr>
                <w:rFonts w:cstheme="minorHAnsi"/>
                <w:b/>
                <w:bCs/>
                <w:sz w:val="24"/>
                <w:szCs w:val="24"/>
              </w:rPr>
            </w:pPr>
            <w:r w:rsidRPr="0003494F">
              <w:rPr>
                <w:rFonts w:cstheme="minorHAnsi"/>
                <w:sz w:val="24"/>
                <w:szCs w:val="24"/>
              </w:rPr>
              <w:t>02 TRAN</w:t>
            </w:r>
          </w:p>
        </w:tc>
        <w:tc>
          <w:tcPr>
            <w:tcW w:w="5948" w:type="dxa"/>
          </w:tcPr>
          <w:p w14:paraId="5254E0ED" w14:textId="12370972" w:rsidR="004D386F" w:rsidRPr="0003494F" w:rsidRDefault="00076E96" w:rsidP="00D9540A">
            <w:pPr>
              <w:ind w:firstLine="0"/>
              <w:rPr>
                <w:rFonts w:cstheme="minorHAnsi"/>
                <w:sz w:val="24"/>
                <w:szCs w:val="24"/>
              </w:rPr>
            </w:pPr>
            <w:r w:rsidRPr="0003494F">
              <w:rPr>
                <w:rFonts w:cstheme="minorHAnsi"/>
                <w:sz w:val="24"/>
                <w:szCs w:val="24"/>
              </w:rPr>
              <w:t>Khách hàng</w:t>
            </w:r>
            <w:r w:rsidR="005F3980">
              <w:rPr>
                <w:rFonts w:cstheme="minorHAnsi"/>
                <w:sz w:val="24"/>
                <w:szCs w:val="24"/>
              </w:rPr>
              <w:t xml:space="preserve"> đến</w:t>
            </w:r>
            <w:r w:rsidR="002514AF" w:rsidRPr="0003494F">
              <w:rPr>
                <w:rFonts w:cstheme="minorHAnsi"/>
                <w:sz w:val="24"/>
                <w:szCs w:val="24"/>
              </w:rPr>
              <w:t xml:space="preserve"> bán</w:t>
            </w:r>
            <w:r w:rsidRPr="0003494F">
              <w:rPr>
                <w:rFonts w:cstheme="minorHAnsi"/>
                <w:sz w:val="24"/>
                <w:szCs w:val="24"/>
              </w:rPr>
              <w:t xml:space="preserve"> ngoại tệ </w:t>
            </w:r>
            <w:r w:rsidR="0057054F">
              <w:rPr>
                <w:rFonts w:cstheme="minorHAnsi"/>
                <w:sz w:val="24"/>
                <w:szCs w:val="24"/>
              </w:rPr>
              <w:t xml:space="preserve">và </w:t>
            </w:r>
            <w:r w:rsidR="00F84477">
              <w:rPr>
                <w:rFonts w:cstheme="minorHAnsi"/>
                <w:sz w:val="24"/>
                <w:szCs w:val="24"/>
              </w:rPr>
              <w:t>khách hàng nhận bằng tài khoản khác hệ thống</w:t>
            </w:r>
          </w:p>
        </w:tc>
      </w:tr>
      <w:tr w:rsidR="00B7012B" w14:paraId="6D1B14EF" w14:textId="77777777" w:rsidTr="001E17AB">
        <w:tc>
          <w:tcPr>
            <w:tcW w:w="2547" w:type="dxa"/>
          </w:tcPr>
          <w:p w14:paraId="17C82F89" w14:textId="702CEE0D" w:rsidR="00B7012B" w:rsidRPr="0003494F" w:rsidRDefault="00B7012B" w:rsidP="00B7012B">
            <w:pPr>
              <w:ind w:firstLine="0"/>
              <w:rPr>
                <w:rFonts w:cstheme="minorHAnsi"/>
                <w:b/>
                <w:bCs/>
                <w:sz w:val="24"/>
                <w:szCs w:val="24"/>
              </w:rPr>
            </w:pPr>
            <w:r w:rsidRPr="0003494F">
              <w:rPr>
                <w:rFonts w:cstheme="minorHAnsi"/>
                <w:sz w:val="24"/>
                <w:szCs w:val="24"/>
              </w:rPr>
              <w:t>03 CUST</w:t>
            </w:r>
          </w:p>
        </w:tc>
        <w:tc>
          <w:tcPr>
            <w:tcW w:w="5948" w:type="dxa"/>
          </w:tcPr>
          <w:p w14:paraId="75D45057" w14:textId="1151365B" w:rsidR="00B7012B" w:rsidRPr="0003494F" w:rsidRDefault="00B7012B" w:rsidP="00B7012B">
            <w:pPr>
              <w:ind w:firstLine="0"/>
              <w:rPr>
                <w:rFonts w:cstheme="minorHAnsi"/>
                <w:b/>
                <w:bCs/>
                <w:sz w:val="24"/>
                <w:szCs w:val="24"/>
              </w:rPr>
            </w:pPr>
            <w:r w:rsidRPr="0003494F">
              <w:rPr>
                <w:rFonts w:cstheme="minorHAnsi"/>
                <w:sz w:val="24"/>
                <w:szCs w:val="24"/>
              </w:rPr>
              <w:t xml:space="preserve">Khách </w:t>
            </w:r>
            <w:r w:rsidR="00ED17BF">
              <w:rPr>
                <w:rFonts w:cstheme="minorHAnsi"/>
                <w:sz w:val="24"/>
                <w:szCs w:val="24"/>
              </w:rPr>
              <w:t xml:space="preserve">hàng </w:t>
            </w:r>
            <w:r w:rsidR="0003494F" w:rsidRPr="0003494F">
              <w:rPr>
                <w:rFonts w:cstheme="minorHAnsi"/>
                <w:sz w:val="24"/>
                <w:szCs w:val="24"/>
              </w:rPr>
              <w:t>đến bán</w:t>
            </w:r>
            <w:r w:rsidR="005F3980">
              <w:rPr>
                <w:rFonts w:cstheme="minorHAnsi"/>
                <w:sz w:val="24"/>
                <w:szCs w:val="24"/>
              </w:rPr>
              <w:t xml:space="preserve"> ngoại tệ</w:t>
            </w:r>
            <w:r w:rsidRPr="0003494F">
              <w:rPr>
                <w:rFonts w:cstheme="minorHAnsi"/>
                <w:sz w:val="24"/>
                <w:szCs w:val="24"/>
              </w:rPr>
              <w:t xml:space="preserve"> và yêu cầu nhận VND vào tài khoản thanh toán</w:t>
            </w:r>
            <w:r w:rsidR="00B3526B">
              <w:rPr>
                <w:rFonts w:cstheme="minorHAnsi"/>
                <w:sz w:val="24"/>
                <w:szCs w:val="24"/>
              </w:rPr>
              <w:t xml:space="preserve"> tại</w:t>
            </w:r>
            <w:r w:rsidR="004A4746">
              <w:rPr>
                <w:rFonts w:cstheme="minorHAnsi"/>
                <w:sz w:val="24"/>
                <w:szCs w:val="24"/>
              </w:rPr>
              <w:t xml:space="preserve"> chi nhánh </w:t>
            </w:r>
            <w:r w:rsidR="009B1E11">
              <w:rPr>
                <w:rFonts w:cstheme="minorHAnsi"/>
                <w:sz w:val="24"/>
                <w:szCs w:val="24"/>
              </w:rPr>
              <w:t>thực hiện giao dịch</w:t>
            </w:r>
          </w:p>
        </w:tc>
      </w:tr>
      <w:tr w:rsidR="00267389" w14:paraId="76910744" w14:textId="77777777" w:rsidTr="001E17AB">
        <w:tc>
          <w:tcPr>
            <w:tcW w:w="2547" w:type="dxa"/>
          </w:tcPr>
          <w:p w14:paraId="489F1FB2" w14:textId="5E2C3AEE" w:rsidR="00267389" w:rsidRPr="00406EAD" w:rsidRDefault="00267389" w:rsidP="00B7012B">
            <w:pPr>
              <w:ind w:firstLine="0"/>
              <w:rPr>
                <w:rFonts w:cstheme="minorHAnsi"/>
                <w:sz w:val="24"/>
                <w:szCs w:val="24"/>
              </w:rPr>
            </w:pPr>
            <w:r w:rsidRPr="00406EAD">
              <w:rPr>
                <w:sz w:val="24"/>
                <w:szCs w:val="24"/>
              </w:rPr>
              <w:t>05 OSB</w:t>
            </w:r>
          </w:p>
        </w:tc>
        <w:tc>
          <w:tcPr>
            <w:tcW w:w="5948" w:type="dxa"/>
          </w:tcPr>
          <w:p w14:paraId="1B8FCBFA" w14:textId="2EC7740B" w:rsidR="00267389" w:rsidRPr="00267389" w:rsidRDefault="00267389" w:rsidP="00B7012B">
            <w:pPr>
              <w:ind w:firstLine="0"/>
              <w:rPr>
                <w:rFonts w:cstheme="minorHAnsi"/>
                <w:sz w:val="24"/>
                <w:szCs w:val="24"/>
              </w:rPr>
            </w:pPr>
            <w:r>
              <w:rPr>
                <w:rFonts w:cstheme="minorHAnsi"/>
                <w:sz w:val="24"/>
                <w:szCs w:val="24"/>
              </w:rPr>
              <w:t>Khách hàng đến bán ngoại tệ và nhận VND vào tài khoản OSB của Agribank.</w:t>
            </w:r>
          </w:p>
        </w:tc>
      </w:tr>
    </w:tbl>
    <w:p w14:paraId="4A0193A2" w14:textId="2920EF11" w:rsidR="004D386F" w:rsidRDefault="004D386F" w:rsidP="00D9540A">
      <w:pPr>
        <w:ind w:left="567" w:firstLine="0"/>
        <w:rPr>
          <w:rFonts w:asciiTheme="majorHAnsi" w:hAnsiTheme="majorHAnsi" w:cstheme="majorHAnsi"/>
          <w:b/>
          <w:bCs/>
          <w:sz w:val="24"/>
          <w:szCs w:val="24"/>
        </w:rPr>
      </w:pPr>
    </w:p>
    <w:p w14:paraId="23F5CD30" w14:textId="011E934D" w:rsidR="007C7698" w:rsidRDefault="007C7698" w:rsidP="007C7698">
      <w:pPr>
        <w:ind w:left="567" w:firstLine="0"/>
        <w:rPr>
          <w:rFonts w:asciiTheme="majorHAnsi" w:hAnsiTheme="majorHAnsi" w:cstheme="majorHAnsi"/>
          <w:b/>
          <w:bCs/>
          <w:sz w:val="24"/>
          <w:szCs w:val="24"/>
        </w:rPr>
      </w:pPr>
      <w:r w:rsidRPr="00C81B63">
        <w:rPr>
          <w:rFonts w:asciiTheme="majorHAnsi" w:hAnsiTheme="majorHAnsi" w:cstheme="majorHAnsi"/>
          <w:b/>
          <w:bCs/>
          <w:sz w:val="24"/>
          <w:szCs w:val="24"/>
        </w:rPr>
        <w:t xml:space="preserve">Ngân hàng </w:t>
      </w:r>
      <w:r w:rsidR="00CB2993">
        <w:rPr>
          <w:rFonts w:asciiTheme="majorHAnsi" w:hAnsiTheme="majorHAnsi" w:cstheme="majorHAnsi"/>
          <w:b/>
          <w:bCs/>
          <w:sz w:val="24"/>
          <w:szCs w:val="24"/>
        </w:rPr>
        <w:t xml:space="preserve">bán </w:t>
      </w:r>
      <w:r w:rsidRPr="00C81B63">
        <w:rPr>
          <w:rFonts w:asciiTheme="majorHAnsi" w:hAnsiTheme="majorHAnsi" w:cstheme="majorHAnsi"/>
          <w:b/>
          <w:bCs/>
          <w:sz w:val="24"/>
          <w:szCs w:val="24"/>
        </w:rPr>
        <w:t xml:space="preserve">ngoại tệ </w:t>
      </w:r>
      <w:r w:rsidR="002B7F0E">
        <w:rPr>
          <w:rFonts w:asciiTheme="majorHAnsi" w:hAnsiTheme="majorHAnsi" w:cstheme="majorHAnsi"/>
          <w:b/>
          <w:bCs/>
          <w:sz w:val="24"/>
          <w:szCs w:val="24"/>
        </w:rPr>
        <w:t>cho</w:t>
      </w:r>
      <w:r w:rsidRPr="00C81B63">
        <w:rPr>
          <w:rFonts w:asciiTheme="majorHAnsi" w:hAnsiTheme="majorHAnsi" w:cstheme="majorHAnsi"/>
          <w:b/>
          <w:bCs/>
          <w:sz w:val="24"/>
          <w:szCs w:val="24"/>
        </w:rPr>
        <w:t xml:space="preserve"> </w:t>
      </w:r>
      <w:r>
        <w:rPr>
          <w:rFonts w:asciiTheme="majorHAnsi" w:hAnsiTheme="majorHAnsi" w:cstheme="majorHAnsi"/>
          <w:b/>
          <w:bCs/>
          <w:sz w:val="24"/>
          <w:szCs w:val="24"/>
        </w:rPr>
        <w:t>k</w:t>
      </w:r>
      <w:r w:rsidRPr="00C81B63">
        <w:rPr>
          <w:rFonts w:asciiTheme="majorHAnsi" w:hAnsiTheme="majorHAnsi" w:cstheme="majorHAnsi"/>
          <w:b/>
          <w:bCs/>
          <w:sz w:val="24"/>
          <w:szCs w:val="24"/>
        </w:rPr>
        <w:t>hách hàng</w:t>
      </w:r>
      <w:r w:rsidR="002B7F0E">
        <w:rPr>
          <w:rFonts w:asciiTheme="majorHAnsi" w:hAnsiTheme="majorHAnsi" w:cstheme="majorHAnsi"/>
          <w:b/>
          <w:bCs/>
          <w:sz w:val="24"/>
          <w:szCs w:val="24"/>
        </w:rPr>
        <w:t xml:space="preserve"> (Khách hàng mua ngoại tệ)</w:t>
      </w:r>
      <w:r w:rsidRPr="00C81B63">
        <w:rPr>
          <w:rFonts w:asciiTheme="majorHAnsi" w:hAnsiTheme="majorHAnsi" w:cstheme="majorHAnsi"/>
          <w:b/>
          <w:bCs/>
          <w:sz w:val="24"/>
          <w:szCs w:val="24"/>
        </w:rPr>
        <w:t>:</w:t>
      </w:r>
    </w:p>
    <w:tbl>
      <w:tblPr>
        <w:tblStyle w:val="TableGrid"/>
        <w:tblW w:w="0" w:type="auto"/>
        <w:tblInd w:w="567" w:type="dxa"/>
        <w:tblLook w:val="04A0" w:firstRow="1" w:lastRow="0" w:firstColumn="1" w:lastColumn="0" w:noHBand="0" w:noVBand="1"/>
      </w:tblPr>
      <w:tblGrid>
        <w:gridCol w:w="2547"/>
        <w:gridCol w:w="5948"/>
      </w:tblGrid>
      <w:tr w:rsidR="007C7698" w14:paraId="1244E897" w14:textId="77777777" w:rsidTr="00952049">
        <w:trPr>
          <w:cnfStyle w:val="100000000000" w:firstRow="1" w:lastRow="0" w:firstColumn="0" w:lastColumn="0" w:oddVBand="0" w:evenVBand="0" w:oddHBand="0" w:evenHBand="0" w:firstRowFirstColumn="0" w:firstRowLastColumn="0" w:lastRowFirstColumn="0" w:lastRowLastColumn="0"/>
        </w:trPr>
        <w:tc>
          <w:tcPr>
            <w:tcW w:w="2547" w:type="dxa"/>
          </w:tcPr>
          <w:p w14:paraId="27CD7E22" w14:textId="77777777" w:rsidR="007C7698" w:rsidRPr="001E17AB" w:rsidRDefault="007C7698" w:rsidP="00952049">
            <w:pPr>
              <w:ind w:firstLine="0"/>
              <w:jc w:val="center"/>
              <w:rPr>
                <w:rFonts w:asciiTheme="majorHAnsi" w:hAnsiTheme="majorHAnsi" w:cstheme="majorHAnsi"/>
                <w:bCs/>
                <w:sz w:val="24"/>
                <w:szCs w:val="24"/>
              </w:rPr>
            </w:pPr>
            <w:r w:rsidRPr="001E17AB">
              <w:rPr>
                <w:rFonts w:asciiTheme="majorHAnsi" w:hAnsiTheme="majorHAnsi" w:cstheme="majorHAnsi"/>
                <w:bCs/>
                <w:sz w:val="24"/>
                <w:szCs w:val="24"/>
              </w:rPr>
              <w:t>Chọn Loại thanh toán</w:t>
            </w:r>
          </w:p>
        </w:tc>
        <w:tc>
          <w:tcPr>
            <w:tcW w:w="5948" w:type="dxa"/>
          </w:tcPr>
          <w:p w14:paraId="116CB413" w14:textId="77777777" w:rsidR="007C7698" w:rsidRPr="001E17AB" w:rsidRDefault="007C7698" w:rsidP="00952049">
            <w:pPr>
              <w:ind w:firstLine="0"/>
              <w:jc w:val="center"/>
              <w:rPr>
                <w:rFonts w:asciiTheme="majorHAnsi" w:hAnsiTheme="majorHAnsi" w:cstheme="majorHAnsi"/>
                <w:bCs/>
                <w:sz w:val="24"/>
                <w:szCs w:val="24"/>
              </w:rPr>
            </w:pPr>
            <w:r w:rsidRPr="001E17AB">
              <w:rPr>
                <w:rFonts w:asciiTheme="majorHAnsi" w:hAnsiTheme="majorHAnsi" w:cstheme="majorHAnsi"/>
                <w:bCs/>
                <w:sz w:val="24"/>
                <w:szCs w:val="24"/>
              </w:rPr>
              <w:t>Trường hợp sử dụng</w:t>
            </w:r>
          </w:p>
        </w:tc>
      </w:tr>
      <w:tr w:rsidR="007C7698" w14:paraId="6244207B" w14:textId="77777777" w:rsidTr="00952049">
        <w:tc>
          <w:tcPr>
            <w:tcW w:w="2547" w:type="dxa"/>
          </w:tcPr>
          <w:p w14:paraId="789B985B" w14:textId="77777777" w:rsidR="007C7698" w:rsidRPr="0003494F" w:rsidRDefault="007C7698" w:rsidP="00952049">
            <w:pPr>
              <w:ind w:firstLine="0"/>
              <w:rPr>
                <w:rFonts w:cstheme="minorHAnsi"/>
                <w:b/>
                <w:bCs/>
                <w:sz w:val="24"/>
                <w:szCs w:val="24"/>
              </w:rPr>
            </w:pPr>
            <w:r w:rsidRPr="0003494F">
              <w:rPr>
                <w:rFonts w:cstheme="minorHAnsi"/>
                <w:sz w:val="24"/>
                <w:szCs w:val="24"/>
              </w:rPr>
              <w:t>01 CASH</w:t>
            </w:r>
          </w:p>
        </w:tc>
        <w:tc>
          <w:tcPr>
            <w:tcW w:w="5948" w:type="dxa"/>
          </w:tcPr>
          <w:p w14:paraId="0430E169" w14:textId="6DB4736A" w:rsidR="007C7698" w:rsidRPr="0003494F" w:rsidRDefault="007C7698" w:rsidP="00952049">
            <w:pPr>
              <w:ind w:firstLine="0"/>
              <w:rPr>
                <w:rFonts w:cstheme="minorHAnsi"/>
                <w:b/>
                <w:bCs/>
                <w:sz w:val="24"/>
                <w:szCs w:val="24"/>
              </w:rPr>
            </w:pPr>
            <w:r w:rsidRPr="0003494F">
              <w:rPr>
                <w:rFonts w:cstheme="minorHAnsi"/>
                <w:sz w:val="24"/>
                <w:szCs w:val="24"/>
              </w:rPr>
              <w:t xml:space="preserve">Khách </w:t>
            </w:r>
            <w:r>
              <w:rPr>
                <w:rFonts w:cstheme="minorHAnsi"/>
                <w:sz w:val="24"/>
                <w:szCs w:val="24"/>
              </w:rPr>
              <w:t xml:space="preserve">hàng đến </w:t>
            </w:r>
            <w:r w:rsidR="00A1113C">
              <w:rPr>
                <w:rFonts w:cstheme="minorHAnsi"/>
                <w:sz w:val="24"/>
                <w:szCs w:val="24"/>
              </w:rPr>
              <w:t xml:space="preserve">mua ngoại tệ và thanh toán </w:t>
            </w:r>
            <w:r w:rsidR="00236BF3">
              <w:rPr>
                <w:rFonts w:cstheme="minorHAnsi"/>
                <w:sz w:val="24"/>
                <w:szCs w:val="24"/>
              </w:rPr>
              <w:t>VND cho</w:t>
            </w:r>
            <w:r w:rsidR="00A1113C">
              <w:rPr>
                <w:rFonts w:cstheme="minorHAnsi"/>
                <w:sz w:val="24"/>
                <w:szCs w:val="24"/>
              </w:rPr>
              <w:t xml:space="preserve"> ngân hàng</w:t>
            </w:r>
            <w:r w:rsidR="00236BF3">
              <w:rPr>
                <w:rFonts w:cstheme="minorHAnsi"/>
                <w:sz w:val="24"/>
                <w:szCs w:val="24"/>
              </w:rPr>
              <w:t xml:space="preserve"> bằng tiền mặt</w:t>
            </w:r>
          </w:p>
        </w:tc>
      </w:tr>
      <w:tr w:rsidR="007C7698" w14:paraId="292091DC" w14:textId="77777777" w:rsidTr="00952049">
        <w:tc>
          <w:tcPr>
            <w:tcW w:w="2547" w:type="dxa"/>
          </w:tcPr>
          <w:p w14:paraId="6A9EF662" w14:textId="77777777" w:rsidR="007C7698" w:rsidRPr="0003494F" w:rsidRDefault="007C7698" w:rsidP="00952049">
            <w:pPr>
              <w:ind w:firstLine="0"/>
              <w:rPr>
                <w:rFonts w:cstheme="minorHAnsi"/>
                <w:b/>
                <w:bCs/>
                <w:sz w:val="24"/>
                <w:szCs w:val="24"/>
              </w:rPr>
            </w:pPr>
            <w:r w:rsidRPr="0003494F">
              <w:rPr>
                <w:rFonts w:cstheme="minorHAnsi"/>
                <w:sz w:val="24"/>
                <w:szCs w:val="24"/>
              </w:rPr>
              <w:t>02 TRAN</w:t>
            </w:r>
          </w:p>
        </w:tc>
        <w:tc>
          <w:tcPr>
            <w:tcW w:w="5948" w:type="dxa"/>
          </w:tcPr>
          <w:p w14:paraId="6F5EF66C" w14:textId="44CEFDAA" w:rsidR="007C7698" w:rsidRPr="0003494F" w:rsidRDefault="007C7698" w:rsidP="00952049">
            <w:pPr>
              <w:ind w:firstLine="0"/>
              <w:rPr>
                <w:rFonts w:cstheme="minorHAnsi"/>
                <w:sz w:val="24"/>
                <w:szCs w:val="24"/>
              </w:rPr>
            </w:pPr>
            <w:r w:rsidRPr="0003494F">
              <w:rPr>
                <w:rFonts w:cstheme="minorHAnsi"/>
                <w:sz w:val="24"/>
                <w:szCs w:val="24"/>
              </w:rPr>
              <w:t>Khách hàng</w:t>
            </w:r>
            <w:r>
              <w:rPr>
                <w:rFonts w:cstheme="minorHAnsi"/>
                <w:sz w:val="24"/>
                <w:szCs w:val="24"/>
              </w:rPr>
              <w:t xml:space="preserve"> đến</w:t>
            </w:r>
            <w:r w:rsidRPr="0003494F">
              <w:rPr>
                <w:rFonts w:cstheme="minorHAnsi"/>
                <w:sz w:val="24"/>
                <w:szCs w:val="24"/>
              </w:rPr>
              <w:t xml:space="preserve"> </w:t>
            </w:r>
            <w:r w:rsidR="007E61BD">
              <w:rPr>
                <w:rFonts w:cstheme="minorHAnsi"/>
                <w:sz w:val="24"/>
                <w:szCs w:val="24"/>
              </w:rPr>
              <w:t xml:space="preserve">mua </w:t>
            </w:r>
            <w:r w:rsidRPr="0003494F">
              <w:rPr>
                <w:rFonts w:cstheme="minorHAnsi"/>
                <w:sz w:val="24"/>
                <w:szCs w:val="24"/>
              </w:rPr>
              <w:t xml:space="preserve">ngoại tệ </w:t>
            </w:r>
            <w:r w:rsidR="00501607">
              <w:rPr>
                <w:rFonts w:cstheme="minorHAnsi"/>
                <w:sz w:val="24"/>
                <w:szCs w:val="24"/>
              </w:rPr>
              <w:t>và</w:t>
            </w:r>
            <w:r w:rsidRPr="0003494F">
              <w:rPr>
                <w:rFonts w:cstheme="minorHAnsi"/>
                <w:sz w:val="24"/>
                <w:szCs w:val="24"/>
              </w:rPr>
              <w:t xml:space="preserve"> </w:t>
            </w:r>
            <w:r w:rsidR="002C0B0A">
              <w:rPr>
                <w:rFonts w:cstheme="minorHAnsi"/>
                <w:sz w:val="24"/>
                <w:szCs w:val="24"/>
              </w:rPr>
              <w:t>thanh toán</w:t>
            </w:r>
            <w:r w:rsidRPr="0003494F">
              <w:rPr>
                <w:rFonts w:cstheme="minorHAnsi"/>
                <w:sz w:val="24"/>
                <w:szCs w:val="24"/>
              </w:rPr>
              <w:t xml:space="preserve"> VND</w:t>
            </w:r>
            <w:r>
              <w:rPr>
                <w:rFonts w:cstheme="minorHAnsi"/>
                <w:sz w:val="24"/>
                <w:szCs w:val="24"/>
              </w:rPr>
              <w:t xml:space="preserve"> </w:t>
            </w:r>
            <w:r w:rsidR="002C0B0A">
              <w:rPr>
                <w:rFonts w:cstheme="minorHAnsi"/>
                <w:sz w:val="24"/>
                <w:szCs w:val="24"/>
              </w:rPr>
              <w:t>cho ngân hàng vào tài khoản trung gian</w:t>
            </w:r>
            <w:r w:rsidR="00FE41C6">
              <w:rPr>
                <w:rFonts w:cstheme="minorHAnsi"/>
                <w:sz w:val="24"/>
                <w:szCs w:val="24"/>
              </w:rPr>
              <w:t xml:space="preserve"> tại chi nhánh</w:t>
            </w:r>
            <w:r w:rsidR="00362453">
              <w:rPr>
                <w:rFonts w:cstheme="minorHAnsi"/>
                <w:sz w:val="24"/>
                <w:szCs w:val="24"/>
              </w:rPr>
              <w:t xml:space="preserve"> giao dịch</w:t>
            </w:r>
          </w:p>
        </w:tc>
      </w:tr>
      <w:tr w:rsidR="007C7698" w14:paraId="04C2CE89" w14:textId="77777777" w:rsidTr="00952049">
        <w:tc>
          <w:tcPr>
            <w:tcW w:w="2547" w:type="dxa"/>
          </w:tcPr>
          <w:p w14:paraId="61886BE1" w14:textId="77777777" w:rsidR="007C7698" w:rsidRPr="0003494F" w:rsidRDefault="007C7698" w:rsidP="00952049">
            <w:pPr>
              <w:ind w:firstLine="0"/>
              <w:rPr>
                <w:rFonts w:cstheme="minorHAnsi"/>
                <w:b/>
                <w:bCs/>
                <w:sz w:val="24"/>
                <w:szCs w:val="24"/>
              </w:rPr>
            </w:pPr>
            <w:r w:rsidRPr="0003494F">
              <w:rPr>
                <w:rFonts w:cstheme="minorHAnsi"/>
                <w:sz w:val="24"/>
                <w:szCs w:val="24"/>
              </w:rPr>
              <w:t>03 CUST</w:t>
            </w:r>
          </w:p>
        </w:tc>
        <w:tc>
          <w:tcPr>
            <w:tcW w:w="5948" w:type="dxa"/>
          </w:tcPr>
          <w:p w14:paraId="499F711A" w14:textId="4630C195" w:rsidR="007C7698" w:rsidRPr="0003494F" w:rsidRDefault="007C7698" w:rsidP="00952049">
            <w:pPr>
              <w:ind w:firstLine="0"/>
              <w:rPr>
                <w:rFonts w:cstheme="minorHAnsi"/>
                <w:b/>
                <w:bCs/>
                <w:sz w:val="24"/>
                <w:szCs w:val="24"/>
              </w:rPr>
            </w:pPr>
            <w:r w:rsidRPr="0003494F">
              <w:rPr>
                <w:rFonts w:cstheme="minorHAnsi"/>
                <w:sz w:val="24"/>
                <w:szCs w:val="24"/>
              </w:rPr>
              <w:t xml:space="preserve">Khách </w:t>
            </w:r>
            <w:r>
              <w:rPr>
                <w:rFonts w:cstheme="minorHAnsi"/>
                <w:sz w:val="24"/>
                <w:szCs w:val="24"/>
              </w:rPr>
              <w:t xml:space="preserve">hàng </w:t>
            </w:r>
            <w:r w:rsidRPr="0003494F">
              <w:rPr>
                <w:rFonts w:cstheme="minorHAnsi"/>
                <w:sz w:val="24"/>
                <w:szCs w:val="24"/>
              </w:rPr>
              <w:t xml:space="preserve">đến </w:t>
            </w:r>
            <w:r w:rsidR="00501607">
              <w:rPr>
                <w:rFonts w:cstheme="minorHAnsi"/>
                <w:sz w:val="24"/>
                <w:szCs w:val="24"/>
              </w:rPr>
              <w:t>mua</w:t>
            </w:r>
            <w:r>
              <w:rPr>
                <w:rFonts w:cstheme="minorHAnsi"/>
                <w:sz w:val="24"/>
                <w:szCs w:val="24"/>
              </w:rPr>
              <w:t xml:space="preserve"> ngoại tệ</w:t>
            </w:r>
            <w:r w:rsidRPr="0003494F">
              <w:rPr>
                <w:rFonts w:cstheme="minorHAnsi"/>
                <w:sz w:val="24"/>
                <w:szCs w:val="24"/>
              </w:rPr>
              <w:t xml:space="preserve"> và </w:t>
            </w:r>
            <w:r w:rsidR="00D50EE2">
              <w:rPr>
                <w:rFonts w:cstheme="minorHAnsi"/>
                <w:sz w:val="24"/>
                <w:szCs w:val="24"/>
              </w:rPr>
              <w:t>thanh toán từ tài khoản VND</w:t>
            </w:r>
            <w:r w:rsidR="00032E4B">
              <w:rPr>
                <w:rFonts w:cstheme="minorHAnsi"/>
                <w:sz w:val="24"/>
                <w:szCs w:val="24"/>
              </w:rPr>
              <w:t xml:space="preserve"> của khách hàng </w:t>
            </w:r>
            <w:commentRangeStart w:id="2533"/>
            <w:commentRangeStart w:id="2534"/>
            <w:r w:rsidR="005E4EEB">
              <w:rPr>
                <w:rFonts w:cstheme="minorHAnsi"/>
                <w:sz w:val="24"/>
                <w:szCs w:val="24"/>
              </w:rPr>
              <w:t>tại chi nhánh</w:t>
            </w:r>
            <w:r w:rsidR="00355FF8">
              <w:rPr>
                <w:rFonts w:cstheme="minorHAnsi"/>
                <w:sz w:val="24"/>
                <w:szCs w:val="24"/>
              </w:rPr>
              <w:t>.</w:t>
            </w:r>
            <w:commentRangeEnd w:id="2533"/>
            <w:r w:rsidR="00A86D0A">
              <w:rPr>
                <w:rStyle w:val="CommentReference"/>
                <w:rFonts w:ascii="Times New Roman" w:eastAsia="Times New Roman" w:hAnsi="Times New Roman" w:cs="Times New Roman"/>
                <w:bCs/>
                <w:kern w:val="32"/>
              </w:rPr>
              <w:commentReference w:id="2533"/>
            </w:r>
            <w:commentRangeEnd w:id="2534"/>
            <w:r w:rsidR="005E4EEB">
              <w:rPr>
                <w:rStyle w:val="CommentReference"/>
                <w:rFonts w:ascii="Times New Roman" w:eastAsia="Times New Roman" w:hAnsi="Times New Roman" w:cs="Times New Roman"/>
                <w:bCs/>
                <w:kern w:val="32"/>
              </w:rPr>
              <w:commentReference w:id="2534"/>
            </w:r>
          </w:p>
        </w:tc>
      </w:tr>
      <w:tr w:rsidR="007C7698" w14:paraId="232FD003" w14:textId="77777777" w:rsidTr="00952049">
        <w:tc>
          <w:tcPr>
            <w:tcW w:w="2547" w:type="dxa"/>
          </w:tcPr>
          <w:p w14:paraId="3007B25E" w14:textId="77777777" w:rsidR="007C7698" w:rsidRPr="001A0E04" w:rsidRDefault="007C7698" w:rsidP="00952049">
            <w:pPr>
              <w:ind w:firstLine="0"/>
              <w:rPr>
                <w:rFonts w:cstheme="minorHAnsi"/>
                <w:sz w:val="24"/>
                <w:szCs w:val="24"/>
              </w:rPr>
            </w:pPr>
            <w:r w:rsidRPr="001A0E04">
              <w:rPr>
                <w:sz w:val="24"/>
                <w:szCs w:val="24"/>
              </w:rPr>
              <w:t>05 OSB</w:t>
            </w:r>
          </w:p>
        </w:tc>
        <w:tc>
          <w:tcPr>
            <w:tcW w:w="5948" w:type="dxa"/>
          </w:tcPr>
          <w:p w14:paraId="325287C8" w14:textId="004AEB7D" w:rsidR="007C7698" w:rsidRPr="00267389" w:rsidRDefault="007C7698" w:rsidP="00952049">
            <w:pPr>
              <w:ind w:firstLine="0"/>
              <w:rPr>
                <w:rFonts w:cstheme="minorHAnsi"/>
                <w:sz w:val="24"/>
                <w:szCs w:val="24"/>
              </w:rPr>
            </w:pPr>
            <w:r>
              <w:rPr>
                <w:rFonts w:cstheme="minorHAnsi"/>
                <w:sz w:val="24"/>
                <w:szCs w:val="24"/>
              </w:rPr>
              <w:t xml:space="preserve">Khách hàng đến </w:t>
            </w:r>
            <w:r w:rsidR="007F1648">
              <w:rPr>
                <w:rFonts w:cstheme="minorHAnsi"/>
                <w:sz w:val="24"/>
                <w:szCs w:val="24"/>
              </w:rPr>
              <w:t>mua</w:t>
            </w:r>
            <w:r>
              <w:rPr>
                <w:rFonts w:cstheme="minorHAnsi"/>
                <w:sz w:val="24"/>
                <w:szCs w:val="24"/>
              </w:rPr>
              <w:t xml:space="preserve"> ngoại tệ và </w:t>
            </w:r>
            <w:r w:rsidR="007F1648">
              <w:rPr>
                <w:rFonts w:cstheme="minorHAnsi"/>
                <w:sz w:val="24"/>
                <w:szCs w:val="24"/>
              </w:rPr>
              <w:t>thanh toán</w:t>
            </w:r>
            <w:r>
              <w:rPr>
                <w:rFonts w:cstheme="minorHAnsi"/>
                <w:sz w:val="24"/>
                <w:szCs w:val="24"/>
              </w:rPr>
              <w:t xml:space="preserve"> VND vào tài khoản OSB của Agribank.</w:t>
            </w:r>
          </w:p>
        </w:tc>
      </w:tr>
    </w:tbl>
    <w:p w14:paraId="6F803172" w14:textId="77777777" w:rsidR="007C7698" w:rsidRDefault="007C7698" w:rsidP="00D9540A">
      <w:pPr>
        <w:ind w:left="567" w:firstLine="0"/>
        <w:rPr>
          <w:rFonts w:asciiTheme="majorHAnsi" w:hAnsiTheme="majorHAnsi" w:cstheme="majorHAnsi"/>
          <w:b/>
          <w:bCs/>
          <w:sz w:val="24"/>
          <w:szCs w:val="24"/>
        </w:rPr>
      </w:pPr>
    </w:p>
    <w:p w14:paraId="581F587E" w14:textId="77777777" w:rsidR="00664198" w:rsidRPr="00774939" w:rsidRDefault="00664198" w:rsidP="00664198">
      <w:pPr>
        <w:rPr>
          <w:rFonts w:asciiTheme="majorHAnsi" w:hAnsiTheme="majorHAnsi" w:cstheme="majorHAnsi"/>
          <w:sz w:val="24"/>
          <w:szCs w:val="24"/>
        </w:rPr>
      </w:pPr>
      <w:r w:rsidRPr="00E77D90">
        <w:rPr>
          <w:rFonts w:asciiTheme="majorHAnsi" w:hAnsiTheme="majorHAnsi" w:cstheme="majorHAnsi"/>
          <w:b/>
          <w:bCs/>
          <w:sz w:val="24"/>
          <w:szCs w:val="24"/>
        </w:rPr>
        <w:t>Phạm vi:</w:t>
      </w:r>
      <w:r w:rsidRPr="00774939">
        <w:rPr>
          <w:rFonts w:asciiTheme="majorHAnsi" w:hAnsiTheme="majorHAnsi" w:cstheme="majorHAnsi"/>
          <w:sz w:val="24"/>
          <w:szCs w:val="24"/>
        </w:rPr>
        <w:t xml:space="preserve"> Tất cả </w:t>
      </w:r>
      <w:r>
        <w:rPr>
          <w:rFonts w:asciiTheme="majorHAnsi" w:hAnsiTheme="majorHAnsi" w:cstheme="majorHAnsi"/>
          <w:sz w:val="24"/>
          <w:szCs w:val="24"/>
        </w:rPr>
        <w:t>Chi nhánh/Phòng giao dịch</w:t>
      </w:r>
    </w:p>
    <w:p w14:paraId="4592C931" w14:textId="77777777" w:rsidR="00664198" w:rsidRPr="00774939" w:rsidRDefault="00664198" w:rsidP="00664198">
      <w:pPr>
        <w:rPr>
          <w:rFonts w:asciiTheme="majorHAnsi" w:hAnsiTheme="majorHAnsi" w:cstheme="majorHAnsi"/>
          <w:sz w:val="24"/>
          <w:szCs w:val="24"/>
        </w:rPr>
      </w:pPr>
      <w:r w:rsidRPr="00E77D90">
        <w:rPr>
          <w:rFonts w:asciiTheme="majorHAnsi" w:hAnsiTheme="majorHAnsi" w:cstheme="majorHAnsi"/>
          <w:b/>
          <w:bCs/>
          <w:sz w:val="24"/>
          <w:szCs w:val="24"/>
        </w:rPr>
        <w:t>Đối tượng sử dụng:</w:t>
      </w:r>
      <w:r w:rsidRPr="00774939">
        <w:rPr>
          <w:rFonts w:asciiTheme="majorHAnsi" w:hAnsiTheme="majorHAnsi" w:cstheme="majorHAnsi"/>
          <w:sz w:val="24"/>
          <w:szCs w:val="24"/>
        </w:rPr>
        <w:t xml:space="preserve"> </w:t>
      </w:r>
      <w:r>
        <w:rPr>
          <w:rFonts w:asciiTheme="majorHAnsi" w:hAnsiTheme="majorHAnsi" w:cstheme="majorHAnsi"/>
          <w:sz w:val="24"/>
          <w:szCs w:val="24"/>
        </w:rPr>
        <w:t>Giao dịch viên</w:t>
      </w:r>
    </w:p>
    <w:p w14:paraId="2B3D3A76" w14:textId="77777777" w:rsidR="00664198" w:rsidRPr="00774939" w:rsidRDefault="00664198" w:rsidP="00664198">
      <w:pPr>
        <w:rPr>
          <w:rFonts w:asciiTheme="majorHAnsi" w:hAnsiTheme="majorHAnsi" w:cstheme="majorHAnsi"/>
          <w:sz w:val="24"/>
          <w:szCs w:val="24"/>
        </w:rPr>
      </w:pPr>
      <w:r w:rsidRPr="00E77D90">
        <w:rPr>
          <w:rFonts w:asciiTheme="majorHAnsi" w:hAnsiTheme="majorHAnsi" w:cstheme="majorHAnsi"/>
          <w:b/>
          <w:bCs/>
          <w:sz w:val="24"/>
          <w:szCs w:val="24"/>
        </w:rPr>
        <w:t>Tần suất sử dụng:</w:t>
      </w:r>
      <w:r w:rsidRPr="00774939">
        <w:rPr>
          <w:rFonts w:asciiTheme="majorHAnsi" w:hAnsiTheme="majorHAnsi" w:cstheme="majorHAnsi"/>
          <w:sz w:val="24"/>
          <w:szCs w:val="24"/>
        </w:rPr>
        <w:t xml:space="preserve"> Thường xuyên</w:t>
      </w:r>
    </w:p>
    <w:p w14:paraId="66F89CA7" w14:textId="77777777" w:rsidR="00664198" w:rsidRPr="002107C9" w:rsidRDefault="00664198" w:rsidP="00664198">
      <w:pPr>
        <w:pStyle w:val="Heading4"/>
        <w:ind w:left="720" w:hanging="720"/>
        <w:rPr>
          <w:rFonts w:cstheme="majorHAnsi"/>
          <w:noProof/>
          <w:sz w:val="24"/>
          <w:szCs w:val="24"/>
        </w:rPr>
      </w:pPr>
      <w:bookmarkStart w:id="2535" w:name="_Toc209883925"/>
      <w:r w:rsidRPr="002107C9">
        <w:rPr>
          <w:rFonts w:cstheme="majorHAnsi"/>
          <w:noProof/>
          <w:sz w:val="24"/>
          <w:szCs w:val="24"/>
        </w:rPr>
        <w:t>Quy trình thực hiện</w:t>
      </w:r>
      <w:bookmarkEnd w:id="2535"/>
    </w:p>
    <w:p w14:paraId="6A9EA010" w14:textId="77777777" w:rsidR="00664198" w:rsidRPr="002107C9" w:rsidRDefault="00664198" w:rsidP="00664198">
      <w:pPr>
        <w:rPr>
          <w:rFonts w:asciiTheme="majorHAnsi" w:hAnsiTheme="majorHAnsi" w:cstheme="majorHAnsi"/>
          <w:b/>
          <w:bCs/>
          <w:sz w:val="24"/>
          <w:szCs w:val="24"/>
        </w:rPr>
      </w:pPr>
      <w:r w:rsidRPr="002107C9">
        <w:rPr>
          <w:rFonts w:asciiTheme="majorHAnsi" w:hAnsiTheme="majorHAnsi" w:cstheme="majorHAnsi"/>
          <w:b/>
          <w:bCs/>
          <w:sz w:val="24"/>
          <w:szCs w:val="24"/>
        </w:rPr>
        <w:t>Điều kiện bắt đầu nghiệp vụ:</w:t>
      </w:r>
    </w:p>
    <w:p w14:paraId="626F6724" w14:textId="1DFE053F" w:rsidR="00664198" w:rsidDel="00283BEB" w:rsidRDefault="00664198" w:rsidP="00664198">
      <w:pPr>
        <w:pStyle w:val="BodyText"/>
        <w:numPr>
          <w:ilvl w:val="0"/>
          <w:numId w:val="29"/>
        </w:numPr>
        <w:tabs>
          <w:tab w:val="left" w:pos="709"/>
          <w:tab w:val="left" w:pos="851"/>
        </w:tabs>
        <w:spacing w:after="240" w:line="240" w:lineRule="atLeast"/>
        <w:ind w:left="993"/>
        <w:rPr>
          <w:del w:id="2536" w:author="Nguyen Duc Anh" w:date="2025-09-26T18:19:00Z"/>
          <w:rFonts w:asciiTheme="majorHAnsi" w:hAnsiTheme="majorHAnsi" w:cstheme="majorHAnsi"/>
          <w:sz w:val="24"/>
          <w:szCs w:val="24"/>
        </w:rPr>
      </w:pPr>
      <w:del w:id="2537" w:author="Nguyen Duc Anh" w:date="2025-09-26T18:19:00Z">
        <w:r w:rsidRPr="00774939" w:rsidDel="00283BEB">
          <w:rPr>
            <w:rFonts w:asciiTheme="majorHAnsi" w:hAnsiTheme="majorHAnsi" w:cstheme="majorHAnsi"/>
            <w:sz w:val="24"/>
            <w:szCs w:val="24"/>
          </w:rPr>
          <w:lastRenderedPageBreak/>
          <w:delText xml:space="preserve">Khách hàng </w:delText>
        </w:r>
        <w:r w:rsidDel="00283BEB">
          <w:rPr>
            <w:rFonts w:asciiTheme="majorHAnsi" w:hAnsiTheme="majorHAnsi" w:cstheme="majorHAnsi"/>
            <w:sz w:val="24"/>
            <w:szCs w:val="24"/>
          </w:rPr>
          <w:delText xml:space="preserve">có nhu cầu </w:delText>
        </w:r>
        <w:r w:rsidR="006A1F93" w:rsidDel="00283BEB">
          <w:rPr>
            <w:rFonts w:asciiTheme="majorHAnsi" w:hAnsiTheme="majorHAnsi" w:cstheme="majorHAnsi"/>
            <w:sz w:val="24"/>
            <w:szCs w:val="24"/>
          </w:rPr>
          <w:delText>mua bán</w:delText>
        </w:r>
        <w:r w:rsidDel="00283BEB">
          <w:rPr>
            <w:rFonts w:asciiTheme="majorHAnsi" w:hAnsiTheme="majorHAnsi" w:cstheme="majorHAnsi"/>
            <w:sz w:val="24"/>
            <w:szCs w:val="24"/>
          </w:rPr>
          <w:delText xml:space="preserve"> ngoại tệ.</w:delText>
        </w:r>
      </w:del>
    </w:p>
    <w:p w14:paraId="66D4CE68" w14:textId="77777777" w:rsidR="00664198" w:rsidRPr="006262AD" w:rsidRDefault="00664198" w:rsidP="00664198">
      <w:pPr>
        <w:pStyle w:val="BodyText"/>
        <w:numPr>
          <w:ilvl w:val="0"/>
          <w:numId w:val="29"/>
        </w:numPr>
        <w:tabs>
          <w:tab w:val="left" w:pos="709"/>
          <w:tab w:val="left" w:pos="851"/>
        </w:tabs>
        <w:spacing w:after="240" w:line="240" w:lineRule="atLeast"/>
        <w:ind w:left="993"/>
        <w:rPr>
          <w:rFonts w:asciiTheme="majorHAnsi" w:hAnsiTheme="majorHAnsi" w:cstheme="majorHAnsi"/>
          <w:sz w:val="24"/>
          <w:szCs w:val="24"/>
        </w:rPr>
      </w:pPr>
      <w:r w:rsidRPr="006262AD">
        <w:rPr>
          <w:rFonts w:asciiTheme="majorHAnsi" w:hAnsiTheme="majorHAnsi" w:cstheme="majorHAnsi"/>
          <w:sz w:val="24"/>
          <w:szCs w:val="24"/>
        </w:rPr>
        <w:t>Người dùng được phân quyền chức năng hệ thống.</w:t>
      </w:r>
    </w:p>
    <w:p w14:paraId="0CFF4F11" w14:textId="3EE9D463" w:rsidR="00664198" w:rsidRPr="00774939" w:rsidRDefault="00664198" w:rsidP="00664198">
      <w:pPr>
        <w:rPr>
          <w:rFonts w:asciiTheme="majorHAnsi" w:hAnsiTheme="majorHAnsi" w:cstheme="majorHAnsi"/>
          <w:b/>
          <w:bCs/>
          <w:sz w:val="24"/>
          <w:szCs w:val="24"/>
        </w:rPr>
      </w:pPr>
      <w:r w:rsidRPr="00774939">
        <w:rPr>
          <w:rFonts w:asciiTheme="majorHAnsi" w:hAnsiTheme="majorHAnsi" w:cstheme="majorHAnsi"/>
          <w:b/>
          <w:bCs/>
          <w:sz w:val="24"/>
          <w:szCs w:val="24"/>
        </w:rPr>
        <w:t>Các bước thêm mới giao dịch</w:t>
      </w:r>
      <w:r>
        <w:rPr>
          <w:rFonts w:asciiTheme="majorHAnsi" w:hAnsiTheme="majorHAnsi" w:cstheme="majorHAnsi"/>
          <w:b/>
          <w:bCs/>
          <w:sz w:val="24"/>
          <w:szCs w:val="24"/>
        </w:rPr>
        <w:t xml:space="preserve"> mua</w:t>
      </w:r>
      <w:r w:rsidR="00503015">
        <w:rPr>
          <w:rFonts w:asciiTheme="majorHAnsi" w:hAnsiTheme="majorHAnsi" w:cstheme="majorHAnsi"/>
          <w:b/>
          <w:bCs/>
          <w:sz w:val="24"/>
          <w:szCs w:val="24"/>
        </w:rPr>
        <w:t xml:space="preserve"> </w:t>
      </w:r>
      <w:r>
        <w:rPr>
          <w:rFonts w:asciiTheme="majorHAnsi" w:hAnsiTheme="majorHAnsi" w:cstheme="majorHAnsi"/>
          <w:b/>
          <w:bCs/>
          <w:sz w:val="24"/>
          <w:szCs w:val="24"/>
        </w:rPr>
        <w:t>bán ngoại tệ</w:t>
      </w:r>
      <w:r w:rsidRPr="00774939">
        <w:rPr>
          <w:rFonts w:asciiTheme="majorHAnsi" w:hAnsiTheme="majorHAnsi" w:cstheme="majorHAnsi"/>
          <w:b/>
          <w:bCs/>
          <w:sz w:val="24"/>
          <w:szCs w:val="24"/>
        </w:rPr>
        <w:t>:</w:t>
      </w:r>
    </w:p>
    <w:p w14:paraId="3988E624" w14:textId="77777777" w:rsidR="00664198" w:rsidRPr="00774939" w:rsidRDefault="00664198" w:rsidP="00664198">
      <w:pPr>
        <w:rPr>
          <w:rFonts w:asciiTheme="majorHAnsi" w:hAnsiTheme="majorHAnsi" w:cstheme="majorHAnsi"/>
          <w:sz w:val="24"/>
          <w:szCs w:val="24"/>
        </w:rPr>
      </w:pPr>
      <w:r w:rsidRPr="00774939">
        <w:rPr>
          <w:rFonts w:asciiTheme="majorHAnsi" w:hAnsiTheme="majorHAnsi" w:cstheme="majorHAnsi"/>
          <w:b/>
          <w:bCs/>
          <w:sz w:val="24"/>
          <w:szCs w:val="24"/>
        </w:rPr>
        <w:t>Bước 1</w:t>
      </w:r>
      <w:r w:rsidRPr="00774939">
        <w:rPr>
          <w:rFonts w:asciiTheme="majorHAnsi" w:hAnsiTheme="majorHAnsi" w:cstheme="majorHAnsi"/>
          <w:sz w:val="24"/>
          <w:szCs w:val="24"/>
        </w:rPr>
        <w:t>: User giao dịch viên đăng nhập thành công vào hệ thống SmartForm</w:t>
      </w:r>
    </w:p>
    <w:p w14:paraId="128B4950" w14:textId="3DBBEE9A" w:rsidR="00503015" w:rsidRDefault="00664198" w:rsidP="00503015">
      <w:pPr>
        <w:pStyle w:val="BodyText"/>
        <w:tabs>
          <w:tab w:val="left" w:pos="851"/>
        </w:tabs>
        <w:ind w:left="567"/>
        <w:rPr>
          <w:rFonts w:asciiTheme="majorHAnsi" w:hAnsiTheme="majorHAnsi" w:cstheme="majorHAnsi"/>
          <w:sz w:val="24"/>
          <w:szCs w:val="24"/>
        </w:rPr>
      </w:pPr>
      <w:r w:rsidRPr="00774939">
        <w:rPr>
          <w:rFonts w:asciiTheme="majorHAnsi" w:hAnsiTheme="majorHAnsi" w:cstheme="majorHAnsi"/>
          <w:b/>
          <w:bCs/>
          <w:sz w:val="24"/>
          <w:szCs w:val="24"/>
        </w:rPr>
        <w:t>Bước 2:</w:t>
      </w:r>
      <w:r w:rsidRPr="00774939">
        <w:rPr>
          <w:rFonts w:asciiTheme="majorHAnsi" w:hAnsiTheme="majorHAnsi" w:cstheme="majorHAnsi"/>
          <w:b/>
          <w:sz w:val="24"/>
          <w:szCs w:val="24"/>
        </w:rPr>
        <w:t xml:space="preserve"> </w:t>
      </w:r>
      <w:r w:rsidRPr="00774939">
        <w:rPr>
          <w:rFonts w:asciiTheme="majorHAnsi" w:hAnsiTheme="majorHAnsi" w:cstheme="majorHAnsi"/>
          <w:sz w:val="24"/>
          <w:szCs w:val="24"/>
        </w:rPr>
        <w:t xml:space="preserve">Truy cập </w:t>
      </w:r>
      <w:r w:rsidR="00503015">
        <w:rPr>
          <w:rFonts w:asciiTheme="majorHAnsi" w:hAnsiTheme="majorHAnsi" w:cstheme="majorHAnsi"/>
          <w:sz w:val="24"/>
          <w:szCs w:val="24"/>
        </w:rPr>
        <w:t xml:space="preserve">tab </w:t>
      </w:r>
      <w:r w:rsidRPr="00774939">
        <w:rPr>
          <w:rFonts w:asciiTheme="majorHAnsi" w:hAnsiTheme="majorHAnsi" w:cstheme="majorHAnsi"/>
          <w:sz w:val="24"/>
          <w:szCs w:val="24"/>
        </w:rPr>
        <w:t>menu “Giao dịch tại quầy” chọn mục “</w:t>
      </w:r>
      <w:del w:id="2538" w:author="Nguyen Duc Anh" w:date="2025-09-26T18:19:00Z">
        <w:r w:rsidDel="00E60AFA">
          <w:rPr>
            <w:rFonts w:asciiTheme="majorHAnsi" w:hAnsiTheme="majorHAnsi" w:cstheme="majorHAnsi"/>
            <w:sz w:val="24"/>
            <w:szCs w:val="24"/>
          </w:rPr>
          <w:delText xml:space="preserve">Mua </w:delText>
        </w:r>
      </w:del>
      <w:ins w:id="2539" w:author="Nguyen Duc Anh" w:date="2025-09-26T18:19:00Z">
        <w:r w:rsidR="00E60AFA">
          <w:rPr>
            <w:rFonts w:asciiTheme="majorHAnsi" w:hAnsiTheme="majorHAnsi" w:cstheme="majorHAnsi"/>
            <w:sz w:val="24"/>
            <w:szCs w:val="24"/>
          </w:rPr>
          <w:t xml:space="preserve">Hạch toán mua </w:t>
        </w:r>
      </w:ins>
      <w:r>
        <w:rPr>
          <w:rFonts w:asciiTheme="majorHAnsi" w:hAnsiTheme="majorHAnsi" w:cstheme="majorHAnsi"/>
          <w:sz w:val="24"/>
          <w:szCs w:val="24"/>
        </w:rPr>
        <w:t>bán ngoại tệ</w:t>
      </w:r>
      <w:r w:rsidRPr="00774939">
        <w:rPr>
          <w:rFonts w:asciiTheme="majorHAnsi" w:hAnsiTheme="majorHAnsi" w:cstheme="majorHAnsi"/>
          <w:sz w:val="24"/>
          <w:szCs w:val="24"/>
        </w:rPr>
        <w:t>”</w:t>
      </w:r>
      <w:r w:rsidR="00503015">
        <w:rPr>
          <w:rFonts w:asciiTheme="majorHAnsi" w:hAnsiTheme="majorHAnsi" w:cstheme="majorHAnsi"/>
          <w:sz w:val="24"/>
          <w:szCs w:val="24"/>
        </w:rPr>
        <w:t xml:space="preserve"> thực hiện mở màn hình </w:t>
      </w:r>
      <w:del w:id="2540" w:author="Nguyen Duc Anh" w:date="2025-09-26T18:20:00Z">
        <w:r w:rsidR="00503015" w:rsidDel="00E60AFA">
          <w:rPr>
            <w:rFonts w:asciiTheme="majorHAnsi" w:hAnsiTheme="majorHAnsi" w:cstheme="majorHAnsi"/>
            <w:sz w:val="24"/>
            <w:szCs w:val="24"/>
          </w:rPr>
          <w:delText>thêm mới</w:delText>
        </w:r>
      </w:del>
      <w:ins w:id="2541" w:author="Nguyen Duc Anh" w:date="2025-09-26T18:20:00Z">
        <w:r w:rsidR="00E60AFA">
          <w:rPr>
            <w:rFonts w:asciiTheme="majorHAnsi" w:hAnsiTheme="majorHAnsi" w:cstheme="majorHAnsi"/>
            <w:sz w:val="24"/>
            <w:szCs w:val="24"/>
          </w:rPr>
          <w:t>lập</w:t>
        </w:r>
      </w:ins>
      <w:r w:rsidR="00503015">
        <w:rPr>
          <w:rFonts w:asciiTheme="majorHAnsi" w:hAnsiTheme="majorHAnsi" w:cstheme="majorHAnsi"/>
          <w:sz w:val="24"/>
          <w:szCs w:val="24"/>
        </w:rPr>
        <w:t xml:space="preserve"> giao dịch mua bán ngoại tệ:</w:t>
      </w:r>
    </w:p>
    <w:p w14:paraId="21D91FF4" w14:textId="4C97A2D1" w:rsidR="00026972" w:rsidRDefault="00503015" w:rsidP="00EC3F17">
      <w:pPr>
        <w:pStyle w:val="BodyText"/>
        <w:tabs>
          <w:tab w:val="left" w:pos="851"/>
        </w:tabs>
        <w:ind w:left="567"/>
        <w:rPr>
          <w:ins w:id="2542" w:author="Nguyen Duc Anh" w:date="2025-09-26T18:21:00Z"/>
          <w:rFonts w:asciiTheme="majorHAnsi" w:hAnsiTheme="majorHAnsi" w:cstheme="majorHAnsi"/>
          <w:sz w:val="24"/>
          <w:szCs w:val="24"/>
        </w:rPr>
      </w:pPr>
      <w:r>
        <w:rPr>
          <w:rFonts w:asciiTheme="majorHAnsi" w:hAnsiTheme="majorHAnsi" w:cstheme="majorHAnsi"/>
          <w:b/>
          <w:bCs/>
          <w:sz w:val="24"/>
          <w:szCs w:val="24"/>
        </w:rPr>
        <w:t>-</w:t>
      </w:r>
      <w:r>
        <w:rPr>
          <w:rFonts w:asciiTheme="majorHAnsi" w:hAnsiTheme="majorHAnsi" w:cstheme="majorHAnsi"/>
          <w:sz w:val="24"/>
          <w:szCs w:val="24"/>
        </w:rPr>
        <w:t xml:space="preserve"> Cách 1: </w:t>
      </w:r>
      <w:ins w:id="2543" w:author="Nguyen Duc Anh" w:date="2025-09-26T18:23:00Z">
        <w:r w:rsidR="00AC4538">
          <w:rPr>
            <w:rFonts w:asciiTheme="majorHAnsi" w:hAnsiTheme="majorHAnsi" w:cstheme="majorHAnsi"/>
            <w:sz w:val="24"/>
            <w:szCs w:val="24"/>
          </w:rPr>
          <w:t xml:space="preserve">Nhấn chọn menu cấp 1 “Quản lý mua bán ngoại tệ” → nhấn chọn menu cấp 2 </w:t>
        </w:r>
      </w:ins>
      <w:ins w:id="2544" w:author="Nguyen Duc Anh" w:date="2025-09-26T18:24:00Z">
        <w:r w:rsidR="00AC4538">
          <w:rPr>
            <w:rFonts w:asciiTheme="majorHAnsi" w:hAnsiTheme="majorHAnsi" w:cstheme="majorHAnsi"/>
            <w:sz w:val="24"/>
            <w:szCs w:val="24"/>
          </w:rPr>
          <w:t>“Lập bán ngoại tệ mặt” hoặc “Lập mua ngoại tệ mặt”.</w:t>
        </w:r>
      </w:ins>
    </w:p>
    <w:p w14:paraId="08CFBE4A" w14:textId="0C313E0B" w:rsidR="00EC3F17" w:rsidRDefault="00026972" w:rsidP="00EC3F17">
      <w:pPr>
        <w:pStyle w:val="BodyText"/>
        <w:tabs>
          <w:tab w:val="left" w:pos="851"/>
        </w:tabs>
        <w:ind w:left="567"/>
        <w:rPr>
          <w:rFonts w:asciiTheme="majorHAnsi" w:hAnsiTheme="majorHAnsi" w:cstheme="majorHAnsi"/>
          <w:sz w:val="24"/>
          <w:szCs w:val="24"/>
        </w:rPr>
      </w:pPr>
      <w:ins w:id="2545" w:author="Nguyen Duc Anh" w:date="2025-09-26T18:21:00Z">
        <w:r>
          <w:rPr>
            <w:rFonts w:asciiTheme="majorHAnsi" w:hAnsiTheme="majorHAnsi" w:cstheme="majorHAnsi"/>
            <w:b/>
            <w:bCs/>
            <w:sz w:val="24"/>
            <w:szCs w:val="24"/>
          </w:rPr>
          <w:t>-</w:t>
        </w:r>
        <w:r>
          <w:rPr>
            <w:rFonts w:asciiTheme="majorHAnsi" w:hAnsiTheme="majorHAnsi" w:cstheme="majorHAnsi"/>
            <w:sz w:val="24"/>
            <w:szCs w:val="24"/>
          </w:rPr>
          <w:t xml:space="preserve"> Các 2: </w:t>
        </w:r>
      </w:ins>
      <w:r w:rsidR="00503015">
        <w:rPr>
          <w:rFonts w:asciiTheme="majorHAnsi" w:hAnsiTheme="majorHAnsi" w:cstheme="majorHAnsi"/>
          <w:sz w:val="24"/>
          <w:szCs w:val="24"/>
        </w:rPr>
        <w:t>Nhấn chọn menu Quản lý mua bán ngoại tệ</w:t>
      </w:r>
      <w:ins w:id="2546" w:author="Nguyen Duc Anh" w:date="2025-09-26T18:21:00Z">
        <w:r>
          <w:rPr>
            <w:rFonts w:asciiTheme="majorHAnsi" w:hAnsiTheme="majorHAnsi" w:cstheme="majorHAnsi"/>
            <w:sz w:val="24"/>
            <w:szCs w:val="24"/>
          </w:rPr>
          <w:t>”</w:t>
        </w:r>
      </w:ins>
      <w:r w:rsidR="00503015">
        <w:rPr>
          <w:rFonts w:asciiTheme="majorHAnsi" w:hAnsiTheme="majorHAnsi" w:cstheme="majorHAnsi"/>
          <w:sz w:val="24"/>
          <w:szCs w:val="24"/>
        </w:rPr>
        <w:t xml:space="preserve"> → </w:t>
      </w:r>
      <w:r w:rsidR="00664198">
        <w:rPr>
          <w:rFonts w:asciiTheme="majorHAnsi" w:hAnsiTheme="majorHAnsi" w:cstheme="majorHAnsi"/>
          <w:sz w:val="24"/>
          <w:szCs w:val="24"/>
        </w:rPr>
        <w:t xml:space="preserve">nhấn nút </w:t>
      </w:r>
      <w:r w:rsidR="00EC3F17">
        <w:rPr>
          <w:rFonts w:asciiTheme="majorHAnsi" w:hAnsiTheme="majorHAnsi" w:cstheme="majorHAnsi"/>
          <w:sz w:val="24"/>
          <w:szCs w:val="24"/>
        </w:rPr>
        <w:t>“</w:t>
      </w:r>
      <w:del w:id="2547" w:author="Nguyen Duc Anh" w:date="2025-09-26T18:20:00Z">
        <w:r w:rsidR="00EC3F17" w:rsidDel="00662790">
          <w:rPr>
            <w:rFonts w:asciiTheme="majorHAnsi" w:hAnsiTheme="majorHAnsi" w:cstheme="majorHAnsi"/>
            <w:sz w:val="24"/>
            <w:szCs w:val="24"/>
          </w:rPr>
          <w:delText>Thêm mới</w:delText>
        </w:r>
      </w:del>
      <w:ins w:id="2548" w:author="Nguyen Duc Anh" w:date="2025-09-26T18:20:00Z">
        <w:r w:rsidR="00662790">
          <w:rPr>
            <w:rFonts w:asciiTheme="majorHAnsi" w:hAnsiTheme="majorHAnsi" w:cstheme="majorHAnsi"/>
            <w:sz w:val="24"/>
            <w:szCs w:val="24"/>
          </w:rPr>
          <w:t>Lập bán ngoại tệ mặt</w:t>
        </w:r>
      </w:ins>
      <w:r w:rsidR="00EC3F17">
        <w:rPr>
          <w:rFonts w:asciiTheme="majorHAnsi" w:hAnsiTheme="majorHAnsi" w:cstheme="majorHAnsi"/>
          <w:sz w:val="24"/>
          <w:szCs w:val="24"/>
        </w:rPr>
        <w:t>”</w:t>
      </w:r>
      <w:ins w:id="2549" w:author="Nguyen Duc Anh" w:date="2025-09-26T18:20:00Z">
        <w:r w:rsidR="00662790">
          <w:rPr>
            <w:rFonts w:asciiTheme="majorHAnsi" w:hAnsiTheme="majorHAnsi" w:cstheme="majorHAnsi"/>
            <w:sz w:val="24"/>
            <w:szCs w:val="24"/>
          </w:rPr>
          <w:t xml:space="preserve"> hoặc “Lập mua ngoại tệ mặt”</w:t>
        </w:r>
      </w:ins>
      <w:ins w:id="2550" w:author="Nguyen Duc Anh" w:date="2025-09-26T18:21:00Z">
        <w:r w:rsidR="00662790">
          <w:rPr>
            <w:rFonts w:asciiTheme="majorHAnsi" w:hAnsiTheme="majorHAnsi" w:cstheme="majorHAnsi"/>
            <w:sz w:val="24"/>
            <w:szCs w:val="24"/>
          </w:rPr>
          <w:t>.</w:t>
        </w:r>
      </w:ins>
    </w:p>
    <w:p w14:paraId="30371B7E" w14:textId="53D1032A" w:rsidR="00664198" w:rsidRPr="006A52FF" w:rsidRDefault="00EC3F17" w:rsidP="00EC3F17">
      <w:pPr>
        <w:pStyle w:val="BodyText"/>
        <w:tabs>
          <w:tab w:val="left" w:pos="851"/>
        </w:tabs>
        <w:ind w:left="567"/>
        <w:rPr>
          <w:rFonts w:asciiTheme="majorHAnsi" w:hAnsiTheme="majorHAnsi" w:cstheme="majorHAnsi"/>
          <w:sz w:val="24"/>
          <w:szCs w:val="24"/>
        </w:rPr>
      </w:pPr>
      <w:r>
        <w:rPr>
          <w:rFonts w:asciiTheme="majorHAnsi" w:hAnsiTheme="majorHAnsi" w:cstheme="majorHAnsi"/>
          <w:b/>
          <w:bCs/>
          <w:sz w:val="24"/>
          <w:szCs w:val="24"/>
        </w:rPr>
        <w:t>-</w:t>
      </w:r>
      <w:r>
        <w:rPr>
          <w:rFonts w:asciiTheme="majorHAnsi" w:hAnsiTheme="majorHAnsi" w:cstheme="majorHAnsi"/>
          <w:sz w:val="24"/>
          <w:szCs w:val="24"/>
        </w:rPr>
        <w:t xml:space="preserve"> Cách 2: </w:t>
      </w:r>
      <w:del w:id="2551" w:author="Nguyen Duc Anh" w:date="2025-09-26T18:22:00Z">
        <w:r w:rsidDel="00026972">
          <w:rPr>
            <w:rFonts w:asciiTheme="majorHAnsi" w:hAnsiTheme="majorHAnsi" w:cstheme="majorHAnsi"/>
            <w:sz w:val="24"/>
            <w:szCs w:val="24"/>
          </w:rPr>
          <w:delText xml:space="preserve">Nhấn chọn menu Quản lý </w:delText>
        </w:r>
        <w:commentRangeStart w:id="2552"/>
        <w:commentRangeStart w:id="2553"/>
        <w:r w:rsidRPr="000A764B" w:rsidDel="00026972">
          <w:rPr>
            <w:rFonts w:asciiTheme="majorHAnsi" w:hAnsiTheme="majorHAnsi" w:cstheme="majorHAnsi"/>
            <w:sz w:val="24"/>
            <w:szCs w:val="24"/>
          </w:rPr>
          <w:delText>đ</w:delText>
        </w:r>
        <w:r w:rsidR="007271D7" w:rsidRPr="000A764B" w:rsidDel="00026972">
          <w:rPr>
            <w:rFonts w:asciiTheme="majorHAnsi" w:hAnsiTheme="majorHAnsi" w:cstheme="majorHAnsi"/>
            <w:sz w:val="24"/>
            <w:szCs w:val="24"/>
          </w:rPr>
          <w:delText>ề</w:delText>
        </w:r>
        <w:commentRangeEnd w:id="2552"/>
        <w:r w:rsidR="00F32C55" w:rsidDel="00026972">
          <w:rPr>
            <w:rStyle w:val="CommentReference"/>
            <w:rFonts w:ascii="Times New Roman" w:eastAsia="Times New Roman" w:hAnsi="Times New Roman" w:cs="Times New Roman"/>
            <w:bCs/>
            <w:kern w:val="32"/>
          </w:rPr>
          <w:commentReference w:id="2552"/>
        </w:r>
        <w:commentRangeEnd w:id="2553"/>
        <w:r w:rsidR="00D50CD3" w:rsidDel="00026972">
          <w:rPr>
            <w:rStyle w:val="CommentReference"/>
            <w:rFonts w:ascii="Times New Roman" w:eastAsia="Times New Roman" w:hAnsi="Times New Roman" w:cs="Times New Roman"/>
            <w:bCs/>
            <w:kern w:val="32"/>
          </w:rPr>
          <w:commentReference w:id="2553"/>
        </w:r>
        <w:r w:rsidDel="00026972">
          <w:rPr>
            <w:rFonts w:asciiTheme="majorHAnsi" w:hAnsiTheme="majorHAnsi" w:cstheme="majorHAnsi"/>
            <w:sz w:val="24"/>
            <w:szCs w:val="24"/>
          </w:rPr>
          <w:delText xml:space="preserve"> nghị mua bán ngoại tệ → nhấn chọn hồ sơ đề nghị cần thêm mới giao dịch</w:delText>
        </w:r>
      </w:del>
      <w:ins w:id="2554" w:author="Nguyen Duc Anh" w:date="2025-09-26T18:22:00Z">
        <w:r w:rsidR="00026972">
          <w:rPr>
            <w:rFonts w:asciiTheme="majorHAnsi" w:hAnsiTheme="majorHAnsi" w:cstheme="majorHAnsi"/>
            <w:sz w:val="24"/>
            <w:szCs w:val="24"/>
          </w:rPr>
          <w:t>Tại màn hình chi tiết đề nghị mua bán ngoại tệ</w:t>
        </w:r>
      </w:ins>
      <w:r>
        <w:rPr>
          <w:rFonts w:asciiTheme="majorHAnsi" w:hAnsiTheme="majorHAnsi" w:cstheme="majorHAnsi"/>
          <w:sz w:val="24"/>
          <w:szCs w:val="24"/>
        </w:rPr>
        <w:t xml:space="preserve"> → Nhấn chọn nút “</w:t>
      </w:r>
      <w:del w:id="2555" w:author="Nguyen Duc Anh" w:date="2025-09-26T18:22:00Z">
        <w:r w:rsidR="0080782B" w:rsidDel="00026972">
          <w:rPr>
            <w:rFonts w:asciiTheme="majorHAnsi" w:hAnsiTheme="majorHAnsi" w:cstheme="majorHAnsi"/>
            <w:sz w:val="24"/>
            <w:szCs w:val="24"/>
          </w:rPr>
          <w:delText>Thêm mới</w:delText>
        </w:r>
      </w:del>
      <w:ins w:id="2556" w:author="Nguyen Duc Anh" w:date="2025-09-26T18:22:00Z">
        <w:r w:rsidR="00026972">
          <w:rPr>
            <w:rFonts w:asciiTheme="majorHAnsi" w:hAnsiTheme="majorHAnsi" w:cstheme="majorHAnsi"/>
            <w:sz w:val="24"/>
            <w:szCs w:val="24"/>
          </w:rPr>
          <w:t>Lập</w:t>
        </w:r>
      </w:ins>
      <w:r w:rsidR="0080782B">
        <w:rPr>
          <w:rFonts w:asciiTheme="majorHAnsi" w:hAnsiTheme="majorHAnsi" w:cstheme="majorHAnsi"/>
          <w:sz w:val="24"/>
          <w:szCs w:val="24"/>
        </w:rPr>
        <w:t xml:space="preserve"> </w:t>
      </w:r>
      <w:del w:id="2557" w:author="Nguyen Duc Anh" w:date="2025-09-26T18:23:00Z">
        <w:r w:rsidR="0080782B" w:rsidDel="00AC4538">
          <w:rPr>
            <w:rFonts w:asciiTheme="majorHAnsi" w:hAnsiTheme="majorHAnsi" w:cstheme="majorHAnsi"/>
            <w:sz w:val="24"/>
            <w:szCs w:val="24"/>
          </w:rPr>
          <w:delText>giao dịch</w:delText>
        </w:r>
      </w:del>
      <w:ins w:id="2558" w:author="Nguyen Duc Anh" w:date="2025-09-26T18:23:00Z">
        <w:r w:rsidR="00AC4538">
          <w:rPr>
            <w:rFonts w:asciiTheme="majorHAnsi" w:hAnsiTheme="majorHAnsi" w:cstheme="majorHAnsi"/>
            <w:sz w:val="24"/>
            <w:szCs w:val="24"/>
          </w:rPr>
          <w:t>hạch toán</w:t>
        </w:r>
      </w:ins>
      <w:r>
        <w:rPr>
          <w:rFonts w:asciiTheme="majorHAnsi" w:hAnsiTheme="majorHAnsi" w:cstheme="majorHAnsi"/>
          <w:sz w:val="24"/>
          <w:szCs w:val="24"/>
        </w:rPr>
        <w:t>”</w:t>
      </w:r>
    </w:p>
    <w:p w14:paraId="73A02026" w14:textId="7E71F2B2" w:rsidR="00664198" w:rsidRDefault="00664198" w:rsidP="00506731">
      <w:pPr>
        <w:pStyle w:val="BodyText"/>
        <w:tabs>
          <w:tab w:val="left" w:pos="851"/>
        </w:tabs>
        <w:ind w:left="567"/>
        <w:rPr>
          <w:rFonts w:asciiTheme="majorHAnsi" w:hAnsiTheme="majorHAnsi" w:cstheme="majorHAnsi"/>
          <w:bCs/>
          <w:sz w:val="24"/>
          <w:szCs w:val="24"/>
        </w:rPr>
      </w:pPr>
      <w:r w:rsidRPr="00774939">
        <w:rPr>
          <w:rFonts w:asciiTheme="majorHAnsi" w:hAnsiTheme="majorHAnsi" w:cstheme="majorHAnsi"/>
          <w:b/>
          <w:bCs/>
          <w:sz w:val="24"/>
          <w:szCs w:val="24"/>
        </w:rPr>
        <w:t xml:space="preserve">Bước </w:t>
      </w:r>
      <w:r w:rsidR="00932662">
        <w:rPr>
          <w:rFonts w:asciiTheme="majorHAnsi" w:hAnsiTheme="majorHAnsi" w:cstheme="majorHAnsi"/>
          <w:b/>
          <w:bCs/>
          <w:sz w:val="24"/>
          <w:szCs w:val="24"/>
        </w:rPr>
        <w:t>3</w:t>
      </w:r>
      <w:r w:rsidRPr="00774939">
        <w:rPr>
          <w:rFonts w:asciiTheme="majorHAnsi" w:hAnsiTheme="majorHAnsi" w:cstheme="majorHAnsi"/>
          <w:b/>
          <w:bCs/>
          <w:sz w:val="24"/>
          <w:szCs w:val="24"/>
        </w:rPr>
        <w:t>:</w:t>
      </w:r>
      <w:r w:rsidRPr="00774939">
        <w:rPr>
          <w:rFonts w:asciiTheme="majorHAnsi" w:hAnsiTheme="majorHAnsi" w:cstheme="majorHAnsi"/>
          <w:sz w:val="24"/>
          <w:szCs w:val="24"/>
        </w:rPr>
        <w:t xml:space="preserve"> </w:t>
      </w:r>
      <w:del w:id="2559" w:author="Nguyen Duc Anh" w:date="2025-09-26T18:24:00Z">
        <w:r w:rsidR="00DF2063" w:rsidDel="00F4255B">
          <w:rPr>
            <w:rFonts w:asciiTheme="majorHAnsi" w:hAnsiTheme="majorHAnsi" w:cstheme="majorHAnsi"/>
            <w:sz w:val="24"/>
            <w:szCs w:val="24"/>
          </w:rPr>
          <w:delText xml:space="preserve">Chọn loại giao dịch → </w:delText>
        </w:r>
      </w:del>
      <w:r w:rsidR="00506731">
        <w:rPr>
          <w:rFonts w:asciiTheme="majorHAnsi" w:hAnsiTheme="majorHAnsi" w:cstheme="majorHAnsi"/>
          <w:bCs/>
          <w:sz w:val="24"/>
          <w:szCs w:val="24"/>
        </w:rPr>
        <w:t xml:space="preserve">Nhập/chọn đầy đủ </w:t>
      </w:r>
      <w:r w:rsidR="00DF2063">
        <w:rPr>
          <w:rFonts w:asciiTheme="majorHAnsi" w:hAnsiTheme="majorHAnsi" w:cstheme="majorHAnsi"/>
          <w:bCs/>
          <w:sz w:val="24"/>
          <w:szCs w:val="24"/>
        </w:rPr>
        <w:t>dữ liệu</w:t>
      </w:r>
      <w:r w:rsidR="00506731">
        <w:rPr>
          <w:rFonts w:asciiTheme="majorHAnsi" w:hAnsiTheme="majorHAnsi" w:cstheme="majorHAnsi"/>
          <w:bCs/>
          <w:sz w:val="24"/>
          <w:szCs w:val="24"/>
        </w:rPr>
        <w:t xml:space="preserve"> vào các trường </w:t>
      </w:r>
      <w:r w:rsidR="00DF2063">
        <w:rPr>
          <w:rFonts w:asciiTheme="majorHAnsi" w:hAnsiTheme="majorHAnsi" w:cstheme="majorHAnsi"/>
          <w:bCs/>
          <w:sz w:val="24"/>
          <w:szCs w:val="24"/>
        </w:rPr>
        <w:t>thông tin mua bán ngoại tệ.</w:t>
      </w:r>
    </w:p>
    <w:p w14:paraId="4D1CE98F" w14:textId="223266C9" w:rsidR="00DF2063" w:rsidRPr="00774939" w:rsidRDefault="00664198" w:rsidP="00DF2063">
      <w:pPr>
        <w:pStyle w:val="BodyText"/>
        <w:tabs>
          <w:tab w:val="left" w:pos="851"/>
        </w:tabs>
        <w:ind w:left="567"/>
        <w:rPr>
          <w:rFonts w:asciiTheme="majorHAnsi" w:hAnsiTheme="majorHAnsi" w:cstheme="majorHAnsi"/>
          <w:sz w:val="24"/>
          <w:szCs w:val="24"/>
        </w:rPr>
      </w:pPr>
      <w:r w:rsidRPr="00774939">
        <w:rPr>
          <w:rFonts w:asciiTheme="majorHAnsi" w:hAnsiTheme="majorHAnsi" w:cstheme="majorHAnsi"/>
          <w:b/>
          <w:bCs/>
          <w:sz w:val="24"/>
          <w:szCs w:val="24"/>
        </w:rPr>
        <w:t xml:space="preserve">Bước </w:t>
      </w:r>
      <w:r w:rsidR="00932662">
        <w:rPr>
          <w:rFonts w:asciiTheme="majorHAnsi" w:hAnsiTheme="majorHAnsi" w:cstheme="majorHAnsi"/>
          <w:b/>
          <w:bCs/>
          <w:sz w:val="24"/>
          <w:szCs w:val="24"/>
        </w:rPr>
        <w:t>4</w:t>
      </w:r>
      <w:r w:rsidRPr="00774939">
        <w:rPr>
          <w:rFonts w:asciiTheme="majorHAnsi" w:hAnsiTheme="majorHAnsi" w:cstheme="majorHAnsi"/>
          <w:b/>
          <w:bCs/>
          <w:sz w:val="24"/>
          <w:szCs w:val="24"/>
        </w:rPr>
        <w:t>:</w:t>
      </w:r>
      <w:r w:rsidRPr="00774939">
        <w:rPr>
          <w:rFonts w:asciiTheme="majorHAnsi" w:hAnsiTheme="majorHAnsi" w:cstheme="majorHAnsi"/>
          <w:sz w:val="24"/>
          <w:szCs w:val="24"/>
        </w:rPr>
        <w:t xml:space="preserve"> </w:t>
      </w:r>
      <w:r w:rsidR="00DF2063">
        <w:rPr>
          <w:rFonts w:asciiTheme="majorHAnsi" w:hAnsiTheme="majorHAnsi" w:cstheme="majorHAnsi"/>
          <w:sz w:val="24"/>
          <w:szCs w:val="24"/>
        </w:rPr>
        <w:t>Hoàn tất thêm mới giao dịch mua bán ngoại tệ:</w:t>
      </w:r>
    </w:p>
    <w:p w14:paraId="50E3E655" w14:textId="4A84D8EA" w:rsidR="00664198" w:rsidRPr="00774939" w:rsidRDefault="00DF2063" w:rsidP="00664198">
      <w:pPr>
        <w:pStyle w:val="BodyText"/>
        <w:numPr>
          <w:ilvl w:val="0"/>
          <w:numId w:val="29"/>
        </w:numPr>
        <w:tabs>
          <w:tab w:val="left" w:pos="709"/>
          <w:tab w:val="left" w:pos="851"/>
        </w:tabs>
        <w:spacing w:after="240" w:line="240" w:lineRule="atLeast"/>
        <w:ind w:left="993"/>
        <w:rPr>
          <w:rFonts w:asciiTheme="majorHAnsi" w:hAnsiTheme="majorHAnsi" w:cstheme="majorHAnsi"/>
          <w:sz w:val="24"/>
          <w:szCs w:val="24"/>
        </w:rPr>
      </w:pPr>
      <w:r>
        <w:rPr>
          <w:rFonts w:asciiTheme="majorHAnsi" w:hAnsiTheme="majorHAnsi" w:cstheme="majorHAnsi"/>
          <w:sz w:val="24"/>
          <w:szCs w:val="24"/>
        </w:rPr>
        <w:t xml:space="preserve">Đối với loại giao dịch </w:t>
      </w:r>
      <w:commentRangeStart w:id="2560"/>
      <w:commentRangeStart w:id="2561"/>
      <w:r>
        <w:rPr>
          <w:rFonts w:asciiTheme="majorHAnsi" w:hAnsiTheme="majorHAnsi" w:cstheme="majorHAnsi"/>
          <w:sz w:val="24"/>
          <w:szCs w:val="24"/>
        </w:rPr>
        <w:t>“</w:t>
      </w:r>
      <w:r w:rsidR="003768A1">
        <w:rPr>
          <w:rFonts w:asciiTheme="majorHAnsi" w:hAnsiTheme="majorHAnsi" w:cstheme="majorHAnsi"/>
          <w:sz w:val="24"/>
          <w:szCs w:val="24"/>
        </w:rPr>
        <w:t>Mua</w:t>
      </w:r>
      <w:r>
        <w:rPr>
          <w:rFonts w:asciiTheme="majorHAnsi" w:hAnsiTheme="majorHAnsi" w:cstheme="majorHAnsi"/>
          <w:sz w:val="24"/>
          <w:szCs w:val="24"/>
        </w:rPr>
        <w:t xml:space="preserve"> ngoại tệ”</w:t>
      </w:r>
      <w:commentRangeEnd w:id="2560"/>
      <w:commentRangeEnd w:id="2561"/>
      <w:r w:rsidR="00FD691E">
        <w:rPr>
          <w:rFonts w:asciiTheme="majorHAnsi" w:hAnsiTheme="majorHAnsi" w:cstheme="majorHAnsi"/>
          <w:sz w:val="24"/>
          <w:szCs w:val="24"/>
        </w:rPr>
        <w:t xml:space="preserve"> tiền mặt </w:t>
      </w:r>
      <w:r w:rsidR="003768A1">
        <w:rPr>
          <w:rFonts w:asciiTheme="majorHAnsi" w:hAnsiTheme="majorHAnsi" w:cstheme="majorHAnsi"/>
          <w:sz w:val="24"/>
          <w:szCs w:val="24"/>
        </w:rPr>
        <w:t>từ</w:t>
      </w:r>
      <w:r w:rsidR="00FD691E">
        <w:rPr>
          <w:rFonts w:asciiTheme="majorHAnsi" w:hAnsiTheme="majorHAnsi" w:cstheme="majorHAnsi"/>
          <w:sz w:val="24"/>
          <w:szCs w:val="24"/>
        </w:rPr>
        <w:t xml:space="preserve"> khách hàng</w:t>
      </w:r>
      <w:r w:rsidR="00146367">
        <w:rPr>
          <w:rStyle w:val="CommentReference"/>
          <w:rFonts w:ascii="Times New Roman" w:eastAsia="Times New Roman" w:hAnsi="Times New Roman" w:cs="Times New Roman"/>
          <w:bCs/>
          <w:kern w:val="32"/>
        </w:rPr>
        <w:commentReference w:id="2560"/>
      </w:r>
      <w:r w:rsidR="00620C6A">
        <w:rPr>
          <w:rStyle w:val="CommentReference"/>
          <w:rFonts w:ascii="Times New Roman" w:eastAsia="Times New Roman" w:hAnsi="Times New Roman" w:cs="Times New Roman"/>
          <w:bCs/>
          <w:kern w:val="32"/>
        </w:rPr>
        <w:commentReference w:id="2561"/>
      </w:r>
      <w:r w:rsidR="0064254D">
        <w:rPr>
          <w:rFonts w:asciiTheme="majorHAnsi" w:hAnsiTheme="majorHAnsi" w:cstheme="majorHAnsi"/>
          <w:sz w:val="24"/>
          <w:szCs w:val="24"/>
        </w:rPr>
        <w:t>: nhấn chọn nút “Lưu thông tin”</w:t>
      </w:r>
    </w:p>
    <w:p w14:paraId="30D08878" w14:textId="191702D9" w:rsidR="00664198" w:rsidRPr="00774939" w:rsidRDefault="009E55F4" w:rsidP="00664198">
      <w:pPr>
        <w:pStyle w:val="BodyText"/>
        <w:numPr>
          <w:ilvl w:val="0"/>
          <w:numId w:val="29"/>
        </w:numPr>
        <w:tabs>
          <w:tab w:val="left" w:pos="709"/>
          <w:tab w:val="left" w:pos="851"/>
        </w:tabs>
        <w:spacing w:after="240" w:line="240" w:lineRule="atLeast"/>
        <w:ind w:left="993"/>
        <w:rPr>
          <w:rFonts w:asciiTheme="majorHAnsi" w:hAnsiTheme="majorHAnsi" w:cstheme="majorHAnsi"/>
          <w:sz w:val="24"/>
          <w:szCs w:val="24"/>
        </w:rPr>
      </w:pPr>
      <w:r>
        <w:rPr>
          <w:rFonts w:asciiTheme="majorHAnsi" w:hAnsiTheme="majorHAnsi" w:cstheme="majorHAnsi"/>
          <w:sz w:val="24"/>
          <w:szCs w:val="24"/>
        </w:rPr>
        <w:t>Đối với loại giao dịch “</w:t>
      </w:r>
      <w:commentRangeStart w:id="2562"/>
      <w:commentRangeStart w:id="2563"/>
      <w:r w:rsidR="003768A1">
        <w:rPr>
          <w:rFonts w:asciiTheme="majorHAnsi" w:hAnsiTheme="majorHAnsi" w:cstheme="majorHAnsi"/>
          <w:sz w:val="24"/>
          <w:szCs w:val="24"/>
        </w:rPr>
        <w:t xml:space="preserve">Bán </w:t>
      </w:r>
      <w:r>
        <w:rPr>
          <w:rFonts w:asciiTheme="majorHAnsi" w:hAnsiTheme="majorHAnsi" w:cstheme="majorHAnsi"/>
          <w:sz w:val="24"/>
          <w:szCs w:val="24"/>
        </w:rPr>
        <w:t>ngoại tệ</w:t>
      </w:r>
      <w:commentRangeEnd w:id="2562"/>
      <w:r w:rsidR="00146367">
        <w:rPr>
          <w:rStyle w:val="CommentReference"/>
          <w:rFonts w:ascii="Times New Roman" w:eastAsia="Times New Roman" w:hAnsi="Times New Roman" w:cs="Times New Roman"/>
          <w:bCs/>
          <w:kern w:val="32"/>
        </w:rPr>
        <w:commentReference w:id="2562"/>
      </w:r>
      <w:commentRangeEnd w:id="2563"/>
      <w:r w:rsidR="00620C6A">
        <w:rPr>
          <w:rStyle w:val="CommentReference"/>
          <w:rFonts w:ascii="Times New Roman" w:eastAsia="Times New Roman" w:hAnsi="Times New Roman" w:cs="Times New Roman"/>
          <w:bCs/>
          <w:kern w:val="32"/>
        </w:rPr>
        <w:commentReference w:id="2563"/>
      </w:r>
      <w:r>
        <w:rPr>
          <w:rFonts w:asciiTheme="majorHAnsi" w:hAnsiTheme="majorHAnsi" w:cstheme="majorHAnsi"/>
          <w:sz w:val="24"/>
          <w:szCs w:val="24"/>
        </w:rPr>
        <w:t>”</w:t>
      </w:r>
      <w:r w:rsidR="00620C6A">
        <w:rPr>
          <w:rFonts w:asciiTheme="majorHAnsi" w:hAnsiTheme="majorHAnsi" w:cstheme="majorHAnsi"/>
          <w:sz w:val="24"/>
          <w:szCs w:val="24"/>
        </w:rPr>
        <w:t xml:space="preserve"> tiền mặt cho khách hàng</w:t>
      </w:r>
      <w:r w:rsidR="00472F28">
        <w:rPr>
          <w:rFonts w:asciiTheme="majorHAnsi" w:hAnsiTheme="majorHAnsi" w:cstheme="majorHAnsi"/>
          <w:sz w:val="24"/>
          <w:szCs w:val="24"/>
        </w:rPr>
        <w:t>: nhấn chọn nút “</w:t>
      </w:r>
      <w:del w:id="2564" w:author="Nguyen Duc Anh" w:date="2025-09-26T18:30:00Z">
        <w:r w:rsidR="00647986" w:rsidDel="00A07B65">
          <w:rPr>
            <w:rFonts w:asciiTheme="majorHAnsi" w:hAnsiTheme="majorHAnsi" w:cstheme="majorHAnsi"/>
            <w:sz w:val="24"/>
            <w:szCs w:val="24"/>
          </w:rPr>
          <w:delText xml:space="preserve">Lưu và </w:delText>
        </w:r>
      </w:del>
      <w:r w:rsidR="00647986">
        <w:rPr>
          <w:rFonts w:asciiTheme="majorHAnsi" w:hAnsiTheme="majorHAnsi" w:cstheme="majorHAnsi"/>
          <w:sz w:val="24"/>
          <w:szCs w:val="24"/>
        </w:rPr>
        <w:t>Chuyển duyệt</w:t>
      </w:r>
      <w:r w:rsidR="00472F28">
        <w:rPr>
          <w:rFonts w:asciiTheme="majorHAnsi" w:hAnsiTheme="majorHAnsi" w:cstheme="majorHAnsi"/>
          <w:sz w:val="24"/>
          <w:szCs w:val="24"/>
        </w:rPr>
        <w:t>”</w:t>
      </w:r>
      <w:r w:rsidR="00E34D0C">
        <w:rPr>
          <w:rFonts w:asciiTheme="majorHAnsi" w:hAnsiTheme="majorHAnsi" w:cstheme="majorHAnsi"/>
          <w:sz w:val="24"/>
          <w:szCs w:val="24"/>
        </w:rPr>
        <w:t xml:space="preserve"> → </w:t>
      </w:r>
      <w:r w:rsidR="00B92671">
        <w:rPr>
          <w:rFonts w:asciiTheme="majorHAnsi" w:hAnsiTheme="majorHAnsi" w:cstheme="majorHAnsi"/>
          <w:sz w:val="24"/>
          <w:szCs w:val="24"/>
        </w:rPr>
        <w:t xml:space="preserve">Chọn kiểm soát viên và Xác nhận chuyển </w:t>
      </w:r>
      <w:commentRangeStart w:id="2565"/>
      <w:commentRangeStart w:id="2566"/>
      <w:r w:rsidR="008422D0">
        <w:rPr>
          <w:rFonts w:asciiTheme="majorHAnsi" w:hAnsiTheme="majorHAnsi" w:cstheme="majorHAnsi"/>
          <w:sz w:val="24"/>
          <w:szCs w:val="24"/>
        </w:rPr>
        <w:t>d</w:t>
      </w:r>
      <w:r w:rsidR="00B92671">
        <w:rPr>
          <w:rFonts w:asciiTheme="majorHAnsi" w:hAnsiTheme="majorHAnsi" w:cstheme="majorHAnsi"/>
          <w:sz w:val="24"/>
          <w:szCs w:val="24"/>
        </w:rPr>
        <w:t>uyệt</w:t>
      </w:r>
      <w:commentRangeEnd w:id="2565"/>
      <w:r w:rsidR="008422D0">
        <w:rPr>
          <w:rStyle w:val="CommentReference"/>
          <w:rFonts w:ascii="Times New Roman" w:eastAsia="Times New Roman" w:hAnsi="Times New Roman" w:cs="Times New Roman"/>
          <w:bCs/>
          <w:kern w:val="32"/>
        </w:rPr>
        <w:commentReference w:id="2565"/>
      </w:r>
      <w:commentRangeEnd w:id="2566"/>
      <w:r w:rsidR="008422D0">
        <w:rPr>
          <w:rStyle w:val="CommentReference"/>
          <w:rFonts w:ascii="Times New Roman" w:eastAsia="Times New Roman" w:hAnsi="Times New Roman" w:cs="Times New Roman"/>
          <w:bCs/>
          <w:kern w:val="32"/>
        </w:rPr>
        <w:commentReference w:id="2566"/>
      </w:r>
    </w:p>
    <w:p w14:paraId="3A1F2A9A" w14:textId="692A2CDE" w:rsidR="00664198" w:rsidRDefault="00664198" w:rsidP="00C15941">
      <w:pPr>
        <w:rPr>
          <w:rFonts w:asciiTheme="majorHAnsi" w:hAnsiTheme="majorHAnsi" w:cstheme="majorHAnsi"/>
          <w:b/>
          <w:bCs/>
          <w:sz w:val="24"/>
          <w:szCs w:val="24"/>
        </w:rPr>
      </w:pPr>
      <w:r w:rsidRPr="00774939">
        <w:rPr>
          <w:rFonts w:asciiTheme="majorHAnsi" w:hAnsiTheme="majorHAnsi" w:cstheme="majorHAnsi"/>
          <w:b/>
          <w:bCs/>
          <w:sz w:val="24"/>
          <w:szCs w:val="24"/>
        </w:rPr>
        <w:t>Điều kiện kết thúc nghiệp vụ:</w:t>
      </w:r>
    </w:p>
    <w:p w14:paraId="120823C8" w14:textId="569323BE" w:rsidR="00C15941" w:rsidRDefault="00C15941" w:rsidP="00C15941">
      <w:pPr>
        <w:rPr>
          <w:rFonts w:asciiTheme="majorHAnsi" w:hAnsiTheme="majorHAnsi" w:cstheme="majorHAnsi"/>
          <w:sz w:val="24"/>
          <w:szCs w:val="24"/>
        </w:rPr>
      </w:pPr>
      <w:r>
        <w:rPr>
          <w:rFonts w:asciiTheme="majorHAnsi" w:hAnsiTheme="majorHAnsi" w:cstheme="majorHAnsi"/>
          <w:sz w:val="24"/>
          <w:szCs w:val="24"/>
        </w:rPr>
        <w:t>- Lưu thông tin đối với giao dịch “</w:t>
      </w:r>
      <w:commentRangeStart w:id="2567"/>
      <w:commentRangeStart w:id="2568"/>
      <w:r w:rsidR="00977A35">
        <w:rPr>
          <w:rFonts w:asciiTheme="majorHAnsi" w:hAnsiTheme="majorHAnsi" w:cstheme="majorHAnsi"/>
          <w:sz w:val="24"/>
          <w:szCs w:val="24"/>
        </w:rPr>
        <w:t>Mua</w:t>
      </w:r>
      <w:r>
        <w:rPr>
          <w:rFonts w:asciiTheme="majorHAnsi" w:hAnsiTheme="majorHAnsi" w:cstheme="majorHAnsi"/>
          <w:sz w:val="24"/>
          <w:szCs w:val="24"/>
        </w:rPr>
        <w:t xml:space="preserve"> ngoại tệ</w:t>
      </w:r>
      <w:commentRangeEnd w:id="2567"/>
      <w:r w:rsidR="00146367">
        <w:rPr>
          <w:rStyle w:val="CommentReference"/>
          <w:rFonts w:ascii="Times New Roman" w:eastAsia="Times New Roman" w:hAnsi="Times New Roman" w:cs="Times New Roman"/>
          <w:bCs/>
          <w:kern w:val="32"/>
        </w:rPr>
        <w:commentReference w:id="2567"/>
      </w:r>
      <w:commentRangeEnd w:id="2568"/>
      <w:r w:rsidR="005F6F95">
        <w:rPr>
          <w:rStyle w:val="CommentReference"/>
          <w:rFonts w:ascii="Times New Roman" w:eastAsia="Times New Roman" w:hAnsi="Times New Roman" w:cs="Times New Roman"/>
          <w:bCs/>
          <w:kern w:val="32"/>
        </w:rPr>
        <w:commentReference w:id="2568"/>
      </w:r>
      <w:r>
        <w:rPr>
          <w:rFonts w:asciiTheme="majorHAnsi" w:hAnsiTheme="majorHAnsi" w:cstheme="majorHAnsi"/>
          <w:sz w:val="24"/>
          <w:szCs w:val="24"/>
        </w:rPr>
        <w:t>”</w:t>
      </w:r>
      <w:r w:rsidR="00977A35">
        <w:rPr>
          <w:rFonts w:asciiTheme="majorHAnsi" w:hAnsiTheme="majorHAnsi" w:cstheme="majorHAnsi"/>
          <w:sz w:val="24"/>
          <w:szCs w:val="24"/>
        </w:rPr>
        <w:t xml:space="preserve"> tiền mặt từ khách hàng</w:t>
      </w:r>
      <w:r>
        <w:rPr>
          <w:rFonts w:asciiTheme="majorHAnsi" w:hAnsiTheme="majorHAnsi" w:cstheme="majorHAnsi"/>
          <w:sz w:val="24"/>
          <w:szCs w:val="24"/>
        </w:rPr>
        <w:t xml:space="preserve">: </w:t>
      </w:r>
    </w:p>
    <w:p w14:paraId="20416768" w14:textId="716C103F" w:rsidR="00C15941" w:rsidRDefault="00C15941" w:rsidP="00C15941">
      <w:pPr>
        <w:pStyle w:val="ListParagraph"/>
        <w:numPr>
          <w:ilvl w:val="0"/>
          <w:numId w:val="28"/>
        </w:numPr>
        <w:rPr>
          <w:rFonts w:asciiTheme="majorHAnsi" w:hAnsiTheme="majorHAnsi" w:cstheme="majorHAnsi"/>
          <w:sz w:val="24"/>
          <w:szCs w:val="24"/>
        </w:rPr>
      </w:pPr>
      <w:r>
        <w:rPr>
          <w:rFonts w:asciiTheme="majorHAnsi" w:hAnsiTheme="majorHAnsi" w:cstheme="majorHAnsi"/>
          <w:sz w:val="24"/>
          <w:szCs w:val="24"/>
        </w:rPr>
        <w:t>Lưu thông tin thành công</w:t>
      </w:r>
      <w:r w:rsidR="00E0124E">
        <w:rPr>
          <w:rFonts w:asciiTheme="majorHAnsi" w:hAnsiTheme="majorHAnsi" w:cstheme="majorHAnsi"/>
          <w:sz w:val="24"/>
          <w:szCs w:val="24"/>
        </w:rPr>
        <w:t xml:space="preserve">, hiển thị thông báo thành công, tạo bản ghi thông tin giao dịch và hoàn thành giao dịch </w:t>
      </w:r>
      <w:r w:rsidR="005F6F95">
        <w:rPr>
          <w:rFonts w:asciiTheme="majorHAnsi" w:hAnsiTheme="majorHAnsi" w:cstheme="majorHAnsi"/>
          <w:sz w:val="24"/>
          <w:szCs w:val="24"/>
        </w:rPr>
        <w:t>mua</w:t>
      </w:r>
      <w:r w:rsidR="00E0124E">
        <w:rPr>
          <w:rFonts w:asciiTheme="majorHAnsi" w:hAnsiTheme="majorHAnsi" w:cstheme="majorHAnsi"/>
          <w:sz w:val="24"/>
          <w:szCs w:val="24"/>
        </w:rPr>
        <w:t xml:space="preserve"> ngoại tệ.</w:t>
      </w:r>
    </w:p>
    <w:p w14:paraId="3AF0DC33" w14:textId="41E3FB04" w:rsidR="00B138E1" w:rsidRPr="00C15941" w:rsidRDefault="00B138E1" w:rsidP="00C15941">
      <w:pPr>
        <w:pStyle w:val="ListParagraph"/>
        <w:numPr>
          <w:ilvl w:val="0"/>
          <w:numId w:val="28"/>
        </w:numPr>
        <w:rPr>
          <w:rFonts w:asciiTheme="majorHAnsi" w:hAnsiTheme="majorHAnsi" w:cstheme="majorHAnsi"/>
          <w:sz w:val="24"/>
          <w:szCs w:val="24"/>
        </w:rPr>
      </w:pPr>
      <w:r>
        <w:rPr>
          <w:rFonts w:asciiTheme="majorHAnsi" w:hAnsiTheme="majorHAnsi" w:cstheme="majorHAnsi"/>
          <w:sz w:val="24"/>
          <w:szCs w:val="24"/>
        </w:rPr>
        <w:t>Lưu thông tin thất bại, hiển thị cảnh báo và giữ nguyên tại màn hình nhập cho phép người dùng tiếp tục thao tác thêm mới giao dịch</w:t>
      </w:r>
    </w:p>
    <w:p w14:paraId="6A66E9E1" w14:textId="59B83087" w:rsidR="00C15941" w:rsidRDefault="00D638EC" w:rsidP="00C15941">
      <w:pPr>
        <w:rPr>
          <w:rFonts w:asciiTheme="majorHAnsi" w:hAnsiTheme="majorHAnsi" w:cstheme="majorHAnsi"/>
          <w:sz w:val="24"/>
          <w:szCs w:val="24"/>
        </w:rPr>
      </w:pPr>
      <w:r>
        <w:rPr>
          <w:rFonts w:asciiTheme="majorHAnsi" w:hAnsiTheme="majorHAnsi" w:cstheme="majorHAnsi"/>
          <w:sz w:val="24"/>
          <w:szCs w:val="24"/>
        </w:rPr>
        <w:t xml:space="preserve">- Lưu thông tin </w:t>
      </w:r>
      <w:r w:rsidR="00ED46AC">
        <w:rPr>
          <w:rFonts w:asciiTheme="majorHAnsi" w:hAnsiTheme="majorHAnsi" w:cstheme="majorHAnsi"/>
          <w:sz w:val="24"/>
          <w:szCs w:val="24"/>
        </w:rPr>
        <w:t xml:space="preserve">và chuyển duyệt </w:t>
      </w:r>
      <w:r>
        <w:rPr>
          <w:rFonts w:asciiTheme="majorHAnsi" w:hAnsiTheme="majorHAnsi" w:cstheme="majorHAnsi"/>
          <w:sz w:val="24"/>
          <w:szCs w:val="24"/>
        </w:rPr>
        <w:t>đối với giao dịch “</w:t>
      </w:r>
      <w:commentRangeStart w:id="2569"/>
      <w:commentRangeStart w:id="2570"/>
      <w:r w:rsidR="00735B6D">
        <w:rPr>
          <w:rFonts w:asciiTheme="majorHAnsi" w:hAnsiTheme="majorHAnsi" w:cstheme="majorHAnsi"/>
          <w:sz w:val="24"/>
          <w:szCs w:val="24"/>
        </w:rPr>
        <w:t xml:space="preserve">Bán </w:t>
      </w:r>
      <w:r>
        <w:rPr>
          <w:rFonts w:asciiTheme="majorHAnsi" w:hAnsiTheme="majorHAnsi" w:cstheme="majorHAnsi"/>
          <w:sz w:val="24"/>
          <w:szCs w:val="24"/>
        </w:rPr>
        <w:t>ngoại tệ</w:t>
      </w:r>
      <w:commentRangeEnd w:id="2569"/>
      <w:r w:rsidR="00146367">
        <w:rPr>
          <w:rStyle w:val="CommentReference"/>
          <w:rFonts w:ascii="Times New Roman" w:eastAsia="Times New Roman" w:hAnsi="Times New Roman" w:cs="Times New Roman"/>
          <w:bCs/>
          <w:kern w:val="32"/>
        </w:rPr>
        <w:commentReference w:id="2569"/>
      </w:r>
      <w:commentRangeEnd w:id="2570"/>
      <w:r w:rsidR="004664E6">
        <w:rPr>
          <w:rStyle w:val="CommentReference"/>
          <w:rFonts w:ascii="Times New Roman" w:eastAsia="Times New Roman" w:hAnsi="Times New Roman" w:cs="Times New Roman"/>
          <w:bCs/>
          <w:kern w:val="32"/>
        </w:rPr>
        <w:commentReference w:id="2570"/>
      </w:r>
      <w:r>
        <w:rPr>
          <w:rFonts w:asciiTheme="majorHAnsi" w:hAnsiTheme="majorHAnsi" w:cstheme="majorHAnsi"/>
          <w:sz w:val="24"/>
          <w:szCs w:val="24"/>
        </w:rPr>
        <w:t>”</w:t>
      </w:r>
      <w:r w:rsidR="00735B6D">
        <w:rPr>
          <w:rFonts w:asciiTheme="majorHAnsi" w:hAnsiTheme="majorHAnsi" w:cstheme="majorHAnsi"/>
          <w:sz w:val="24"/>
          <w:szCs w:val="24"/>
        </w:rPr>
        <w:t xml:space="preserve"> tiền mặt</w:t>
      </w:r>
      <w:r>
        <w:rPr>
          <w:rFonts w:asciiTheme="majorHAnsi" w:hAnsiTheme="majorHAnsi" w:cstheme="majorHAnsi"/>
          <w:sz w:val="24"/>
          <w:szCs w:val="24"/>
        </w:rPr>
        <w:t>:</w:t>
      </w:r>
    </w:p>
    <w:p w14:paraId="502CD6A2" w14:textId="6FEC42A7" w:rsidR="004E3732" w:rsidRDefault="00D638EC" w:rsidP="004E3732">
      <w:pPr>
        <w:pStyle w:val="ListParagraph"/>
        <w:numPr>
          <w:ilvl w:val="0"/>
          <w:numId w:val="28"/>
        </w:numPr>
        <w:rPr>
          <w:rFonts w:asciiTheme="majorHAnsi" w:hAnsiTheme="majorHAnsi" w:cstheme="majorHAnsi"/>
          <w:sz w:val="24"/>
          <w:szCs w:val="24"/>
        </w:rPr>
      </w:pPr>
      <w:r>
        <w:rPr>
          <w:rFonts w:asciiTheme="majorHAnsi" w:hAnsiTheme="majorHAnsi" w:cstheme="majorHAnsi"/>
          <w:sz w:val="24"/>
          <w:szCs w:val="24"/>
        </w:rPr>
        <w:t xml:space="preserve">Lưu thông tin và Chuyển duyệt thành công, </w:t>
      </w:r>
      <w:r w:rsidR="004E3732">
        <w:rPr>
          <w:rFonts w:asciiTheme="majorHAnsi" w:hAnsiTheme="majorHAnsi" w:cstheme="majorHAnsi"/>
          <w:sz w:val="24"/>
          <w:szCs w:val="24"/>
        </w:rPr>
        <w:t xml:space="preserve">màn hình của Kiểm soát viên được chọn tiếp nhận phê duyệt nhận được yêu cầu duyệt nóng giao dịch. Màn hình của giao dịch viên treo tại màn hình nhập và màn hình của kiểm soát viên treo tại màn hình thông tin giao dịch và phê duyệt đến khi xử lý xong hoặc vượt quá thời gian timeout </w:t>
      </w:r>
      <w:r w:rsidR="00EF705A">
        <w:rPr>
          <w:rFonts w:asciiTheme="majorHAnsi" w:hAnsiTheme="majorHAnsi" w:cstheme="majorHAnsi"/>
          <w:sz w:val="24"/>
          <w:szCs w:val="24"/>
        </w:rPr>
        <w:t>đã</w:t>
      </w:r>
      <w:r w:rsidR="004E3732">
        <w:rPr>
          <w:rFonts w:asciiTheme="majorHAnsi" w:hAnsiTheme="majorHAnsi" w:cstheme="majorHAnsi"/>
          <w:sz w:val="24"/>
          <w:szCs w:val="24"/>
        </w:rPr>
        <w:t xml:space="preserve"> cấu hình.</w:t>
      </w:r>
    </w:p>
    <w:p w14:paraId="72B1FF35" w14:textId="21FE2321" w:rsidR="00D638EC" w:rsidRPr="00166609" w:rsidRDefault="006D4A13" w:rsidP="00166609">
      <w:pPr>
        <w:pStyle w:val="ListParagraph"/>
        <w:numPr>
          <w:ilvl w:val="0"/>
          <w:numId w:val="28"/>
        </w:numPr>
        <w:rPr>
          <w:rFonts w:asciiTheme="majorHAnsi" w:hAnsiTheme="majorHAnsi" w:cstheme="majorHAnsi"/>
          <w:sz w:val="24"/>
          <w:szCs w:val="24"/>
        </w:rPr>
      </w:pPr>
      <w:r>
        <w:rPr>
          <w:rFonts w:asciiTheme="majorHAnsi" w:hAnsiTheme="majorHAnsi" w:cstheme="majorHAnsi"/>
          <w:sz w:val="24"/>
          <w:szCs w:val="24"/>
        </w:rPr>
        <w:t xml:space="preserve">Lưu thông tin </w:t>
      </w:r>
      <w:r w:rsidR="000000D4">
        <w:rPr>
          <w:rFonts w:asciiTheme="majorHAnsi" w:hAnsiTheme="majorHAnsi" w:cstheme="majorHAnsi"/>
          <w:sz w:val="24"/>
          <w:szCs w:val="24"/>
        </w:rPr>
        <w:t xml:space="preserve">hoặc chuyển duyệt </w:t>
      </w:r>
      <w:r>
        <w:rPr>
          <w:rFonts w:asciiTheme="majorHAnsi" w:hAnsiTheme="majorHAnsi" w:cstheme="majorHAnsi"/>
          <w:sz w:val="24"/>
          <w:szCs w:val="24"/>
        </w:rPr>
        <w:t xml:space="preserve">thất bại, hiển thị cảnh báo </w:t>
      </w:r>
      <w:r w:rsidR="000000D4">
        <w:rPr>
          <w:rFonts w:asciiTheme="majorHAnsi" w:hAnsiTheme="majorHAnsi" w:cstheme="majorHAnsi"/>
          <w:sz w:val="24"/>
          <w:szCs w:val="24"/>
        </w:rPr>
        <w:t>và giữ nguyên tại màn hình nhập của giao dịch để giao dịch viên tiếp tục xử lý và giao dịch chưa được gửi duyệt nóng sang Kiểm soát viên.</w:t>
      </w:r>
    </w:p>
    <w:p w14:paraId="58B21F73" w14:textId="77777777" w:rsidR="00664198" w:rsidRPr="00774939" w:rsidRDefault="00664198" w:rsidP="00664198">
      <w:pPr>
        <w:pStyle w:val="Heading4"/>
        <w:ind w:left="720" w:hanging="720"/>
        <w:rPr>
          <w:rFonts w:cstheme="majorHAnsi"/>
          <w:noProof/>
          <w:sz w:val="24"/>
          <w:szCs w:val="24"/>
        </w:rPr>
      </w:pPr>
      <w:bookmarkStart w:id="2571" w:name="_Toc209883926"/>
      <w:r w:rsidRPr="00774939">
        <w:rPr>
          <w:rFonts w:cstheme="majorHAnsi"/>
          <w:noProof/>
          <w:sz w:val="24"/>
          <w:szCs w:val="24"/>
        </w:rPr>
        <w:lastRenderedPageBreak/>
        <w:t>Mô tả trường thông tin</w:t>
      </w:r>
      <w:bookmarkEnd w:id="2571"/>
    </w:p>
    <w:tbl>
      <w:tblPr>
        <w:tblStyle w:val="HRTTableStyle11"/>
        <w:tblW w:w="10100" w:type="dxa"/>
        <w:tblInd w:w="-147" w:type="dxa"/>
        <w:tblLayout w:type="fixed"/>
        <w:tblLook w:val="04A0" w:firstRow="1" w:lastRow="0" w:firstColumn="1" w:lastColumn="0" w:noHBand="0" w:noVBand="1"/>
      </w:tblPr>
      <w:tblGrid>
        <w:gridCol w:w="656"/>
        <w:gridCol w:w="1739"/>
        <w:gridCol w:w="1242"/>
        <w:gridCol w:w="911"/>
        <w:gridCol w:w="994"/>
        <w:gridCol w:w="994"/>
        <w:gridCol w:w="3564"/>
      </w:tblGrid>
      <w:tr w:rsidR="00664198" w:rsidRPr="00644FCA" w14:paraId="4331B9E8" w14:textId="77777777" w:rsidTr="00952049">
        <w:trPr>
          <w:trHeight w:val="1096"/>
        </w:trPr>
        <w:tc>
          <w:tcPr>
            <w:tcW w:w="656" w:type="dxa"/>
            <w:tcBorders>
              <w:top w:val="single" w:sz="4" w:space="0" w:color="000000"/>
              <w:left w:val="single" w:sz="4" w:space="0" w:color="000000"/>
              <w:bottom w:val="single" w:sz="4" w:space="0" w:color="000000"/>
              <w:right w:val="single" w:sz="4" w:space="0" w:color="000000"/>
            </w:tcBorders>
            <w:hideMark/>
          </w:tcPr>
          <w:p w14:paraId="446D5FE2" w14:textId="77777777" w:rsidR="00664198" w:rsidRPr="00644FCA" w:rsidRDefault="00664198" w:rsidP="00952049">
            <w:pPr>
              <w:tabs>
                <w:tab w:val="left" w:pos="519"/>
              </w:tabs>
              <w:spacing w:after="160" w:line="256" w:lineRule="auto"/>
              <w:ind w:right="-21" w:hanging="21"/>
              <w:jc w:val="center"/>
              <w:rPr>
                <w:rFonts w:asciiTheme="majorHAnsi" w:hAnsiTheme="majorHAnsi" w:cstheme="majorHAnsi"/>
                <w:b/>
                <w:sz w:val="24"/>
                <w:szCs w:val="24"/>
              </w:rPr>
            </w:pPr>
            <w:r w:rsidRPr="00644FCA">
              <w:rPr>
                <w:rFonts w:asciiTheme="majorHAnsi" w:hAnsiTheme="majorHAnsi" w:cstheme="majorHAnsi"/>
                <w:b/>
                <w:sz w:val="24"/>
                <w:szCs w:val="24"/>
              </w:rPr>
              <w:t>STT</w:t>
            </w:r>
          </w:p>
        </w:tc>
        <w:tc>
          <w:tcPr>
            <w:tcW w:w="1739" w:type="dxa"/>
            <w:tcBorders>
              <w:top w:val="single" w:sz="4" w:space="0" w:color="000000"/>
              <w:left w:val="single" w:sz="4" w:space="0" w:color="000000"/>
              <w:bottom w:val="single" w:sz="4" w:space="0" w:color="000000"/>
              <w:right w:val="single" w:sz="4" w:space="0" w:color="000000"/>
            </w:tcBorders>
            <w:hideMark/>
          </w:tcPr>
          <w:p w14:paraId="33044A87" w14:textId="77777777" w:rsidR="00664198" w:rsidRPr="00644FCA" w:rsidRDefault="00664198" w:rsidP="00952049">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b/>
                <w:sz w:val="24"/>
                <w:szCs w:val="24"/>
              </w:rPr>
              <w:t>Trường thông tin</w:t>
            </w:r>
          </w:p>
        </w:tc>
        <w:tc>
          <w:tcPr>
            <w:tcW w:w="1242" w:type="dxa"/>
            <w:tcBorders>
              <w:top w:val="single" w:sz="4" w:space="0" w:color="000000"/>
              <w:left w:val="single" w:sz="4" w:space="0" w:color="000000"/>
              <w:bottom w:val="single" w:sz="4" w:space="0" w:color="000000"/>
              <w:right w:val="single" w:sz="4" w:space="0" w:color="000000"/>
            </w:tcBorders>
            <w:hideMark/>
          </w:tcPr>
          <w:p w14:paraId="46ABE653" w14:textId="77777777" w:rsidR="00664198" w:rsidRPr="00644FCA" w:rsidRDefault="00664198" w:rsidP="00952049">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b/>
                <w:sz w:val="24"/>
                <w:szCs w:val="24"/>
              </w:rPr>
              <w:t>Kiểu dữ liệu</w:t>
            </w:r>
          </w:p>
        </w:tc>
        <w:tc>
          <w:tcPr>
            <w:tcW w:w="911" w:type="dxa"/>
            <w:tcBorders>
              <w:top w:val="single" w:sz="4" w:space="0" w:color="000000"/>
              <w:left w:val="single" w:sz="4" w:space="0" w:color="000000"/>
              <w:bottom w:val="single" w:sz="4" w:space="0" w:color="000000"/>
              <w:right w:val="single" w:sz="4" w:space="0" w:color="000000"/>
            </w:tcBorders>
            <w:hideMark/>
          </w:tcPr>
          <w:p w14:paraId="4BAFCA5B" w14:textId="77777777" w:rsidR="00664198" w:rsidRPr="00644FCA" w:rsidRDefault="00664198" w:rsidP="00952049">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b/>
                <w:sz w:val="24"/>
                <w:szCs w:val="24"/>
              </w:rPr>
              <w:t>Bắt buộc</w:t>
            </w:r>
          </w:p>
        </w:tc>
        <w:tc>
          <w:tcPr>
            <w:tcW w:w="994" w:type="dxa"/>
            <w:tcBorders>
              <w:top w:val="single" w:sz="4" w:space="0" w:color="000000"/>
              <w:left w:val="single" w:sz="4" w:space="0" w:color="000000"/>
              <w:bottom w:val="single" w:sz="4" w:space="0" w:color="000000"/>
              <w:right w:val="single" w:sz="4" w:space="0" w:color="000000"/>
            </w:tcBorders>
          </w:tcPr>
          <w:p w14:paraId="31F2D47C" w14:textId="77777777" w:rsidR="00664198" w:rsidRPr="00644FCA" w:rsidRDefault="00664198" w:rsidP="00952049">
            <w:pPr>
              <w:spacing w:line="256" w:lineRule="auto"/>
              <w:ind w:firstLine="0"/>
              <w:jc w:val="center"/>
              <w:rPr>
                <w:rFonts w:asciiTheme="majorHAnsi" w:hAnsiTheme="majorHAnsi" w:cstheme="majorHAnsi"/>
                <w:b/>
                <w:sz w:val="24"/>
                <w:szCs w:val="24"/>
              </w:rPr>
            </w:pPr>
            <w:r w:rsidRPr="00644FCA">
              <w:rPr>
                <w:rFonts w:asciiTheme="majorHAnsi" w:hAnsiTheme="majorHAnsi" w:cstheme="majorHAnsi"/>
                <w:b/>
                <w:sz w:val="24"/>
                <w:szCs w:val="24"/>
              </w:rPr>
              <w:t>Được cập nhật</w:t>
            </w:r>
          </w:p>
        </w:tc>
        <w:tc>
          <w:tcPr>
            <w:tcW w:w="994" w:type="dxa"/>
            <w:tcBorders>
              <w:top w:val="single" w:sz="4" w:space="0" w:color="000000"/>
              <w:left w:val="single" w:sz="4" w:space="0" w:color="000000"/>
              <w:bottom w:val="single" w:sz="4" w:space="0" w:color="000000"/>
              <w:right w:val="single" w:sz="4" w:space="0" w:color="000000"/>
            </w:tcBorders>
            <w:hideMark/>
          </w:tcPr>
          <w:p w14:paraId="4BCE6134" w14:textId="77777777" w:rsidR="00664198" w:rsidRPr="00644FCA" w:rsidRDefault="00664198" w:rsidP="00952049">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b/>
                <w:sz w:val="24"/>
                <w:szCs w:val="24"/>
              </w:rPr>
              <w:t>Giá trị mặc định</w:t>
            </w:r>
          </w:p>
        </w:tc>
        <w:tc>
          <w:tcPr>
            <w:tcW w:w="3564" w:type="dxa"/>
            <w:tcBorders>
              <w:top w:val="single" w:sz="4" w:space="0" w:color="000000"/>
              <w:left w:val="single" w:sz="4" w:space="0" w:color="000000"/>
              <w:bottom w:val="single" w:sz="4" w:space="0" w:color="000000"/>
              <w:right w:val="single" w:sz="4" w:space="0" w:color="000000"/>
            </w:tcBorders>
            <w:hideMark/>
          </w:tcPr>
          <w:p w14:paraId="4773DEA8" w14:textId="77777777" w:rsidR="00664198" w:rsidRPr="00644FCA" w:rsidRDefault="00664198" w:rsidP="00952049">
            <w:pPr>
              <w:spacing w:after="160" w:line="256" w:lineRule="auto"/>
              <w:ind w:firstLine="0"/>
              <w:jc w:val="center"/>
              <w:rPr>
                <w:rFonts w:asciiTheme="majorHAnsi" w:hAnsiTheme="majorHAnsi" w:cstheme="majorHAnsi"/>
                <w:b/>
                <w:sz w:val="24"/>
                <w:szCs w:val="24"/>
              </w:rPr>
            </w:pPr>
            <w:r w:rsidRPr="00644FCA">
              <w:rPr>
                <w:rFonts w:asciiTheme="majorHAnsi" w:hAnsiTheme="majorHAnsi" w:cstheme="majorHAnsi"/>
                <w:b/>
                <w:sz w:val="24"/>
                <w:szCs w:val="24"/>
              </w:rPr>
              <w:t>Mô tả</w:t>
            </w:r>
          </w:p>
        </w:tc>
      </w:tr>
      <w:tr w:rsidR="00664198" w:rsidRPr="00644FCA" w14:paraId="71CB893D"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0B4AB849" w14:textId="77777777" w:rsidR="00664198" w:rsidRPr="00644FCA" w:rsidRDefault="00664198"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4C8C8164" w14:textId="77777777" w:rsidR="00664198" w:rsidRDefault="00664198" w:rsidP="00952049">
            <w:pPr>
              <w:spacing w:line="256" w:lineRule="auto"/>
              <w:ind w:firstLine="0"/>
              <w:jc w:val="both"/>
              <w:rPr>
                <w:rFonts w:asciiTheme="majorHAnsi" w:hAnsiTheme="majorHAnsi" w:cstheme="majorHAnsi"/>
                <w:sz w:val="24"/>
                <w:szCs w:val="24"/>
              </w:rPr>
            </w:pPr>
            <w:r>
              <w:rPr>
                <w:rFonts w:asciiTheme="majorHAnsi" w:hAnsiTheme="majorHAnsi" w:cstheme="majorHAnsi"/>
                <w:sz w:val="24"/>
                <w:szCs w:val="24"/>
              </w:rPr>
              <w:t>Loại giao dịch</w:t>
            </w:r>
          </w:p>
        </w:tc>
        <w:tc>
          <w:tcPr>
            <w:tcW w:w="1242" w:type="dxa"/>
            <w:tcBorders>
              <w:top w:val="single" w:sz="4" w:space="0" w:color="000000"/>
              <w:left w:val="single" w:sz="4" w:space="0" w:color="000000"/>
              <w:bottom w:val="single" w:sz="4" w:space="0" w:color="000000"/>
              <w:right w:val="single" w:sz="4" w:space="0" w:color="000000"/>
            </w:tcBorders>
          </w:tcPr>
          <w:p w14:paraId="454CADFF"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Droplist</w:t>
            </w:r>
          </w:p>
        </w:tc>
        <w:tc>
          <w:tcPr>
            <w:tcW w:w="911" w:type="dxa"/>
            <w:tcBorders>
              <w:top w:val="single" w:sz="4" w:space="0" w:color="000000"/>
              <w:left w:val="single" w:sz="4" w:space="0" w:color="000000"/>
              <w:bottom w:val="single" w:sz="4" w:space="0" w:color="000000"/>
              <w:right w:val="single" w:sz="4" w:space="0" w:color="000000"/>
            </w:tcBorders>
          </w:tcPr>
          <w:p w14:paraId="29BBF338"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2A6E6E2E"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6985B572" w14:textId="10CDA0A1" w:rsidR="00664198" w:rsidRPr="00644FCA" w:rsidRDefault="00664198" w:rsidP="00952049">
            <w:pPr>
              <w:spacing w:line="256" w:lineRule="auto"/>
              <w:ind w:firstLine="0"/>
              <w:rPr>
                <w:rFonts w:asciiTheme="majorHAnsi" w:hAnsiTheme="majorHAnsi" w:cstheme="majorHAnsi"/>
                <w:sz w:val="24"/>
                <w:szCs w:val="24"/>
              </w:rPr>
            </w:pPr>
            <w:r w:rsidRPr="00644FCA">
              <w:rPr>
                <w:rFonts w:asciiTheme="majorHAnsi" w:hAnsiTheme="majorHAnsi" w:cstheme="majorHAnsi"/>
                <w:sz w:val="24"/>
                <w:szCs w:val="24"/>
              </w:rPr>
              <w:t>Không</w:t>
            </w:r>
            <w:r w:rsidR="002D5B09">
              <w:rPr>
                <w:rFonts w:asciiTheme="majorHAnsi" w:hAnsiTheme="majorHAnsi" w:cstheme="majorHAnsi"/>
                <w:sz w:val="24"/>
                <w:szCs w:val="24"/>
              </w:rPr>
              <w:t>/Có</w:t>
            </w:r>
          </w:p>
        </w:tc>
        <w:tc>
          <w:tcPr>
            <w:tcW w:w="3564" w:type="dxa"/>
            <w:tcBorders>
              <w:top w:val="single" w:sz="4" w:space="0" w:color="000000"/>
              <w:left w:val="single" w:sz="4" w:space="0" w:color="000000"/>
              <w:bottom w:val="single" w:sz="4" w:space="0" w:color="000000"/>
              <w:right w:val="single" w:sz="4" w:space="0" w:color="000000"/>
            </w:tcBorders>
          </w:tcPr>
          <w:p w14:paraId="498ED558"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Chọn loại giao dịch cần làm:</w:t>
            </w:r>
          </w:p>
          <w:p w14:paraId="079B5F46" w14:textId="7BFEF98F"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Mua ngoại </w:t>
            </w:r>
            <w:commentRangeStart w:id="2572"/>
            <w:commentRangeStart w:id="2573"/>
            <w:r>
              <w:rPr>
                <w:rFonts w:asciiTheme="majorHAnsi" w:hAnsiTheme="majorHAnsi" w:cstheme="majorHAnsi"/>
                <w:sz w:val="24"/>
                <w:szCs w:val="24"/>
              </w:rPr>
              <w:t>tệ</w:t>
            </w:r>
            <w:commentRangeEnd w:id="2572"/>
            <w:r w:rsidR="0040477D">
              <w:rPr>
                <w:rStyle w:val="CommentReference"/>
                <w:rFonts w:eastAsia="Times New Roman"/>
                <w:bCs/>
                <w:kern w:val="32"/>
              </w:rPr>
              <w:commentReference w:id="2572"/>
            </w:r>
            <w:commentRangeEnd w:id="2573"/>
            <w:r w:rsidR="00666F85">
              <w:rPr>
                <w:rStyle w:val="CommentReference"/>
                <w:rFonts w:eastAsia="Times New Roman"/>
                <w:bCs/>
                <w:kern w:val="32"/>
              </w:rPr>
              <w:commentReference w:id="2573"/>
            </w:r>
            <w:r w:rsidR="009D3163">
              <w:rPr>
                <w:rFonts w:asciiTheme="majorHAnsi" w:hAnsiTheme="majorHAnsi" w:cstheme="majorHAnsi"/>
                <w:sz w:val="24"/>
                <w:szCs w:val="24"/>
              </w:rPr>
              <w:t xml:space="preserve"> </w:t>
            </w:r>
            <w:r w:rsidR="00FA4B6E">
              <w:rPr>
                <w:rFonts w:asciiTheme="majorHAnsi" w:hAnsiTheme="majorHAnsi" w:cstheme="majorHAnsi"/>
                <w:sz w:val="24"/>
                <w:szCs w:val="24"/>
              </w:rPr>
              <w:t xml:space="preserve">mặt </w:t>
            </w:r>
            <w:r w:rsidR="009D3163">
              <w:rPr>
                <w:rFonts w:asciiTheme="majorHAnsi" w:hAnsiTheme="majorHAnsi" w:cstheme="majorHAnsi"/>
                <w:sz w:val="24"/>
                <w:szCs w:val="24"/>
              </w:rPr>
              <w:t>(</w:t>
            </w:r>
            <w:r w:rsidR="001F216D">
              <w:rPr>
                <w:rFonts w:asciiTheme="majorHAnsi" w:hAnsiTheme="majorHAnsi" w:cstheme="majorHAnsi"/>
                <w:sz w:val="24"/>
                <w:szCs w:val="24"/>
              </w:rPr>
              <w:t>Ngân hàng</w:t>
            </w:r>
            <w:r w:rsidR="009D3163">
              <w:rPr>
                <w:rFonts w:asciiTheme="majorHAnsi" w:hAnsiTheme="majorHAnsi" w:cstheme="majorHAnsi"/>
                <w:sz w:val="24"/>
                <w:szCs w:val="24"/>
              </w:rPr>
              <w:t xml:space="preserve"> mua)</w:t>
            </w:r>
          </w:p>
          <w:p w14:paraId="4E016D37" w14:textId="5D7D5C45" w:rsidR="004C6EDC" w:rsidRDefault="00664198" w:rsidP="00952049">
            <w:pPr>
              <w:spacing w:line="256" w:lineRule="auto"/>
              <w:ind w:firstLine="0"/>
              <w:rPr>
                <w:rFonts w:asciiTheme="majorHAnsi" w:hAnsiTheme="majorHAnsi" w:cstheme="majorHAnsi"/>
                <w:sz w:val="24"/>
                <w:szCs w:val="24"/>
              </w:rPr>
            </w:pPr>
            <w:commentRangeStart w:id="2574"/>
            <w:commentRangeStart w:id="2575"/>
            <w:r>
              <w:rPr>
                <w:rFonts w:asciiTheme="majorHAnsi" w:hAnsiTheme="majorHAnsi" w:cstheme="majorHAnsi"/>
                <w:sz w:val="24"/>
                <w:szCs w:val="24"/>
              </w:rPr>
              <w:t>Bán ngoại tệ</w:t>
            </w:r>
            <w:r w:rsidR="009D3163">
              <w:rPr>
                <w:rFonts w:asciiTheme="majorHAnsi" w:hAnsiTheme="majorHAnsi" w:cstheme="majorHAnsi"/>
                <w:sz w:val="24"/>
                <w:szCs w:val="24"/>
              </w:rPr>
              <w:t xml:space="preserve"> </w:t>
            </w:r>
            <w:commentRangeEnd w:id="2574"/>
            <w:r w:rsidR="0040477D">
              <w:rPr>
                <w:rStyle w:val="CommentReference"/>
                <w:rFonts w:eastAsia="Times New Roman"/>
                <w:bCs/>
                <w:kern w:val="32"/>
              </w:rPr>
              <w:commentReference w:id="2574"/>
            </w:r>
            <w:commentRangeEnd w:id="2575"/>
            <w:r w:rsidR="00666F85">
              <w:rPr>
                <w:rStyle w:val="CommentReference"/>
                <w:rFonts w:eastAsia="Times New Roman"/>
                <w:bCs/>
                <w:kern w:val="32"/>
              </w:rPr>
              <w:commentReference w:id="2575"/>
            </w:r>
            <w:r w:rsidR="00FA4B6E">
              <w:rPr>
                <w:rFonts w:asciiTheme="majorHAnsi" w:hAnsiTheme="majorHAnsi" w:cstheme="majorHAnsi"/>
                <w:sz w:val="24"/>
                <w:szCs w:val="24"/>
              </w:rPr>
              <w:t xml:space="preserve">mặt </w:t>
            </w:r>
            <w:r w:rsidR="009D3163">
              <w:rPr>
                <w:rFonts w:asciiTheme="majorHAnsi" w:hAnsiTheme="majorHAnsi" w:cstheme="majorHAnsi"/>
                <w:sz w:val="24"/>
                <w:szCs w:val="24"/>
              </w:rPr>
              <w:t>(</w:t>
            </w:r>
            <w:r w:rsidR="001F216D">
              <w:rPr>
                <w:rFonts w:asciiTheme="majorHAnsi" w:hAnsiTheme="majorHAnsi" w:cstheme="majorHAnsi"/>
                <w:sz w:val="24"/>
                <w:szCs w:val="24"/>
              </w:rPr>
              <w:t>Ngân hàng</w:t>
            </w:r>
            <w:r w:rsidR="009D3163">
              <w:rPr>
                <w:rFonts w:asciiTheme="majorHAnsi" w:hAnsiTheme="majorHAnsi" w:cstheme="majorHAnsi"/>
                <w:sz w:val="24"/>
                <w:szCs w:val="24"/>
              </w:rPr>
              <w:t xml:space="preserve"> bán</w:t>
            </w:r>
            <w:del w:id="2576" w:author="Nguyen Duc Anh" w:date="2025-09-26T16:35:00Z">
              <w:r w:rsidR="009D3163" w:rsidDel="002D6F69">
                <w:rPr>
                  <w:rFonts w:asciiTheme="majorHAnsi" w:hAnsiTheme="majorHAnsi" w:cstheme="majorHAnsi"/>
                  <w:sz w:val="24"/>
                  <w:szCs w:val="24"/>
                </w:rPr>
                <w:delText>/đổi</w:delText>
              </w:r>
            </w:del>
            <w:r w:rsidR="009D3163">
              <w:rPr>
                <w:rFonts w:asciiTheme="majorHAnsi" w:hAnsiTheme="majorHAnsi" w:cstheme="majorHAnsi"/>
                <w:sz w:val="24"/>
                <w:szCs w:val="24"/>
              </w:rPr>
              <w:t>)</w:t>
            </w:r>
          </w:p>
          <w:p w14:paraId="6EA2ACC9" w14:textId="029797F4" w:rsidR="002D5B09" w:rsidRDefault="002D5B09"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 Hiển thị mặc định nếu đi từ màn hình chi tiết đề nghị</w:t>
            </w:r>
            <w:ins w:id="2577" w:author="Nguyen Duc Anh" w:date="2025-09-26T18:28:00Z">
              <w:r w:rsidR="000D686E">
                <w:rPr>
                  <w:rFonts w:asciiTheme="majorHAnsi" w:hAnsiTheme="majorHAnsi" w:cstheme="majorHAnsi"/>
                  <w:sz w:val="24"/>
                  <w:szCs w:val="24"/>
                </w:rPr>
                <w:t xml:space="preserve">, </w:t>
              </w:r>
            </w:ins>
            <w:del w:id="2578" w:author="Nguyen Duc Anh" w:date="2025-09-26T18:28:00Z">
              <w:r w:rsidR="000A20AD" w:rsidDel="000D686E">
                <w:rPr>
                  <w:rFonts w:asciiTheme="majorHAnsi" w:hAnsiTheme="majorHAnsi" w:cstheme="majorHAnsi"/>
                  <w:sz w:val="24"/>
                  <w:szCs w:val="24"/>
                </w:rPr>
                <w:delText xml:space="preserve"> hoặc</w:delText>
              </w:r>
            </w:del>
            <w:r w:rsidR="000A20AD">
              <w:rPr>
                <w:rFonts w:asciiTheme="majorHAnsi" w:hAnsiTheme="majorHAnsi" w:cstheme="majorHAnsi"/>
                <w:sz w:val="24"/>
                <w:szCs w:val="24"/>
              </w:rPr>
              <w:t xml:space="preserve"> từ hồ sơ khách hàng tại hàng đợi</w:t>
            </w:r>
            <w:ins w:id="2579" w:author="Nguyen Duc Anh" w:date="2025-09-26T18:28:00Z">
              <w:r w:rsidR="000D686E">
                <w:rPr>
                  <w:rFonts w:asciiTheme="majorHAnsi" w:hAnsiTheme="majorHAnsi" w:cstheme="majorHAnsi"/>
                  <w:sz w:val="24"/>
                  <w:szCs w:val="24"/>
                </w:rPr>
                <w:t>,</w:t>
              </w:r>
              <w:r w:rsidR="00F7607D">
                <w:rPr>
                  <w:rFonts w:asciiTheme="majorHAnsi" w:hAnsiTheme="majorHAnsi" w:cstheme="majorHAnsi"/>
                  <w:sz w:val="24"/>
                  <w:szCs w:val="24"/>
                </w:rPr>
                <w:t xml:space="preserve"> từ menu cấp 2</w:t>
              </w:r>
              <w:r w:rsidR="000D686E">
                <w:rPr>
                  <w:rFonts w:asciiTheme="majorHAnsi" w:hAnsiTheme="majorHAnsi" w:cstheme="majorHAnsi"/>
                  <w:sz w:val="24"/>
                  <w:szCs w:val="24"/>
                </w:rPr>
                <w:t xml:space="preserve"> hoặc từ n</w:t>
              </w:r>
            </w:ins>
            <w:ins w:id="2580" w:author="Nguyen Duc Anh" w:date="2025-09-26T18:29:00Z">
              <w:r w:rsidR="000D686E">
                <w:rPr>
                  <w:rFonts w:asciiTheme="majorHAnsi" w:hAnsiTheme="majorHAnsi" w:cstheme="majorHAnsi"/>
                  <w:sz w:val="24"/>
                  <w:szCs w:val="24"/>
                </w:rPr>
                <w:t>út tác vụ trên màn hình quản lý mua bán ngoại tệ</w:t>
              </w:r>
            </w:ins>
            <w:del w:id="2581" w:author="Nguyen Duc Anh" w:date="2025-09-26T18:28:00Z">
              <w:r w:rsidR="000A20AD" w:rsidDel="00F7607D">
                <w:rPr>
                  <w:rFonts w:asciiTheme="majorHAnsi" w:hAnsiTheme="majorHAnsi" w:cstheme="majorHAnsi"/>
                  <w:sz w:val="24"/>
                  <w:szCs w:val="24"/>
                </w:rPr>
                <w:delText>.</w:delText>
              </w:r>
            </w:del>
          </w:p>
        </w:tc>
      </w:tr>
      <w:tr w:rsidR="00703619" w:rsidRPr="00644FCA" w14:paraId="577880F4"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72007FF0" w14:textId="77777777" w:rsidR="00703619" w:rsidRPr="00644FCA" w:rsidRDefault="00703619"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18390BDB" w14:textId="2068734A" w:rsidR="00703619" w:rsidRDefault="00703619" w:rsidP="00703619">
            <w:pPr>
              <w:spacing w:line="256" w:lineRule="auto"/>
              <w:ind w:firstLine="0"/>
              <w:rPr>
                <w:rFonts w:asciiTheme="majorHAnsi" w:hAnsiTheme="majorHAnsi" w:cstheme="majorHAnsi"/>
                <w:sz w:val="24"/>
                <w:szCs w:val="24"/>
              </w:rPr>
            </w:pPr>
            <w:r>
              <w:rPr>
                <w:rFonts w:asciiTheme="majorHAnsi" w:hAnsiTheme="majorHAnsi" w:cstheme="majorHAnsi"/>
                <w:sz w:val="24"/>
                <w:szCs w:val="24"/>
              </w:rPr>
              <w:t>Đề nghị</w:t>
            </w:r>
          </w:p>
        </w:tc>
        <w:tc>
          <w:tcPr>
            <w:tcW w:w="1242" w:type="dxa"/>
            <w:tcBorders>
              <w:top w:val="single" w:sz="4" w:space="0" w:color="000000"/>
              <w:left w:val="single" w:sz="4" w:space="0" w:color="000000"/>
              <w:bottom w:val="single" w:sz="4" w:space="0" w:color="000000"/>
              <w:right w:val="single" w:sz="4" w:space="0" w:color="000000"/>
            </w:tcBorders>
          </w:tcPr>
          <w:p w14:paraId="5F88992A" w14:textId="7E10F8AE" w:rsidR="00703619" w:rsidRDefault="00703619" w:rsidP="00703619">
            <w:pPr>
              <w:spacing w:line="256" w:lineRule="auto"/>
              <w:ind w:firstLine="0"/>
              <w:rPr>
                <w:rFonts w:asciiTheme="majorHAnsi" w:hAnsiTheme="majorHAnsi" w:cstheme="majorHAnsi"/>
                <w:sz w:val="24"/>
                <w:szCs w:val="24"/>
              </w:rPr>
            </w:pPr>
            <w:r>
              <w:rPr>
                <w:rFonts w:asciiTheme="majorHAnsi" w:hAnsiTheme="majorHAnsi" w:cstheme="majorHAnsi"/>
                <w:sz w:val="24"/>
                <w:szCs w:val="24"/>
              </w:rPr>
              <w:t>Droplist</w:t>
            </w:r>
          </w:p>
        </w:tc>
        <w:tc>
          <w:tcPr>
            <w:tcW w:w="911" w:type="dxa"/>
            <w:tcBorders>
              <w:top w:val="single" w:sz="4" w:space="0" w:color="000000"/>
              <w:left w:val="single" w:sz="4" w:space="0" w:color="000000"/>
              <w:bottom w:val="single" w:sz="4" w:space="0" w:color="000000"/>
              <w:right w:val="single" w:sz="4" w:space="0" w:color="000000"/>
            </w:tcBorders>
          </w:tcPr>
          <w:p w14:paraId="1668BA79" w14:textId="7BD3B354" w:rsidR="00703619" w:rsidRDefault="00703619" w:rsidP="00703619">
            <w:pPr>
              <w:spacing w:line="256" w:lineRule="auto"/>
              <w:ind w:firstLine="0"/>
              <w:rPr>
                <w:rFonts w:asciiTheme="majorHAnsi" w:hAnsiTheme="majorHAnsi" w:cstheme="majorHAnsi"/>
                <w:sz w:val="24"/>
                <w:szCs w:val="24"/>
              </w:rPr>
            </w:pPr>
            <w:del w:id="2582" w:author="Nguyen Duc Anh" w:date="2025-09-26T19:47:00Z">
              <w:r w:rsidDel="00E21C63">
                <w:rPr>
                  <w:rFonts w:asciiTheme="majorHAnsi" w:hAnsiTheme="majorHAnsi" w:cstheme="majorHAnsi"/>
                  <w:sz w:val="24"/>
                  <w:szCs w:val="24"/>
                </w:rPr>
                <w:delText>Có</w:delText>
              </w:r>
            </w:del>
            <w:ins w:id="2583" w:author="Nguyen Duc Anh" w:date="2025-09-26T19:47:00Z">
              <w:r w:rsidR="00E21C63">
                <w:rPr>
                  <w:rFonts w:asciiTheme="majorHAnsi" w:hAnsiTheme="majorHAnsi" w:cstheme="majorHAnsi"/>
                  <w:sz w:val="24"/>
                  <w:szCs w:val="24"/>
                </w:rPr>
                <w:t>Không</w:t>
              </w:r>
            </w:ins>
          </w:p>
        </w:tc>
        <w:tc>
          <w:tcPr>
            <w:tcW w:w="994" w:type="dxa"/>
            <w:tcBorders>
              <w:top w:val="single" w:sz="4" w:space="0" w:color="000000"/>
              <w:left w:val="single" w:sz="4" w:space="0" w:color="000000"/>
              <w:bottom w:val="single" w:sz="4" w:space="0" w:color="000000"/>
              <w:right w:val="single" w:sz="4" w:space="0" w:color="000000"/>
            </w:tcBorders>
          </w:tcPr>
          <w:p w14:paraId="4AC6821B" w14:textId="4FA25238" w:rsidR="00703619" w:rsidRDefault="00703619" w:rsidP="00703619">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3C7A30F5" w14:textId="4006DD8C" w:rsidR="00703619" w:rsidRPr="00644FCA" w:rsidRDefault="00703619" w:rsidP="00703619">
            <w:pPr>
              <w:spacing w:line="256" w:lineRule="auto"/>
              <w:ind w:firstLine="0"/>
              <w:rPr>
                <w:rFonts w:asciiTheme="majorHAnsi" w:hAnsiTheme="majorHAnsi" w:cstheme="majorHAnsi"/>
                <w:sz w:val="24"/>
                <w:szCs w:val="24"/>
              </w:rPr>
            </w:pPr>
            <w:r w:rsidRPr="00644FCA">
              <w:rPr>
                <w:rFonts w:asciiTheme="majorHAnsi" w:hAnsiTheme="majorHAnsi" w:cstheme="majorHAnsi"/>
                <w:sz w:val="24"/>
                <w:szCs w:val="24"/>
              </w:rPr>
              <w:t>Không</w:t>
            </w:r>
            <w:r>
              <w:rPr>
                <w:rFonts w:asciiTheme="majorHAnsi" w:hAnsiTheme="majorHAnsi" w:cstheme="majorHAnsi"/>
                <w:sz w:val="24"/>
                <w:szCs w:val="24"/>
              </w:rPr>
              <w:t>/Có</w:t>
            </w:r>
          </w:p>
        </w:tc>
        <w:tc>
          <w:tcPr>
            <w:tcW w:w="3564" w:type="dxa"/>
            <w:tcBorders>
              <w:top w:val="single" w:sz="4" w:space="0" w:color="000000"/>
              <w:left w:val="single" w:sz="4" w:space="0" w:color="000000"/>
              <w:bottom w:val="single" w:sz="4" w:space="0" w:color="000000"/>
              <w:right w:val="single" w:sz="4" w:space="0" w:color="000000"/>
            </w:tcBorders>
          </w:tcPr>
          <w:p w14:paraId="65D96448" w14:textId="77777777" w:rsidR="00703619" w:rsidRDefault="00D60DD9" w:rsidP="00703619">
            <w:pPr>
              <w:spacing w:line="256" w:lineRule="auto"/>
              <w:ind w:firstLine="0"/>
              <w:rPr>
                <w:rFonts w:asciiTheme="majorHAnsi" w:hAnsiTheme="majorHAnsi" w:cstheme="majorHAnsi"/>
                <w:sz w:val="24"/>
                <w:szCs w:val="24"/>
              </w:rPr>
            </w:pPr>
            <w:r>
              <w:rPr>
                <w:rFonts w:asciiTheme="majorHAnsi" w:hAnsiTheme="majorHAnsi" w:cstheme="majorHAnsi"/>
                <w:sz w:val="24"/>
                <w:szCs w:val="24"/>
              </w:rPr>
              <w:t>Chọn đề nghị</w:t>
            </w:r>
            <w:r w:rsidR="00276B30">
              <w:rPr>
                <w:rFonts w:asciiTheme="majorHAnsi" w:hAnsiTheme="majorHAnsi" w:cstheme="majorHAnsi"/>
                <w:sz w:val="24"/>
                <w:szCs w:val="24"/>
              </w:rPr>
              <w:t xml:space="preserve"> mua bán ngoại tệ của khách hàng đã tạo lập.</w:t>
            </w:r>
          </w:p>
          <w:p w14:paraId="36B4F71A" w14:textId="21694973" w:rsidR="00276B30" w:rsidRDefault="00276B30" w:rsidP="00703619">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mặc định nếu đi từ màn hình chi tiết đề nghị</w:t>
            </w:r>
            <w:r w:rsidR="0034009E">
              <w:rPr>
                <w:rFonts w:asciiTheme="majorHAnsi" w:hAnsiTheme="majorHAnsi" w:cstheme="majorHAnsi"/>
                <w:sz w:val="24"/>
                <w:szCs w:val="24"/>
              </w:rPr>
              <w:t xml:space="preserve"> hoặc từ hồ sơ khách hàng tại </w:t>
            </w:r>
            <w:commentRangeStart w:id="2584"/>
            <w:commentRangeStart w:id="2585"/>
            <w:r w:rsidR="0034009E">
              <w:rPr>
                <w:rFonts w:asciiTheme="majorHAnsi" w:hAnsiTheme="majorHAnsi" w:cstheme="majorHAnsi"/>
                <w:sz w:val="24"/>
                <w:szCs w:val="24"/>
              </w:rPr>
              <w:t>hàng đợi</w:t>
            </w:r>
            <w:del w:id="2586" w:author="Nguyen Duc Anh" w:date="2025-09-26T18:29:00Z">
              <w:r w:rsidR="0034009E" w:rsidDel="00015FBB">
                <w:rPr>
                  <w:rFonts w:asciiTheme="majorHAnsi" w:hAnsiTheme="majorHAnsi" w:cstheme="majorHAnsi"/>
                  <w:sz w:val="24"/>
                  <w:szCs w:val="24"/>
                </w:rPr>
                <w:delText>.</w:delText>
              </w:r>
            </w:del>
            <w:commentRangeEnd w:id="2584"/>
            <w:r w:rsidR="008E5132">
              <w:rPr>
                <w:rStyle w:val="CommentReference"/>
                <w:rFonts w:eastAsia="Times New Roman"/>
                <w:bCs/>
                <w:kern w:val="32"/>
              </w:rPr>
              <w:commentReference w:id="2584"/>
            </w:r>
            <w:commentRangeEnd w:id="2585"/>
            <w:r w:rsidR="002D57F1">
              <w:rPr>
                <w:rStyle w:val="CommentReference"/>
                <w:rFonts w:eastAsia="Times New Roman"/>
                <w:bCs/>
                <w:kern w:val="32"/>
              </w:rPr>
              <w:commentReference w:id="2585"/>
            </w:r>
            <w:ins w:id="2587" w:author="Nguyen Duc Anh" w:date="2025-09-26T18:29:00Z">
              <w:r w:rsidR="00015FBB">
                <w:rPr>
                  <w:rFonts w:asciiTheme="majorHAnsi" w:hAnsiTheme="majorHAnsi" w:cstheme="majorHAnsi"/>
                  <w:sz w:val="24"/>
                  <w:szCs w:val="24"/>
                </w:rPr>
                <w:t>, từ menu cấp 2 hoặc từ nút tác vụ trên màn hình quản lý mua bán ngoại tệ</w:t>
              </w:r>
            </w:ins>
          </w:p>
        </w:tc>
      </w:tr>
      <w:tr w:rsidR="00664198" w:rsidRPr="00644FCA" w14:paraId="326A5104"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285CCA7E" w14:textId="77777777" w:rsidR="00664198" w:rsidRPr="00644FCA" w:rsidRDefault="00664198"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AD11BD1"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Số giao dịch</w:t>
            </w:r>
          </w:p>
        </w:tc>
        <w:tc>
          <w:tcPr>
            <w:tcW w:w="1242" w:type="dxa"/>
            <w:tcBorders>
              <w:top w:val="single" w:sz="4" w:space="0" w:color="000000"/>
              <w:left w:val="single" w:sz="4" w:space="0" w:color="000000"/>
              <w:bottom w:val="single" w:sz="4" w:space="0" w:color="000000"/>
              <w:right w:val="single" w:sz="4" w:space="0" w:color="000000"/>
            </w:tcBorders>
          </w:tcPr>
          <w:p w14:paraId="1324E4D0"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096AC8C5"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60A4F2CC"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33037605" w14:textId="77777777" w:rsidR="00664198" w:rsidRDefault="00664198" w:rsidP="00952049">
            <w:pPr>
              <w:spacing w:line="256" w:lineRule="auto"/>
              <w:ind w:firstLine="0"/>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26D36599"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mã số giao dịch sau khi chọn loại giao dịch:</w:t>
            </w:r>
          </w:p>
          <w:p w14:paraId="16ED78E0"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Mua ngoại tệ: mã chi nhánh – FCB- mã giao dịch</w:t>
            </w:r>
          </w:p>
          <w:p w14:paraId="2F42D822" w14:textId="77777777" w:rsidR="00664198" w:rsidRPr="0093302E"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Bán ngoại tệ: mã chi nhánh – FCS- mã giao dịch</w:t>
            </w:r>
          </w:p>
        </w:tc>
      </w:tr>
      <w:tr w:rsidR="00664198" w:rsidRPr="00644FCA" w14:paraId="4FF8995F"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33B2D6ED" w14:textId="77777777" w:rsidR="00664198" w:rsidRPr="00644FCA" w:rsidRDefault="00664198"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6EEC1F15"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Mã khách hàng</w:t>
            </w:r>
          </w:p>
        </w:tc>
        <w:tc>
          <w:tcPr>
            <w:tcW w:w="1242" w:type="dxa"/>
            <w:tcBorders>
              <w:top w:val="single" w:sz="4" w:space="0" w:color="000000"/>
              <w:left w:val="single" w:sz="4" w:space="0" w:color="000000"/>
              <w:bottom w:val="single" w:sz="4" w:space="0" w:color="000000"/>
              <w:right w:val="single" w:sz="4" w:space="0" w:color="000000"/>
            </w:tcBorders>
          </w:tcPr>
          <w:p w14:paraId="7371526D"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5D740BB8" w14:textId="77777777" w:rsidR="00664198" w:rsidRDefault="00664198" w:rsidP="00952049">
            <w:pPr>
              <w:spacing w:line="256" w:lineRule="auto"/>
              <w:ind w:firstLine="0"/>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47F26FE1" w14:textId="77777777" w:rsidR="00664198" w:rsidRDefault="00664198" w:rsidP="00952049">
            <w:pPr>
              <w:spacing w:line="256" w:lineRule="auto"/>
              <w:ind w:firstLine="0"/>
              <w:rPr>
                <w:rFonts w:asciiTheme="majorHAnsi" w:hAnsiTheme="majorHAnsi" w:cstheme="majorHAnsi"/>
                <w:sz w:val="24"/>
                <w:szCs w:val="24"/>
              </w:rPr>
            </w:pPr>
            <w:r w:rsidRPr="002A46CE">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3ABAE301" w14:textId="77777777" w:rsidR="00664198" w:rsidRDefault="00664198" w:rsidP="00952049">
            <w:pPr>
              <w:spacing w:line="256" w:lineRule="auto"/>
              <w:ind w:firstLine="0"/>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58F688D1"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Nhập mã khách hàng nhấn truy vấn</w:t>
            </w:r>
          </w:p>
          <w:p w14:paraId="2EA37628" w14:textId="7CC6A856" w:rsidR="00F162F5" w:rsidRPr="0093302E" w:rsidRDefault="00F162F5"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Sau khi nhập nhấn chọn icon “Tìm kiếm để tìm kiếm thông tin khách hàng</w:t>
            </w:r>
            <w:r w:rsidR="005A4D58">
              <w:rPr>
                <w:rFonts w:asciiTheme="majorHAnsi" w:hAnsiTheme="majorHAnsi" w:cstheme="majorHAnsi"/>
                <w:sz w:val="24"/>
                <w:szCs w:val="24"/>
              </w:rPr>
              <w:t xml:space="preserve"> và lấy ra điền vào các trường tương ứng</w:t>
            </w:r>
          </w:p>
        </w:tc>
      </w:tr>
      <w:tr w:rsidR="00664198" w:rsidRPr="00644FCA" w14:paraId="30DA61FC"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0F20BE3C" w14:textId="77777777" w:rsidR="00664198" w:rsidRPr="00644FCA" w:rsidRDefault="00664198"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62ECCC6"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Tên khách hàng</w:t>
            </w:r>
          </w:p>
        </w:tc>
        <w:tc>
          <w:tcPr>
            <w:tcW w:w="1242" w:type="dxa"/>
            <w:tcBorders>
              <w:top w:val="single" w:sz="4" w:space="0" w:color="000000"/>
              <w:left w:val="single" w:sz="4" w:space="0" w:color="000000"/>
              <w:bottom w:val="single" w:sz="4" w:space="0" w:color="000000"/>
              <w:right w:val="single" w:sz="4" w:space="0" w:color="000000"/>
            </w:tcBorders>
          </w:tcPr>
          <w:p w14:paraId="7C72C4FB"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59FBD787" w14:textId="77777777" w:rsidR="00664198" w:rsidRDefault="00664198" w:rsidP="00952049">
            <w:pPr>
              <w:spacing w:line="256" w:lineRule="auto"/>
              <w:ind w:firstLine="0"/>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2D884A1C"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608FD582" w14:textId="77777777" w:rsidR="00664198" w:rsidRDefault="00664198" w:rsidP="00952049">
            <w:pPr>
              <w:spacing w:line="256" w:lineRule="auto"/>
              <w:ind w:firstLine="0"/>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08FEC50E" w14:textId="77777777" w:rsidR="00664198" w:rsidRPr="0093302E"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tên khách hàng sau khi truy vấn mã khách hàng thành công</w:t>
            </w:r>
          </w:p>
        </w:tc>
      </w:tr>
      <w:tr w:rsidR="00664198" w:rsidRPr="00644FCA" w14:paraId="016AE96F"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44EDC75B" w14:textId="77777777" w:rsidR="00664198" w:rsidRPr="00644FCA" w:rsidRDefault="00664198"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105BA7C"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Loại tiền giao dịch </w:t>
            </w:r>
          </w:p>
        </w:tc>
        <w:tc>
          <w:tcPr>
            <w:tcW w:w="1242" w:type="dxa"/>
            <w:tcBorders>
              <w:top w:val="single" w:sz="4" w:space="0" w:color="000000"/>
              <w:left w:val="single" w:sz="4" w:space="0" w:color="000000"/>
              <w:bottom w:val="single" w:sz="4" w:space="0" w:color="000000"/>
              <w:right w:val="single" w:sz="4" w:space="0" w:color="000000"/>
            </w:tcBorders>
          </w:tcPr>
          <w:p w14:paraId="03D00B61"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Droplist</w:t>
            </w:r>
          </w:p>
        </w:tc>
        <w:tc>
          <w:tcPr>
            <w:tcW w:w="911" w:type="dxa"/>
            <w:tcBorders>
              <w:top w:val="single" w:sz="4" w:space="0" w:color="000000"/>
              <w:left w:val="single" w:sz="4" w:space="0" w:color="000000"/>
              <w:bottom w:val="single" w:sz="4" w:space="0" w:color="000000"/>
              <w:right w:val="single" w:sz="4" w:space="0" w:color="000000"/>
            </w:tcBorders>
          </w:tcPr>
          <w:p w14:paraId="5F51441B" w14:textId="77777777" w:rsidR="00664198" w:rsidRDefault="00664198" w:rsidP="00952049">
            <w:pPr>
              <w:spacing w:line="256" w:lineRule="auto"/>
              <w:ind w:firstLine="0"/>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4BAE9EAB" w14:textId="77777777" w:rsidR="00664198" w:rsidRDefault="00664198" w:rsidP="00952049">
            <w:pPr>
              <w:spacing w:line="256" w:lineRule="auto"/>
              <w:ind w:firstLine="0"/>
              <w:rPr>
                <w:rFonts w:asciiTheme="majorHAnsi" w:hAnsiTheme="majorHAnsi" w:cstheme="majorHAnsi"/>
                <w:sz w:val="24"/>
                <w:szCs w:val="24"/>
              </w:rPr>
            </w:pPr>
            <w:r w:rsidRPr="002A46CE">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0509DE51" w14:textId="77777777" w:rsidR="00664198" w:rsidRDefault="00664198" w:rsidP="00952049">
            <w:pPr>
              <w:spacing w:line="256" w:lineRule="auto"/>
              <w:ind w:firstLine="0"/>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66A274E2" w14:textId="77777777" w:rsidR="00664198" w:rsidRPr="0093302E"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Chọn loại tiền giao dịch</w:t>
            </w:r>
          </w:p>
        </w:tc>
      </w:tr>
      <w:tr w:rsidR="00664198" w:rsidRPr="00644FCA" w14:paraId="3AE164B9"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7D89E6F1" w14:textId="77777777" w:rsidR="00664198" w:rsidRPr="00644FCA" w:rsidRDefault="00664198"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E6D9E6B"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Số tiền giao dịch</w:t>
            </w:r>
          </w:p>
        </w:tc>
        <w:tc>
          <w:tcPr>
            <w:tcW w:w="1242" w:type="dxa"/>
            <w:tcBorders>
              <w:top w:val="single" w:sz="4" w:space="0" w:color="000000"/>
              <w:left w:val="single" w:sz="4" w:space="0" w:color="000000"/>
              <w:bottom w:val="single" w:sz="4" w:space="0" w:color="000000"/>
              <w:right w:val="single" w:sz="4" w:space="0" w:color="000000"/>
            </w:tcBorders>
          </w:tcPr>
          <w:p w14:paraId="3E633F6B"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0084CFD4" w14:textId="77777777" w:rsidR="00664198" w:rsidRPr="00644FCA" w:rsidRDefault="00664198" w:rsidP="00952049">
            <w:pPr>
              <w:spacing w:line="256" w:lineRule="auto"/>
              <w:ind w:firstLine="0"/>
              <w:rPr>
                <w:rFonts w:asciiTheme="majorHAnsi" w:hAnsiTheme="majorHAnsi" w:cstheme="majorHAnsi"/>
                <w:sz w:val="24"/>
                <w:szCs w:val="24"/>
              </w:rPr>
            </w:pPr>
            <w:r w:rsidRPr="00644FCA">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0225B756" w14:textId="77777777" w:rsidR="00664198" w:rsidRPr="002A46CE" w:rsidRDefault="00664198" w:rsidP="00952049">
            <w:pPr>
              <w:spacing w:line="256" w:lineRule="auto"/>
              <w:ind w:firstLine="0"/>
              <w:rPr>
                <w:rFonts w:asciiTheme="majorHAnsi" w:hAnsiTheme="majorHAnsi" w:cstheme="majorHAnsi"/>
                <w:sz w:val="24"/>
                <w:szCs w:val="24"/>
              </w:rPr>
            </w:pPr>
            <w:r w:rsidRPr="002A46CE">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7BF6FE02" w14:textId="77777777" w:rsidR="00664198" w:rsidRPr="00644FCA" w:rsidRDefault="00664198" w:rsidP="00952049">
            <w:pPr>
              <w:spacing w:line="256" w:lineRule="auto"/>
              <w:ind w:firstLine="0"/>
              <w:rPr>
                <w:rFonts w:asciiTheme="majorHAnsi" w:hAnsiTheme="majorHAnsi" w:cstheme="majorHAnsi"/>
                <w:sz w:val="24"/>
                <w:szCs w:val="24"/>
              </w:rPr>
            </w:pPr>
            <w:r w:rsidRPr="00644FCA">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4D7B9F07"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Nhập số tiền giao dịch:</w:t>
            </w:r>
          </w:p>
          <w:p w14:paraId="1A90AA49"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Số tiền mua/bán</w:t>
            </w:r>
          </w:p>
        </w:tc>
      </w:tr>
      <w:tr w:rsidR="00664198" w:rsidRPr="00644FCA" w14:paraId="5C56CF3B"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73E1DB81" w14:textId="77777777" w:rsidR="00664198" w:rsidRPr="00644FCA" w:rsidRDefault="00664198"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AAEDCF3"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Loại tiền nhận</w:t>
            </w:r>
          </w:p>
        </w:tc>
        <w:tc>
          <w:tcPr>
            <w:tcW w:w="1242" w:type="dxa"/>
            <w:tcBorders>
              <w:top w:val="single" w:sz="4" w:space="0" w:color="000000"/>
              <w:left w:val="single" w:sz="4" w:space="0" w:color="000000"/>
              <w:bottom w:val="single" w:sz="4" w:space="0" w:color="000000"/>
              <w:right w:val="single" w:sz="4" w:space="0" w:color="000000"/>
            </w:tcBorders>
          </w:tcPr>
          <w:p w14:paraId="615F1E22"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Droplist</w:t>
            </w:r>
          </w:p>
        </w:tc>
        <w:tc>
          <w:tcPr>
            <w:tcW w:w="911" w:type="dxa"/>
            <w:tcBorders>
              <w:top w:val="single" w:sz="4" w:space="0" w:color="000000"/>
              <w:left w:val="single" w:sz="4" w:space="0" w:color="000000"/>
              <w:bottom w:val="single" w:sz="4" w:space="0" w:color="000000"/>
              <w:right w:val="single" w:sz="4" w:space="0" w:color="000000"/>
            </w:tcBorders>
          </w:tcPr>
          <w:p w14:paraId="1913DF9C"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r w:rsidRPr="001C7499">
              <w:rPr>
                <w:rFonts w:asciiTheme="majorHAnsi" w:hAnsiTheme="majorHAnsi" w:cstheme="majorHAnsi"/>
                <w:sz w:val="24"/>
                <w:szCs w:val="24"/>
              </w:rPr>
              <w:t xml:space="preserve"> </w:t>
            </w:r>
          </w:p>
        </w:tc>
        <w:tc>
          <w:tcPr>
            <w:tcW w:w="994" w:type="dxa"/>
            <w:tcBorders>
              <w:top w:val="single" w:sz="4" w:space="0" w:color="000000"/>
              <w:left w:val="single" w:sz="4" w:space="0" w:color="000000"/>
              <w:bottom w:val="single" w:sz="4" w:space="0" w:color="000000"/>
              <w:right w:val="single" w:sz="4" w:space="0" w:color="000000"/>
            </w:tcBorders>
          </w:tcPr>
          <w:p w14:paraId="2A7634AC" w14:textId="77777777" w:rsidR="00664198" w:rsidRPr="00644FCA"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13CF6B86" w14:textId="77777777" w:rsidR="00664198" w:rsidRPr="00644FCA"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175CC0A2" w14:textId="77777777" w:rsidR="00664198" w:rsidRPr="005E1DD5" w:rsidRDefault="00664198" w:rsidP="00952049">
            <w:pPr>
              <w:spacing w:line="256" w:lineRule="auto"/>
              <w:ind w:firstLine="0"/>
              <w:rPr>
                <w:rFonts w:asciiTheme="majorHAnsi" w:hAnsiTheme="majorHAnsi" w:cstheme="majorHAnsi"/>
                <w:sz w:val="24"/>
                <w:szCs w:val="24"/>
              </w:rPr>
            </w:pPr>
            <w:r w:rsidRPr="005E1DD5">
              <w:rPr>
                <w:rFonts w:asciiTheme="majorHAnsi" w:hAnsiTheme="majorHAnsi" w:cstheme="majorHAnsi"/>
                <w:sz w:val="24"/>
                <w:szCs w:val="24"/>
              </w:rPr>
              <w:t>Chọn loại tiền nhận</w:t>
            </w:r>
          </w:p>
        </w:tc>
      </w:tr>
      <w:tr w:rsidR="00664198" w:rsidRPr="00644FCA" w14:paraId="39A26BB6"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0958F61C" w14:textId="77777777" w:rsidR="00664198" w:rsidRPr="00644FCA" w:rsidRDefault="00664198"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4E64453"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Loại tỷ giá</w:t>
            </w:r>
          </w:p>
        </w:tc>
        <w:tc>
          <w:tcPr>
            <w:tcW w:w="1242" w:type="dxa"/>
            <w:tcBorders>
              <w:top w:val="single" w:sz="4" w:space="0" w:color="000000"/>
              <w:left w:val="single" w:sz="4" w:space="0" w:color="000000"/>
              <w:bottom w:val="single" w:sz="4" w:space="0" w:color="000000"/>
              <w:right w:val="single" w:sz="4" w:space="0" w:color="000000"/>
            </w:tcBorders>
          </w:tcPr>
          <w:p w14:paraId="00D7E7D1"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Droplist</w:t>
            </w:r>
          </w:p>
        </w:tc>
        <w:tc>
          <w:tcPr>
            <w:tcW w:w="911" w:type="dxa"/>
            <w:tcBorders>
              <w:top w:val="single" w:sz="4" w:space="0" w:color="000000"/>
              <w:left w:val="single" w:sz="4" w:space="0" w:color="000000"/>
              <w:bottom w:val="single" w:sz="4" w:space="0" w:color="000000"/>
              <w:right w:val="single" w:sz="4" w:space="0" w:color="000000"/>
            </w:tcBorders>
          </w:tcPr>
          <w:p w14:paraId="75E4F139" w14:textId="77777777" w:rsidR="00664198" w:rsidRDefault="00664198" w:rsidP="00952049">
            <w:pPr>
              <w:spacing w:line="256" w:lineRule="auto"/>
              <w:ind w:firstLine="0"/>
              <w:rPr>
                <w:rFonts w:asciiTheme="majorHAnsi" w:hAnsiTheme="majorHAnsi" w:cstheme="majorHAnsi"/>
                <w:sz w:val="24"/>
                <w:szCs w:val="24"/>
              </w:rPr>
            </w:pPr>
            <w:r w:rsidRPr="004E3089">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6B070FAB" w14:textId="77777777" w:rsidR="00664198" w:rsidRPr="00644FCA"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08F0F129" w14:textId="77777777" w:rsidR="00664198" w:rsidRPr="00644FCA"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1E6063E0"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Chọn loại tỷ giá:</w:t>
            </w:r>
          </w:p>
          <w:p w14:paraId="72E441C4"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T/T Rate</w:t>
            </w:r>
          </w:p>
          <w:p w14:paraId="39BC01A7"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Cash Rate</w:t>
            </w:r>
          </w:p>
          <w:p w14:paraId="7C982A79"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Check Rate</w:t>
            </w:r>
          </w:p>
          <w:p w14:paraId="74A256BF"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lastRenderedPageBreak/>
              <w:t>Base Rate</w:t>
            </w:r>
          </w:p>
          <w:p w14:paraId="12E6C1B8" w14:textId="77777777" w:rsidR="00664198" w:rsidRPr="0093302E" w:rsidRDefault="00664198" w:rsidP="00952049">
            <w:pPr>
              <w:spacing w:line="256" w:lineRule="auto"/>
              <w:ind w:firstLine="0"/>
              <w:rPr>
                <w:rFonts w:asciiTheme="majorHAnsi" w:hAnsiTheme="majorHAnsi" w:cstheme="majorHAnsi"/>
                <w:sz w:val="24"/>
                <w:szCs w:val="24"/>
              </w:rPr>
            </w:pPr>
          </w:p>
        </w:tc>
      </w:tr>
      <w:tr w:rsidR="00664198" w:rsidRPr="00644FCA" w14:paraId="54BEA41C"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270B03FA" w14:textId="77777777" w:rsidR="00664198" w:rsidRPr="00644FCA" w:rsidRDefault="00664198"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6CA46602"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Loại phí</w:t>
            </w:r>
          </w:p>
        </w:tc>
        <w:tc>
          <w:tcPr>
            <w:tcW w:w="1242" w:type="dxa"/>
            <w:tcBorders>
              <w:top w:val="single" w:sz="4" w:space="0" w:color="000000"/>
              <w:left w:val="single" w:sz="4" w:space="0" w:color="000000"/>
              <w:bottom w:val="single" w:sz="4" w:space="0" w:color="000000"/>
              <w:right w:val="single" w:sz="4" w:space="0" w:color="000000"/>
            </w:tcBorders>
          </w:tcPr>
          <w:p w14:paraId="79EA52E9"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Droplist</w:t>
            </w:r>
          </w:p>
        </w:tc>
        <w:tc>
          <w:tcPr>
            <w:tcW w:w="911" w:type="dxa"/>
            <w:tcBorders>
              <w:top w:val="single" w:sz="4" w:space="0" w:color="000000"/>
              <w:left w:val="single" w:sz="4" w:space="0" w:color="000000"/>
              <w:bottom w:val="single" w:sz="4" w:space="0" w:color="000000"/>
              <w:right w:val="single" w:sz="4" w:space="0" w:color="000000"/>
            </w:tcBorders>
          </w:tcPr>
          <w:p w14:paraId="2D7B9BF9" w14:textId="77777777" w:rsidR="00664198" w:rsidRDefault="00664198" w:rsidP="00952049">
            <w:pPr>
              <w:spacing w:line="256" w:lineRule="auto"/>
              <w:ind w:firstLine="0"/>
              <w:rPr>
                <w:rFonts w:asciiTheme="majorHAnsi" w:hAnsiTheme="majorHAnsi" w:cstheme="majorHAnsi"/>
                <w:sz w:val="24"/>
                <w:szCs w:val="24"/>
              </w:rPr>
            </w:pPr>
            <w:r w:rsidRPr="004E3089">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7A1B6583" w14:textId="77777777" w:rsidR="00664198" w:rsidRPr="00644FCA"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08124C6D" w14:textId="77777777" w:rsidR="00664198" w:rsidRPr="00644FCA"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19D70FFA" w14:textId="0E1D2CE2" w:rsidR="00CA6B85"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Chọn loại phí</w:t>
            </w:r>
            <w:r w:rsidR="00CA6B85">
              <w:rPr>
                <w:rFonts w:asciiTheme="majorHAnsi" w:hAnsiTheme="majorHAnsi" w:cstheme="majorHAnsi"/>
                <w:sz w:val="24"/>
                <w:szCs w:val="24"/>
              </w:rPr>
              <w:t xml:space="preserve"> (Tạm thời để chìm trường này)</w:t>
            </w:r>
          </w:p>
          <w:p w14:paraId="5271044B" w14:textId="77777777" w:rsidR="00664198" w:rsidRPr="0093302E" w:rsidRDefault="00664198" w:rsidP="00952049">
            <w:pPr>
              <w:spacing w:line="256" w:lineRule="auto"/>
              <w:ind w:firstLine="0"/>
              <w:rPr>
                <w:rFonts w:asciiTheme="majorHAnsi" w:hAnsiTheme="majorHAnsi" w:cstheme="majorHAnsi"/>
                <w:sz w:val="24"/>
                <w:szCs w:val="24"/>
              </w:rPr>
            </w:pPr>
          </w:p>
        </w:tc>
      </w:tr>
      <w:tr w:rsidR="00664198" w:rsidRPr="00644FCA" w14:paraId="4D149DBC"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30AAB178" w14:textId="77777777" w:rsidR="00664198" w:rsidRPr="00644FCA" w:rsidRDefault="00664198"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1F6726A2"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Số tiền phí</w:t>
            </w:r>
          </w:p>
        </w:tc>
        <w:tc>
          <w:tcPr>
            <w:tcW w:w="1242" w:type="dxa"/>
            <w:tcBorders>
              <w:top w:val="single" w:sz="4" w:space="0" w:color="000000"/>
              <w:left w:val="single" w:sz="4" w:space="0" w:color="000000"/>
              <w:bottom w:val="single" w:sz="4" w:space="0" w:color="000000"/>
              <w:right w:val="single" w:sz="4" w:space="0" w:color="000000"/>
            </w:tcBorders>
          </w:tcPr>
          <w:p w14:paraId="5341C6C1"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1D72B2E8" w14:textId="77777777" w:rsidR="00664198" w:rsidRDefault="00664198" w:rsidP="00952049">
            <w:pPr>
              <w:spacing w:line="256" w:lineRule="auto"/>
              <w:ind w:firstLine="0"/>
              <w:rPr>
                <w:rFonts w:asciiTheme="majorHAnsi" w:hAnsiTheme="majorHAnsi" w:cstheme="majorHAnsi"/>
                <w:sz w:val="24"/>
                <w:szCs w:val="24"/>
              </w:rPr>
            </w:pPr>
            <w:r w:rsidRPr="004E3089">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54462B1F" w14:textId="77777777" w:rsidR="00664198" w:rsidRPr="00644FCA"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Không </w:t>
            </w:r>
          </w:p>
        </w:tc>
        <w:tc>
          <w:tcPr>
            <w:tcW w:w="994" w:type="dxa"/>
            <w:tcBorders>
              <w:top w:val="single" w:sz="4" w:space="0" w:color="000000"/>
              <w:left w:val="single" w:sz="4" w:space="0" w:color="000000"/>
              <w:bottom w:val="single" w:sz="4" w:space="0" w:color="000000"/>
              <w:right w:val="single" w:sz="4" w:space="0" w:color="000000"/>
            </w:tcBorders>
          </w:tcPr>
          <w:p w14:paraId="22F130FC" w14:textId="77777777" w:rsidR="00664198" w:rsidRPr="00644FCA"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19F0FC88" w14:textId="23530802" w:rsidR="00664198" w:rsidRPr="0093302E"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số tiền phí sau khi chọn loại phí</w:t>
            </w:r>
            <w:r w:rsidR="00CA6B85">
              <w:rPr>
                <w:rFonts w:asciiTheme="majorHAnsi" w:hAnsiTheme="majorHAnsi" w:cstheme="majorHAnsi"/>
                <w:sz w:val="24"/>
                <w:szCs w:val="24"/>
              </w:rPr>
              <w:t xml:space="preserve"> (Tạm thời để chìm trường này)</w:t>
            </w:r>
          </w:p>
        </w:tc>
      </w:tr>
      <w:tr w:rsidR="00664198" w:rsidRPr="00644FCA" w14:paraId="2DCB1616"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2AF41535" w14:textId="77777777" w:rsidR="00664198" w:rsidRPr="00644FCA" w:rsidRDefault="00664198"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0DE58E9"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Ngày giá trị</w:t>
            </w:r>
          </w:p>
        </w:tc>
        <w:tc>
          <w:tcPr>
            <w:tcW w:w="1242" w:type="dxa"/>
            <w:tcBorders>
              <w:top w:val="single" w:sz="4" w:space="0" w:color="000000"/>
              <w:left w:val="single" w:sz="4" w:space="0" w:color="000000"/>
              <w:bottom w:val="single" w:sz="4" w:space="0" w:color="000000"/>
              <w:right w:val="single" w:sz="4" w:space="0" w:color="000000"/>
            </w:tcBorders>
          </w:tcPr>
          <w:p w14:paraId="1D05C780"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Date</w:t>
            </w:r>
          </w:p>
        </w:tc>
        <w:tc>
          <w:tcPr>
            <w:tcW w:w="911" w:type="dxa"/>
            <w:tcBorders>
              <w:top w:val="single" w:sz="4" w:space="0" w:color="000000"/>
              <w:left w:val="single" w:sz="4" w:space="0" w:color="000000"/>
              <w:bottom w:val="single" w:sz="4" w:space="0" w:color="000000"/>
              <w:right w:val="single" w:sz="4" w:space="0" w:color="000000"/>
            </w:tcBorders>
          </w:tcPr>
          <w:p w14:paraId="01C33FDD" w14:textId="77777777" w:rsidR="00664198" w:rsidRDefault="00664198" w:rsidP="00952049">
            <w:pPr>
              <w:spacing w:line="256" w:lineRule="auto"/>
              <w:ind w:firstLine="0"/>
              <w:rPr>
                <w:rFonts w:asciiTheme="majorHAnsi" w:hAnsiTheme="majorHAnsi" w:cstheme="majorHAnsi"/>
                <w:sz w:val="24"/>
                <w:szCs w:val="24"/>
              </w:rPr>
            </w:pPr>
            <w:r w:rsidRPr="004E3089">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3A75A3E7" w14:textId="77777777" w:rsidR="00664198" w:rsidRPr="00644FCA"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4E1DAB9D" w14:textId="77777777" w:rsidR="00664198" w:rsidRPr="00644FCA"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3564" w:type="dxa"/>
            <w:tcBorders>
              <w:top w:val="single" w:sz="4" w:space="0" w:color="000000"/>
              <w:left w:val="single" w:sz="4" w:space="0" w:color="000000"/>
              <w:bottom w:val="single" w:sz="4" w:space="0" w:color="000000"/>
              <w:right w:val="single" w:sz="4" w:space="0" w:color="000000"/>
            </w:tcBorders>
          </w:tcPr>
          <w:p w14:paraId="634D7695" w14:textId="77777777" w:rsidR="00664198" w:rsidRPr="0093302E"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mặc định ngày hiện tại và cho phép sửa</w:t>
            </w:r>
          </w:p>
        </w:tc>
      </w:tr>
      <w:tr w:rsidR="00664198" w:rsidRPr="00644FCA" w14:paraId="055223FF"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631B094E" w14:textId="77777777" w:rsidR="00664198" w:rsidRPr="00644FCA" w:rsidRDefault="00664198"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1F40E1D6"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Loại tiền thu phí</w:t>
            </w:r>
          </w:p>
        </w:tc>
        <w:tc>
          <w:tcPr>
            <w:tcW w:w="1242" w:type="dxa"/>
            <w:tcBorders>
              <w:top w:val="single" w:sz="4" w:space="0" w:color="000000"/>
              <w:left w:val="single" w:sz="4" w:space="0" w:color="000000"/>
              <w:bottom w:val="single" w:sz="4" w:space="0" w:color="000000"/>
              <w:right w:val="single" w:sz="4" w:space="0" w:color="000000"/>
            </w:tcBorders>
          </w:tcPr>
          <w:p w14:paraId="172482D2"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Droplist</w:t>
            </w:r>
          </w:p>
        </w:tc>
        <w:tc>
          <w:tcPr>
            <w:tcW w:w="911" w:type="dxa"/>
            <w:tcBorders>
              <w:top w:val="single" w:sz="4" w:space="0" w:color="000000"/>
              <w:left w:val="single" w:sz="4" w:space="0" w:color="000000"/>
              <w:bottom w:val="single" w:sz="4" w:space="0" w:color="000000"/>
              <w:right w:val="single" w:sz="4" w:space="0" w:color="000000"/>
            </w:tcBorders>
          </w:tcPr>
          <w:p w14:paraId="6EBB6EFA" w14:textId="77777777" w:rsidR="00664198" w:rsidRDefault="00664198" w:rsidP="00952049">
            <w:pPr>
              <w:spacing w:line="256" w:lineRule="auto"/>
              <w:ind w:firstLine="0"/>
              <w:rPr>
                <w:rFonts w:asciiTheme="majorHAnsi" w:hAnsiTheme="majorHAnsi" w:cstheme="majorHAnsi"/>
                <w:sz w:val="24"/>
                <w:szCs w:val="24"/>
              </w:rPr>
            </w:pPr>
            <w:r w:rsidRPr="004E3089">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279D71F8" w14:textId="77777777" w:rsidR="00664198" w:rsidRPr="00644FCA"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5E2A0864" w14:textId="77777777" w:rsidR="00664198" w:rsidRPr="00644FCA"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4366F936" w14:textId="77777777" w:rsidR="00CA6B85" w:rsidRDefault="00664198" w:rsidP="00CA6B85">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Chọn loại tiền thu phí </w:t>
            </w:r>
            <w:r w:rsidR="00CA6B85">
              <w:rPr>
                <w:rFonts w:asciiTheme="majorHAnsi" w:hAnsiTheme="majorHAnsi" w:cstheme="majorHAnsi"/>
                <w:sz w:val="24"/>
                <w:szCs w:val="24"/>
              </w:rPr>
              <w:t>(Tạm thời để chìm trường này)</w:t>
            </w:r>
          </w:p>
          <w:p w14:paraId="0D90C13E" w14:textId="60736734" w:rsidR="00664198" w:rsidRPr="0093302E" w:rsidRDefault="00664198" w:rsidP="00952049">
            <w:pPr>
              <w:spacing w:line="256" w:lineRule="auto"/>
              <w:ind w:firstLine="0"/>
              <w:rPr>
                <w:rFonts w:asciiTheme="majorHAnsi" w:hAnsiTheme="majorHAnsi" w:cstheme="majorHAnsi"/>
                <w:sz w:val="24"/>
                <w:szCs w:val="24"/>
              </w:rPr>
            </w:pPr>
          </w:p>
        </w:tc>
      </w:tr>
      <w:tr w:rsidR="00664198" w:rsidRPr="00644FCA" w14:paraId="388E4AF2"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3B3B9127" w14:textId="77777777" w:rsidR="00664198" w:rsidRPr="00644FCA" w:rsidRDefault="00664198"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73C62C0"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VAT</w:t>
            </w:r>
          </w:p>
        </w:tc>
        <w:tc>
          <w:tcPr>
            <w:tcW w:w="1242" w:type="dxa"/>
            <w:tcBorders>
              <w:top w:val="single" w:sz="4" w:space="0" w:color="000000"/>
              <w:left w:val="single" w:sz="4" w:space="0" w:color="000000"/>
              <w:bottom w:val="single" w:sz="4" w:space="0" w:color="000000"/>
              <w:right w:val="single" w:sz="4" w:space="0" w:color="000000"/>
            </w:tcBorders>
          </w:tcPr>
          <w:p w14:paraId="62A55AEE"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7C9E4DF9" w14:textId="77777777" w:rsidR="00664198" w:rsidRPr="001C7499" w:rsidRDefault="00664198" w:rsidP="00952049">
            <w:pPr>
              <w:spacing w:line="256" w:lineRule="auto"/>
              <w:ind w:firstLine="0"/>
              <w:rPr>
                <w:rFonts w:asciiTheme="majorHAnsi" w:hAnsiTheme="majorHAnsi" w:cstheme="majorHAnsi"/>
                <w:sz w:val="24"/>
                <w:szCs w:val="24"/>
              </w:rPr>
            </w:pPr>
            <w:r w:rsidRPr="004E3089">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602250C7"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1F81BDEF"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4C1F82A5" w14:textId="77777777" w:rsidR="00CA6B85" w:rsidRDefault="00664198" w:rsidP="00CA6B85">
            <w:pPr>
              <w:spacing w:line="256" w:lineRule="auto"/>
              <w:ind w:firstLine="0"/>
              <w:rPr>
                <w:rFonts w:asciiTheme="majorHAnsi" w:hAnsiTheme="majorHAnsi" w:cstheme="majorHAnsi"/>
                <w:sz w:val="24"/>
                <w:szCs w:val="24"/>
              </w:rPr>
            </w:pPr>
            <w:r>
              <w:rPr>
                <w:rFonts w:asciiTheme="majorHAnsi" w:hAnsiTheme="majorHAnsi" w:cstheme="majorHAnsi"/>
                <w:sz w:val="24"/>
                <w:szCs w:val="24"/>
              </w:rPr>
              <w:t>Nhập % VAT</w:t>
            </w:r>
            <w:r w:rsidR="00CA6B85">
              <w:rPr>
                <w:rFonts w:asciiTheme="majorHAnsi" w:hAnsiTheme="majorHAnsi" w:cstheme="majorHAnsi"/>
                <w:sz w:val="24"/>
                <w:szCs w:val="24"/>
              </w:rPr>
              <w:t xml:space="preserve"> (Tạm thời để chìm trường này)</w:t>
            </w:r>
          </w:p>
          <w:p w14:paraId="4F6032EB" w14:textId="6FE3C5E9" w:rsidR="00664198" w:rsidRDefault="00664198" w:rsidP="00952049">
            <w:pPr>
              <w:spacing w:line="256" w:lineRule="auto"/>
              <w:ind w:firstLine="0"/>
              <w:rPr>
                <w:rFonts w:asciiTheme="majorHAnsi" w:hAnsiTheme="majorHAnsi" w:cstheme="majorHAnsi"/>
                <w:sz w:val="24"/>
                <w:szCs w:val="24"/>
              </w:rPr>
            </w:pPr>
          </w:p>
        </w:tc>
      </w:tr>
      <w:tr w:rsidR="00664198" w:rsidRPr="00644FCA" w14:paraId="2AAFC1AB"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45DDFD21" w14:textId="77777777" w:rsidR="00664198" w:rsidRPr="00644FCA" w:rsidRDefault="00664198"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044C54F"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Số tiền VAT</w:t>
            </w:r>
          </w:p>
        </w:tc>
        <w:tc>
          <w:tcPr>
            <w:tcW w:w="1242" w:type="dxa"/>
            <w:tcBorders>
              <w:top w:val="single" w:sz="4" w:space="0" w:color="000000"/>
              <w:left w:val="single" w:sz="4" w:space="0" w:color="000000"/>
              <w:bottom w:val="single" w:sz="4" w:space="0" w:color="000000"/>
              <w:right w:val="single" w:sz="4" w:space="0" w:color="000000"/>
            </w:tcBorders>
          </w:tcPr>
          <w:p w14:paraId="19525E3D"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07F60B6D" w14:textId="77777777" w:rsidR="00664198" w:rsidRPr="001C7499" w:rsidRDefault="00664198" w:rsidP="00952049">
            <w:pPr>
              <w:spacing w:line="256" w:lineRule="auto"/>
              <w:ind w:firstLine="0"/>
              <w:rPr>
                <w:rFonts w:asciiTheme="majorHAnsi" w:hAnsiTheme="majorHAnsi" w:cstheme="majorHAnsi"/>
                <w:sz w:val="24"/>
                <w:szCs w:val="24"/>
              </w:rPr>
            </w:pPr>
            <w:r w:rsidRPr="004E3089">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05211018"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Không </w:t>
            </w:r>
          </w:p>
        </w:tc>
        <w:tc>
          <w:tcPr>
            <w:tcW w:w="994" w:type="dxa"/>
            <w:tcBorders>
              <w:top w:val="single" w:sz="4" w:space="0" w:color="000000"/>
              <w:left w:val="single" w:sz="4" w:space="0" w:color="000000"/>
              <w:bottom w:val="single" w:sz="4" w:space="0" w:color="000000"/>
              <w:right w:val="single" w:sz="4" w:space="0" w:color="000000"/>
            </w:tcBorders>
          </w:tcPr>
          <w:p w14:paraId="607324BC"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3C552D18" w14:textId="3468DB20"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số tiền VAT khi nhập % VAT</w:t>
            </w:r>
            <w:r w:rsidR="00CA6B85">
              <w:rPr>
                <w:rFonts w:asciiTheme="majorHAnsi" w:hAnsiTheme="majorHAnsi" w:cstheme="majorHAnsi"/>
                <w:sz w:val="24"/>
                <w:szCs w:val="24"/>
              </w:rPr>
              <w:t xml:space="preserve"> (Tạm thời để chìm trường này)</w:t>
            </w:r>
          </w:p>
        </w:tc>
      </w:tr>
      <w:tr w:rsidR="00CA6B85" w:rsidRPr="00644FCA" w14:paraId="7CB7C7F9" w14:textId="77777777" w:rsidTr="00952049">
        <w:trPr>
          <w:trHeight w:val="748"/>
        </w:trPr>
        <w:tc>
          <w:tcPr>
            <w:tcW w:w="10100" w:type="dxa"/>
            <w:gridSpan w:val="7"/>
            <w:tcBorders>
              <w:top w:val="single" w:sz="4" w:space="0" w:color="000000"/>
              <w:left w:val="single" w:sz="4" w:space="0" w:color="000000"/>
              <w:bottom w:val="single" w:sz="4" w:space="0" w:color="000000"/>
              <w:right w:val="single" w:sz="4" w:space="0" w:color="000000"/>
            </w:tcBorders>
          </w:tcPr>
          <w:p w14:paraId="149D9708" w14:textId="5E095E56" w:rsidR="00CA6B85" w:rsidRDefault="00CA6B85" w:rsidP="00952049">
            <w:pPr>
              <w:spacing w:line="256" w:lineRule="auto"/>
              <w:ind w:firstLine="0"/>
              <w:rPr>
                <w:rFonts w:asciiTheme="majorHAnsi" w:hAnsiTheme="majorHAnsi" w:cstheme="majorHAnsi"/>
                <w:sz w:val="24"/>
                <w:szCs w:val="24"/>
              </w:rPr>
            </w:pPr>
            <w:r w:rsidRPr="00B12133">
              <w:rPr>
                <w:rFonts w:asciiTheme="majorHAnsi" w:hAnsiTheme="majorHAnsi" w:cstheme="majorHAnsi"/>
                <w:b/>
                <w:bCs/>
                <w:sz w:val="24"/>
                <w:szCs w:val="24"/>
              </w:rPr>
              <w:t>Số tiền nhận</w:t>
            </w:r>
          </w:p>
        </w:tc>
      </w:tr>
      <w:tr w:rsidR="00664198" w:rsidRPr="00644FCA" w14:paraId="5B3CF8C8"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317F92E5" w14:textId="77777777" w:rsidR="00664198" w:rsidRPr="00644FCA" w:rsidRDefault="00664198"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633235A"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Số tiền giao dịch</w:t>
            </w:r>
          </w:p>
        </w:tc>
        <w:tc>
          <w:tcPr>
            <w:tcW w:w="1242" w:type="dxa"/>
            <w:tcBorders>
              <w:top w:val="single" w:sz="4" w:space="0" w:color="000000"/>
              <w:left w:val="single" w:sz="4" w:space="0" w:color="000000"/>
              <w:bottom w:val="single" w:sz="4" w:space="0" w:color="000000"/>
              <w:right w:val="single" w:sz="4" w:space="0" w:color="000000"/>
            </w:tcBorders>
          </w:tcPr>
          <w:p w14:paraId="72DFE419"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123E79F6" w14:textId="77777777" w:rsidR="00664198" w:rsidRPr="001C7499" w:rsidRDefault="00664198" w:rsidP="00952049">
            <w:pPr>
              <w:spacing w:line="256" w:lineRule="auto"/>
              <w:ind w:firstLine="0"/>
              <w:rPr>
                <w:rFonts w:asciiTheme="majorHAnsi" w:hAnsiTheme="majorHAnsi" w:cstheme="majorHAnsi"/>
                <w:sz w:val="24"/>
                <w:szCs w:val="24"/>
              </w:rPr>
            </w:pPr>
            <w:r w:rsidRPr="004E3089">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01D994FC"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Không </w:t>
            </w:r>
          </w:p>
        </w:tc>
        <w:tc>
          <w:tcPr>
            <w:tcW w:w="994" w:type="dxa"/>
            <w:tcBorders>
              <w:top w:val="single" w:sz="4" w:space="0" w:color="000000"/>
              <w:left w:val="single" w:sz="4" w:space="0" w:color="000000"/>
              <w:bottom w:val="single" w:sz="4" w:space="0" w:color="000000"/>
              <w:right w:val="single" w:sz="4" w:space="0" w:color="000000"/>
            </w:tcBorders>
          </w:tcPr>
          <w:p w14:paraId="13352705"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7926A961"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số tiền giao dịch sau khi chọn loại tỷ giá</w:t>
            </w:r>
          </w:p>
        </w:tc>
      </w:tr>
      <w:tr w:rsidR="00664198" w:rsidRPr="00644FCA" w14:paraId="2E7CCCC4"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4D20E4F3" w14:textId="77777777" w:rsidR="00664198" w:rsidRPr="00644FCA" w:rsidRDefault="00664198"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1FC2562"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Tỷ giá</w:t>
            </w:r>
          </w:p>
        </w:tc>
        <w:tc>
          <w:tcPr>
            <w:tcW w:w="1242" w:type="dxa"/>
            <w:tcBorders>
              <w:top w:val="single" w:sz="4" w:space="0" w:color="000000"/>
              <w:left w:val="single" w:sz="4" w:space="0" w:color="000000"/>
              <w:bottom w:val="single" w:sz="4" w:space="0" w:color="000000"/>
              <w:right w:val="single" w:sz="4" w:space="0" w:color="000000"/>
            </w:tcBorders>
          </w:tcPr>
          <w:p w14:paraId="4132D1AE"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55A2D914" w14:textId="77777777" w:rsidR="00664198" w:rsidRPr="001C7499" w:rsidRDefault="00664198" w:rsidP="00952049">
            <w:pPr>
              <w:spacing w:line="256" w:lineRule="auto"/>
              <w:ind w:firstLine="0"/>
              <w:rPr>
                <w:rFonts w:asciiTheme="majorHAnsi" w:hAnsiTheme="majorHAnsi" w:cstheme="majorHAnsi"/>
                <w:sz w:val="24"/>
                <w:szCs w:val="24"/>
              </w:rPr>
            </w:pPr>
            <w:r w:rsidRPr="004E3089">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636EAF14"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Không </w:t>
            </w:r>
          </w:p>
        </w:tc>
        <w:tc>
          <w:tcPr>
            <w:tcW w:w="994" w:type="dxa"/>
            <w:tcBorders>
              <w:top w:val="single" w:sz="4" w:space="0" w:color="000000"/>
              <w:left w:val="single" w:sz="4" w:space="0" w:color="000000"/>
              <w:bottom w:val="single" w:sz="4" w:space="0" w:color="000000"/>
              <w:right w:val="single" w:sz="4" w:space="0" w:color="000000"/>
            </w:tcBorders>
          </w:tcPr>
          <w:p w14:paraId="283F71CD"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24FD8FA7"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tỷ giá sau khi chọn loại tỷ giá</w:t>
            </w:r>
          </w:p>
        </w:tc>
      </w:tr>
      <w:tr w:rsidR="00664198" w:rsidRPr="00644FCA" w14:paraId="328AAF61"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04C83F8B" w14:textId="77777777" w:rsidR="00664198" w:rsidRPr="00644FCA" w:rsidRDefault="00664198"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113A5DCA"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Số tiền thu đổi</w:t>
            </w:r>
          </w:p>
        </w:tc>
        <w:tc>
          <w:tcPr>
            <w:tcW w:w="1242" w:type="dxa"/>
            <w:tcBorders>
              <w:top w:val="single" w:sz="4" w:space="0" w:color="000000"/>
              <w:left w:val="single" w:sz="4" w:space="0" w:color="000000"/>
              <w:bottom w:val="single" w:sz="4" w:space="0" w:color="000000"/>
              <w:right w:val="single" w:sz="4" w:space="0" w:color="000000"/>
            </w:tcBorders>
          </w:tcPr>
          <w:p w14:paraId="072CBAE5"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5A0A929F" w14:textId="77777777" w:rsidR="00664198" w:rsidRDefault="00664198" w:rsidP="00952049">
            <w:pPr>
              <w:spacing w:line="256" w:lineRule="auto"/>
              <w:ind w:firstLine="0"/>
              <w:rPr>
                <w:rFonts w:asciiTheme="majorHAnsi" w:hAnsiTheme="majorHAnsi" w:cstheme="majorHAnsi"/>
                <w:sz w:val="24"/>
                <w:szCs w:val="24"/>
              </w:rPr>
            </w:pPr>
            <w:r w:rsidRPr="004E3089">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62A7B6C6"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Không </w:t>
            </w:r>
          </w:p>
        </w:tc>
        <w:tc>
          <w:tcPr>
            <w:tcW w:w="994" w:type="dxa"/>
            <w:tcBorders>
              <w:top w:val="single" w:sz="4" w:space="0" w:color="000000"/>
              <w:left w:val="single" w:sz="4" w:space="0" w:color="000000"/>
              <w:bottom w:val="single" w:sz="4" w:space="0" w:color="000000"/>
              <w:right w:val="single" w:sz="4" w:space="0" w:color="000000"/>
            </w:tcBorders>
          </w:tcPr>
          <w:p w14:paraId="571BC20A"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5EEFD9FD"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Hiển thị số tiền thu đổi sau khi quy đổi tỷ giá </w:t>
            </w:r>
          </w:p>
        </w:tc>
      </w:tr>
      <w:tr w:rsidR="00664198" w:rsidRPr="00644FCA" w14:paraId="4070CBFD"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0D76E85E" w14:textId="77777777" w:rsidR="00664198" w:rsidRPr="00644FCA" w:rsidRDefault="00664198"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5BD269B"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Tổng giao dịch nhận được</w:t>
            </w:r>
          </w:p>
        </w:tc>
        <w:tc>
          <w:tcPr>
            <w:tcW w:w="1242" w:type="dxa"/>
            <w:tcBorders>
              <w:top w:val="single" w:sz="4" w:space="0" w:color="000000"/>
              <w:left w:val="single" w:sz="4" w:space="0" w:color="000000"/>
              <w:bottom w:val="single" w:sz="4" w:space="0" w:color="000000"/>
              <w:right w:val="single" w:sz="4" w:space="0" w:color="000000"/>
            </w:tcBorders>
          </w:tcPr>
          <w:p w14:paraId="647ED495"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70AE54E2" w14:textId="77777777" w:rsidR="00664198" w:rsidRDefault="00664198" w:rsidP="00952049">
            <w:pPr>
              <w:spacing w:line="256" w:lineRule="auto"/>
              <w:ind w:firstLine="0"/>
              <w:rPr>
                <w:rFonts w:asciiTheme="majorHAnsi" w:hAnsiTheme="majorHAnsi" w:cstheme="majorHAnsi"/>
                <w:sz w:val="24"/>
                <w:szCs w:val="24"/>
              </w:rPr>
            </w:pPr>
            <w:r w:rsidRPr="004E3089">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6AFB4C7F"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Không </w:t>
            </w:r>
          </w:p>
        </w:tc>
        <w:tc>
          <w:tcPr>
            <w:tcW w:w="994" w:type="dxa"/>
            <w:tcBorders>
              <w:top w:val="single" w:sz="4" w:space="0" w:color="000000"/>
              <w:left w:val="single" w:sz="4" w:space="0" w:color="000000"/>
              <w:bottom w:val="single" w:sz="4" w:space="0" w:color="000000"/>
              <w:right w:val="single" w:sz="4" w:space="0" w:color="000000"/>
            </w:tcBorders>
          </w:tcPr>
          <w:p w14:paraId="45B2A1A4"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70EFF401" w14:textId="77777777"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tổng số tiền giao dịch nhận được sau khi quy đổi tỷ giá</w:t>
            </w:r>
          </w:p>
        </w:tc>
      </w:tr>
      <w:tr w:rsidR="002251A2" w:rsidRPr="00644FCA" w14:paraId="0051E9A0" w14:textId="77777777" w:rsidTr="00952049">
        <w:trPr>
          <w:trHeight w:val="748"/>
        </w:trPr>
        <w:tc>
          <w:tcPr>
            <w:tcW w:w="10100" w:type="dxa"/>
            <w:gridSpan w:val="7"/>
            <w:tcBorders>
              <w:top w:val="single" w:sz="4" w:space="0" w:color="000000"/>
              <w:left w:val="single" w:sz="4" w:space="0" w:color="000000"/>
              <w:bottom w:val="single" w:sz="4" w:space="0" w:color="000000"/>
              <w:right w:val="single" w:sz="4" w:space="0" w:color="000000"/>
            </w:tcBorders>
          </w:tcPr>
          <w:p w14:paraId="7B86E025" w14:textId="14D25F57" w:rsidR="002251A2" w:rsidRDefault="002251A2" w:rsidP="00952049">
            <w:pPr>
              <w:spacing w:line="256" w:lineRule="auto"/>
              <w:ind w:firstLine="0"/>
              <w:rPr>
                <w:rFonts w:asciiTheme="majorHAnsi" w:hAnsiTheme="majorHAnsi" w:cstheme="majorHAnsi"/>
                <w:sz w:val="24"/>
                <w:szCs w:val="24"/>
              </w:rPr>
            </w:pPr>
            <w:r w:rsidRPr="00B12133">
              <w:rPr>
                <w:rFonts w:asciiTheme="majorHAnsi" w:hAnsiTheme="majorHAnsi" w:cstheme="majorHAnsi"/>
                <w:b/>
                <w:bCs/>
                <w:sz w:val="24"/>
                <w:szCs w:val="24"/>
              </w:rPr>
              <w:t>Chi tiết nợ/có</w:t>
            </w:r>
          </w:p>
        </w:tc>
      </w:tr>
      <w:tr w:rsidR="00664198" w:rsidRPr="00644FCA" w14:paraId="0AB4E1B9"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617C4E1A" w14:textId="77777777" w:rsidR="00664198" w:rsidRPr="00644FCA" w:rsidRDefault="00664198"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8CD3760" w14:textId="77777777" w:rsidR="00664198" w:rsidRPr="00644FCA"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Loại thanh toán</w:t>
            </w:r>
          </w:p>
        </w:tc>
        <w:tc>
          <w:tcPr>
            <w:tcW w:w="1242" w:type="dxa"/>
            <w:tcBorders>
              <w:top w:val="single" w:sz="4" w:space="0" w:color="000000"/>
              <w:left w:val="single" w:sz="4" w:space="0" w:color="000000"/>
              <w:bottom w:val="single" w:sz="4" w:space="0" w:color="000000"/>
              <w:right w:val="single" w:sz="4" w:space="0" w:color="000000"/>
            </w:tcBorders>
          </w:tcPr>
          <w:p w14:paraId="73D256BB" w14:textId="77777777" w:rsidR="00664198" w:rsidRPr="00644FCA"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Droplist</w:t>
            </w:r>
          </w:p>
        </w:tc>
        <w:tc>
          <w:tcPr>
            <w:tcW w:w="911" w:type="dxa"/>
            <w:tcBorders>
              <w:top w:val="single" w:sz="4" w:space="0" w:color="000000"/>
              <w:left w:val="single" w:sz="4" w:space="0" w:color="000000"/>
              <w:bottom w:val="single" w:sz="4" w:space="0" w:color="000000"/>
              <w:right w:val="single" w:sz="4" w:space="0" w:color="000000"/>
            </w:tcBorders>
          </w:tcPr>
          <w:p w14:paraId="675643AF" w14:textId="77777777" w:rsidR="00664198" w:rsidRPr="00644FCA" w:rsidRDefault="00664198" w:rsidP="00952049">
            <w:pPr>
              <w:spacing w:line="256" w:lineRule="auto"/>
              <w:ind w:firstLine="0"/>
              <w:rPr>
                <w:rFonts w:asciiTheme="majorHAnsi" w:hAnsiTheme="majorHAnsi" w:cstheme="majorHAnsi"/>
                <w:sz w:val="24"/>
                <w:szCs w:val="24"/>
              </w:rPr>
            </w:pPr>
            <w:r w:rsidRPr="004E3089">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736F853C" w14:textId="77777777" w:rsidR="00664198" w:rsidRPr="00644FCA"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185747E2" w14:textId="77777777" w:rsidR="00664198" w:rsidRPr="00644FCA"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676D70F5" w14:textId="497FA3CF" w:rsidR="00664198" w:rsidRDefault="00664198"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Chọn loại thanh toán:</w:t>
            </w:r>
          </w:p>
          <w:p w14:paraId="40BC0AB9" w14:textId="5BF30B6F" w:rsidR="00D5324C" w:rsidRDefault="00D5324C"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 Mua ngoại tệ: </w:t>
            </w:r>
            <w:r w:rsidR="002A3ADB">
              <w:rPr>
                <w:rFonts w:asciiTheme="majorHAnsi" w:hAnsiTheme="majorHAnsi" w:cstheme="majorHAnsi"/>
                <w:sz w:val="24"/>
                <w:szCs w:val="24"/>
              </w:rPr>
              <w:t>CASH, TRANS, CUST, BANK, OS</w:t>
            </w:r>
            <w:r w:rsidR="001D67DB">
              <w:rPr>
                <w:rFonts w:asciiTheme="majorHAnsi" w:hAnsiTheme="majorHAnsi" w:cstheme="majorHAnsi"/>
                <w:sz w:val="24"/>
                <w:szCs w:val="24"/>
              </w:rPr>
              <w:t>P</w:t>
            </w:r>
          </w:p>
          <w:p w14:paraId="69480356" w14:textId="14303809" w:rsidR="00BE130D" w:rsidRPr="00644FCA" w:rsidRDefault="00D5324C"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 </w:t>
            </w:r>
            <w:commentRangeStart w:id="2588"/>
            <w:commentRangeStart w:id="2589"/>
            <w:r>
              <w:rPr>
                <w:rFonts w:asciiTheme="majorHAnsi" w:hAnsiTheme="majorHAnsi" w:cstheme="majorHAnsi"/>
                <w:sz w:val="24"/>
                <w:szCs w:val="24"/>
              </w:rPr>
              <w:t>Bán ngoại tệ</w:t>
            </w:r>
            <w:commentRangeEnd w:id="2588"/>
            <w:r w:rsidR="00B83866">
              <w:rPr>
                <w:rStyle w:val="CommentReference"/>
                <w:rFonts w:eastAsia="Times New Roman"/>
                <w:bCs/>
                <w:kern w:val="32"/>
              </w:rPr>
              <w:commentReference w:id="2588"/>
            </w:r>
            <w:commentRangeEnd w:id="2589"/>
            <w:r w:rsidR="00A31E2D">
              <w:rPr>
                <w:rStyle w:val="CommentReference"/>
                <w:rFonts w:eastAsia="Times New Roman"/>
                <w:bCs/>
                <w:kern w:val="32"/>
              </w:rPr>
              <w:commentReference w:id="2589"/>
            </w:r>
            <w:r>
              <w:rPr>
                <w:rFonts w:asciiTheme="majorHAnsi" w:hAnsiTheme="majorHAnsi" w:cstheme="majorHAnsi"/>
                <w:sz w:val="24"/>
                <w:szCs w:val="24"/>
              </w:rPr>
              <w:t xml:space="preserve">: </w:t>
            </w:r>
            <w:r w:rsidR="00C9395F">
              <w:rPr>
                <w:rFonts w:asciiTheme="majorHAnsi" w:hAnsiTheme="majorHAnsi" w:cstheme="majorHAnsi"/>
                <w:sz w:val="24"/>
                <w:szCs w:val="24"/>
              </w:rPr>
              <w:t>CASH, TRANS, CUST, BANK, OSP</w:t>
            </w:r>
          </w:p>
        </w:tc>
      </w:tr>
      <w:tr w:rsidR="00C83D50" w:rsidRPr="00644FCA" w14:paraId="5D4D9637"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2426F0CC" w14:textId="77777777" w:rsidR="00C83D50" w:rsidRPr="00644FCA" w:rsidRDefault="00C83D50" w:rsidP="00C83D50">
            <w:pPr>
              <w:tabs>
                <w:tab w:val="left" w:pos="709"/>
              </w:tabs>
              <w:spacing w:line="256" w:lineRule="auto"/>
              <w:ind w:firstLine="0"/>
              <w:contextualSpacing/>
              <w:jc w:val="both"/>
              <w:rPr>
                <w:rFonts w:asciiTheme="majorHAnsi" w:hAnsiTheme="majorHAnsi" w:cstheme="majorHAnsi"/>
                <w:sz w:val="24"/>
                <w:szCs w:val="24"/>
              </w:rPr>
            </w:pPr>
          </w:p>
        </w:tc>
        <w:tc>
          <w:tcPr>
            <w:tcW w:w="9444" w:type="dxa"/>
            <w:gridSpan w:val="6"/>
            <w:tcBorders>
              <w:top w:val="single" w:sz="4" w:space="0" w:color="000000"/>
              <w:left w:val="single" w:sz="4" w:space="0" w:color="000000"/>
              <w:bottom w:val="single" w:sz="4" w:space="0" w:color="000000"/>
              <w:right w:val="single" w:sz="4" w:space="0" w:color="000000"/>
            </w:tcBorders>
          </w:tcPr>
          <w:p w14:paraId="02E66F6F" w14:textId="6ED187B6" w:rsidR="00C83D50" w:rsidRPr="00C83D50" w:rsidRDefault="00C83D50" w:rsidP="00952049">
            <w:pPr>
              <w:spacing w:line="256" w:lineRule="auto"/>
              <w:ind w:firstLine="0"/>
              <w:rPr>
                <w:rFonts w:asciiTheme="majorHAnsi" w:hAnsiTheme="majorHAnsi" w:cstheme="majorHAnsi"/>
                <w:b/>
                <w:bCs/>
                <w:sz w:val="24"/>
                <w:szCs w:val="24"/>
              </w:rPr>
            </w:pPr>
            <w:r w:rsidRPr="00C83D50">
              <w:rPr>
                <w:rFonts w:asciiTheme="majorHAnsi" w:hAnsiTheme="majorHAnsi" w:cstheme="majorHAnsi"/>
                <w:b/>
                <w:bCs/>
                <w:sz w:val="24"/>
                <w:szCs w:val="24"/>
              </w:rPr>
              <w:t>Loại thanh toán: Tiền mặt</w:t>
            </w:r>
          </w:p>
        </w:tc>
      </w:tr>
      <w:tr w:rsidR="00C83D50" w:rsidRPr="00644FCA" w14:paraId="2477B6E9"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0488B239" w14:textId="77777777" w:rsidR="00C83D50" w:rsidRPr="00644FCA" w:rsidRDefault="00C83D50"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B29F0F4" w14:textId="15C5E8B1" w:rsidR="00C83D50" w:rsidRDefault="00C83D50" w:rsidP="00C83D50">
            <w:pPr>
              <w:spacing w:line="256" w:lineRule="auto"/>
              <w:ind w:firstLine="0"/>
              <w:rPr>
                <w:rFonts w:asciiTheme="majorHAnsi" w:hAnsiTheme="majorHAnsi" w:cstheme="majorHAnsi"/>
                <w:sz w:val="24"/>
                <w:szCs w:val="24"/>
              </w:rPr>
            </w:pPr>
            <w:r>
              <w:rPr>
                <w:rFonts w:asciiTheme="majorHAnsi" w:hAnsiTheme="majorHAnsi" w:cstheme="majorHAnsi"/>
                <w:sz w:val="24"/>
                <w:szCs w:val="24"/>
              </w:rPr>
              <w:t>User ID</w:t>
            </w:r>
          </w:p>
        </w:tc>
        <w:tc>
          <w:tcPr>
            <w:tcW w:w="1242" w:type="dxa"/>
            <w:tcBorders>
              <w:top w:val="single" w:sz="4" w:space="0" w:color="000000"/>
              <w:left w:val="single" w:sz="4" w:space="0" w:color="000000"/>
              <w:bottom w:val="single" w:sz="4" w:space="0" w:color="000000"/>
              <w:right w:val="single" w:sz="4" w:space="0" w:color="000000"/>
            </w:tcBorders>
          </w:tcPr>
          <w:p w14:paraId="630D759D" w14:textId="647C7FE7" w:rsidR="00C83D50" w:rsidRDefault="00C83D50" w:rsidP="00C83D50">
            <w:pPr>
              <w:spacing w:line="256" w:lineRule="auto"/>
              <w:ind w:firstLine="0"/>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1665F1FD" w14:textId="1743A433" w:rsidR="00C83D50" w:rsidRPr="004E3089" w:rsidRDefault="00C83D50" w:rsidP="00C83D50">
            <w:pPr>
              <w:spacing w:line="256" w:lineRule="auto"/>
              <w:ind w:firstLine="0"/>
              <w:rPr>
                <w:rFonts w:asciiTheme="majorHAnsi" w:hAnsiTheme="majorHAnsi" w:cstheme="majorHAnsi"/>
                <w:sz w:val="24"/>
                <w:szCs w:val="24"/>
              </w:rPr>
            </w:pPr>
            <w:r w:rsidRPr="004E3089">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6001243D" w14:textId="18FF05DB" w:rsidR="00C83D50" w:rsidRDefault="00C83D50" w:rsidP="00C83D50">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Không </w:t>
            </w:r>
          </w:p>
        </w:tc>
        <w:tc>
          <w:tcPr>
            <w:tcW w:w="994" w:type="dxa"/>
            <w:tcBorders>
              <w:top w:val="single" w:sz="4" w:space="0" w:color="000000"/>
              <w:left w:val="single" w:sz="4" w:space="0" w:color="000000"/>
              <w:bottom w:val="single" w:sz="4" w:space="0" w:color="000000"/>
              <w:right w:val="single" w:sz="4" w:space="0" w:color="000000"/>
            </w:tcBorders>
          </w:tcPr>
          <w:p w14:paraId="26D8343E" w14:textId="0A90676C" w:rsidR="00C83D50" w:rsidRDefault="00C83D50" w:rsidP="00C83D50">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4F590092" w14:textId="1BCB27C8" w:rsidR="00C83D50" w:rsidRDefault="00C83D50" w:rsidP="00C83D50">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Hiển thị user ID </w:t>
            </w:r>
            <w:r w:rsidR="002C7083">
              <w:rPr>
                <w:rFonts w:asciiTheme="majorHAnsi" w:hAnsiTheme="majorHAnsi" w:cstheme="majorHAnsi"/>
                <w:sz w:val="24"/>
                <w:szCs w:val="24"/>
              </w:rPr>
              <w:t>của người lập lệnh</w:t>
            </w:r>
          </w:p>
        </w:tc>
      </w:tr>
      <w:tr w:rsidR="00C83D50" w:rsidRPr="00644FCA" w14:paraId="159B3120"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1FB0C244" w14:textId="77777777" w:rsidR="00C83D50" w:rsidRPr="00644FCA" w:rsidRDefault="00C83D50"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5B197854" w14:textId="681FFAEC" w:rsidR="00C83D50" w:rsidRDefault="00C83D50"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Tên User ID</w:t>
            </w:r>
          </w:p>
        </w:tc>
        <w:tc>
          <w:tcPr>
            <w:tcW w:w="1242" w:type="dxa"/>
            <w:tcBorders>
              <w:top w:val="single" w:sz="4" w:space="0" w:color="000000"/>
              <w:left w:val="single" w:sz="4" w:space="0" w:color="000000"/>
              <w:bottom w:val="single" w:sz="4" w:space="0" w:color="000000"/>
              <w:right w:val="single" w:sz="4" w:space="0" w:color="000000"/>
            </w:tcBorders>
          </w:tcPr>
          <w:p w14:paraId="7B2A0F3F" w14:textId="7BAA35FA" w:rsidR="00C83D50" w:rsidRDefault="00C83D50"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1797D0D6" w14:textId="39D3C3B3" w:rsidR="00C83D50" w:rsidRPr="004E3089" w:rsidRDefault="00C83D50"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3633596A" w14:textId="0040FFD1" w:rsidR="00C83D50" w:rsidRDefault="00C83D50"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6AFA0FC5" w14:textId="1D8B7CB9" w:rsidR="00C83D50" w:rsidRDefault="00C83D50"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163BF7B9" w14:textId="0D20DE38" w:rsidR="00C83D50" w:rsidRDefault="00C83D50" w:rsidP="00952049">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tên user ID theo user ID</w:t>
            </w:r>
          </w:p>
        </w:tc>
      </w:tr>
      <w:tr w:rsidR="00D746FE" w:rsidRPr="00644FCA" w14:paraId="6F81BB59"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7DB865F3" w14:textId="77777777" w:rsidR="00D746FE" w:rsidRPr="00644FCA" w:rsidRDefault="00D746FE"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62C0680" w14:textId="7D674963" w:rsidR="00D746FE" w:rsidRDefault="00D746FE" w:rsidP="00D746FE">
            <w:pPr>
              <w:spacing w:line="256" w:lineRule="auto"/>
              <w:ind w:firstLine="0"/>
              <w:rPr>
                <w:rFonts w:asciiTheme="majorHAnsi" w:hAnsiTheme="majorHAnsi" w:cstheme="majorHAnsi"/>
                <w:sz w:val="24"/>
                <w:szCs w:val="24"/>
              </w:rPr>
            </w:pPr>
            <w:r>
              <w:rPr>
                <w:rFonts w:asciiTheme="majorHAnsi" w:hAnsiTheme="majorHAnsi" w:cstheme="majorHAnsi"/>
                <w:sz w:val="24"/>
                <w:szCs w:val="24"/>
              </w:rPr>
              <w:t>Số tiền</w:t>
            </w:r>
          </w:p>
        </w:tc>
        <w:tc>
          <w:tcPr>
            <w:tcW w:w="1242" w:type="dxa"/>
            <w:tcBorders>
              <w:top w:val="single" w:sz="4" w:space="0" w:color="000000"/>
              <w:left w:val="single" w:sz="4" w:space="0" w:color="000000"/>
              <w:bottom w:val="single" w:sz="4" w:space="0" w:color="000000"/>
              <w:right w:val="single" w:sz="4" w:space="0" w:color="000000"/>
            </w:tcBorders>
          </w:tcPr>
          <w:p w14:paraId="020233A5" w14:textId="7E775120" w:rsidR="00D746FE" w:rsidRDefault="00D746FE" w:rsidP="00D746FE">
            <w:pPr>
              <w:spacing w:line="256" w:lineRule="auto"/>
              <w:ind w:firstLine="0"/>
              <w:rPr>
                <w:rFonts w:asciiTheme="majorHAnsi" w:hAnsiTheme="majorHAnsi" w:cstheme="majorHAnsi"/>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2983FDEF" w14:textId="427023B3" w:rsidR="00D746FE" w:rsidRPr="004E3089" w:rsidRDefault="00D746FE" w:rsidP="00D746FE">
            <w:pPr>
              <w:spacing w:line="256" w:lineRule="auto"/>
              <w:ind w:firstLine="0"/>
              <w:rPr>
                <w:rFonts w:asciiTheme="majorHAnsi" w:hAnsiTheme="majorHAnsi" w:cstheme="majorHAnsi"/>
                <w:sz w:val="24"/>
                <w:szCs w:val="24"/>
              </w:rPr>
            </w:pPr>
            <w:r w:rsidRPr="004E3089">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47B18E1F" w14:textId="6316533B" w:rsidR="00D746FE" w:rsidRDefault="00D746FE" w:rsidP="00D746FE">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Không </w:t>
            </w:r>
          </w:p>
        </w:tc>
        <w:tc>
          <w:tcPr>
            <w:tcW w:w="994" w:type="dxa"/>
            <w:tcBorders>
              <w:top w:val="single" w:sz="4" w:space="0" w:color="000000"/>
              <w:left w:val="single" w:sz="4" w:space="0" w:color="000000"/>
              <w:bottom w:val="single" w:sz="4" w:space="0" w:color="000000"/>
              <w:right w:val="single" w:sz="4" w:space="0" w:color="000000"/>
            </w:tcBorders>
          </w:tcPr>
          <w:p w14:paraId="01A61302" w14:textId="6A83EA07" w:rsidR="00D746FE" w:rsidRDefault="00D746FE" w:rsidP="00D746FE">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5B33DBBD" w14:textId="61B60873" w:rsidR="00D746FE" w:rsidRDefault="00D746FE" w:rsidP="00D746FE">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số tiền sau khi quy đổi tỷ giá</w:t>
            </w:r>
          </w:p>
        </w:tc>
      </w:tr>
      <w:tr w:rsidR="00E82E9F" w:rsidRPr="00644FCA" w14:paraId="585A8D0A"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584423C3" w14:textId="77777777" w:rsidR="00E82E9F" w:rsidRPr="00644FCA" w:rsidRDefault="00E82E9F" w:rsidP="00E82E9F">
            <w:pPr>
              <w:tabs>
                <w:tab w:val="left" w:pos="709"/>
              </w:tabs>
              <w:spacing w:line="256" w:lineRule="auto"/>
              <w:contextualSpacing/>
              <w:jc w:val="both"/>
              <w:rPr>
                <w:rFonts w:asciiTheme="majorHAnsi" w:hAnsiTheme="majorHAnsi" w:cstheme="majorHAnsi"/>
                <w:sz w:val="24"/>
                <w:szCs w:val="24"/>
              </w:rPr>
            </w:pPr>
          </w:p>
        </w:tc>
        <w:tc>
          <w:tcPr>
            <w:tcW w:w="9444" w:type="dxa"/>
            <w:gridSpan w:val="6"/>
            <w:tcBorders>
              <w:top w:val="single" w:sz="4" w:space="0" w:color="000000"/>
              <w:left w:val="single" w:sz="4" w:space="0" w:color="000000"/>
              <w:bottom w:val="single" w:sz="4" w:space="0" w:color="000000"/>
              <w:right w:val="single" w:sz="4" w:space="0" w:color="000000"/>
            </w:tcBorders>
          </w:tcPr>
          <w:p w14:paraId="3B236806" w14:textId="62ED210A" w:rsidR="00E82E9F" w:rsidRPr="00E82E9F" w:rsidRDefault="00E82E9F" w:rsidP="00952049">
            <w:pPr>
              <w:spacing w:line="256" w:lineRule="auto"/>
              <w:ind w:firstLine="0"/>
              <w:rPr>
                <w:rFonts w:asciiTheme="majorHAnsi" w:hAnsiTheme="majorHAnsi" w:cstheme="majorHAnsi"/>
                <w:b/>
                <w:bCs/>
                <w:sz w:val="24"/>
                <w:szCs w:val="24"/>
              </w:rPr>
            </w:pPr>
            <w:r w:rsidRPr="00E82E9F">
              <w:rPr>
                <w:rFonts w:asciiTheme="majorHAnsi" w:hAnsiTheme="majorHAnsi" w:cstheme="majorHAnsi"/>
                <w:b/>
                <w:bCs/>
                <w:sz w:val="24"/>
                <w:szCs w:val="24"/>
              </w:rPr>
              <w:t>Loại thanh toán: CCA</w:t>
            </w:r>
          </w:p>
        </w:tc>
      </w:tr>
      <w:tr w:rsidR="00515513" w:rsidRPr="00644FCA" w14:paraId="30B8D399"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24E190D3" w14:textId="77777777" w:rsidR="00515513" w:rsidRPr="00644FCA" w:rsidRDefault="00515513"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C7DC078" w14:textId="1303AF4E"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User ID</w:t>
            </w:r>
          </w:p>
        </w:tc>
        <w:tc>
          <w:tcPr>
            <w:tcW w:w="1242" w:type="dxa"/>
            <w:tcBorders>
              <w:top w:val="single" w:sz="4" w:space="0" w:color="000000"/>
              <w:left w:val="single" w:sz="4" w:space="0" w:color="000000"/>
              <w:bottom w:val="single" w:sz="4" w:space="0" w:color="000000"/>
              <w:right w:val="single" w:sz="4" w:space="0" w:color="000000"/>
            </w:tcBorders>
          </w:tcPr>
          <w:p w14:paraId="7F4DC948" w14:textId="708273E1"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Dropdownlist</w:t>
            </w:r>
          </w:p>
        </w:tc>
        <w:tc>
          <w:tcPr>
            <w:tcW w:w="911" w:type="dxa"/>
            <w:tcBorders>
              <w:top w:val="single" w:sz="4" w:space="0" w:color="000000"/>
              <w:left w:val="single" w:sz="4" w:space="0" w:color="000000"/>
              <w:bottom w:val="single" w:sz="4" w:space="0" w:color="000000"/>
              <w:right w:val="single" w:sz="4" w:space="0" w:color="000000"/>
            </w:tcBorders>
          </w:tcPr>
          <w:p w14:paraId="662FBB93" w14:textId="476A0B66" w:rsidR="00515513" w:rsidRDefault="00515513" w:rsidP="00515513">
            <w:pPr>
              <w:spacing w:line="256" w:lineRule="auto"/>
              <w:ind w:firstLine="0"/>
              <w:rPr>
                <w:rFonts w:asciiTheme="majorHAnsi" w:hAnsiTheme="majorHAnsi" w:cstheme="majorHAnsi"/>
                <w:sz w:val="24"/>
                <w:szCs w:val="24"/>
              </w:rPr>
            </w:pPr>
            <w:r w:rsidRPr="004E3089">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503BF04F" w14:textId="21D88DA9"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267EF4D8" w14:textId="5E03E6D9"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7306342A" w14:textId="012B5DB5"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Chọn userID cùng</w:t>
            </w:r>
            <w:r w:rsidR="004B7C99">
              <w:rPr>
                <w:rFonts w:asciiTheme="majorHAnsi" w:hAnsiTheme="majorHAnsi" w:cstheme="majorHAnsi"/>
                <w:sz w:val="24"/>
                <w:szCs w:val="24"/>
              </w:rPr>
              <w:t xml:space="preserve"> chi nhánh/phòng giao dịch</w:t>
            </w:r>
            <w:r w:rsidR="00E934D9">
              <w:rPr>
                <w:rFonts w:asciiTheme="majorHAnsi" w:hAnsiTheme="majorHAnsi" w:cstheme="majorHAnsi"/>
                <w:sz w:val="24"/>
                <w:szCs w:val="24"/>
              </w:rPr>
              <w:t xml:space="preserve"> và cùng loại tiền tệ được xử lý</w:t>
            </w:r>
            <w:r>
              <w:rPr>
                <w:rFonts w:asciiTheme="majorHAnsi" w:hAnsiTheme="majorHAnsi" w:cstheme="majorHAnsi"/>
                <w:sz w:val="24"/>
                <w:szCs w:val="24"/>
              </w:rPr>
              <w:t xml:space="preserve"> nhận số tiền thanh toán</w:t>
            </w:r>
            <w:r w:rsidR="004B7C99">
              <w:rPr>
                <w:rFonts w:asciiTheme="majorHAnsi" w:hAnsiTheme="majorHAnsi" w:cstheme="majorHAnsi"/>
                <w:sz w:val="24"/>
                <w:szCs w:val="24"/>
              </w:rPr>
              <w:t>.</w:t>
            </w:r>
          </w:p>
          <w:p w14:paraId="6F83DCC1" w14:textId="07E18DB6" w:rsidR="004B7C99" w:rsidRDefault="004B7C99" w:rsidP="00515513">
            <w:pPr>
              <w:spacing w:line="256" w:lineRule="auto"/>
              <w:ind w:firstLine="0"/>
              <w:rPr>
                <w:rFonts w:asciiTheme="majorHAnsi" w:hAnsiTheme="majorHAnsi" w:cstheme="majorHAnsi"/>
                <w:sz w:val="24"/>
                <w:szCs w:val="24"/>
              </w:rPr>
            </w:pPr>
          </w:p>
        </w:tc>
      </w:tr>
      <w:tr w:rsidR="005C7648" w:rsidRPr="00644FCA" w14:paraId="7B64E3DC"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3D9A553F" w14:textId="77777777" w:rsidR="005C7648" w:rsidRPr="00644FCA" w:rsidRDefault="005C7648"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64C5225C" w14:textId="2278951A" w:rsidR="005C7648" w:rsidRDefault="005C7648" w:rsidP="005C7648">
            <w:pPr>
              <w:spacing w:line="256" w:lineRule="auto"/>
              <w:ind w:firstLine="0"/>
              <w:rPr>
                <w:rFonts w:asciiTheme="majorHAnsi" w:hAnsiTheme="majorHAnsi" w:cstheme="majorHAnsi"/>
                <w:sz w:val="24"/>
                <w:szCs w:val="24"/>
              </w:rPr>
            </w:pPr>
            <w:r>
              <w:rPr>
                <w:rFonts w:asciiTheme="majorHAnsi" w:hAnsiTheme="majorHAnsi" w:cstheme="majorHAnsi"/>
                <w:sz w:val="24"/>
                <w:szCs w:val="24"/>
              </w:rPr>
              <w:t>Tên User ID</w:t>
            </w:r>
          </w:p>
        </w:tc>
        <w:tc>
          <w:tcPr>
            <w:tcW w:w="1242" w:type="dxa"/>
            <w:tcBorders>
              <w:top w:val="single" w:sz="4" w:space="0" w:color="000000"/>
              <w:left w:val="single" w:sz="4" w:space="0" w:color="000000"/>
              <w:bottom w:val="single" w:sz="4" w:space="0" w:color="000000"/>
              <w:right w:val="single" w:sz="4" w:space="0" w:color="000000"/>
            </w:tcBorders>
          </w:tcPr>
          <w:p w14:paraId="79C40068" w14:textId="06FCC131" w:rsidR="005C7648" w:rsidRDefault="005C7648" w:rsidP="005C7648">
            <w:pPr>
              <w:spacing w:line="256" w:lineRule="auto"/>
              <w:ind w:firstLine="0"/>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6F507F94" w14:textId="298C37DD" w:rsidR="005C7648" w:rsidRPr="004E3089" w:rsidRDefault="005C7648" w:rsidP="005C7648">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7E3B3CE2" w14:textId="0347E292" w:rsidR="005C7648" w:rsidRDefault="005C7648" w:rsidP="005C7648">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419BAE80" w14:textId="77CBA0E0" w:rsidR="005C7648" w:rsidRDefault="005C7648" w:rsidP="005C7648">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0C823CD8" w14:textId="59E7A72A" w:rsidR="005C7648" w:rsidRDefault="005C7648" w:rsidP="005C7648">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tên user ID theo user ID</w:t>
            </w:r>
          </w:p>
        </w:tc>
      </w:tr>
      <w:tr w:rsidR="005C7648" w:rsidRPr="00644FCA" w14:paraId="1AA033CE"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6886745E" w14:textId="77777777" w:rsidR="005C7648" w:rsidRPr="00644FCA" w:rsidRDefault="005C7648"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92B2753" w14:textId="2704D57E" w:rsidR="005C7648" w:rsidRDefault="005C7648" w:rsidP="005C7648">
            <w:pPr>
              <w:spacing w:line="256" w:lineRule="auto"/>
              <w:ind w:firstLine="0"/>
              <w:rPr>
                <w:rFonts w:asciiTheme="majorHAnsi" w:hAnsiTheme="majorHAnsi" w:cstheme="majorHAnsi"/>
                <w:sz w:val="24"/>
                <w:szCs w:val="24"/>
              </w:rPr>
            </w:pPr>
            <w:r>
              <w:rPr>
                <w:rFonts w:asciiTheme="majorHAnsi" w:hAnsiTheme="majorHAnsi" w:cstheme="majorHAnsi"/>
                <w:sz w:val="24"/>
                <w:szCs w:val="24"/>
              </w:rPr>
              <w:t>Số tiền</w:t>
            </w:r>
          </w:p>
        </w:tc>
        <w:tc>
          <w:tcPr>
            <w:tcW w:w="1242" w:type="dxa"/>
            <w:tcBorders>
              <w:top w:val="single" w:sz="4" w:space="0" w:color="000000"/>
              <w:left w:val="single" w:sz="4" w:space="0" w:color="000000"/>
              <w:bottom w:val="single" w:sz="4" w:space="0" w:color="000000"/>
              <w:right w:val="single" w:sz="4" w:space="0" w:color="000000"/>
            </w:tcBorders>
          </w:tcPr>
          <w:p w14:paraId="57904137" w14:textId="7F7F1770" w:rsidR="005C7648" w:rsidRDefault="005C7648" w:rsidP="005C7648">
            <w:pPr>
              <w:spacing w:line="256" w:lineRule="auto"/>
              <w:ind w:firstLine="0"/>
              <w:rPr>
                <w:rFonts w:asciiTheme="majorHAnsi" w:hAnsiTheme="majorHAnsi" w:cstheme="majorHAnsi"/>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5422BF4F" w14:textId="49B32DA1" w:rsidR="005C7648" w:rsidRPr="004E3089" w:rsidRDefault="005C7648" w:rsidP="005C7648">
            <w:pPr>
              <w:spacing w:line="256" w:lineRule="auto"/>
              <w:ind w:firstLine="0"/>
              <w:rPr>
                <w:rFonts w:asciiTheme="majorHAnsi" w:hAnsiTheme="majorHAnsi" w:cstheme="majorHAnsi"/>
                <w:sz w:val="24"/>
                <w:szCs w:val="24"/>
              </w:rPr>
            </w:pPr>
            <w:r w:rsidRPr="004E3089">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54121BDB" w14:textId="79EA62C2" w:rsidR="005C7648" w:rsidRDefault="005C7648" w:rsidP="005C7648">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Không </w:t>
            </w:r>
          </w:p>
        </w:tc>
        <w:tc>
          <w:tcPr>
            <w:tcW w:w="994" w:type="dxa"/>
            <w:tcBorders>
              <w:top w:val="single" w:sz="4" w:space="0" w:color="000000"/>
              <w:left w:val="single" w:sz="4" w:space="0" w:color="000000"/>
              <w:bottom w:val="single" w:sz="4" w:space="0" w:color="000000"/>
              <w:right w:val="single" w:sz="4" w:space="0" w:color="000000"/>
            </w:tcBorders>
          </w:tcPr>
          <w:p w14:paraId="55C37873" w14:textId="2FDBB48C" w:rsidR="005C7648" w:rsidRDefault="005C7648" w:rsidP="005C7648">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46F0B017" w14:textId="1AAA334E" w:rsidR="005C7648" w:rsidRDefault="005C7648" w:rsidP="005C7648">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số tiền sau khi quy đổi tỷ giá</w:t>
            </w:r>
          </w:p>
        </w:tc>
      </w:tr>
      <w:tr w:rsidR="00971B1D" w:rsidRPr="00644FCA" w14:paraId="200BAFC6"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69DCE80E" w14:textId="77777777" w:rsidR="00971B1D" w:rsidRPr="00644FCA" w:rsidRDefault="00971B1D" w:rsidP="00971B1D">
            <w:pPr>
              <w:tabs>
                <w:tab w:val="left" w:pos="709"/>
              </w:tabs>
              <w:spacing w:line="256" w:lineRule="auto"/>
              <w:ind w:firstLine="0"/>
              <w:contextualSpacing/>
              <w:jc w:val="both"/>
              <w:rPr>
                <w:rFonts w:asciiTheme="majorHAnsi" w:hAnsiTheme="majorHAnsi" w:cstheme="majorHAnsi"/>
                <w:sz w:val="24"/>
                <w:szCs w:val="24"/>
              </w:rPr>
            </w:pPr>
          </w:p>
        </w:tc>
        <w:tc>
          <w:tcPr>
            <w:tcW w:w="9444" w:type="dxa"/>
            <w:gridSpan w:val="6"/>
            <w:tcBorders>
              <w:top w:val="single" w:sz="4" w:space="0" w:color="000000"/>
              <w:left w:val="single" w:sz="4" w:space="0" w:color="000000"/>
              <w:bottom w:val="single" w:sz="4" w:space="0" w:color="000000"/>
              <w:right w:val="single" w:sz="4" w:space="0" w:color="000000"/>
            </w:tcBorders>
          </w:tcPr>
          <w:p w14:paraId="48026C90" w14:textId="1AD65CF0" w:rsidR="00971B1D" w:rsidRPr="00AC020F" w:rsidRDefault="003F1312" w:rsidP="002C7083">
            <w:pPr>
              <w:spacing w:line="256" w:lineRule="auto"/>
              <w:ind w:firstLine="0"/>
              <w:rPr>
                <w:rFonts w:asciiTheme="majorHAnsi" w:hAnsiTheme="majorHAnsi" w:cstheme="majorHAnsi"/>
                <w:b/>
                <w:bCs/>
                <w:sz w:val="24"/>
                <w:szCs w:val="24"/>
              </w:rPr>
            </w:pPr>
            <w:r w:rsidRPr="00AC020F">
              <w:rPr>
                <w:rFonts w:asciiTheme="majorHAnsi" w:hAnsiTheme="majorHAnsi" w:cstheme="majorHAnsi"/>
                <w:b/>
                <w:bCs/>
                <w:sz w:val="24"/>
                <w:szCs w:val="24"/>
              </w:rPr>
              <w:t>Loại thanh toán: Chuyển khoản</w:t>
            </w:r>
          </w:p>
        </w:tc>
      </w:tr>
      <w:tr w:rsidR="00515513" w:rsidRPr="00644FCA" w14:paraId="5EFE6BAE"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7B630223" w14:textId="77777777" w:rsidR="00515513" w:rsidRPr="00644FCA" w:rsidRDefault="00515513"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055F64C" w14:textId="56270869"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Số tài khoản</w:t>
            </w:r>
          </w:p>
        </w:tc>
        <w:tc>
          <w:tcPr>
            <w:tcW w:w="1242" w:type="dxa"/>
            <w:tcBorders>
              <w:top w:val="single" w:sz="4" w:space="0" w:color="000000"/>
              <w:left w:val="single" w:sz="4" w:space="0" w:color="000000"/>
              <w:bottom w:val="single" w:sz="4" w:space="0" w:color="000000"/>
              <w:right w:val="single" w:sz="4" w:space="0" w:color="000000"/>
            </w:tcBorders>
          </w:tcPr>
          <w:p w14:paraId="1CD68592" w14:textId="2DA7F862" w:rsidR="00515513" w:rsidRDefault="004F536B"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dropdownlist</w:t>
            </w:r>
          </w:p>
        </w:tc>
        <w:tc>
          <w:tcPr>
            <w:tcW w:w="911" w:type="dxa"/>
            <w:tcBorders>
              <w:top w:val="single" w:sz="4" w:space="0" w:color="000000"/>
              <w:left w:val="single" w:sz="4" w:space="0" w:color="000000"/>
              <w:bottom w:val="single" w:sz="4" w:space="0" w:color="000000"/>
              <w:right w:val="single" w:sz="4" w:space="0" w:color="000000"/>
            </w:tcBorders>
          </w:tcPr>
          <w:p w14:paraId="6CCF0236" w14:textId="782BBB80" w:rsidR="00515513" w:rsidRPr="004E3089" w:rsidRDefault="00515513" w:rsidP="00515513">
            <w:pPr>
              <w:spacing w:line="256" w:lineRule="auto"/>
              <w:ind w:firstLine="0"/>
              <w:rPr>
                <w:rFonts w:asciiTheme="majorHAnsi" w:hAnsiTheme="majorHAnsi" w:cstheme="majorHAnsi"/>
                <w:sz w:val="24"/>
                <w:szCs w:val="24"/>
              </w:rPr>
            </w:pPr>
            <w:r w:rsidRPr="004E3089">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5C94B917" w14:textId="40C51A7B"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508DA1B6" w14:textId="6495B99F"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6481B4B5" w14:textId="4FC7285B" w:rsidR="00515513" w:rsidRDefault="00513B58"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Nhập</w:t>
            </w:r>
            <w:r w:rsidR="00515513">
              <w:rPr>
                <w:rFonts w:asciiTheme="majorHAnsi" w:hAnsiTheme="majorHAnsi" w:cstheme="majorHAnsi"/>
                <w:sz w:val="24"/>
                <w:szCs w:val="24"/>
              </w:rPr>
              <w:t xml:space="preserve"> số tài khoản </w:t>
            </w:r>
            <w:r w:rsidR="00947AFA">
              <w:rPr>
                <w:rFonts w:asciiTheme="majorHAnsi" w:hAnsiTheme="majorHAnsi" w:cstheme="majorHAnsi"/>
                <w:sz w:val="24"/>
                <w:szCs w:val="24"/>
              </w:rPr>
              <w:t>khách hàng</w:t>
            </w:r>
            <w:r>
              <w:rPr>
                <w:rFonts w:asciiTheme="majorHAnsi" w:hAnsiTheme="majorHAnsi" w:cstheme="majorHAnsi"/>
                <w:sz w:val="24"/>
                <w:szCs w:val="24"/>
              </w:rPr>
              <w:t xml:space="preserve"> và nhấn icon tìm kiếm để truy vấn tài khoản nhận thanh toán</w:t>
            </w:r>
          </w:p>
        </w:tc>
      </w:tr>
      <w:tr w:rsidR="00515513" w:rsidRPr="00644FCA" w14:paraId="210F82E2"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6175C993" w14:textId="77777777" w:rsidR="00515513" w:rsidRPr="00644FCA" w:rsidRDefault="00515513"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EC304A9" w14:textId="22BE2183"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Tên tài khoản</w:t>
            </w:r>
          </w:p>
        </w:tc>
        <w:tc>
          <w:tcPr>
            <w:tcW w:w="1242" w:type="dxa"/>
            <w:tcBorders>
              <w:top w:val="single" w:sz="4" w:space="0" w:color="000000"/>
              <w:left w:val="single" w:sz="4" w:space="0" w:color="000000"/>
              <w:bottom w:val="single" w:sz="4" w:space="0" w:color="000000"/>
              <w:right w:val="single" w:sz="4" w:space="0" w:color="000000"/>
            </w:tcBorders>
          </w:tcPr>
          <w:p w14:paraId="1A96B5B1" w14:textId="23B0CDC9"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22C5092A" w14:textId="50D367AB" w:rsidR="00515513" w:rsidRPr="004E3089" w:rsidRDefault="00515513" w:rsidP="00515513">
            <w:pPr>
              <w:spacing w:line="256" w:lineRule="auto"/>
              <w:ind w:firstLine="0"/>
              <w:rPr>
                <w:rFonts w:asciiTheme="majorHAnsi" w:hAnsiTheme="majorHAnsi" w:cstheme="majorHAnsi"/>
                <w:sz w:val="24"/>
                <w:szCs w:val="24"/>
              </w:rPr>
            </w:pPr>
            <w:r w:rsidRPr="004E3089">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7BFD5D22" w14:textId="593CE82E"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Không </w:t>
            </w:r>
          </w:p>
        </w:tc>
        <w:tc>
          <w:tcPr>
            <w:tcW w:w="994" w:type="dxa"/>
            <w:tcBorders>
              <w:top w:val="single" w:sz="4" w:space="0" w:color="000000"/>
              <w:left w:val="single" w:sz="4" w:space="0" w:color="000000"/>
              <w:bottom w:val="single" w:sz="4" w:space="0" w:color="000000"/>
              <w:right w:val="single" w:sz="4" w:space="0" w:color="000000"/>
            </w:tcBorders>
          </w:tcPr>
          <w:p w14:paraId="41EAC921" w14:textId="10A41D7B"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6732C07E" w14:textId="430DDC7D"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Hiển thị </w:t>
            </w:r>
            <w:r w:rsidR="00513B58">
              <w:rPr>
                <w:rFonts w:asciiTheme="majorHAnsi" w:hAnsiTheme="majorHAnsi" w:cstheme="majorHAnsi"/>
                <w:sz w:val="24"/>
                <w:szCs w:val="24"/>
              </w:rPr>
              <w:t xml:space="preserve">tên </w:t>
            </w:r>
            <w:r>
              <w:rPr>
                <w:rFonts w:asciiTheme="majorHAnsi" w:hAnsiTheme="majorHAnsi" w:cstheme="majorHAnsi"/>
                <w:sz w:val="24"/>
                <w:szCs w:val="24"/>
              </w:rPr>
              <w:t>tài khoản khách hàng sau khi truy vấn số tài khoản</w:t>
            </w:r>
          </w:p>
        </w:tc>
      </w:tr>
      <w:tr w:rsidR="00176096" w:rsidRPr="00644FCA" w14:paraId="77558BE8"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2DA4EA95" w14:textId="77777777" w:rsidR="00176096" w:rsidRPr="00644FCA" w:rsidRDefault="00176096"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AC81AD7" w14:textId="28478205" w:rsidR="00176096" w:rsidRDefault="00176096" w:rsidP="00176096">
            <w:pPr>
              <w:spacing w:line="256" w:lineRule="auto"/>
              <w:ind w:firstLine="0"/>
              <w:rPr>
                <w:rFonts w:asciiTheme="majorHAnsi" w:hAnsiTheme="majorHAnsi" w:cstheme="majorHAnsi"/>
                <w:sz w:val="24"/>
                <w:szCs w:val="24"/>
              </w:rPr>
            </w:pPr>
            <w:r>
              <w:rPr>
                <w:rFonts w:asciiTheme="majorHAnsi" w:hAnsiTheme="majorHAnsi" w:cstheme="majorHAnsi"/>
                <w:sz w:val="24"/>
                <w:szCs w:val="24"/>
              </w:rPr>
              <w:t>Số tiền</w:t>
            </w:r>
          </w:p>
        </w:tc>
        <w:tc>
          <w:tcPr>
            <w:tcW w:w="1242" w:type="dxa"/>
            <w:tcBorders>
              <w:top w:val="single" w:sz="4" w:space="0" w:color="000000"/>
              <w:left w:val="single" w:sz="4" w:space="0" w:color="000000"/>
              <w:bottom w:val="single" w:sz="4" w:space="0" w:color="000000"/>
              <w:right w:val="single" w:sz="4" w:space="0" w:color="000000"/>
            </w:tcBorders>
          </w:tcPr>
          <w:p w14:paraId="59BA733C" w14:textId="5A53B096" w:rsidR="00176096" w:rsidRDefault="00176096" w:rsidP="00176096">
            <w:pPr>
              <w:spacing w:line="256" w:lineRule="auto"/>
              <w:ind w:firstLine="0"/>
              <w:rPr>
                <w:rFonts w:asciiTheme="majorHAnsi" w:hAnsiTheme="majorHAnsi" w:cstheme="majorHAnsi"/>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60E3A96D" w14:textId="57AA623A" w:rsidR="00176096" w:rsidRPr="004E3089" w:rsidRDefault="00176096" w:rsidP="00176096">
            <w:pPr>
              <w:spacing w:line="256" w:lineRule="auto"/>
              <w:ind w:firstLine="0"/>
              <w:rPr>
                <w:rFonts w:asciiTheme="majorHAnsi" w:hAnsiTheme="majorHAnsi" w:cstheme="majorHAnsi"/>
                <w:sz w:val="24"/>
                <w:szCs w:val="24"/>
              </w:rPr>
            </w:pPr>
            <w:r w:rsidRPr="004E3089">
              <w:rPr>
                <w:rFonts w:asciiTheme="majorHAnsi" w:hAnsiTheme="majorHAnsi" w:cstheme="majorHAnsi"/>
                <w:sz w:val="24"/>
                <w:szCs w:val="24"/>
              </w:rPr>
              <w:t xml:space="preserve">Có </w:t>
            </w:r>
          </w:p>
        </w:tc>
        <w:tc>
          <w:tcPr>
            <w:tcW w:w="994" w:type="dxa"/>
            <w:tcBorders>
              <w:top w:val="single" w:sz="4" w:space="0" w:color="000000"/>
              <w:left w:val="single" w:sz="4" w:space="0" w:color="000000"/>
              <w:bottom w:val="single" w:sz="4" w:space="0" w:color="000000"/>
              <w:right w:val="single" w:sz="4" w:space="0" w:color="000000"/>
            </w:tcBorders>
          </w:tcPr>
          <w:p w14:paraId="18E79244" w14:textId="3E872EF3" w:rsidR="00176096" w:rsidRDefault="00176096" w:rsidP="00176096">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Không </w:t>
            </w:r>
          </w:p>
        </w:tc>
        <w:tc>
          <w:tcPr>
            <w:tcW w:w="994" w:type="dxa"/>
            <w:tcBorders>
              <w:top w:val="single" w:sz="4" w:space="0" w:color="000000"/>
              <w:left w:val="single" w:sz="4" w:space="0" w:color="000000"/>
              <w:bottom w:val="single" w:sz="4" w:space="0" w:color="000000"/>
              <w:right w:val="single" w:sz="4" w:space="0" w:color="000000"/>
            </w:tcBorders>
          </w:tcPr>
          <w:p w14:paraId="06E3021D" w14:textId="6320FEFC" w:rsidR="00176096" w:rsidRDefault="00176096" w:rsidP="00176096">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4DD4C9FB" w14:textId="03E2FA2B" w:rsidR="00176096" w:rsidRDefault="00176096" w:rsidP="00176096">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số tiền sau khi quy đổi tỷ giá</w:t>
            </w:r>
          </w:p>
        </w:tc>
      </w:tr>
      <w:tr w:rsidR="007F1260" w:rsidRPr="00644FCA" w14:paraId="1F2721C6" w14:textId="77777777" w:rsidTr="00952049">
        <w:trPr>
          <w:trHeight w:val="530"/>
        </w:trPr>
        <w:tc>
          <w:tcPr>
            <w:tcW w:w="5542" w:type="dxa"/>
            <w:gridSpan w:val="5"/>
            <w:tcBorders>
              <w:top w:val="single" w:sz="4" w:space="0" w:color="000000"/>
              <w:left w:val="single" w:sz="4" w:space="0" w:color="000000"/>
              <w:bottom w:val="single" w:sz="4" w:space="0" w:color="000000"/>
              <w:right w:val="single" w:sz="4" w:space="0" w:color="000000"/>
            </w:tcBorders>
          </w:tcPr>
          <w:p w14:paraId="2E946661" w14:textId="77777777" w:rsidR="007F1260" w:rsidRPr="00EA2637" w:rsidRDefault="007F1260" w:rsidP="00515513">
            <w:pPr>
              <w:spacing w:line="256" w:lineRule="auto"/>
              <w:ind w:firstLine="0"/>
              <w:rPr>
                <w:rFonts w:asciiTheme="majorHAnsi" w:hAnsiTheme="majorHAnsi" w:cstheme="majorHAnsi"/>
                <w:b/>
                <w:bCs/>
                <w:sz w:val="24"/>
                <w:szCs w:val="24"/>
              </w:rPr>
            </w:pPr>
            <w:r>
              <w:rPr>
                <w:rFonts w:asciiTheme="majorHAnsi" w:hAnsiTheme="majorHAnsi" w:cstheme="majorHAnsi"/>
                <w:b/>
                <w:bCs/>
                <w:sz w:val="24"/>
                <w:szCs w:val="24"/>
              </w:rPr>
              <w:t>Nhập tùy chọn</w:t>
            </w:r>
          </w:p>
        </w:tc>
        <w:tc>
          <w:tcPr>
            <w:tcW w:w="994" w:type="dxa"/>
            <w:tcBorders>
              <w:top w:val="single" w:sz="4" w:space="0" w:color="000000"/>
              <w:left w:val="single" w:sz="4" w:space="0" w:color="000000"/>
              <w:bottom w:val="single" w:sz="4" w:space="0" w:color="000000"/>
              <w:right w:val="single" w:sz="4" w:space="0" w:color="000000"/>
            </w:tcBorders>
          </w:tcPr>
          <w:p w14:paraId="0E2861DF" w14:textId="77777777" w:rsidR="007F1260" w:rsidRDefault="007F1260" w:rsidP="00515513">
            <w:pPr>
              <w:spacing w:line="256" w:lineRule="auto"/>
              <w:ind w:firstLine="0"/>
              <w:rPr>
                <w:rFonts w:asciiTheme="majorHAnsi" w:hAnsiTheme="majorHAnsi" w:cstheme="majorHAnsi"/>
                <w:sz w:val="24"/>
                <w:szCs w:val="24"/>
              </w:rPr>
            </w:pPr>
          </w:p>
        </w:tc>
        <w:tc>
          <w:tcPr>
            <w:tcW w:w="3564" w:type="dxa"/>
            <w:tcBorders>
              <w:top w:val="single" w:sz="4" w:space="0" w:color="000000"/>
              <w:left w:val="single" w:sz="4" w:space="0" w:color="000000"/>
              <w:bottom w:val="single" w:sz="4" w:space="0" w:color="000000"/>
              <w:right w:val="single" w:sz="4" w:space="0" w:color="000000"/>
            </w:tcBorders>
          </w:tcPr>
          <w:p w14:paraId="3E3F5831" w14:textId="77777777" w:rsidR="007F1260" w:rsidRDefault="007F1260" w:rsidP="00515513">
            <w:pPr>
              <w:spacing w:line="256" w:lineRule="auto"/>
              <w:ind w:firstLine="0"/>
              <w:rPr>
                <w:rFonts w:asciiTheme="majorHAnsi" w:hAnsiTheme="majorHAnsi" w:cstheme="majorHAnsi"/>
                <w:sz w:val="24"/>
                <w:szCs w:val="24"/>
              </w:rPr>
            </w:pPr>
          </w:p>
        </w:tc>
      </w:tr>
      <w:tr w:rsidR="00515513" w:rsidRPr="00644FCA" w14:paraId="7C287C09"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3B4777D4" w14:textId="77777777" w:rsidR="00515513" w:rsidRPr="00644FCA" w:rsidRDefault="00515513"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FCCE41F"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Tên khách hàng</w:t>
            </w:r>
          </w:p>
        </w:tc>
        <w:tc>
          <w:tcPr>
            <w:tcW w:w="1242" w:type="dxa"/>
            <w:tcBorders>
              <w:top w:val="single" w:sz="4" w:space="0" w:color="000000"/>
              <w:left w:val="single" w:sz="4" w:space="0" w:color="000000"/>
              <w:bottom w:val="single" w:sz="4" w:space="0" w:color="000000"/>
              <w:right w:val="single" w:sz="4" w:space="0" w:color="000000"/>
            </w:tcBorders>
          </w:tcPr>
          <w:p w14:paraId="32584684"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7F95F3D7"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36B880A8"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5F2C891E"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4A9526CE"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hoặc nhập tên khách hàng mua/bán ngoại tệ</w:t>
            </w:r>
          </w:p>
          <w:p w14:paraId="56FE7DAF"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khi truy vấn mã khách hàng thành công.</w:t>
            </w:r>
          </w:p>
        </w:tc>
      </w:tr>
      <w:tr w:rsidR="00515513" w:rsidRPr="00644FCA" w14:paraId="3194B2FB"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382B60D4" w14:textId="77777777" w:rsidR="00515513" w:rsidRPr="00644FCA" w:rsidRDefault="00515513"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32E6CB8"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Loại giấy tờ</w:t>
            </w:r>
          </w:p>
        </w:tc>
        <w:tc>
          <w:tcPr>
            <w:tcW w:w="1242" w:type="dxa"/>
            <w:tcBorders>
              <w:top w:val="single" w:sz="4" w:space="0" w:color="000000"/>
              <w:left w:val="single" w:sz="4" w:space="0" w:color="000000"/>
              <w:bottom w:val="single" w:sz="4" w:space="0" w:color="000000"/>
              <w:right w:val="single" w:sz="4" w:space="0" w:color="000000"/>
            </w:tcBorders>
          </w:tcPr>
          <w:p w14:paraId="570DC887"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Droplist</w:t>
            </w:r>
          </w:p>
        </w:tc>
        <w:tc>
          <w:tcPr>
            <w:tcW w:w="911" w:type="dxa"/>
            <w:tcBorders>
              <w:top w:val="single" w:sz="4" w:space="0" w:color="000000"/>
              <w:left w:val="single" w:sz="4" w:space="0" w:color="000000"/>
              <w:bottom w:val="single" w:sz="4" w:space="0" w:color="000000"/>
              <w:right w:val="single" w:sz="4" w:space="0" w:color="000000"/>
            </w:tcBorders>
          </w:tcPr>
          <w:p w14:paraId="46D2BC48"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1D8DFCCF" w14:textId="77777777" w:rsidR="00515513" w:rsidRPr="00CD6ACD"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6B286531"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07BEFA65"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Chọn loại giấy tờ của khách hàng mua/bán ngoại tệ</w:t>
            </w:r>
          </w:p>
          <w:p w14:paraId="4498B641"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khi truy vấn mã khách hàng thành công.</w:t>
            </w:r>
          </w:p>
        </w:tc>
      </w:tr>
      <w:tr w:rsidR="00515513" w:rsidRPr="00644FCA" w14:paraId="74816A91"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30A31915" w14:textId="77777777" w:rsidR="00515513" w:rsidRPr="00644FCA" w:rsidRDefault="00515513"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C06028F"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Số giấy tờ</w:t>
            </w:r>
          </w:p>
        </w:tc>
        <w:tc>
          <w:tcPr>
            <w:tcW w:w="1242" w:type="dxa"/>
            <w:tcBorders>
              <w:top w:val="single" w:sz="4" w:space="0" w:color="000000"/>
              <w:left w:val="single" w:sz="4" w:space="0" w:color="000000"/>
              <w:bottom w:val="single" w:sz="4" w:space="0" w:color="000000"/>
              <w:right w:val="single" w:sz="4" w:space="0" w:color="000000"/>
            </w:tcBorders>
          </w:tcPr>
          <w:p w14:paraId="0D9D102E"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5D825B4C"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6CF5615A"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1CA4A55F"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7368E1BC"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hoặc nhập số giấy tờ của khách hàng mua/bán ngoại tệ</w:t>
            </w:r>
          </w:p>
          <w:p w14:paraId="19A8DA4B"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khi truy vấn mã khách hàng thành công.</w:t>
            </w:r>
          </w:p>
          <w:p w14:paraId="7DCB1F6C" w14:textId="77777777" w:rsidR="00515513" w:rsidRPr="00644FCA" w:rsidRDefault="00515513" w:rsidP="00515513">
            <w:pPr>
              <w:spacing w:line="256" w:lineRule="auto"/>
              <w:ind w:firstLine="0"/>
              <w:rPr>
                <w:rFonts w:asciiTheme="majorHAnsi" w:hAnsiTheme="majorHAnsi" w:cstheme="majorHAnsi"/>
                <w:sz w:val="24"/>
                <w:szCs w:val="24"/>
              </w:rPr>
            </w:pPr>
          </w:p>
        </w:tc>
      </w:tr>
      <w:tr w:rsidR="00515513" w:rsidRPr="00644FCA" w14:paraId="53E367BF"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23E23217" w14:textId="77777777" w:rsidR="00515513" w:rsidRPr="00644FCA" w:rsidRDefault="00515513"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7A8681C"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Ngày cấp</w:t>
            </w:r>
          </w:p>
        </w:tc>
        <w:tc>
          <w:tcPr>
            <w:tcW w:w="1242" w:type="dxa"/>
            <w:tcBorders>
              <w:top w:val="single" w:sz="4" w:space="0" w:color="000000"/>
              <w:left w:val="single" w:sz="4" w:space="0" w:color="000000"/>
              <w:bottom w:val="single" w:sz="4" w:space="0" w:color="000000"/>
              <w:right w:val="single" w:sz="4" w:space="0" w:color="000000"/>
            </w:tcBorders>
          </w:tcPr>
          <w:p w14:paraId="52AEC626"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Date</w:t>
            </w:r>
          </w:p>
        </w:tc>
        <w:tc>
          <w:tcPr>
            <w:tcW w:w="911" w:type="dxa"/>
            <w:tcBorders>
              <w:top w:val="single" w:sz="4" w:space="0" w:color="000000"/>
              <w:left w:val="single" w:sz="4" w:space="0" w:color="000000"/>
              <w:bottom w:val="single" w:sz="4" w:space="0" w:color="000000"/>
              <w:right w:val="single" w:sz="4" w:space="0" w:color="000000"/>
            </w:tcBorders>
          </w:tcPr>
          <w:p w14:paraId="15F480B1"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5FF9B474" w14:textId="77777777" w:rsidR="00515513" w:rsidRPr="00CD6ACD"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098CC227"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7800F6E1" w14:textId="77777777" w:rsidR="00515513" w:rsidRDefault="00515513" w:rsidP="00515513">
            <w:pPr>
              <w:spacing w:line="256" w:lineRule="auto"/>
              <w:ind w:firstLine="0"/>
              <w:rPr>
                <w:rFonts w:asciiTheme="majorHAnsi" w:hAnsiTheme="majorHAnsi" w:cstheme="majorHAnsi"/>
                <w:sz w:val="24"/>
                <w:szCs w:val="24"/>
              </w:rPr>
            </w:pPr>
            <w:r w:rsidRPr="00273B67">
              <w:rPr>
                <w:rFonts w:asciiTheme="majorHAnsi" w:hAnsiTheme="majorHAnsi" w:cstheme="majorHAnsi"/>
                <w:sz w:val="24"/>
                <w:szCs w:val="24"/>
              </w:rPr>
              <w:t xml:space="preserve">Hiển </w:t>
            </w:r>
            <w:r>
              <w:rPr>
                <w:rFonts w:asciiTheme="majorHAnsi" w:hAnsiTheme="majorHAnsi" w:cstheme="majorHAnsi"/>
                <w:sz w:val="24"/>
                <w:szCs w:val="24"/>
              </w:rPr>
              <w:t>thị hoặc nhập/chọn ngày cấp giấy tờ của khách hàng mua/bán ngoại tệ</w:t>
            </w:r>
          </w:p>
          <w:p w14:paraId="580C1617"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lastRenderedPageBreak/>
              <w:t>Hiển thị khi truy vấn mã khách hàng thành công.</w:t>
            </w:r>
          </w:p>
          <w:p w14:paraId="62B85009"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Định dạng 00/00/0000</w:t>
            </w:r>
          </w:p>
        </w:tc>
      </w:tr>
      <w:tr w:rsidR="00515513" w:rsidRPr="00644FCA" w14:paraId="41DB09BB"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560FFB9A" w14:textId="77777777" w:rsidR="00515513" w:rsidRPr="00644FCA" w:rsidRDefault="00515513"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E342E65"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Ngày đến hạn</w:t>
            </w:r>
          </w:p>
        </w:tc>
        <w:tc>
          <w:tcPr>
            <w:tcW w:w="1242" w:type="dxa"/>
            <w:tcBorders>
              <w:top w:val="single" w:sz="4" w:space="0" w:color="000000"/>
              <w:left w:val="single" w:sz="4" w:space="0" w:color="000000"/>
              <w:bottom w:val="single" w:sz="4" w:space="0" w:color="000000"/>
              <w:right w:val="single" w:sz="4" w:space="0" w:color="000000"/>
            </w:tcBorders>
          </w:tcPr>
          <w:p w14:paraId="72E49E4C"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Date</w:t>
            </w:r>
          </w:p>
        </w:tc>
        <w:tc>
          <w:tcPr>
            <w:tcW w:w="911" w:type="dxa"/>
            <w:tcBorders>
              <w:top w:val="single" w:sz="4" w:space="0" w:color="000000"/>
              <w:left w:val="single" w:sz="4" w:space="0" w:color="000000"/>
              <w:bottom w:val="single" w:sz="4" w:space="0" w:color="000000"/>
              <w:right w:val="single" w:sz="4" w:space="0" w:color="000000"/>
            </w:tcBorders>
          </w:tcPr>
          <w:p w14:paraId="4799BFFF"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7067732C"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4BBA6182"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483BA240" w14:textId="77777777" w:rsidR="00515513" w:rsidRDefault="00515513" w:rsidP="00515513">
            <w:pPr>
              <w:spacing w:line="256" w:lineRule="auto"/>
              <w:ind w:firstLine="0"/>
              <w:rPr>
                <w:rFonts w:asciiTheme="majorHAnsi" w:hAnsiTheme="majorHAnsi" w:cstheme="majorHAnsi"/>
                <w:sz w:val="24"/>
                <w:szCs w:val="24"/>
              </w:rPr>
            </w:pPr>
            <w:r w:rsidRPr="00273B67">
              <w:rPr>
                <w:rFonts w:asciiTheme="majorHAnsi" w:hAnsiTheme="majorHAnsi" w:cstheme="majorHAnsi"/>
                <w:sz w:val="24"/>
                <w:szCs w:val="24"/>
              </w:rPr>
              <w:t xml:space="preserve">Hiển </w:t>
            </w:r>
            <w:r>
              <w:rPr>
                <w:rFonts w:asciiTheme="majorHAnsi" w:hAnsiTheme="majorHAnsi" w:cstheme="majorHAnsi"/>
                <w:sz w:val="24"/>
                <w:szCs w:val="24"/>
              </w:rPr>
              <w:t>thị hoặc nhập/chọn ngày đến hạn giấy tờ của khách hàng mua/bán ngoại tệ</w:t>
            </w:r>
          </w:p>
          <w:p w14:paraId="32CC4BEA"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khi truy vấn mã khách hàng thành công.</w:t>
            </w:r>
          </w:p>
          <w:p w14:paraId="6289219A" w14:textId="77777777" w:rsidR="00515513" w:rsidRPr="00273B67"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Định dạng 00/00/0000</w:t>
            </w:r>
          </w:p>
        </w:tc>
      </w:tr>
      <w:tr w:rsidR="00515513" w:rsidRPr="00644FCA" w14:paraId="1966312B"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0B111D49" w14:textId="77777777" w:rsidR="00515513" w:rsidRPr="00644FCA" w:rsidRDefault="00515513"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A9D1E89"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Quốc tịch</w:t>
            </w:r>
          </w:p>
        </w:tc>
        <w:tc>
          <w:tcPr>
            <w:tcW w:w="1242" w:type="dxa"/>
            <w:tcBorders>
              <w:top w:val="single" w:sz="4" w:space="0" w:color="000000"/>
              <w:left w:val="single" w:sz="4" w:space="0" w:color="000000"/>
              <w:bottom w:val="single" w:sz="4" w:space="0" w:color="000000"/>
              <w:right w:val="single" w:sz="4" w:space="0" w:color="000000"/>
            </w:tcBorders>
          </w:tcPr>
          <w:p w14:paraId="68A93D44"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Droplist</w:t>
            </w:r>
          </w:p>
        </w:tc>
        <w:tc>
          <w:tcPr>
            <w:tcW w:w="911" w:type="dxa"/>
            <w:tcBorders>
              <w:top w:val="single" w:sz="4" w:space="0" w:color="000000"/>
              <w:left w:val="single" w:sz="4" w:space="0" w:color="000000"/>
              <w:bottom w:val="single" w:sz="4" w:space="0" w:color="000000"/>
              <w:right w:val="single" w:sz="4" w:space="0" w:color="000000"/>
            </w:tcBorders>
          </w:tcPr>
          <w:p w14:paraId="3FA04F31"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040ADD73"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2FDE45AB"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7D237022"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hoặc chọn quốc tịch của khách hàng mua/bán ngoại tệ</w:t>
            </w:r>
          </w:p>
          <w:p w14:paraId="5391BF56"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khi truy vấn mã khách hàng thành công.</w:t>
            </w:r>
          </w:p>
        </w:tc>
      </w:tr>
      <w:tr w:rsidR="00515513" w:rsidRPr="00644FCA" w14:paraId="0C48CC29"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0078F9D2" w14:textId="77777777" w:rsidR="00515513" w:rsidRPr="00644FCA" w:rsidRDefault="00515513"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C148D6F"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Nơi cấp</w:t>
            </w:r>
          </w:p>
        </w:tc>
        <w:tc>
          <w:tcPr>
            <w:tcW w:w="1242" w:type="dxa"/>
            <w:tcBorders>
              <w:top w:val="single" w:sz="4" w:space="0" w:color="000000"/>
              <w:left w:val="single" w:sz="4" w:space="0" w:color="000000"/>
              <w:bottom w:val="single" w:sz="4" w:space="0" w:color="000000"/>
              <w:right w:val="single" w:sz="4" w:space="0" w:color="000000"/>
            </w:tcBorders>
          </w:tcPr>
          <w:p w14:paraId="7B82B23D"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5FFCCE70"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00887755" w14:textId="77777777" w:rsidR="00515513" w:rsidRPr="00164A02"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0E56A6CA"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2D493B9F"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hoặc nhập nơi cấp giấy tờ của khách hàng mua/bán ngoại tệ</w:t>
            </w:r>
          </w:p>
          <w:p w14:paraId="6D81167E"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khi truy vấn mã khách hàng thành công.</w:t>
            </w:r>
          </w:p>
        </w:tc>
      </w:tr>
      <w:tr w:rsidR="00515513" w:rsidRPr="00644FCA" w14:paraId="0FE39692"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5FCCFDCF" w14:textId="77777777" w:rsidR="00515513" w:rsidRPr="00644FCA" w:rsidRDefault="00515513"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5631E1E3"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Mã số thuế</w:t>
            </w:r>
          </w:p>
        </w:tc>
        <w:tc>
          <w:tcPr>
            <w:tcW w:w="1242" w:type="dxa"/>
            <w:tcBorders>
              <w:top w:val="single" w:sz="4" w:space="0" w:color="000000"/>
              <w:left w:val="single" w:sz="4" w:space="0" w:color="000000"/>
              <w:bottom w:val="single" w:sz="4" w:space="0" w:color="000000"/>
              <w:right w:val="single" w:sz="4" w:space="0" w:color="000000"/>
            </w:tcBorders>
          </w:tcPr>
          <w:p w14:paraId="52B3ACB0"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51F4B301"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338409C0" w14:textId="77777777" w:rsidR="00515513" w:rsidRPr="00644FCA" w:rsidRDefault="00515513" w:rsidP="00515513">
            <w:pPr>
              <w:spacing w:line="256" w:lineRule="auto"/>
              <w:ind w:firstLine="0"/>
              <w:rPr>
                <w:rFonts w:asciiTheme="majorHAnsi" w:hAnsiTheme="majorHAnsi" w:cstheme="majorHAnsi"/>
                <w:sz w:val="24"/>
                <w:szCs w:val="24"/>
              </w:rPr>
            </w:pPr>
            <w:r w:rsidRPr="00D35B6E">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6B76E32A"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4AF5A8FC"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hoặc nhập mã số thuế của khách hàng mua/bán ngoại tệ</w:t>
            </w:r>
          </w:p>
          <w:p w14:paraId="4D60A696"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khi truy vấn mã khách hàng thành công.</w:t>
            </w:r>
          </w:p>
        </w:tc>
      </w:tr>
      <w:tr w:rsidR="00515513" w:rsidRPr="00644FCA" w14:paraId="4141A98A"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29141CDB" w14:textId="77777777" w:rsidR="00515513" w:rsidRPr="00644FCA" w:rsidRDefault="00515513"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3A3D1C8"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Khác</w:t>
            </w:r>
          </w:p>
        </w:tc>
        <w:tc>
          <w:tcPr>
            <w:tcW w:w="1242" w:type="dxa"/>
            <w:tcBorders>
              <w:top w:val="single" w:sz="4" w:space="0" w:color="000000"/>
              <w:left w:val="single" w:sz="4" w:space="0" w:color="000000"/>
              <w:bottom w:val="single" w:sz="4" w:space="0" w:color="000000"/>
              <w:right w:val="single" w:sz="4" w:space="0" w:color="000000"/>
            </w:tcBorders>
          </w:tcPr>
          <w:p w14:paraId="3EB39F6D"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0BF7F42A"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425EA163" w14:textId="77777777" w:rsidR="00515513" w:rsidRPr="00164A02" w:rsidRDefault="00515513" w:rsidP="00515513">
            <w:pPr>
              <w:spacing w:line="256" w:lineRule="auto"/>
              <w:ind w:firstLine="0"/>
              <w:rPr>
                <w:rFonts w:asciiTheme="majorHAnsi" w:hAnsiTheme="majorHAnsi" w:cstheme="majorHAnsi"/>
                <w:sz w:val="24"/>
                <w:szCs w:val="24"/>
              </w:rPr>
            </w:pPr>
            <w:r w:rsidRPr="00D35B6E">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43621A4C"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2597AC74"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hoặc nhập thêm dữ liệu của khách hàng mua/bán ngoại tệ nếu cần</w:t>
            </w:r>
          </w:p>
          <w:p w14:paraId="46BFA59F"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khi truy vấn mã khách hàng thành công.</w:t>
            </w:r>
          </w:p>
        </w:tc>
      </w:tr>
      <w:tr w:rsidR="00515513" w:rsidRPr="00644FCA" w14:paraId="02CCD349"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0F11F8BD" w14:textId="77777777" w:rsidR="00515513" w:rsidRPr="00644FCA" w:rsidRDefault="00515513"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F8029D3"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Địa chỉ</w:t>
            </w:r>
          </w:p>
        </w:tc>
        <w:tc>
          <w:tcPr>
            <w:tcW w:w="1242" w:type="dxa"/>
            <w:tcBorders>
              <w:top w:val="single" w:sz="4" w:space="0" w:color="000000"/>
              <w:left w:val="single" w:sz="4" w:space="0" w:color="000000"/>
              <w:bottom w:val="single" w:sz="4" w:space="0" w:color="000000"/>
              <w:right w:val="single" w:sz="4" w:space="0" w:color="000000"/>
            </w:tcBorders>
          </w:tcPr>
          <w:p w14:paraId="32D16237"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25B1944D"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289309EB" w14:textId="77777777" w:rsidR="00515513" w:rsidRPr="00164A02" w:rsidRDefault="00515513" w:rsidP="00515513">
            <w:pPr>
              <w:spacing w:line="256" w:lineRule="auto"/>
              <w:ind w:firstLine="0"/>
              <w:rPr>
                <w:rFonts w:asciiTheme="majorHAnsi" w:hAnsiTheme="majorHAnsi" w:cstheme="majorHAnsi"/>
                <w:sz w:val="24"/>
                <w:szCs w:val="24"/>
              </w:rPr>
            </w:pPr>
            <w:r w:rsidRPr="00D35B6E">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2BF03BD6"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3A3454D0"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hoặc nhập</w:t>
            </w:r>
            <w:r w:rsidRPr="00273B67">
              <w:rPr>
                <w:rFonts w:asciiTheme="majorHAnsi" w:hAnsiTheme="majorHAnsi" w:cstheme="majorHAnsi"/>
                <w:sz w:val="24"/>
                <w:szCs w:val="24"/>
              </w:rPr>
              <w:t xml:space="preserve"> </w:t>
            </w:r>
            <w:r>
              <w:rPr>
                <w:rFonts w:asciiTheme="majorHAnsi" w:hAnsiTheme="majorHAnsi" w:cstheme="majorHAnsi"/>
                <w:sz w:val="24"/>
                <w:szCs w:val="24"/>
              </w:rPr>
              <w:t>địa chỉ của khách hàng mua/bán ngoại tệ</w:t>
            </w:r>
          </w:p>
          <w:p w14:paraId="04A681C3"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khi truy vấn mã khách hàng thành công.</w:t>
            </w:r>
          </w:p>
        </w:tc>
      </w:tr>
      <w:tr w:rsidR="00515513" w:rsidRPr="00644FCA" w14:paraId="406A72C4"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06D248E7" w14:textId="77777777" w:rsidR="00515513" w:rsidRPr="00644FCA" w:rsidRDefault="00515513"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4C436DEE"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Diễn giải</w:t>
            </w:r>
          </w:p>
        </w:tc>
        <w:tc>
          <w:tcPr>
            <w:tcW w:w="1242" w:type="dxa"/>
            <w:tcBorders>
              <w:top w:val="single" w:sz="4" w:space="0" w:color="000000"/>
              <w:left w:val="single" w:sz="4" w:space="0" w:color="000000"/>
              <w:bottom w:val="single" w:sz="4" w:space="0" w:color="000000"/>
              <w:right w:val="single" w:sz="4" w:space="0" w:color="000000"/>
            </w:tcBorders>
          </w:tcPr>
          <w:p w14:paraId="51DD3425"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2E264131"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0C9FAECC" w14:textId="77777777" w:rsidR="00515513" w:rsidRPr="00644FCA" w:rsidRDefault="00515513" w:rsidP="00515513">
            <w:pPr>
              <w:spacing w:line="256" w:lineRule="auto"/>
              <w:ind w:firstLine="0"/>
              <w:rPr>
                <w:rFonts w:asciiTheme="majorHAnsi" w:hAnsiTheme="majorHAnsi" w:cstheme="majorHAnsi"/>
                <w:sz w:val="24"/>
                <w:szCs w:val="24"/>
              </w:rPr>
            </w:pPr>
            <w:r w:rsidRPr="00D35B6E">
              <w:rPr>
                <w:rFonts w:asciiTheme="majorHAnsi" w:hAnsiTheme="majorHAnsi" w:cstheme="majorHAnsi"/>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65019236" w14:textId="77777777"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0853141D"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Hiển thị hoặc nhập diễn giải </w:t>
            </w:r>
          </w:p>
          <w:p w14:paraId="76373EA0" w14:textId="51CD2151" w:rsidR="00515513" w:rsidRPr="00644FCA"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 xml:space="preserve">Hiển thị </w:t>
            </w:r>
            <w:del w:id="2590" w:author="Nguyen Duc Anh" w:date="2025-09-26T18:31:00Z">
              <w:r w:rsidDel="006C2703">
                <w:rPr>
                  <w:rFonts w:asciiTheme="majorHAnsi" w:hAnsiTheme="majorHAnsi" w:cstheme="majorHAnsi"/>
                  <w:sz w:val="24"/>
                  <w:szCs w:val="24"/>
                </w:rPr>
                <w:delText>khi truy vấn mã khách hàng thành công</w:delText>
              </w:r>
            </w:del>
            <w:ins w:id="2591" w:author="Nguyen Duc Anh" w:date="2025-09-26T18:31:00Z">
              <w:r w:rsidR="006C2703">
                <w:rPr>
                  <w:rFonts w:asciiTheme="majorHAnsi" w:hAnsiTheme="majorHAnsi" w:cstheme="majorHAnsi"/>
                  <w:sz w:val="24"/>
                  <w:szCs w:val="24"/>
                </w:rPr>
                <w:t xml:space="preserve">mặc định và không cho sửa nếu </w:t>
              </w:r>
            </w:ins>
            <w:ins w:id="2592" w:author="Nguyen Duc Anh" w:date="2025-09-26T18:32:00Z">
              <w:r w:rsidR="00FA4D6A">
                <w:rPr>
                  <w:rFonts w:asciiTheme="majorHAnsi" w:hAnsiTheme="majorHAnsi" w:cstheme="majorHAnsi"/>
                  <w:sz w:val="24"/>
                  <w:szCs w:val="24"/>
                </w:rPr>
                <w:t>mở lập hạch toán</w:t>
              </w:r>
              <w:r w:rsidR="006C2703">
                <w:rPr>
                  <w:rFonts w:asciiTheme="majorHAnsi" w:hAnsiTheme="majorHAnsi" w:cstheme="majorHAnsi"/>
                  <w:sz w:val="24"/>
                  <w:szCs w:val="24"/>
                </w:rPr>
                <w:t xml:space="preserve"> từ màn hình chi tiết đề nghị</w:t>
              </w:r>
            </w:ins>
            <w:r>
              <w:rPr>
                <w:rFonts w:asciiTheme="majorHAnsi" w:hAnsiTheme="majorHAnsi" w:cstheme="majorHAnsi"/>
                <w:sz w:val="24"/>
                <w:szCs w:val="24"/>
              </w:rPr>
              <w:t>.</w:t>
            </w:r>
          </w:p>
        </w:tc>
      </w:tr>
      <w:tr w:rsidR="007F6855" w:rsidRPr="00644FCA" w14:paraId="01A7B770" w14:textId="77777777" w:rsidTr="00952049">
        <w:trPr>
          <w:trHeight w:val="748"/>
          <w:ins w:id="2593" w:author="Nguyen Duc Anh" w:date="2025-09-27T11:35:00Z"/>
        </w:trPr>
        <w:tc>
          <w:tcPr>
            <w:tcW w:w="656" w:type="dxa"/>
            <w:tcBorders>
              <w:top w:val="single" w:sz="4" w:space="0" w:color="000000"/>
              <w:left w:val="single" w:sz="4" w:space="0" w:color="000000"/>
              <w:bottom w:val="single" w:sz="4" w:space="0" w:color="000000"/>
              <w:right w:val="single" w:sz="4" w:space="0" w:color="000000"/>
            </w:tcBorders>
          </w:tcPr>
          <w:p w14:paraId="3FA200C9" w14:textId="77777777" w:rsidR="007F6855" w:rsidRPr="00644FCA" w:rsidRDefault="007F6855" w:rsidP="007F6855">
            <w:pPr>
              <w:numPr>
                <w:ilvl w:val="0"/>
                <w:numId w:val="30"/>
              </w:numPr>
              <w:tabs>
                <w:tab w:val="left" w:pos="709"/>
              </w:tabs>
              <w:spacing w:line="256" w:lineRule="auto"/>
              <w:contextualSpacing/>
              <w:jc w:val="center"/>
              <w:rPr>
                <w:ins w:id="2594" w:author="Nguyen Duc Anh" w:date="2025-09-27T11:35: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45050479" w14:textId="397140A8" w:rsidR="007F6855" w:rsidRDefault="007F6855" w:rsidP="007F6855">
            <w:pPr>
              <w:spacing w:line="256" w:lineRule="auto"/>
              <w:ind w:firstLine="0"/>
              <w:rPr>
                <w:ins w:id="2595" w:author="Nguyen Duc Anh" w:date="2025-09-27T11:35:00Z"/>
                <w:rFonts w:asciiTheme="majorHAnsi" w:hAnsiTheme="majorHAnsi" w:cstheme="majorHAnsi"/>
                <w:sz w:val="24"/>
                <w:szCs w:val="24"/>
              </w:rPr>
            </w:pPr>
            <w:ins w:id="2596" w:author="Nguyen Duc Anh" w:date="2025-09-27T11:35:00Z">
              <w:r>
                <w:rPr>
                  <w:rFonts w:asciiTheme="majorHAnsi" w:hAnsiTheme="majorHAnsi" w:cstheme="majorHAnsi"/>
                  <w:sz w:val="24"/>
                  <w:szCs w:val="24"/>
                </w:rPr>
                <w:t>Mục đích</w:t>
              </w:r>
            </w:ins>
          </w:p>
        </w:tc>
        <w:tc>
          <w:tcPr>
            <w:tcW w:w="1242" w:type="dxa"/>
            <w:tcBorders>
              <w:top w:val="single" w:sz="4" w:space="0" w:color="000000"/>
              <w:left w:val="single" w:sz="4" w:space="0" w:color="000000"/>
              <w:bottom w:val="single" w:sz="4" w:space="0" w:color="000000"/>
              <w:right w:val="single" w:sz="4" w:space="0" w:color="000000"/>
            </w:tcBorders>
          </w:tcPr>
          <w:p w14:paraId="6C896D8C" w14:textId="76165156" w:rsidR="007F6855" w:rsidRDefault="007F6855" w:rsidP="007F6855">
            <w:pPr>
              <w:spacing w:line="256" w:lineRule="auto"/>
              <w:ind w:firstLine="0"/>
              <w:rPr>
                <w:ins w:id="2597" w:author="Nguyen Duc Anh" w:date="2025-09-27T11:35:00Z"/>
                <w:rFonts w:asciiTheme="majorHAnsi" w:hAnsiTheme="majorHAnsi" w:cstheme="majorHAnsi"/>
                <w:sz w:val="24"/>
                <w:szCs w:val="24"/>
              </w:rPr>
            </w:pPr>
            <w:ins w:id="2598" w:author="Nguyen Duc Anh" w:date="2025-09-27T11:38:00Z">
              <w:r>
                <w:rPr>
                  <w:rFonts w:asciiTheme="majorHAnsi" w:hAnsiTheme="majorHAnsi" w:cstheme="majorHAnsi"/>
                  <w:sz w:val="24"/>
                  <w:szCs w:val="24"/>
                </w:rPr>
                <w:t>Dropdownlist</w:t>
              </w:r>
            </w:ins>
          </w:p>
        </w:tc>
        <w:tc>
          <w:tcPr>
            <w:tcW w:w="911" w:type="dxa"/>
            <w:tcBorders>
              <w:top w:val="single" w:sz="4" w:space="0" w:color="000000"/>
              <w:left w:val="single" w:sz="4" w:space="0" w:color="000000"/>
              <w:bottom w:val="single" w:sz="4" w:space="0" w:color="000000"/>
              <w:right w:val="single" w:sz="4" w:space="0" w:color="000000"/>
            </w:tcBorders>
          </w:tcPr>
          <w:p w14:paraId="6F3C7AA9" w14:textId="513B4DE5" w:rsidR="007F6855" w:rsidRDefault="007F6855" w:rsidP="007F6855">
            <w:pPr>
              <w:spacing w:line="256" w:lineRule="auto"/>
              <w:ind w:firstLine="0"/>
              <w:rPr>
                <w:ins w:id="2599" w:author="Nguyen Duc Anh" w:date="2025-09-27T11:35:00Z"/>
                <w:rFonts w:asciiTheme="majorHAnsi" w:hAnsiTheme="majorHAnsi" w:cstheme="majorHAnsi"/>
                <w:sz w:val="24"/>
                <w:szCs w:val="24"/>
              </w:rPr>
            </w:pPr>
            <w:ins w:id="2600" w:author="Nguyen Duc Anh" w:date="2025-09-27T11:38: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7E3A8753" w14:textId="6B283B8E" w:rsidR="007F6855" w:rsidRPr="00D35B6E" w:rsidRDefault="007F6855" w:rsidP="007F6855">
            <w:pPr>
              <w:spacing w:line="256" w:lineRule="auto"/>
              <w:ind w:firstLine="0"/>
              <w:rPr>
                <w:ins w:id="2601" w:author="Nguyen Duc Anh" w:date="2025-09-27T11:35:00Z"/>
                <w:rFonts w:asciiTheme="majorHAnsi" w:hAnsiTheme="majorHAnsi" w:cstheme="majorHAnsi"/>
                <w:sz w:val="24"/>
                <w:szCs w:val="24"/>
              </w:rPr>
            </w:pPr>
            <w:ins w:id="2602" w:author="Nguyen Duc Anh" w:date="2025-09-27T11:38: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26666494" w14:textId="0181AFF9" w:rsidR="007F6855" w:rsidRDefault="007F6855" w:rsidP="007F6855">
            <w:pPr>
              <w:spacing w:line="256" w:lineRule="auto"/>
              <w:ind w:firstLine="0"/>
              <w:rPr>
                <w:ins w:id="2603" w:author="Nguyen Duc Anh" w:date="2025-09-27T11:35:00Z"/>
                <w:rFonts w:asciiTheme="majorHAnsi" w:hAnsiTheme="majorHAnsi" w:cstheme="majorHAnsi"/>
                <w:sz w:val="24"/>
                <w:szCs w:val="24"/>
              </w:rPr>
            </w:pPr>
            <w:ins w:id="2604" w:author="Nguyen Duc Anh" w:date="2025-09-27T11:38: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6748A0D2" w14:textId="77777777" w:rsidR="007F6855" w:rsidRDefault="007F6855" w:rsidP="007F6855">
            <w:pPr>
              <w:spacing w:after="160" w:line="256" w:lineRule="auto"/>
              <w:ind w:firstLine="0"/>
              <w:rPr>
                <w:ins w:id="2605" w:author="Nguyen Duc Anh" w:date="2025-09-27T11:38:00Z"/>
                <w:rFonts w:asciiTheme="majorHAnsi" w:hAnsiTheme="majorHAnsi" w:cstheme="majorHAnsi"/>
                <w:sz w:val="24"/>
                <w:szCs w:val="24"/>
              </w:rPr>
            </w:pPr>
            <w:ins w:id="2606" w:author="Nguyen Duc Anh" w:date="2025-09-27T11:38:00Z">
              <w:r>
                <w:rPr>
                  <w:rFonts w:asciiTheme="majorHAnsi" w:hAnsiTheme="majorHAnsi" w:cstheme="majorHAnsi"/>
                  <w:sz w:val="24"/>
                  <w:szCs w:val="24"/>
                </w:rPr>
                <w:t>Chọn nội dung mục đích:</w:t>
              </w:r>
            </w:ins>
          </w:p>
          <w:p w14:paraId="684E8F6D" w14:textId="77777777" w:rsidR="007F6855" w:rsidRDefault="007F6855" w:rsidP="007F6855">
            <w:pPr>
              <w:spacing w:after="160" w:line="256" w:lineRule="auto"/>
              <w:ind w:firstLine="0"/>
              <w:rPr>
                <w:ins w:id="2607" w:author="Nguyen Duc Anh" w:date="2025-09-27T11:38:00Z"/>
                <w:rFonts w:asciiTheme="majorHAnsi" w:hAnsiTheme="majorHAnsi" w:cstheme="majorHAnsi"/>
                <w:sz w:val="24"/>
                <w:szCs w:val="24"/>
              </w:rPr>
            </w:pPr>
            <w:ins w:id="2608" w:author="Nguyen Duc Anh" w:date="2025-09-27T11:38:00Z">
              <w:r>
                <w:rPr>
                  <w:rFonts w:asciiTheme="majorHAnsi" w:hAnsiTheme="majorHAnsi" w:cstheme="majorHAnsi"/>
                  <w:sz w:val="24"/>
                  <w:szCs w:val="24"/>
                </w:rPr>
                <w:t>- Học tập, chữa bệnh</w:t>
              </w:r>
            </w:ins>
          </w:p>
          <w:p w14:paraId="28E1268F" w14:textId="77777777" w:rsidR="007F6855" w:rsidRDefault="007F6855" w:rsidP="007F6855">
            <w:pPr>
              <w:spacing w:after="160" w:line="256" w:lineRule="auto"/>
              <w:ind w:firstLine="0"/>
              <w:rPr>
                <w:ins w:id="2609" w:author="Nguyen Duc Anh" w:date="2025-09-27T11:38:00Z"/>
                <w:rFonts w:asciiTheme="majorHAnsi" w:hAnsiTheme="majorHAnsi" w:cstheme="majorHAnsi"/>
                <w:sz w:val="24"/>
                <w:szCs w:val="24"/>
              </w:rPr>
            </w:pPr>
            <w:ins w:id="2610" w:author="Nguyen Duc Anh" w:date="2025-09-27T11:38:00Z">
              <w:r>
                <w:rPr>
                  <w:rFonts w:asciiTheme="majorHAnsi" w:hAnsiTheme="majorHAnsi" w:cstheme="majorHAnsi"/>
                  <w:sz w:val="24"/>
                  <w:szCs w:val="24"/>
                </w:rPr>
                <w:t>- Đi công tác, du lịch, thăm viếng ở nước ngoài</w:t>
              </w:r>
            </w:ins>
          </w:p>
          <w:p w14:paraId="60910D3F" w14:textId="77777777" w:rsidR="007F6855" w:rsidRDefault="007F6855" w:rsidP="007F6855">
            <w:pPr>
              <w:spacing w:after="160" w:line="256" w:lineRule="auto"/>
              <w:ind w:firstLine="0"/>
              <w:rPr>
                <w:ins w:id="2611" w:author="Nguyen Duc Anh" w:date="2025-09-27T11:38:00Z"/>
                <w:rFonts w:asciiTheme="majorHAnsi" w:hAnsiTheme="majorHAnsi" w:cstheme="majorHAnsi"/>
                <w:sz w:val="24"/>
                <w:szCs w:val="24"/>
              </w:rPr>
            </w:pPr>
            <w:ins w:id="2612" w:author="Nguyen Duc Anh" w:date="2025-09-27T11:38:00Z">
              <w:r>
                <w:rPr>
                  <w:rFonts w:asciiTheme="majorHAnsi" w:hAnsiTheme="majorHAnsi" w:cstheme="majorHAnsi"/>
                  <w:sz w:val="24"/>
                  <w:szCs w:val="24"/>
                </w:rPr>
                <w:t>- Mua ngoại tệ mang ra nước ngoài từ nguồn thu hợp pháp bằng VND</w:t>
              </w:r>
            </w:ins>
          </w:p>
          <w:p w14:paraId="412D4B1F" w14:textId="37B606CC" w:rsidR="007F6855" w:rsidRDefault="007F6855" w:rsidP="007F6855">
            <w:pPr>
              <w:spacing w:line="256" w:lineRule="auto"/>
              <w:ind w:firstLine="0"/>
              <w:rPr>
                <w:ins w:id="2613" w:author="Nguyen Duc Anh" w:date="2025-09-27T11:35:00Z"/>
                <w:rFonts w:asciiTheme="majorHAnsi" w:hAnsiTheme="majorHAnsi" w:cstheme="majorHAnsi"/>
                <w:sz w:val="24"/>
                <w:szCs w:val="24"/>
              </w:rPr>
            </w:pPr>
            <w:ins w:id="2614" w:author="Nguyen Duc Anh" w:date="2025-09-27T11:38:00Z">
              <w:r>
                <w:rPr>
                  <w:rFonts w:asciiTheme="majorHAnsi" w:hAnsiTheme="majorHAnsi" w:cstheme="majorHAnsi"/>
                  <w:sz w:val="24"/>
                  <w:szCs w:val="24"/>
                </w:rPr>
                <w:t>- Mục đích khác: thêm trường ghi chú để nhập</w:t>
              </w:r>
            </w:ins>
          </w:p>
        </w:tc>
      </w:tr>
      <w:tr w:rsidR="00AC020F" w:rsidRPr="00644FCA" w14:paraId="7992110F" w14:textId="77777777" w:rsidTr="00952049">
        <w:trPr>
          <w:trHeight w:val="748"/>
        </w:trPr>
        <w:tc>
          <w:tcPr>
            <w:tcW w:w="10100" w:type="dxa"/>
            <w:gridSpan w:val="7"/>
            <w:tcBorders>
              <w:top w:val="single" w:sz="4" w:space="0" w:color="000000"/>
              <w:left w:val="single" w:sz="4" w:space="0" w:color="000000"/>
              <w:bottom w:val="single" w:sz="4" w:space="0" w:color="000000"/>
              <w:right w:val="single" w:sz="4" w:space="0" w:color="000000"/>
            </w:tcBorders>
          </w:tcPr>
          <w:p w14:paraId="479AF517" w14:textId="77777777" w:rsidR="00AC020F" w:rsidRDefault="00AC020F" w:rsidP="00515513">
            <w:pPr>
              <w:spacing w:line="256" w:lineRule="auto"/>
              <w:ind w:firstLine="0"/>
              <w:rPr>
                <w:rFonts w:asciiTheme="majorHAnsi" w:hAnsiTheme="majorHAnsi" w:cstheme="majorHAnsi"/>
                <w:b/>
                <w:sz w:val="24"/>
                <w:szCs w:val="24"/>
              </w:rPr>
            </w:pPr>
            <w:r w:rsidRPr="00151E2E">
              <w:rPr>
                <w:rFonts w:asciiTheme="majorHAnsi" w:hAnsiTheme="majorHAnsi" w:cstheme="majorHAnsi"/>
                <w:b/>
                <w:sz w:val="24"/>
                <w:szCs w:val="24"/>
              </w:rPr>
              <w:t xml:space="preserve">Thông tin bảng kê </w:t>
            </w:r>
            <w:commentRangeStart w:id="2615"/>
            <w:commentRangeStart w:id="2616"/>
            <w:r w:rsidRPr="00151E2E">
              <w:rPr>
                <w:rFonts w:asciiTheme="majorHAnsi" w:hAnsiTheme="majorHAnsi" w:cstheme="majorHAnsi"/>
                <w:b/>
                <w:sz w:val="24"/>
                <w:szCs w:val="24"/>
              </w:rPr>
              <w:t>tiền</w:t>
            </w:r>
            <w:commentRangeEnd w:id="2615"/>
            <w:r w:rsidR="006A45A4">
              <w:rPr>
                <w:rStyle w:val="CommentReference"/>
                <w:rFonts w:eastAsia="Times New Roman"/>
                <w:bCs/>
                <w:kern w:val="32"/>
              </w:rPr>
              <w:commentReference w:id="2615"/>
            </w:r>
            <w:commentRangeEnd w:id="2616"/>
            <w:r w:rsidR="00F11DA0">
              <w:rPr>
                <w:rStyle w:val="CommentReference"/>
                <w:rFonts w:eastAsia="Times New Roman"/>
                <w:bCs/>
                <w:kern w:val="32"/>
              </w:rPr>
              <w:commentReference w:id="2616"/>
            </w:r>
          </w:p>
          <w:p w14:paraId="05A72DBB" w14:textId="1EB93FEF" w:rsidR="00AC020F" w:rsidRDefault="00AC020F"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Hiển thị khi chọn loại thanh toán là tiền mặt</w:t>
            </w:r>
          </w:p>
        </w:tc>
      </w:tr>
      <w:tr w:rsidR="00596DE0" w:rsidRPr="00644FCA" w14:paraId="7C92243D"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53CF401C" w14:textId="77777777" w:rsidR="00596DE0" w:rsidRPr="00644FCA" w:rsidRDefault="00596DE0" w:rsidP="00596DE0">
            <w:pPr>
              <w:tabs>
                <w:tab w:val="left" w:pos="709"/>
              </w:tabs>
              <w:spacing w:line="256" w:lineRule="auto"/>
              <w:ind w:firstLine="0"/>
              <w:contextualSpacing/>
              <w:jc w:val="both"/>
              <w:rPr>
                <w:rFonts w:asciiTheme="majorHAnsi" w:hAnsiTheme="majorHAnsi" w:cstheme="majorHAnsi"/>
                <w:sz w:val="24"/>
                <w:szCs w:val="24"/>
              </w:rPr>
            </w:pPr>
          </w:p>
        </w:tc>
        <w:tc>
          <w:tcPr>
            <w:tcW w:w="9444" w:type="dxa"/>
            <w:gridSpan w:val="6"/>
            <w:tcBorders>
              <w:top w:val="single" w:sz="4" w:space="0" w:color="000000"/>
              <w:left w:val="single" w:sz="4" w:space="0" w:color="000000"/>
              <w:bottom w:val="single" w:sz="4" w:space="0" w:color="000000"/>
              <w:right w:val="single" w:sz="4" w:space="0" w:color="000000"/>
            </w:tcBorders>
          </w:tcPr>
          <w:p w14:paraId="6D554DAF" w14:textId="0ABE0EDB" w:rsidR="00596DE0" w:rsidRPr="00B77FDA" w:rsidRDefault="00596DE0" w:rsidP="00515513">
            <w:pPr>
              <w:spacing w:line="256" w:lineRule="auto"/>
              <w:ind w:firstLine="0"/>
              <w:rPr>
                <w:rFonts w:asciiTheme="majorHAnsi" w:hAnsiTheme="majorHAnsi" w:cstheme="majorHAnsi"/>
                <w:b/>
                <w:sz w:val="24"/>
                <w:szCs w:val="24"/>
              </w:rPr>
            </w:pPr>
            <w:r w:rsidRPr="00B77FDA">
              <w:rPr>
                <w:rFonts w:asciiTheme="majorHAnsi" w:hAnsiTheme="majorHAnsi" w:cstheme="majorHAnsi"/>
                <w:b/>
                <w:sz w:val="24"/>
                <w:szCs w:val="24"/>
              </w:rPr>
              <w:t>Bảng kê thu vào</w:t>
            </w:r>
          </w:p>
        </w:tc>
      </w:tr>
      <w:tr w:rsidR="00515513" w:rsidRPr="00644FCA" w14:paraId="51D00B01"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73A55A24" w14:textId="77777777" w:rsidR="00515513" w:rsidRPr="00644FCA" w:rsidRDefault="00515513"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9801449" w14:textId="77777777" w:rsidR="00515513"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STT</w:t>
            </w:r>
          </w:p>
        </w:tc>
        <w:tc>
          <w:tcPr>
            <w:tcW w:w="1242" w:type="dxa"/>
            <w:tcBorders>
              <w:top w:val="single" w:sz="4" w:space="0" w:color="000000"/>
              <w:left w:val="single" w:sz="4" w:space="0" w:color="000000"/>
              <w:bottom w:val="single" w:sz="4" w:space="0" w:color="000000"/>
              <w:right w:val="single" w:sz="4" w:space="0" w:color="000000"/>
            </w:tcBorders>
          </w:tcPr>
          <w:p w14:paraId="3196FC14"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085150A7" w14:textId="77777777" w:rsidR="00515513"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328FD1CA" w14:textId="77777777" w:rsidR="00515513" w:rsidRPr="00D35B6E"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526FF1EC" w14:textId="77777777" w:rsidR="00515513"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Có</w:t>
            </w:r>
          </w:p>
        </w:tc>
        <w:tc>
          <w:tcPr>
            <w:tcW w:w="3564" w:type="dxa"/>
            <w:tcBorders>
              <w:top w:val="single" w:sz="4" w:space="0" w:color="000000"/>
              <w:left w:val="single" w:sz="4" w:space="0" w:color="000000"/>
              <w:bottom w:val="single" w:sz="4" w:space="0" w:color="000000"/>
              <w:right w:val="single" w:sz="4" w:space="0" w:color="000000"/>
            </w:tcBorders>
          </w:tcPr>
          <w:p w14:paraId="2BA0C5C6" w14:textId="77777777" w:rsidR="00515513"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Hiển thị số thứ tự của từng dòng</w:t>
            </w:r>
          </w:p>
        </w:tc>
      </w:tr>
      <w:tr w:rsidR="00515513" w:rsidRPr="00644FCA" w14:paraId="503C0077"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3543098B" w14:textId="77777777" w:rsidR="00515513" w:rsidRPr="00644FCA" w:rsidRDefault="00515513"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67D1EDB7" w14:textId="77777777" w:rsidR="00515513"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Mệnh giá</w:t>
            </w:r>
          </w:p>
        </w:tc>
        <w:tc>
          <w:tcPr>
            <w:tcW w:w="1242" w:type="dxa"/>
            <w:tcBorders>
              <w:top w:val="single" w:sz="4" w:space="0" w:color="000000"/>
              <w:left w:val="single" w:sz="4" w:space="0" w:color="000000"/>
              <w:bottom w:val="single" w:sz="4" w:space="0" w:color="000000"/>
              <w:right w:val="single" w:sz="4" w:space="0" w:color="000000"/>
            </w:tcBorders>
          </w:tcPr>
          <w:p w14:paraId="7B99659C"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Text</w:t>
            </w:r>
          </w:p>
        </w:tc>
        <w:tc>
          <w:tcPr>
            <w:tcW w:w="911" w:type="dxa"/>
            <w:tcBorders>
              <w:top w:val="single" w:sz="4" w:space="0" w:color="000000"/>
              <w:left w:val="single" w:sz="4" w:space="0" w:color="000000"/>
              <w:bottom w:val="single" w:sz="4" w:space="0" w:color="000000"/>
              <w:right w:val="single" w:sz="4" w:space="0" w:color="000000"/>
            </w:tcBorders>
          </w:tcPr>
          <w:p w14:paraId="46DC1399" w14:textId="77777777" w:rsidR="00515513"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03E8AD3A" w14:textId="77777777" w:rsidR="00515513" w:rsidRPr="00D35B6E"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Có</w:t>
            </w:r>
          </w:p>
        </w:tc>
        <w:tc>
          <w:tcPr>
            <w:tcW w:w="994" w:type="dxa"/>
            <w:tcBorders>
              <w:top w:val="single" w:sz="4" w:space="0" w:color="000000"/>
              <w:left w:val="single" w:sz="4" w:space="0" w:color="000000"/>
              <w:bottom w:val="single" w:sz="4" w:space="0" w:color="000000"/>
              <w:right w:val="single" w:sz="4" w:space="0" w:color="000000"/>
            </w:tcBorders>
          </w:tcPr>
          <w:p w14:paraId="104A38FB" w14:textId="77777777" w:rsidR="00515513"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0A789D6C" w14:textId="77777777" w:rsidR="00515513"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Hiển thị mệnh giá tiền</w:t>
            </w:r>
          </w:p>
        </w:tc>
      </w:tr>
      <w:tr w:rsidR="00515513" w:rsidRPr="00644FCA" w14:paraId="4B6637E2"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28EAB2F8" w14:textId="77777777" w:rsidR="00515513" w:rsidRPr="00644FCA" w:rsidRDefault="00515513"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4EE0907C" w14:textId="77777777" w:rsidR="00515513"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Số tờ</w:t>
            </w:r>
          </w:p>
        </w:tc>
        <w:tc>
          <w:tcPr>
            <w:tcW w:w="1242" w:type="dxa"/>
            <w:tcBorders>
              <w:top w:val="single" w:sz="4" w:space="0" w:color="000000"/>
              <w:left w:val="single" w:sz="4" w:space="0" w:color="000000"/>
              <w:bottom w:val="single" w:sz="4" w:space="0" w:color="000000"/>
              <w:right w:val="single" w:sz="4" w:space="0" w:color="000000"/>
            </w:tcBorders>
          </w:tcPr>
          <w:p w14:paraId="1813CE53"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4ADF017F" w14:textId="77777777" w:rsidR="00515513"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68493994" w14:textId="77777777" w:rsidR="00515513" w:rsidRPr="00D35B6E"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5C32D7CD" w14:textId="77777777" w:rsidR="00515513"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258DC909" w14:textId="48C2E6AA" w:rsidR="00515513"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 xml:space="preserve">Hiển thị số tờ tiền </w:t>
            </w:r>
            <w:r w:rsidR="004623C2">
              <w:rPr>
                <w:rFonts w:asciiTheme="majorHAnsi" w:hAnsiTheme="majorHAnsi" w:cstheme="majorHAnsi"/>
                <w:bCs/>
                <w:sz w:val="24"/>
                <w:szCs w:val="24"/>
              </w:rPr>
              <w:t xml:space="preserve">chi trả cho </w:t>
            </w:r>
            <w:r w:rsidRPr="000D23CA">
              <w:rPr>
                <w:rFonts w:asciiTheme="majorHAnsi" w:hAnsiTheme="majorHAnsi" w:cstheme="majorHAnsi"/>
                <w:bCs/>
                <w:sz w:val="24"/>
                <w:szCs w:val="24"/>
              </w:rPr>
              <w:t xml:space="preserve">khách hàng </w:t>
            </w:r>
          </w:p>
        </w:tc>
      </w:tr>
      <w:tr w:rsidR="00515513" w:rsidRPr="00644FCA" w14:paraId="23976688"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2B7ABC3C" w14:textId="77777777" w:rsidR="00515513" w:rsidRPr="00644FCA" w:rsidRDefault="00515513"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1E940930" w14:textId="77777777" w:rsidR="00515513"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Thành tiền</w:t>
            </w:r>
          </w:p>
        </w:tc>
        <w:tc>
          <w:tcPr>
            <w:tcW w:w="1242" w:type="dxa"/>
            <w:tcBorders>
              <w:top w:val="single" w:sz="4" w:space="0" w:color="000000"/>
              <w:left w:val="single" w:sz="4" w:space="0" w:color="000000"/>
              <w:bottom w:val="single" w:sz="4" w:space="0" w:color="000000"/>
              <w:right w:val="single" w:sz="4" w:space="0" w:color="000000"/>
            </w:tcBorders>
          </w:tcPr>
          <w:p w14:paraId="3031438A"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6CF8DB73" w14:textId="77777777" w:rsidR="00515513"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2207AE36" w14:textId="77777777" w:rsidR="00515513" w:rsidRPr="00D35B6E"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1BB30298" w14:textId="77777777" w:rsidR="00515513"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3D7744CE" w14:textId="77777777" w:rsidR="00515513"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Hiển thị tổng tiền theo mệnh giá sau khi nhập số tờ tiền</w:t>
            </w:r>
          </w:p>
        </w:tc>
      </w:tr>
      <w:tr w:rsidR="00515513" w:rsidRPr="00644FCA" w14:paraId="743DC015"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02454521" w14:textId="77777777" w:rsidR="00515513" w:rsidRPr="00644FCA" w:rsidRDefault="00515513"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679AEAC" w14:textId="77777777" w:rsidR="00515513"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Tổng cộng (Tổng tiền, Tổng số tờ)</w:t>
            </w:r>
          </w:p>
        </w:tc>
        <w:tc>
          <w:tcPr>
            <w:tcW w:w="1242" w:type="dxa"/>
            <w:tcBorders>
              <w:top w:val="single" w:sz="4" w:space="0" w:color="000000"/>
              <w:left w:val="single" w:sz="4" w:space="0" w:color="000000"/>
              <w:bottom w:val="single" w:sz="4" w:space="0" w:color="000000"/>
              <w:right w:val="single" w:sz="4" w:space="0" w:color="000000"/>
            </w:tcBorders>
          </w:tcPr>
          <w:p w14:paraId="752ED25A" w14:textId="77777777" w:rsidR="00515513" w:rsidRDefault="00515513" w:rsidP="00515513">
            <w:pPr>
              <w:spacing w:line="256" w:lineRule="auto"/>
              <w:ind w:firstLine="0"/>
              <w:rPr>
                <w:rFonts w:asciiTheme="majorHAnsi" w:hAnsiTheme="majorHAnsi" w:cstheme="majorHAnsi"/>
                <w:sz w:val="24"/>
                <w:szCs w:val="24"/>
              </w:rPr>
            </w:pPr>
            <w:r>
              <w:rPr>
                <w:rFonts w:asciiTheme="majorHAnsi" w:hAnsiTheme="majorHAnsi" w:cstheme="majorHAnsi"/>
                <w:sz w:val="24"/>
                <w:szCs w:val="24"/>
              </w:rPr>
              <w:t>Number</w:t>
            </w:r>
          </w:p>
        </w:tc>
        <w:tc>
          <w:tcPr>
            <w:tcW w:w="911" w:type="dxa"/>
            <w:tcBorders>
              <w:top w:val="single" w:sz="4" w:space="0" w:color="000000"/>
              <w:left w:val="single" w:sz="4" w:space="0" w:color="000000"/>
              <w:bottom w:val="single" w:sz="4" w:space="0" w:color="000000"/>
              <w:right w:val="single" w:sz="4" w:space="0" w:color="000000"/>
            </w:tcBorders>
          </w:tcPr>
          <w:p w14:paraId="2048BDAF" w14:textId="77777777" w:rsidR="00515513"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21A1A723" w14:textId="77777777" w:rsidR="00515513" w:rsidRPr="00D35B6E"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Không</w:t>
            </w:r>
          </w:p>
        </w:tc>
        <w:tc>
          <w:tcPr>
            <w:tcW w:w="994" w:type="dxa"/>
            <w:tcBorders>
              <w:top w:val="single" w:sz="4" w:space="0" w:color="000000"/>
              <w:left w:val="single" w:sz="4" w:space="0" w:color="000000"/>
              <w:bottom w:val="single" w:sz="4" w:space="0" w:color="000000"/>
              <w:right w:val="single" w:sz="4" w:space="0" w:color="000000"/>
            </w:tcBorders>
          </w:tcPr>
          <w:p w14:paraId="5195A4E8" w14:textId="77777777" w:rsidR="00515513"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Không</w:t>
            </w:r>
          </w:p>
        </w:tc>
        <w:tc>
          <w:tcPr>
            <w:tcW w:w="3564" w:type="dxa"/>
            <w:tcBorders>
              <w:top w:val="single" w:sz="4" w:space="0" w:color="000000"/>
              <w:left w:val="single" w:sz="4" w:space="0" w:color="000000"/>
              <w:bottom w:val="single" w:sz="4" w:space="0" w:color="000000"/>
              <w:right w:val="single" w:sz="4" w:space="0" w:color="000000"/>
            </w:tcBorders>
          </w:tcPr>
          <w:p w14:paraId="74E44526" w14:textId="77777777" w:rsidR="00515513" w:rsidRDefault="00515513" w:rsidP="00515513">
            <w:pPr>
              <w:spacing w:line="256" w:lineRule="auto"/>
              <w:ind w:firstLine="0"/>
              <w:rPr>
                <w:rFonts w:asciiTheme="majorHAnsi" w:hAnsiTheme="majorHAnsi" w:cstheme="majorHAnsi"/>
                <w:sz w:val="24"/>
                <w:szCs w:val="24"/>
              </w:rPr>
            </w:pPr>
            <w:r w:rsidRPr="000D23CA">
              <w:rPr>
                <w:rFonts w:asciiTheme="majorHAnsi" w:hAnsiTheme="majorHAnsi" w:cstheme="majorHAnsi"/>
                <w:bCs/>
                <w:sz w:val="24"/>
                <w:szCs w:val="24"/>
              </w:rPr>
              <w:t>Hiển thị tổng tiền và tổng số tờ tiền sau khi hiển thị giá trị Thành tiền của các mệnh giá cộng lại.</w:t>
            </w:r>
          </w:p>
        </w:tc>
      </w:tr>
      <w:tr w:rsidR="002127EB" w:rsidRPr="00644FCA" w14:paraId="25034CE6" w14:textId="77777777" w:rsidTr="00952049">
        <w:trPr>
          <w:trHeight w:val="748"/>
        </w:trPr>
        <w:tc>
          <w:tcPr>
            <w:tcW w:w="10100" w:type="dxa"/>
            <w:gridSpan w:val="7"/>
            <w:tcBorders>
              <w:top w:val="single" w:sz="4" w:space="0" w:color="000000"/>
              <w:left w:val="single" w:sz="4" w:space="0" w:color="000000"/>
              <w:bottom w:val="single" w:sz="4" w:space="0" w:color="000000"/>
              <w:right w:val="single" w:sz="4" w:space="0" w:color="000000"/>
            </w:tcBorders>
          </w:tcPr>
          <w:p w14:paraId="40981250" w14:textId="4310A8D5" w:rsidR="002127EB" w:rsidRPr="00C84037" w:rsidRDefault="002127EB" w:rsidP="00D702B1">
            <w:pPr>
              <w:spacing w:line="256" w:lineRule="auto"/>
              <w:ind w:firstLine="0"/>
              <w:rPr>
                <w:rFonts w:asciiTheme="majorHAnsi" w:hAnsiTheme="majorHAnsi" w:cstheme="majorHAnsi"/>
                <w:b/>
                <w:sz w:val="24"/>
                <w:szCs w:val="24"/>
              </w:rPr>
            </w:pPr>
            <w:r w:rsidRPr="00C84037">
              <w:rPr>
                <w:rFonts w:asciiTheme="majorHAnsi" w:hAnsiTheme="majorHAnsi" w:cstheme="majorHAnsi"/>
                <w:b/>
                <w:sz w:val="24"/>
                <w:szCs w:val="24"/>
              </w:rPr>
              <w:t>Nút tác vụ</w:t>
            </w:r>
          </w:p>
        </w:tc>
      </w:tr>
      <w:tr w:rsidR="002127EB" w:rsidRPr="00644FCA" w14:paraId="52CB69FA"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0AA9D220" w14:textId="77777777" w:rsidR="002127EB" w:rsidRPr="00644FCA" w:rsidRDefault="002127EB"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FEEBC70" w14:textId="5F760588" w:rsidR="002127EB" w:rsidRPr="000D23CA" w:rsidRDefault="00C84037" w:rsidP="00D702B1">
            <w:pPr>
              <w:spacing w:line="256" w:lineRule="auto"/>
              <w:ind w:firstLine="0"/>
              <w:rPr>
                <w:rFonts w:asciiTheme="majorHAnsi" w:hAnsiTheme="majorHAnsi" w:cstheme="majorHAnsi"/>
                <w:bCs/>
                <w:sz w:val="24"/>
                <w:szCs w:val="24"/>
              </w:rPr>
            </w:pPr>
            <w:r>
              <w:rPr>
                <w:rFonts w:asciiTheme="majorHAnsi" w:hAnsiTheme="majorHAnsi" w:cstheme="majorHAnsi"/>
                <w:bCs/>
                <w:sz w:val="24"/>
                <w:szCs w:val="24"/>
              </w:rPr>
              <w:t>Lưu thông tin</w:t>
            </w:r>
          </w:p>
        </w:tc>
        <w:tc>
          <w:tcPr>
            <w:tcW w:w="1242" w:type="dxa"/>
            <w:tcBorders>
              <w:top w:val="single" w:sz="4" w:space="0" w:color="000000"/>
              <w:left w:val="single" w:sz="4" w:space="0" w:color="000000"/>
              <w:bottom w:val="single" w:sz="4" w:space="0" w:color="000000"/>
              <w:right w:val="single" w:sz="4" w:space="0" w:color="000000"/>
            </w:tcBorders>
          </w:tcPr>
          <w:p w14:paraId="74BFF1F8" w14:textId="22C891A9" w:rsidR="002127EB" w:rsidRDefault="00C84037" w:rsidP="00D702B1">
            <w:pPr>
              <w:spacing w:line="256" w:lineRule="auto"/>
              <w:ind w:firstLine="0"/>
              <w:rPr>
                <w:rFonts w:asciiTheme="majorHAnsi" w:hAnsiTheme="majorHAnsi" w:cstheme="majorHAnsi"/>
                <w:sz w:val="24"/>
                <w:szCs w:val="24"/>
              </w:rPr>
            </w:pPr>
            <w:r>
              <w:rPr>
                <w:rFonts w:asciiTheme="majorHAnsi" w:hAnsiTheme="majorHAnsi" w:cstheme="majorHAnsi"/>
                <w:sz w:val="24"/>
                <w:szCs w:val="24"/>
              </w:rPr>
              <w:t>Button</w:t>
            </w:r>
          </w:p>
        </w:tc>
        <w:tc>
          <w:tcPr>
            <w:tcW w:w="911" w:type="dxa"/>
            <w:tcBorders>
              <w:top w:val="single" w:sz="4" w:space="0" w:color="000000"/>
              <w:left w:val="single" w:sz="4" w:space="0" w:color="000000"/>
              <w:bottom w:val="single" w:sz="4" w:space="0" w:color="000000"/>
              <w:right w:val="single" w:sz="4" w:space="0" w:color="000000"/>
            </w:tcBorders>
          </w:tcPr>
          <w:p w14:paraId="02B2BCC5" w14:textId="77777777" w:rsidR="002127EB" w:rsidRPr="000D23CA" w:rsidRDefault="002127EB" w:rsidP="00D702B1">
            <w:pPr>
              <w:spacing w:line="256" w:lineRule="auto"/>
              <w:ind w:firstLine="0"/>
              <w:rPr>
                <w:rFonts w:asciiTheme="majorHAnsi" w:hAnsiTheme="majorHAnsi" w:cstheme="majorHAnsi"/>
                <w:bCs/>
                <w:sz w:val="24"/>
                <w:szCs w:val="24"/>
              </w:rPr>
            </w:pPr>
          </w:p>
        </w:tc>
        <w:tc>
          <w:tcPr>
            <w:tcW w:w="994" w:type="dxa"/>
            <w:tcBorders>
              <w:top w:val="single" w:sz="4" w:space="0" w:color="000000"/>
              <w:left w:val="single" w:sz="4" w:space="0" w:color="000000"/>
              <w:bottom w:val="single" w:sz="4" w:space="0" w:color="000000"/>
              <w:right w:val="single" w:sz="4" w:space="0" w:color="000000"/>
            </w:tcBorders>
          </w:tcPr>
          <w:p w14:paraId="1E0086D8" w14:textId="77777777" w:rsidR="002127EB" w:rsidRPr="000D23CA" w:rsidRDefault="002127EB" w:rsidP="00D702B1">
            <w:pPr>
              <w:spacing w:line="256" w:lineRule="auto"/>
              <w:ind w:firstLine="0"/>
              <w:rPr>
                <w:rFonts w:asciiTheme="majorHAnsi" w:hAnsiTheme="majorHAnsi" w:cstheme="majorHAnsi"/>
                <w:bCs/>
                <w:sz w:val="24"/>
                <w:szCs w:val="24"/>
              </w:rPr>
            </w:pPr>
          </w:p>
        </w:tc>
        <w:tc>
          <w:tcPr>
            <w:tcW w:w="994" w:type="dxa"/>
            <w:tcBorders>
              <w:top w:val="single" w:sz="4" w:space="0" w:color="000000"/>
              <w:left w:val="single" w:sz="4" w:space="0" w:color="000000"/>
              <w:bottom w:val="single" w:sz="4" w:space="0" w:color="000000"/>
              <w:right w:val="single" w:sz="4" w:space="0" w:color="000000"/>
            </w:tcBorders>
          </w:tcPr>
          <w:p w14:paraId="1541C592" w14:textId="77777777" w:rsidR="002127EB" w:rsidRPr="000D23CA" w:rsidRDefault="002127EB" w:rsidP="00D702B1">
            <w:pPr>
              <w:spacing w:line="256" w:lineRule="auto"/>
              <w:ind w:firstLine="0"/>
              <w:rPr>
                <w:rFonts w:asciiTheme="majorHAnsi" w:hAnsiTheme="majorHAnsi" w:cstheme="majorHAnsi"/>
                <w:bCs/>
                <w:sz w:val="24"/>
                <w:szCs w:val="24"/>
              </w:rPr>
            </w:pPr>
          </w:p>
        </w:tc>
        <w:tc>
          <w:tcPr>
            <w:tcW w:w="3564" w:type="dxa"/>
            <w:tcBorders>
              <w:top w:val="single" w:sz="4" w:space="0" w:color="000000"/>
              <w:left w:val="single" w:sz="4" w:space="0" w:color="000000"/>
              <w:bottom w:val="single" w:sz="4" w:space="0" w:color="000000"/>
              <w:right w:val="single" w:sz="4" w:space="0" w:color="000000"/>
            </w:tcBorders>
          </w:tcPr>
          <w:p w14:paraId="174525E4" w14:textId="48569481" w:rsidR="002127EB" w:rsidRPr="000D23CA" w:rsidRDefault="002A6B03" w:rsidP="00D702B1">
            <w:pPr>
              <w:spacing w:line="256" w:lineRule="auto"/>
              <w:ind w:firstLine="0"/>
              <w:rPr>
                <w:rFonts w:asciiTheme="majorHAnsi" w:hAnsiTheme="majorHAnsi" w:cstheme="majorHAnsi"/>
                <w:bCs/>
                <w:sz w:val="24"/>
                <w:szCs w:val="24"/>
              </w:rPr>
            </w:pPr>
            <w:r>
              <w:rPr>
                <w:rFonts w:asciiTheme="majorHAnsi" w:hAnsiTheme="majorHAnsi" w:cstheme="majorHAnsi"/>
                <w:bCs/>
                <w:sz w:val="24"/>
                <w:szCs w:val="24"/>
              </w:rPr>
              <w:t xml:space="preserve">Nút thực hiện chức năng </w:t>
            </w:r>
            <w:commentRangeStart w:id="2617"/>
            <w:commentRangeStart w:id="2618"/>
            <w:r>
              <w:rPr>
                <w:rFonts w:asciiTheme="majorHAnsi" w:hAnsiTheme="majorHAnsi" w:cstheme="majorHAnsi"/>
                <w:bCs/>
                <w:sz w:val="24"/>
                <w:szCs w:val="24"/>
              </w:rPr>
              <w:t xml:space="preserve">lưu thông tin giao dịch </w:t>
            </w:r>
            <w:commentRangeEnd w:id="2617"/>
            <w:r w:rsidR="00230A01">
              <w:rPr>
                <w:rStyle w:val="CommentReference"/>
                <w:rFonts w:eastAsia="Times New Roman"/>
                <w:bCs/>
                <w:kern w:val="32"/>
              </w:rPr>
              <w:commentReference w:id="2617"/>
            </w:r>
            <w:commentRangeEnd w:id="2618"/>
            <w:r w:rsidR="00EC2E58">
              <w:rPr>
                <w:rStyle w:val="CommentReference"/>
                <w:rFonts w:eastAsia="Times New Roman"/>
                <w:bCs/>
                <w:kern w:val="32"/>
              </w:rPr>
              <w:commentReference w:id="2618"/>
            </w:r>
            <w:r w:rsidR="009A4819">
              <w:rPr>
                <w:rFonts w:asciiTheme="majorHAnsi" w:hAnsiTheme="majorHAnsi" w:cstheme="majorHAnsi"/>
                <w:bCs/>
                <w:sz w:val="24"/>
                <w:szCs w:val="24"/>
              </w:rPr>
              <w:t xml:space="preserve">mua </w:t>
            </w:r>
            <w:r>
              <w:rPr>
                <w:rFonts w:asciiTheme="majorHAnsi" w:hAnsiTheme="majorHAnsi" w:cstheme="majorHAnsi"/>
                <w:bCs/>
                <w:sz w:val="24"/>
                <w:szCs w:val="24"/>
              </w:rPr>
              <w:t>ngoại tệ</w:t>
            </w:r>
          </w:p>
        </w:tc>
      </w:tr>
      <w:tr w:rsidR="002127EB" w:rsidRPr="00644FCA" w14:paraId="701F0481"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60AD86F7" w14:textId="77777777" w:rsidR="002127EB" w:rsidRPr="00644FCA" w:rsidRDefault="002127EB"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C1FA830" w14:textId="14562276" w:rsidR="002127EB" w:rsidRPr="000D23CA" w:rsidRDefault="00C84037" w:rsidP="00D702B1">
            <w:pPr>
              <w:spacing w:line="256" w:lineRule="auto"/>
              <w:ind w:firstLine="0"/>
              <w:rPr>
                <w:rFonts w:asciiTheme="majorHAnsi" w:hAnsiTheme="majorHAnsi" w:cstheme="majorHAnsi"/>
                <w:bCs/>
                <w:sz w:val="24"/>
                <w:szCs w:val="24"/>
              </w:rPr>
            </w:pPr>
            <w:del w:id="2619" w:author="Nguyen Duc Anh" w:date="2025-09-26T16:03:00Z">
              <w:r w:rsidDel="001B5B19">
                <w:rPr>
                  <w:rFonts w:asciiTheme="majorHAnsi" w:hAnsiTheme="majorHAnsi" w:cstheme="majorHAnsi"/>
                  <w:bCs/>
                  <w:sz w:val="24"/>
                  <w:szCs w:val="24"/>
                </w:rPr>
                <w:delText xml:space="preserve">Lưu và </w:delText>
              </w:r>
            </w:del>
            <w:r>
              <w:rPr>
                <w:rFonts w:asciiTheme="majorHAnsi" w:hAnsiTheme="majorHAnsi" w:cstheme="majorHAnsi"/>
                <w:bCs/>
                <w:sz w:val="24"/>
                <w:szCs w:val="24"/>
              </w:rPr>
              <w:t>Chuyển duyệt</w:t>
            </w:r>
          </w:p>
        </w:tc>
        <w:tc>
          <w:tcPr>
            <w:tcW w:w="1242" w:type="dxa"/>
            <w:tcBorders>
              <w:top w:val="single" w:sz="4" w:space="0" w:color="000000"/>
              <w:left w:val="single" w:sz="4" w:space="0" w:color="000000"/>
              <w:bottom w:val="single" w:sz="4" w:space="0" w:color="000000"/>
              <w:right w:val="single" w:sz="4" w:space="0" w:color="000000"/>
            </w:tcBorders>
          </w:tcPr>
          <w:p w14:paraId="6584404E" w14:textId="3151C230" w:rsidR="002127EB" w:rsidRDefault="00C84037" w:rsidP="00D702B1">
            <w:pPr>
              <w:spacing w:line="256" w:lineRule="auto"/>
              <w:ind w:firstLine="0"/>
              <w:rPr>
                <w:rFonts w:asciiTheme="majorHAnsi" w:hAnsiTheme="majorHAnsi" w:cstheme="majorHAnsi"/>
                <w:sz w:val="24"/>
                <w:szCs w:val="24"/>
              </w:rPr>
            </w:pPr>
            <w:r>
              <w:rPr>
                <w:rFonts w:asciiTheme="majorHAnsi" w:hAnsiTheme="majorHAnsi" w:cstheme="majorHAnsi"/>
                <w:sz w:val="24"/>
                <w:szCs w:val="24"/>
              </w:rPr>
              <w:t>Button</w:t>
            </w:r>
          </w:p>
        </w:tc>
        <w:tc>
          <w:tcPr>
            <w:tcW w:w="911" w:type="dxa"/>
            <w:tcBorders>
              <w:top w:val="single" w:sz="4" w:space="0" w:color="000000"/>
              <w:left w:val="single" w:sz="4" w:space="0" w:color="000000"/>
              <w:bottom w:val="single" w:sz="4" w:space="0" w:color="000000"/>
              <w:right w:val="single" w:sz="4" w:space="0" w:color="000000"/>
            </w:tcBorders>
          </w:tcPr>
          <w:p w14:paraId="1DA3EEBE" w14:textId="77777777" w:rsidR="002127EB" w:rsidRPr="000D23CA" w:rsidRDefault="002127EB" w:rsidP="00D702B1">
            <w:pPr>
              <w:spacing w:line="256" w:lineRule="auto"/>
              <w:ind w:firstLine="0"/>
              <w:rPr>
                <w:rFonts w:asciiTheme="majorHAnsi" w:hAnsiTheme="majorHAnsi" w:cstheme="majorHAnsi"/>
                <w:bCs/>
                <w:sz w:val="24"/>
                <w:szCs w:val="24"/>
              </w:rPr>
            </w:pPr>
          </w:p>
        </w:tc>
        <w:tc>
          <w:tcPr>
            <w:tcW w:w="994" w:type="dxa"/>
            <w:tcBorders>
              <w:top w:val="single" w:sz="4" w:space="0" w:color="000000"/>
              <w:left w:val="single" w:sz="4" w:space="0" w:color="000000"/>
              <w:bottom w:val="single" w:sz="4" w:space="0" w:color="000000"/>
              <w:right w:val="single" w:sz="4" w:space="0" w:color="000000"/>
            </w:tcBorders>
          </w:tcPr>
          <w:p w14:paraId="350AB2E9" w14:textId="77777777" w:rsidR="002127EB" w:rsidRPr="000D23CA" w:rsidRDefault="002127EB" w:rsidP="00D702B1">
            <w:pPr>
              <w:spacing w:line="256" w:lineRule="auto"/>
              <w:ind w:firstLine="0"/>
              <w:rPr>
                <w:rFonts w:asciiTheme="majorHAnsi" w:hAnsiTheme="majorHAnsi" w:cstheme="majorHAnsi"/>
                <w:bCs/>
                <w:sz w:val="24"/>
                <w:szCs w:val="24"/>
              </w:rPr>
            </w:pPr>
          </w:p>
        </w:tc>
        <w:tc>
          <w:tcPr>
            <w:tcW w:w="994" w:type="dxa"/>
            <w:tcBorders>
              <w:top w:val="single" w:sz="4" w:space="0" w:color="000000"/>
              <w:left w:val="single" w:sz="4" w:space="0" w:color="000000"/>
              <w:bottom w:val="single" w:sz="4" w:space="0" w:color="000000"/>
              <w:right w:val="single" w:sz="4" w:space="0" w:color="000000"/>
            </w:tcBorders>
          </w:tcPr>
          <w:p w14:paraId="767E5DD9" w14:textId="77777777" w:rsidR="002127EB" w:rsidRPr="000D23CA" w:rsidRDefault="002127EB" w:rsidP="00D702B1">
            <w:pPr>
              <w:spacing w:line="256" w:lineRule="auto"/>
              <w:ind w:firstLine="0"/>
              <w:rPr>
                <w:rFonts w:asciiTheme="majorHAnsi" w:hAnsiTheme="majorHAnsi" w:cstheme="majorHAnsi"/>
                <w:bCs/>
                <w:sz w:val="24"/>
                <w:szCs w:val="24"/>
              </w:rPr>
            </w:pPr>
          </w:p>
        </w:tc>
        <w:tc>
          <w:tcPr>
            <w:tcW w:w="3564" w:type="dxa"/>
            <w:tcBorders>
              <w:top w:val="single" w:sz="4" w:space="0" w:color="000000"/>
              <w:left w:val="single" w:sz="4" w:space="0" w:color="000000"/>
              <w:bottom w:val="single" w:sz="4" w:space="0" w:color="000000"/>
              <w:right w:val="single" w:sz="4" w:space="0" w:color="000000"/>
            </w:tcBorders>
          </w:tcPr>
          <w:p w14:paraId="68E3396D" w14:textId="25D1FDE9" w:rsidR="002127EB" w:rsidRPr="000D23CA" w:rsidRDefault="002A6B03" w:rsidP="00D702B1">
            <w:pPr>
              <w:spacing w:line="256" w:lineRule="auto"/>
              <w:ind w:firstLine="0"/>
              <w:rPr>
                <w:rFonts w:asciiTheme="majorHAnsi" w:hAnsiTheme="majorHAnsi" w:cstheme="majorHAnsi"/>
                <w:bCs/>
                <w:sz w:val="24"/>
                <w:szCs w:val="24"/>
              </w:rPr>
            </w:pPr>
            <w:r>
              <w:rPr>
                <w:rFonts w:asciiTheme="majorHAnsi" w:hAnsiTheme="majorHAnsi" w:cstheme="majorHAnsi"/>
                <w:bCs/>
                <w:sz w:val="24"/>
                <w:szCs w:val="24"/>
              </w:rPr>
              <w:t>Nút thực hiện chức năng lưu thông tin giao dịch</w:t>
            </w:r>
            <w:r w:rsidR="009A4819">
              <w:rPr>
                <w:rFonts w:asciiTheme="majorHAnsi" w:hAnsiTheme="majorHAnsi" w:cstheme="majorHAnsi"/>
                <w:bCs/>
                <w:sz w:val="24"/>
                <w:szCs w:val="24"/>
              </w:rPr>
              <w:t xml:space="preserve"> bán</w:t>
            </w:r>
            <w:commentRangeStart w:id="2620"/>
            <w:del w:id="2621" w:author="Nguyen Duc Anh" w:date="2025-09-26T16:03:00Z">
              <w:r w:rsidR="009A4819" w:rsidDel="009824A2">
                <w:rPr>
                  <w:rFonts w:asciiTheme="majorHAnsi" w:hAnsiTheme="majorHAnsi" w:cstheme="majorHAnsi"/>
                  <w:bCs/>
                  <w:sz w:val="24"/>
                  <w:szCs w:val="24"/>
                </w:rPr>
                <w:delText>/đổ</w:delText>
              </w:r>
              <w:commentRangeStart w:id="2622"/>
              <w:commentRangeEnd w:id="2622"/>
              <w:r w:rsidR="006A45A4" w:rsidDel="009824A2">
                <w:rPr>
                  <w:rStyle w:val="CommentReference"/>
                  <w:rFonts w:eastAsia="Times New Roman"/>
                  <w:bCs/>
                  <w:kern w:val="32"/>
                </w:rPr>
                <w:commentReference w:id="2622"/>
              </w:r>
            </w:del>
            <w:commentRangeEnd w:id="2620"/>
            <w:r w:rsidR="009824A2">
              <w:rPr>
                <w:rStyle w:val="CommentReference"/>
                <w:rFonts w:eastAsia="Times New Roman"/>
                <w:bCs/>
                <w:kern w:val="32"/>
              </w:rPr>
              <w:commentReference w:id="2620"/>
            </w:r>
            <w:del w:id="2623" w:author="Nguyen Duc Anh" w:date="2025-09-26T16:03:00Z">
              <w:r w:rsidR="009A4819" w:rsidDel="009824A2">
                <w:rPr>
                  <w:rFonts w:asciiTheme="majorHAnsi" w:hAnsiTheme="majorHAnsi" w:cstheme="majorHAnsi"/>
                  <w:bCs/>
                  <w:sz w:val="24"/>
                  <w:szCs w:val="24"/>
                </w:rPr>
                <w:delText>i</w:delText>
              </w:r>
            </w:del>
            <w:r w:rsidR="009A4819">
              <w:rPr>
                <w:rFonts w:asciiTheme="majorHAnsi" w:hAnsiTheme="majorHAnsi" w:cstheme="majorHAnsi"/>
                <w:bCs/>
                <w:sz w:val="24"/>
                <w:szCs w:val="24"/>
              </w:rPr>
              <w:t xml:space="preserve"> ngoại tệ</w:t>
            </w:r>
            <w:r>
              <w:rPr>
                <w:rFonts w:asciiTheme="majorHAnsi" w:hAnsiTheme="majorHAnsi" w:cstheme="majorHAnsi"/>
                <w:bCs/>
                <w:sz w:val="24"/>
                <w:szCs w:val="24"/>
              </w:rPr>
              <w:t xml:space="preserve"> và đồng thời gửi duyệt sang Kiểm soát viên</w:t>
            </w:r>
          </w:p>
        </w:tc>
      </w:tr>
      <w:tr w:rsidR="003B36C8" w:rsidRPr="00644FCA" w14:paraId="53BBEF7A" w14:textId="77777777" w:rsidTr="00952049">
        <w:trPr>
          <w:trHeight w:val="748"/>
        </w:trPr>
        <w:tc>
          <w:tcPr>
            <w:tcW w:w="656" w:type="dxa"/>
            <w:tcBorders>
              <w:top w:val="single" w:sz="4" w:space="0" w:color="000000"/>
              <w:left w:val="single" w:sz="4" w:space="0" w:color="000000"/>
              <w:bottom w:val="single" w:sz="4" w:space="0" w:color="000000"/>
              <w:right w:val="single" w:sz="4" w:space="0" w:color="000000"/>
            </w:tcBorders>
          </w:tcPr>
          <w:p w14:paraId="6380F1D6" w14:textId="77777777" w:rsidR="003B36C8" w:rsidRPr="00644FCA" w:rsidRDefault="003B36C8" w:rsidP="00E74B40">
            <w:pPr>
              <w:numPr>
                <w:ilvl w:val="0"/>
                <w:numId w:val="30"/>
              </w:numPr>
              <w:tabs>
                <w:tab w:val="left" w:pos="709"/>
              </w:tabs>
              <w:spacing w:line="256" w:lineRule="auto"/>
              <w:contextualSpacing/>
              <w:jc w:val="center"/>
              <w:rPr>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64CA80AC" w14:textId="67931CF8" w:rsidR="003B36C8" w:rsidRDefault="003B36C8" w:rsidP="003B36C8">
            <w:pPr>
              <w:spacing w:line="256" w:lineRule="auto"/>
              <w:ind w:firstLine="0"/>
              <w:rPr>
                <w:rFonts w:asciiTheme="majorHAnsi" w:hAnsiTheme="majorHAnsi" w:cstheme="majorHAnsi"/>
                <w:bCs/>
                <w:sz w:val="24"/>
                <w:szCs w:val="24"/>
              </w:rPr>
            </w:pPr>
            <w:r>
              <w:rPr>
                <w:rFonts w:asciiTheme="majorHAnsi" w:hAnsiTheme="majorHAnsi" w:cstheme="majorHAnsi"/>
                <w:sz w:val="24"/>
                <w:szCs w:val="24"/>
              </w:rPr>
              <w:t>Chữ ký KH</w:t>
            </w:r>
          </w:p>
        </w:tc>
        <w:tc>
          <w:tcPr>
            <w:tcW w:w="1242" w:type="dxa"/>
            <w:tcBorders>
              <w:top w:val="single" w:sz="4" w:space="0" w:color="000000"/>
              <w:left w:val="single" w:sz="4" w:space="0" w:color="000000"/>
              <w:bottom w:val="single" w:sz="4" w:space="0" w:color="000000"/>
              <w:right w:val="single" w:sz="4" w:space="0" w:color="000000"/>
            </w:tcBorders>
          </w:tcPr>
          <w:p w14:paraId="47B72FD5" w14:textId="11CB4BE2" w:rsidR="003B36C8" w:rsidRDefault="003B36C8" w:rsidP="003B36C8">
            <w:pPr>
              <w:spacing w:line="256" w:lineRule="auto"/>
              <w:ind w:firstLine="0"/>
              <w:rPr>
                <w:rFonts w:asciiTheme="majorHAnsi" w:hAnsiTheme="majorHAnsi" w:cstheme="majorHAnsi"/>
                <w:sz w:val="24"/>
                <w:szCs w:val="24"/>
              </w:rPr>
            </w:pPr>
            <w:r>
              <w:rPr>
                <w:rFonts w:asciiTheme="majorHAnsi" w:hAnsiTheme="majorHAnsi" w:cstheme="majorHAnsi"/>
                <w:sz w:val="24"/>
                <w:szCs w:val="24"/>
              </w:rPr>
              <w:t>Title</w:t>
            </w:r>
          </w:p>
        </w:tc>
        <w:tc>
          <w:tcPr>
            <w:tcW w:w="911" w:type="dxa"/>
            <w:tcBorders>
              <w:top w:val="single" w:sz="4" w:space="0" w:color="000000"/>
              <w:left w:val="single" w:sz="4" w:space="0" w:color="000000"/>
              <w:bottom w:val="single" w:sz="4" w:space="0" w:color="000000"/>
              <w:right w:val="single" w:sz="4" w:space="0" w:color="000000"/>
            </w:tcBorders>
          </w:tcPr>
          <w:p w14:paraId="59B2E70D" w14:textId="77777777" w:rsidR="003B36C8" w:rsidRPr="000D23CA" w:rsidRDefault="003B36C8" w:rsidP="003B36C8">
            <w:pPr>
              <w:spacing w:line="256" w:lineRule="auto"/>
              <w:ind w:firstLine="0"/>
              <w:rPr>
                <w:rFonts w:asciiTheme="majorHAnsi" w:hAnsiTheme="majorHAnsi" w:cstheme="majorHAnsi"/>
                <w:bCs/>
                <w:sz w:val="24"/>
                <w:szCs w:val="24"/>
              </w:rPr>
            </w:pPr>
          </w:p>
        </w:tc>
        <w:tc>
          <w:tcPr>
            <w:tcW w:w="994" w:type="dxa"/>
            <w:tcBorders>
              <w:top w:val="single" w:sz="4" w:space="0" w:color="000000"/>
              <w:left w:val="single" w:sz="4" w:space="0" w:color="000000"/>
              <w:bottom w:val="single" w:sz="4" w:space="0" w:color="000000"/>
              <w:right w:val="single" w:sz="4" w:space="0" w:color="000000"/>
            </w:tcBorders>
          </w:tcPr>
          <w:p w14:paraId="3F56D469" w14:textId="77777777" w:rsidR="003B36C8" w:rsidRPr="000D23CA" w:rsidRDefault="003B36C8" w:rsidP="003B36C8">
            <w:pPr>
              <w:spacing w:line="256" w:lineRule="auto"/>
              <w:ind w:firstLine="0"/>
              <w:rPr>
                <w:rFonts w:asciiTheme="majorHAnsi" w:hAnsiTheme="majorHAnsi" w:cstheme="majorHAnsi"/>
                <w:bCs/>
                <w:sz w:val="24"/>
                <w:szCs w:val="24"/>
              </w:rPr>
            </w:pPr>
          </w:p>
        </w:tc>
        <w:tc>
          <w:tcPr>
            <w:tcW w:w="994" w:type="dxa"/>
            <w:tcBorders>
              <w:top w:val="single" w:sz="4" w:space="0" w:color="000000"/>
              <w:left w:val="single" w:sz="4" w:space="0" w:color="000000"/>
              <w:bottom w:val="single" w:sz="4" w:space="0" w:color="000000"/>
              <w:right w:val="single" w:sz="4" w:space="0" w:color="000000"/>
            </w:tcBorders>
          </w:tcPr>
          <w:p w14:paraId="011F8F33" w14:textId="77777777" w:rsidR="003B36C8" w:rsidRPr="000D23CA" w:rsidRDefault="003B36C8" w:rsidP="003B36C8">
            <w:pPr>
              <w:spacing w:line="256" w:lineRule="auto"/>
              <w:ind w:firstLine="0"/>
              <w:rPr>
                <w:rFonts w:asciiTheme="majorHAnsi" w:hAnsiTheme="majorHAnsi" w:cstheme="majorHAnsi"/>
                <w:bCs/>
                <w:sz w:val="24"/>
                <w:szCs w:val="24"/>
              </w:rPr>
            </w:pPr>
          </w:p>
        </w:tc>
        <w:tc>
          <w:tcPr>
            <w:tcW w:w="3564" w:type="dxa"/>
            <w:tcBorders>
              <w:top w:val="single" w:sz="4" w:space="0" w:color="000000"/>
              <w:left w:val="single" w:sz="4" w:space="0" w:color="000000"/>
              <w:bottom w:val="single" w:sz="4" w:space="0" w:color="000000"/>
              <w:right w:val="single" w:sz="4" w:space="0" w:color="000000"/>
            </w:tcBorders>
          </w:tcPr>
          <w:p w14:paraId="6BA9EBBE" w14:textId="77777777" w:rsidR="003B36C8" w:rsidRDefault="003B36C8" w:rsidP="003B36C8">
            <w:pPr>
              <w:ind w:firstLine="0"/>
              <w:rPr>
                <w:rFonts w:asciiTheme="majorHAnsi" w:hAnsiTheme="majorHAnsi" w:cstheme="majorHAnsi"/>
                <w:sz w:val="24"/>
                <w:szCs w:val="24"/>
              </w:rPr>
            </w:pPr>
            <w:r>
              <w:rPr>
                <w:rFonts w:asciiTheme="majorHAnsi" w:hAnsiTheme="majorHAnsi" w:cstheme="majorHAnsi"/>
                <w:sz w:val="24"/>
                <w:szCs w:val="24"/>
              </w:rPr>
              <w:t>Tiêu đề ở dạng Hyperlink và hiển thị trên màn hình nhập sau khi truy vấn thành công thông tin tài khoản/khách hàng.</w:t>
            </w:r>
          </w:p>
          <w:p w14:paraId="32C53CD8" w14:textId="70C5BEE6" w:rsidR="003B36C8" w:rsidRDefault="003B36C8" w:rsidP="003B36C8">
            <w:pPr>
              <w:spacing w:line="256" w:lineRule="auto"/>
              <w:ind w:firstLine="0"/>
              <w:rPr>
                <w:rFonts w:asciiTheme="majorHAnsi" w:hAnsiTheme="majorHAnsi" w:cstheme="majorHAnsi"/>
                <w:bCs/>
                <w:sz w:val="24"/>
                <w:szCs w:val="24"/>
              </w:rPr>
            </w:pPr>
            <w:r>
              <w:rPr>
                <w:rFonts w:asciiTheme="majorHAnsi" w:hAnsiTheme="majorHAnsi" w:cstheme="majorHAnsi"/>
                <w:sz w:val="24"/>
                <w:szCs w:val="24"/>
              </w:rPr>
              <w:t>Nhấn chọn sẽ hiển thị màn hình xem chữ ký khách hàng</w:t>
            </w:r>
          </w:p>
        </w:tc>
      </w:tr>
      <w:tr w:rsidR="00760EFC" w:rsidRPr="00644FCA" w14:paraId="5B06DA2E" w14:textId="77777777" w:rsidTr="00952049">
        <w:trPr>
          <w:trHeight w:val="748"/>
          <w:ins w:id="2624" w:author="Nguyen Duc Anh" w:date="2025-09-26T19:49:00Z"/>
        </w:trPr>
        <w:tc>
          <w:tcPr>
            <w:tcW w:w="656" w:type="dxa"/>
            <w:tcBorders>
              <w:top w:val="single" w:sz="4" w:space="0" w:color="000000"/>
              <w:left w:val="single" w:sz="4" w:space="0" w:color="000000"/>
              <w:bottom w:val="single" w:sz="4" w:space="0" w:color="000000"/>
              <w:right w:val="single" w:sz="4" w:space="0" w:color="000000"/>
            </w:tcBorders>
          </w:tcPr>
          <w:p w14:paraId="7E3521E4" w14:textId="77777777" w:rsidR="00760EFC" w:rsidRPr="00644FCA" w:rsidRDefault="00760EFC" w:rsidP="00E74B40">
            <w:pPr>
              <w:numPr>
                <w:ilvl w:val="0"/>
                <w:numId w:val="30"/>
              </w:numPr>
              <w:tabs>
                <w:tab w:val="left" w:pos="709"/>
              </w:tabs>
              <w:spacing w:line="256" w:lineRule="auto"/>
              <w:contextualSpacing/>
              <w:jc w:val="center"/>
              <w:rPr>
                <w:ins w:id="2625" w:author="Nguyen Duc Anh" w:date="2025-09-26T19:49: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57622974" w14:textId="38C2F92C" w:rsidR="00760EFC" w:rsidRDefault="00760EFC" w:rsidP="003B36C8">
            <w:pPr>
              <w:spacing w:line="256" w:lineRule="auto"/>
              <w:ind w:firstLine="0"/>
              <w:rPr>
                <w:ins w:id="2626" w:author="Nguyen Duc Anh" w:date="2025-09-26T19:49:00Z"/>
                <w:rFonts w:asciiTheme="majorHAnsi" w:hAnsiTheme="majorHAnsi" w:cstheme="majorHAnsi"/>
                <w:sz w:val="24"/>
                <w:szCs w:val="24"/>
              </w:rPr>
            </w:pPr>
            <w:ins w:id="2627" w:author="Nguyen Duc Anh" w:date="2025-09-26T19:49:00Z">
              <w:r>
                <w:rPr>
                  <w:rFonts w:asciiTheme="majorHAnsi" w:hAnsiTheme="majorHAnsi" w:cstheme="majorHAnsi"/>
                  <w:sz w:val="24"/>
                  <w:szCs w:val="24"/>
                </w:rPr>
                <w:t xml:space="preserve">Lập đề nghị </w:t>
              </w:r>
            </w:ins>
            <w:ins w:id="2628" w:author="Nguyen Duc Anh" w:date="2025-09-26T19:50:00Z">
              <w:r>
                <w:rPr>
                  <w:rFonts w:asciiTheme="majorHAnsi" w:hAnsiTheme="majorHAnsi" w:cstheme="majorHAnsi"/>
                  <w:sz w:val="24"/>
                  <w:szCs w:val="24"/>
                </w:rPr>
                <w:t>nhanh</w:t>
              </w:r>
            </w:ins>
          </w:p>
        </w:tc>
        <w:tc>
          <w:tcPr>
            <w:tcW w:w="1242" w:type="dxa"/>
            <w:tcBorders>
              <w:top w:val="single" w:sz="4" w:space="0" w:color="000000"/>
              <w:left w:val="single" w:sz="4" w:space="0" w:color="000000"/>
              <w:bottom w:val="single" w:sz="4" w:space="0" w:color="000000"/>
              <w:right w:val="single" w:sz="4" w:space="0" w:color="000000"/>
            </w:tcBorders>
          </w:tcPr>
          <w:p w14:paraId="6BDD2A45" w14:textId="1C2BD3FB" w:rsidR="00760EFC" w:rsidRDefault="00760EFC" w:rsidP="003B36C8">
            <w:pPr>
              <w:spacing w:line="256" w:lineRule="auto"/>
              <w:ind w:firstLine="0"/>
              <w:rPr>
                <w:ins w:id="2629" w:author="Nguyen Duc Anh" w:date="2025-09-26T19:49:00Z"/>
                <w:rFonts w:asciiTheme="majorHAnsi" w:hAnsiTheme="majorHAnsi" w:cstheme="majorHAnsi"/>
                <w:sz w:val="24"/>
                <w:szCs w:val="24"/>
              </w:rPr>
            </w:pPr>
            <w:ins w:id="2630" w:author="Nguyen Duc Anh" w:date="2025-09-26T19:50:00Z">
              <w:r>
                <w:rPr>
                  <w:rFonts w:asciiTheme="majorHAnsi" w:hAnsiTheme="majorHAnsi" w:cstheme="majorHAnsi"/>
                  <w:sz w:val="24"/>
                  <w:szCs w:val="24"/>
                </w:rPr>
                <w:t>Button</w:t>
              </w:r>
            </w:ins>
          </w:p>
        </w:tc>
        <w:tc>
          <w:tcPr>
            <w:tcW w:w="911" w:type="dxa"/>
            <w:tcBorders>
              <w:top w:val="single" w:sz="4" w:space="0" w:color="000000"/>
              <w:left w:val="single" w:sz="4" w:space="0" w:color="000000"/>
              <w:bottom w:val="single" w:sz="4" w:space="0" w:color="000000"/>
              <w:right w:val="single" w:sz="4" w:space="0" w:color="000000"/>
            </w:tcBorders>
          </w:tcPr>
          <w:p w14:paraId="1EAB7ED2" w14:textId="77777777" w:rsidR="00760EFC" w:rsidRPr="000D23CA" w:rsidRDefault="00760EFC" w:rsidP="003B36C8">
            <w:pPr>
              <w:spacing w:line="256" w:lineRule="auto"/>
              <w:ind w:firstLine="0"/>
              <w:rPr>
                <w:ins w:id="2631" w:author="Nguyen Duc Anh" w:date="2025-09-26T19:49:00Z"/>
                <w:rFonts w:asciiTheme="majorHAnsi" w:hAnsiTheme="majorHAnsi" w:cstheme="majorHAnsi"/>
                <w:bCs/>
                <w:sz w:val="24"/>
                <w:szCs w:val="24"/>
              </w:rPr>
            </w:pPr>
          </w:p>
        </w:tc>
        <w:tc>
          <w:tcPr>
            <w:tcW w:w="994" w:type="dxa"/>
            <w:tcBorders>
              <w:top w:val="single" w:sz="4" w:space="0" w:color="000000"/>
              <w:left w:val="single" w:sz="4" w:space="0" w:color="000000"/>
              <w:bottom w:val="single" w:sz="4" w:space="0" w:color="000000"/>
              <w:right w:val="single" w:sz="4" w:space="0" w:color="000000"/>
            </w:tcBorders>
          </w:tcPr>
          <w:p w14:paraId="342D0B8B" w14:textId="77777777" w:rsidR="00760EFC" w:rsidRPr="000D23CA" w:rsidRDefault="00760EFC" w:rsidP="003B36C8">
            <w:pPr>
              <w:spacing w:line="256" w:lineRule="auto"/>
              <w:ind w:firstLine="0"/>
              <w:rPr>
                <w:ins w:id="2632" w:author="Nguyen Duc Anh" w:date="2025-09-26T19:49:00Z"/>
                <w:rFonts w:asciiTheme="majorHAnsi" w:hAnsiTheme="majorHAnsi" w:cstheme="majorHAnsi"/>
                <w:bCs/>
                <w:sz w:val="24"/>
                <w:szCs w:val="24"/>
              </w:rPr>
            </w:pPr>
          </w:p>
        </w:tc>
        <w:tc>
          <w:tcPr>
            <w:tcW w:w="994" w:type="dxa"/>
            <w:tcBorders>
              <w:top w:val="single" w:sz="4" w:space="0" w:color="000000"/>
              <w:left w:val="single" w:sz="4" w:space="0" w:color="000000"/>
              <w:bottom w:val="single" w:sz="4" w:space="0" w:color="000000"/>
              <w:right w:val="single" w:sz="4" w:space="0" w:color="000000"/>
            </w:tcBorders>
          </w:tcPr>
          <w:p w14:paraId="3F209163" w14:textId="77777777" w:rsidR="00760EFC" w:rsidRPr="000D23CA" w:rsidRDefault="00760EFC" w:rsidP="003B36C8">
            <w:pPr>
              <w:spacing w:line="256" w:lineRule="auto"/>
              <w:ind w:firstLine="0"/>
              <w:rPr>
                <w:ins w:id="2633" w:author="Nguyen Duc Anh" w:date="2025-09-26T19:49:00Z"/>
                <w:rFonts w:asciiTheme="majorHAnsi" w:hAnsiTheme="majorHAnsi" w:cstheme="majorHAnsi"/>
                <w:bCs/>
                <w:sz w:val="24"/>
                <w:szCs w:val="24"/>
              </w:rPr>
            </w:pPr>
          </w:p>
        </w:tc>
        <w:tc>
          <w:tcPr>
            <w:tcW w:w="3564" w:type="dxa"/>
            <w:tcBorders>
              <w:top w:val="single" w:sz="4" w:space="0" w:color="000000"/>
              <w:left w:val="single" w:sz="4" w:space="0" w:color="000000"/>
              <w:bottom w:val="single" w:sz="4" w:space="0" w:color="000000"/>
              <w:right w:val="single" w:sz="4" w:space="0" w:color="000000"/>
            </w:tcBorders>
          </w:tcPr>
          <w:p w14:paraId="5F765E27" w14:textId="4DF25939" w:rsidR="00760EFC" w:rsidRDefault="00760EFC" w:rsidP="003B36C8">
            <w:pPr>
              <w:ind w:firstLine="0"/>
              <w:rPr>
                <w:ins w:id="2634" w:author="Nguyen Duc Anh" w:date="2025-09-26T19:49:00Z"/>
                <w:rFonts w:asciiTheme="majorHAnsi" w:hAnsiTheme="majorHAnsi" w:cstheme="majorHAnsi"/>
                <w:sz w:val="24"/>
                <w:szCs w:val="24"/>
              </w:rPr>
            </w:pPr>
            <w:ins w:id="2635" w:author="Nguyen Duc Anh" w:date="2025-09-26T19:50:00Z">
              <w:r>
                <w:rPr>
                  <w:rFonts w:asciiTheme="majorHAnsi" w:hAnsiTheme="majorHAnsi" w:cstheme="majorHAnsi"/>
                  <w:sz w:val="24"/>
                  <w:szCs w:val="24"/>
                </w:rPr>
                <w:t>Nút thực hiện chức năng</w:t>
              </w:r>
            </w:ins>
            <w:ins w:id="2636" w:author="Nguyen Duc Anh" w:date="2025-09-26T19:53:00Z">
              <w:r w:rsidR="00ED668D">
                <w:rPr>
                  <w:rFonts w:asciiTheme="majorHAnsi" w:hAnsiTheme="majorHAnsi" w:cstheme="majorHAnsi"/>
                  <w:sz w:val="24"/>
                  <w:szCs w:val="24"/>
                </w:rPr>
                <w:t xml:space="preserve"> lập nhanh bản in đề nghị mua bán ngoại tệ</w:t>
              </w:r>
              <w:r w:rsidR="00D71ED1">
                <w:rPr>
                  <w:rFonts w:asciiTheme="majorHAnsi" w:hAnsiTheme="majorHAnsi" w:cstheme="majorHAnsi"/>
                  <w:sz w:val="24"/>
                  <w:szCs w:val="24"/>
                </w:rPr>
                <w:t xml:space="preserve">. Nhấn chọn sẽ chuyển sang tab màn hình </w:t>
              </w:r>
            </w:ins>
            <w:ins w:id="2637" w:author="Nguyen Duc Anh" w:date="2025-09-26T19:54:00Z">
              <w:r w:rsidR="00D71ED1">
                <w:rPr>
                  <w:rFonts w:asciiTheme="majorHAnsi" w:hAnsiTheme="majorHAnsi" w:cstheme="majorHAnsi"/>
                  <w:sz w:val="24"/>
                  <w:szCs w:val="24"/>
                </w:rPr>
                <w:t>xem trước bản in đề nghị.</w:t>
              </w:r>
            </w:ins>
            <w:ins w:id="2638" w:author="Nguyen Duc Anh" w:date="2025-09-27T11:45:00Z">
              <w:r w:rsidR="00641439">
                <w:rPr>
                  <w:rFonts w:asciiTheme="majorHAnsi" w:hAnsiTheme="majorHAnsi" w:cstheme="majorHAnsi"/>
                  <w:sz w:val="24"/>
                  <w:szCs w:val="24"/>
                </w:rPr>
                <w:t xml:space="preserve"> Dữ liệu bản in lấy từ dữ liệu đã nhập trên màn hình lập giao dịch.</w:t>
              </w:r>
            </w:ins>
          </w:p>
        </w:tc>
      </w:tr>
    </w:tbl>
    <w:p w14:paraId="299B4777" w14:textId="4449157E" w:rsidR="008A5C07" w:rsidRDefault="008A5C07" w:rsidP="008A5C07">
      <w:pPr>
        <w:rPr>
          <w:rFonts w:cstheme="majorHAnsi"/>
          <w:noProof/>
          <w:sz w:val="24"/>
          <w:szCs w:val="24"/>
        </w:rPr>
      </w:pPr>
    </w:p>
    <w:p w14:paraId="35A51927" w14:textId="756E756A" w:rsidR="00664198" w:rsidRPr="00774939" w:rsidRDefault="00664198" w:rsidP="0042798F">
      <w:pPr>
        <w:pStyle w:val="Heading4"/>
        <w:ind w:left="720" w:hanging="720"/>
        <w:rPr>
          <w:rFonts w:cstheme="majorHAnsi"/>
          <w:noProof/>
          <w:sz w:val="24"/>
          <w:szCs w:val="24"/>
        </w:rPr>
      </w:pPr>
      <w:bookmarkStart w:id="2639" w:name="_Toc209883927"/>
      <w:r w:rsidRPr="00774939">
        <w:rPr>
          <w:rFonts w:cstheme="majorHAnsi"/>
          <w:noProof/>
          <w:sz w:val="24"/>
          <w:szCs w:val="24"/>
        </w:rPr>
        <w:t>Màn hình tính năng</w:t>
      </w:r>
      <w:bookmarkEnd w:id="2639"/>
    </w:p>
    <w:p w14:paraId="02F6DD93" w14:textId="34ADE48C" w:rsidR="00664198" w:rsidRDefault="00D83B08" w:rsidP="00D83B08">
      <w:pPr>
        <w:ind w:firstLine="0"/>
        <w:jc w:val="center"/>
        <w:rPr>
          <w:ins w:id="2640" w:author="Nguyen Duc Anh" w:date="2025-09-27T11:44:00Z"/>
          <w:rFonts w:asciiTheme="majorHAnsi" w:hAnsiTheme="majorHAnsi" w:cstheme="majorHAnsi"/>
          <w:b/>
          <w:sz w:val="24"/>
          <w:szCs w:val="24"/>
        </w:rPr>
      </w:pPr>
      <w:del w:id="2641" w:author="Nguyen Duc Anh" w:date="2025-09-27T11:44:00Z">
        <w:r w:rsidDel="007C4518">
          <w:rPr>
            <w:noProof/>
          </w:rPr>
          <w:drawing>
            <wp:inline distT="0" distB="0" distL="0" distR="0" wp14:anchorId="76AB2F47" wp14:editId="12137406">
              <wp:extent cx="4049242" cy="821690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49242" cy="8216900"/>
                      </a:xfrm>
                      <a:prstGeom prst="rect">
                        <a:avLst/>
                      </a:prstGeom>
                      <a:noFill/>
                      <a:ln>
                        <a:noFill/>
                      </a:ln>
                    </pic:spPr>
                  </pic:pic>
                </a:graphicData>
              </a:graphic>
            </wp:inline>
          </w:drawing>
        </w:r>
      </w:del>
    </w:p>
    <w:p w14:paraId="0E259CF0" w14:textId="76C11BE8" w:rsidR="007C4518" w:rsidRPr="00774939" w:rsidRDefault="007C4518" w:rsidP="00D83B08">
      <w:pPr>
        <w:ind w:firstLine="0"/>
        <w:jc w:val="center"/>
        <w:rPr>
          <w:rFonts w:asciiTheme="majorHAnsi" w:hAnsiTheme="majorHAnsi" w:cstheme="majorHAnsi"/>
          <w:b/>
          <w:sz w:val="24"/>
          <w:szCs w:val="24"/>
        </w:rPr>
      </w:pPr>
      <w:ins w:id="2642" w:author="Nguyen Duc Anh" w:date="2025-09-27T11:44:00Z">
        <w:r>
          <w:rPr>
            <w:noProof/>
          </w:rPr>
          <w:lastRenderedPageBreak/>
          <w:drawing>
            <wp:inline distT="0" distB="0" distL="0" distR="0" wp14:anchorId="4EA8C367" wp14:editId="0AD96140">
              <wp:extent cx="3899097" cy="8158766"/>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9097" cy="8158766"/>
                      </a:xfrm>
                      <a:prstGeom prst="rect">
                        <a:avLst/>
                      </a:prstGeom>
                      <a:noFill/>
                      <a:ln>
                        <a:noFill/>
                      </a:ln>
                    </pic:spPr>
                  </pic:pic>
                </a:graphicData>
              </a:graphic>
            </wp:inline>
          </w:drawing>
        </w:r>
      </w:ins>
    </w:p>
    <w:p w14:paraId="539EFE08" w14:textId="77777777" w:rsidR="00664198" w:rsidRPr="00774939" w:rsidRDefault="00664198" w:rsidP="00664198">
      <w:pPr>
        <w:jc w:val="center"/>
        <w:rPr>
          <w:rFonts w:asciiTheme="majorHAnsi" w:hAnsiTheme="majorHAnsi" w:cstheme="majorHAnsi"/>
          <w:i/>
          <w:sz w:val="24"/>
          <w:szCs w:val="24"/>
        </w:rPr>
      </w:pPr>
      <w:r w:rsidRPr="00774939">
        <w:rPr>
          <w:rFonts w:asciiTheme="majorHAnsi" w:hAnsiTheme="majorHAnsi" w:cstheme="majorHAnsi"/>
          <w:i/>
          <w:sz w:val="24"/>
          <w:szCs w:val="24"/>
        </w:rPr>
        <w:t xml:space="preserve">Hình  - Màn hình thêm mới </w:t>
      </w:r>
      <w:r>
        <w:rPr>
          <w:rFonts w:asciiTheme="majorHAnsi" w:hAnsiTheme="majorHAnsi" w:cstheme="majorHAnsi"/>
          <w:i/>
          <w:sz w:val="24"/>
          <w:szCs w:val="24"/>
        </w:rPr>
        <w:t xml:space="preserve">giao dịch </w:t>
      </w:r>
      <w:commentRangeStart w:id="2643"/>
      <w:commentRangeStart w:id="2644"/>
      <w:r>
        <w:rPr>
          <w:rFonts w:asciiTheme="majorHAnsi" w:hAnsiTheme="majorHAnsi" w:cstheme="majorHAnsi"/>
          <w:i/>
          <w:sz w:val="24"/>
          <w:szCs w:val="24"/>
        </w:rPr>
        <w:t>mua</w:t>
      </w:r>
      <w:commentRangeEnd w:id="2643"/>
      <w:r w:rsidR="00457736">
        <w:rPr>
          <w:rStyle w:val="CommentReference"/>
          <w:rFonts w:ascii="Times New Roman" w:eastAsia="Times New Roman" w:hAnsi="Times New Roman" w:cs="Times New Roman"/>
          <w:bCs/>
          <w:kern w:val="32"/>
        </w:rPr>
        <w:commentReference w:id="2643"/>
      </w:r>
      <w:commentRangeEnd w:id="2644"/>
      <w:r w:rsidR="00457736">
        <w:rPr>
          <w:rStyle w:val="CommentReference"/>
          <w:rFonts w:ascii="Times New Roman" w:eastAsia="Times New Roman" w:hAnsi="Times New Roman" w:cs="Times New Roman"/>
          <w:bCs/>
          <w:kern w:val="32"/>
        </w:rPr>
        <w:commentReference w:id="2644"/>
      </w:r>
      <w:r>
        <w:rPr>
          <w:rFonts w:asciiTheme="majorHAnsi" w:hAnsiTheme="majorHAnsi" w:cstheme="majorHAnsi"/>
          <w:i/>
          <w:sz w:val="24"/>
          <w:szCs w:val="24"/>
        </w:rPr>
        <w:t xml:space="preserve"> bán ngoại tệ</w:t>
      </w:r>
    </w:p>
    <w:p w14:paraId="73F51F79" w14:textId="2274DDAD" w:rsidR="00664198" w:rsidRDefault="00664198" w:rsidP="00AB6C9F">
      <w:pPr>
        <w:jc w:val="center"/>
        <w:rPr>
          <w:ins w:id="2645" w:author="Nguyen Duc Anh" w:date="2025-09-26T18:34:00Z"/>
          <w:rFonts w:asciiTheme="majorHAnsi" w:hAnsiTheme="majorHAnsi" w:cstheme="majorHAnsi"/>
          <w:i/>
          <w:sz w:val="24"/>
          <w:szCs w:val="24"/>
        </w:rPr>
      </w:pPr>
      <w:r w:rsidRPr="00774939">
        <w:rPr>
          <w:rFonts w:asciiTheme="majorHAnsi" w:hAnsiTheme="majorHAnsi" w:cstheme="majorHAnsi"/>
          <w:i/>
          <w:sz w:val="24"/>
          <w:szCs w:val="24"/>
        </w:rPr>
        <w:t xml:space="preserve"> </w:t>
      </w:r>
      <w:del w:id="2646" w:author="Nguyen Duc Anh" w:date="2025-09-26T18:34:00Z">
        <w:r w:rsidR="00C72BF1" w:rsidDel="005E12DC">
          <w:rPr>
            <w:noProof/>
          </w:rPr>
          <w:drawing>
            <wp:inline distT="0" distB="0" distL="0" distR="0" wp14:anchorId="20D63346" wp14:editId="2BBF0034">
              <wp:extent cx="4184650" cy="20193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4650" cy="2019300"/>
                      </a:xfrm>
                      <a:prstGeom prst="rect">
                        <a:avLst/>
                      </a:prstGeom>
                      <a:noFill/>
                      <a:ln>
                        <a:noFill/>
                      </a:ln>
                    </pic:spPr>
                  </pic:pic>
                </a:graphicData>
              </a:graphic>
            </wp:inline>
          </w:drawing>
        </w:r>
      </w:del>
    </w:p>
    <w:p w14:paraId="7868FEC0" w14:textId="0BEB52DE" w:rsidR="005E12DC" w:rsidRPr="00774939" w:rsidRDefault="005E12DC" w:rsidP="00AB6C9F">
      <w:pPr>
        <w:jc w:val="center"/>
        <w:rPr>
          <w:rFonts w:asciiTheme="majorHAnsi" w:hAnsiTheme="majorHAnsi" w:cstheme="majorHAnsi"/>
          <w:i/>
          <w:sz w:val="24"/>
          <w:szCs w:val="24"/>
        </w:rPr>
      </w:pPr>
      <w:ins w:id="2647" w:author="Nguyen Duc Anh" w:date="2025-09-26T18:34:00Z">
        <w:r>
          <w:rPr>
            <w:noProof/>
          </w:rPr>
          <w:lastRenderedPageBreak/>
          <w:drawing>
            <wp:inline distT="0" distB="0" distL="0" distR="0" wp14:anchorId="3B9D3041" wp14:editId="0DE100E0">
              <wp:extent cx="4178935" cy="2021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78935" cy="2021840"/>
                      </a:xfrm>
                      <a:prstGeom prst="rect">
                        <a:avLst/>
                      </a:prstGeom>
                      <a:noFill/>
                      <a:ln>
                        <a:noFill/>
                      </a:ln>
                    </pic:spPr>
                  </pic:pic>
                </a:graphicData>
              </a:graphic>
            </wp:inline>
          </w:drawing>
        </w:r>
      </w:ins>
    </w:p>
    <w:p w14:paraId="1DC55E0B" w14:textId="1291B0BD" w:rsidR="00664198" w:rsidRDefault="00664198" w:rsidP="00664198">
      <w:pPr>
        <w:jc w:val="center"/>
        <w:rPr>
          <w:rFonts w:asciiTheme="majorHAnsi" w:hAnsiTheme="majorHAnsi" w:cstheme="majorHAnsi"/>
          <w:i/>
          <w:sz w:val="24"/>
          <w:szCs w:val="24"/>
        </w:rPr>
      </w:pPr>
      <w:r w:rsidRPr="00774939">
        <w:rPr>
          <w:rFonts w:asciiTheme="majorHAnsi" w:hAnsiTheme="majorHAnsi" w:cstheme="majorHAnsi"/>
          <w:i/>
          <w:sz w:val="24"/>
          <w:szCs w:val="24"/>
        </w:rPr>
        <w:t xml:space="preserve">Hình  - Popup xác nhận gửi duyệt </w:t>
      </w:r>
      <w:r>
        <w:rPr>
          <w:rFonts w:asciiTheme="majorHAnsi" w:hAnsiTheme="majorHAnsi" w:cstheme="majorHAnsi"/>
          <w:i/>
          <w:sz w:val="24"/>
          <w:szCs w:val="24"/>
        </w:rPr>
        <w:t xml:space="preserve">giao dịch </w:t>
      </w:r>
      <w:del w:id="2648" w:author="Nguyen Duc Anh" w:date="2025-09-26T18:35:00Z">
        <w:r w:rsidDel="00000B00">
          <w:rPr>
            <w:rFonts w:asciiTheme="majorHAnsi" w:hAnsiTheme="majorHAnsi" w:cstheme="majorHAnsi"/>
            <w:i/>
            <w:sz w:val="24"/>
            <w:szCs w:val="24"/>
          </w:rPr>
          <w:delText xml:space="preserve">mua </w:delText>
        </w:r>
      </w:del>
      <w:ins w:id="2649" w:author="Nguyen Duc Anh" w:date="2025-09-26T18:35:00Z">
        <w:r w:rsidR="00000B00">
          <w:rPr>
            <w:rFonts w:asciiTheme="majorHAnsi" w:hAnsiTheme="majorHAnsi" w:cstheme="majorHAnsi"/>
            <w:i/>
            <w:sz w:val="24"/>
            <w:szCs w:val="24"/>
          </w:rPr>
          <w:t xml:space="preserve">bán </w:t>
        </w:r>
      </w:ins>
      <w:r>
        <w:rPr>
          <w:rFonts w:asciiTheme="majorHAnsi" w:hAnsiTheme="majorHAnsi" w:cstheme="majorHAnsi"/>
          <w:i/>
          <w:sz w:val="24"/>
          <w:szCs w:val="24"/>
        </w:rPr>
        <w:t>ngoại tệ</w:t>
      </w:r>
    </w:p>
    <w:p w14:paraId="37B593DA" w14:textId="77777777" w:rsidR="00664198" w:rsidRPr="00774939" w:rsidRDefault="00664198" w:rsidP="00664198">
      <w:pPr>
        <w:pStyle w:val="Heading4"/>
        <w:ind w:left="720" w:hanging="720"/>
        <w:rPr>
          <w:rFonts w:cstheme="majorHAnsi"/>
          <w:noProof/>
          <w:sz w:val="24"/>
          <w:szCs w:val="24"/>
        </w:rPr>
      </w:pPr>
      <w:bookmarkStart w:id="2650" w:name="_Toc209883928"/>
      <w:r w:rsidRPr="00774939">
        <w:rPr>
          <w:rFonts w:cstheme="majorHAnsi"/>
          <w:noProof/>
          <w:sz w:val="24"/>
          <w:szCs w:val="24"/>
        </w:rPr>
        <w:t>Quy tắc validation và trường hợp ngoại lệ</w:t>
      </w:r>
      <w:bookmarkEnd w:id="2650"/>
    </w:p>
    <w:tbl>
      <w:tblPr>
        <w:tblStyle w:val="HRTTableStyle2"/>
        <w:tblW w:w="5000" w:type="pct"/>
        <w:jc w:val="center"/>
        <w:tblLook w:val="04A0" w:firstRow="1" w:lastRow="0" w:firstColumn="1" w:lastColumn="0" w:noHBand="0" w:noVBand="1"/>
      </w:tblPr>
      <w:tblGrid>
        <w:gridCol w:w="759"/>
        <w:gridCol w:w="4255"/>
        <w:gridCol w:w="4048"/>
      </w:tblGrid>
      <w:tr w:rsidR="00664198" w:rsidRPr="00644FCA" w14:paraId="304FE3DA" w14:textId="77777777" w:rsidTr="00952049">
        <w:trPr>
          <w:jc w:val="center"/>
        </w:trPr>
        <w:tc>
          <w:tcPr>
            <w:tcW w:w="759" w:type="dxa"/>
          </w:tcPr>
          <w:p w14:paraId="4BF5F374" w14:textId="77777777" w:rsidR="00664198" w:rsidRPr="00644FCA" w:rsidRDefault="00664198" w:rsidP="00952049">
            <w:pPr>
              <w:tabs>
                <w:tab w:val="left" w:pos="709"/>
              </w:tabs>
              <w:spacing w:line="276" w:lineRule="auto"/>
              <w:ind w:hanging="78"/>
              <w:contextualSpacing/>
              <w:jc w:val="center"/>
              <w:rPr>
                <w:rFonts w:asciiTheme="majorHAnsi" w:hAnsiTheme="majorHAnsi" w:cstheme="majorHAnsi"/>
                <w:b/>
                <w:sz w:val="24"/>
                <w:szCs w:val="24"/>
              </w:rPr>
            </w:pPr>
            <w:r w:rsidRPr="00644FCA">
              <w:rPr>
                <w:rFonts w:asciiTheme="majorHAnsi" w:hAnsiTheme="majorHAnsi" w:cstheme="majorHAnsi"/>
                <w:b/>
                <w:sz w:val="24"/>
                <w:szCs w:val="24"/>
              </w:rPr>
              <w:t>STT</w:t>
            </w:r>
          </w:p>
        </w:tc>
        <w:tc>
          <w:tcPr>
            <w:tcW w:w="4255" w:type="dxa"/>
          </w:tcPr>
          <w:p w14:paraId="35897A24" w14:textId="77777777" w:rsidR="00664198" w:rsidRPr="00644FCA" w:rsidRDefault="00664198" w:rsidP="00952049">
            <w:pPr>
              <w:tabs>
                <w:tab w:val="left" w:pos="709"/>
              </w:tabs>
              <w:spacing w:line="276" w:lineRule="auto"/>
              <w:ind w:hanging="78"/>
              <w:contextualSpacing/>
              <w:jc w:val="center"/>
              <w:rPr>
                <w:rFonts w:asciiTheme="majorHAnsi" w:hAnsiTheme="majorHAnsi" w:cstheme="majorHAnsi"/>
                <w:b/>
                <w:sz w:val="24"/>
                <w:szCs w:val="24"/>
              </w:rPr>
            </w:pPr>
            <w:r w:rsidRPr="00644FCA">
              <w:rPr>
                <w:rFonts w:asciiTheme="majorHAnsi" w:hAnsiTheme="majorHAnsi" w:cstheme="majorHAnsi"/>
                <w:b/>
                <w:sz w:val="24"/>
                <w:szCs w:val="24"/>
              </w:rPr>
              <w:t>Validate/Ngoại lệ</w:t>
            </w:r>
          </w:p>
        </w:tc>
        <w:tc>
          <w:tcPr>
            <w:tcW w:w="4048" w:type="dxa"/>
          </w:tcPr>
          <w:p w14:paraId="761F781D" w14:textId="77777777" w:rsidR="00664198" w:rsidRPr="00644FCA" w:rsidRDefault="00664198" w:rsidP="00952049">
            <w:pPr>
              <w:tabs>
                <w:tab w:val="left" w:pos="709"/>
              </w:tabs>
              <w:spacing w:line="276" w:lineRule="auto"/>
              <w:ind w:hanging="78"/>
              <w:contextualSpacing/>
              <w:jc w:val="center"/>
              <w:rPr>
                <w:rFonts w:asciiTheme="majorHAnsi" w:hAnsiTheme="majorHAnsi" w:cstheme="majorHAnsi"/>
                <w:b/>
                <w:sz w:val="24"/>
                <w:szCs w:val="24"/>
              </w:rPr>
            </w:pPr>
            <w:r w:rsidRPr="00644FCA">
              <w:rPr>
                <w:rFonts w:asciiTheme="majorHAnsi" w:hAnsiTheme="majorHAnsi" w:cstheme="majorHAnsi"/>
                <w:b/>
                <w:sz w:val="24"/>
                <w:szCs w:val="24"/>
              </w:rPr>
              <w:t>Mô tả</w:t>
            </w:r>
          </w:p>
        </w:tc>
      </w:tr>
      <w:tr w:rsidR="000B0152" w:rsidRPr="00644FCA" w14:paraId="78CF80BB" w14:textId="77777777" w:rsidTr="00952049">
        <w:trPr>
          <w:jc w:val="center"/>
        </w:trPr>
        <w:tc>
          <w:tcPr>
            <w:tcW w:w="759" w:type="dxa"/>
          </w:tcPr>
          <w:p w14:paraId="03E4EAA8" w14:textId="77777777" w:rsidR="000B0152" w:rsidRPr="00644FCA" w:rsidRDefault="000B0152" w:rsidP="000B0152">
            <w:pPr>
              <w:tabs>
                <w:tab w:val="left" w:pos="709"/>
              </w:tabs>
              <w:spacing w:line="276" w:lineRule="auto"/>
              <w:ind w:hanging="78"/>
              <w:contextualSpacing/>
              <w:jc w:val="center"/>
              <w:rPr>
                <w:rFonts w:asciiTheme="majorHAnsi" w:hAnsiTheme="majorHAnsi" w:cstheme="majorHAnsi"/>
                <w:sz w:val="24"/>
                <w:szCs w:val="24"/>
              </w:rPr>
            </w:pPr>
            <w:r w:rsidRPr="00644FCA">
              <w:rPr>
                <w:rFonts w:asciiTheme="majorHAnsi" w:hAnsiTheme="majorHAnsi" w:cstheme="majorHAnsi"/>
                <w:sz w:val="24"/>
                <w:szCs w:val="24"/>
              </w:rPr>
              <w:t>1</w:t>
            </w:r>
          </w:p>
        </w:tc>
        <w:tc>
          <w:tcPr>
            <w:tcW w:w="4255" w:type="dxa"/>
          </w:tcPr>
          <w:p w14:paraId="000AD4F3" w14:textId="264B8062" w:rsidR="000B0152" w:rsidRPr="00644FCA" w:rsidRDefault="000B0152" w:rsidP="000B0152">
            <w:pPr>
              <w:tabs>
                <w:tab w:val="left" w:pos="709"/>
              </w:tabs>
              <w:spacing w:line="276" w:lineRule="auto"/>
              <w:ind w:hanging="78"/>
              <w:contextualSpacing/>
              <w:rPr>
                <w:rFonts w:asciiTheme="majorHAnsi" w:hAnsiTheme="majorHAnsi" w:cstheme="majorHAnsi"/>
                <w:sz w:val="24"/>
                <w:szCs w:val="24"/>
              </w:rPr>
            </w:pPr>
            <w:r w:rsidRPr="002431CB">
              <w:rPr>
                <w:rFonts w:asciiTheme="majorHAnsi" w:hAnsiTheme="majorHAnsi" w:cstheme="majorHAnsi"/>
                <w:sz w:val="24"/>
                <w:szCs w:val="24"/>
              </w:rPr>
              <w:t>Các trường bắt buộc nhập/chọn có kí tự sao màu đỏ</w:t>
            </w:r>
          </w:p>
        </w:tc>
        <w:tc>
          <w:tcPr>
            <w:tcW w:w="4048" w:type="dxa"/>
          </w:tcPr>
          <w:p w14:paraId="3A981E4F" w14:textId="6963EBF5" w:rsidR="000B0152" w:rsidRPr="00644FCA" w:rsidRDefault="000B0152" w:rsidP="000B0152">
            <w:pPr>
              <w:spacing w:after="200" w:line="240" w:lineRule="auto"/>
              <w:ind w:firstLine="0"/>
              <w:rPr>
                <w:rFonts w:asciiTheme="majorHAnsi" w:hAnsiTheme="majorHAnsi" w:cstheme="majorHAnsi"/>
                <w:sz w:val="24"/>
                <w:szCs w:val="24"/>
              </w:rPr>
            </w:pPr>
            <w:r w:rsidRPr="002431CB">
              <w:rPr>
                <w:rFonts w:asciiTheme="majorHAnsi" w:hAnsiTheme="majorHAnsi" w:cstheme="majorHAnsi"/>
                <w:sz w:val="24"/>
                <w:szCs w:val="24"/>
              </w:rPr>
              <w:t xml:space="preserve">Nếu để trống hoặc nhập dữ liệu không hợp lệ vào các trường thông tin, khi nhấn nút </w:t>
            </w:r>
            <w:r w:rsidR="00A915D0">
              <w:rPr>
                <w:rFonts w:asciiTheme="majorHAnsi" w:hAnsiTheme="majorHAnsi" w:cstheme="majorHAnsi"/>
                <w:sz w:val="24"/>
                <w:szCs w:val="24"/>
              </w:rPr>
              <w:t xml:space="preserve">“Lưu thông tin” hoặc </w:t>
            </w:r>
            <w:r w:rsidRPr="002431CB">
              <w:rPr>
                <w:rFonts w:asciiTheme="majorHAnsi" w:hAnsiTheme="majorHAnsi" w:cstheme="majorHAnsi"/>
                <w:sz w:val="24"/>
                <w:szCs w:val="24"/>
              </w:rPr>
              <w:t>“</w:t>
            </w:r>
            <w:del w:id="2651" w:author="Nguyen Duc Anh" w:date="2025-09-26T18:35:00Z">
              <w:r w:rsidRPr="002431CB" w:rsidDel="00F678C2">
                <w:rPr>
                  <w:rFonts w:asciiTheme="majorHAnsi" w:hAnsiTheme="majorHAnsi" w:cstheme="majorHAnsi"/>
                  <w:sz w:val="24"/>
                  <w:szCs w:val="24"/>
                </w:rPr>
                <w:delText xml:space="preserve">Lưu </w:delText>
              </w:r>
              <w:r w:rsidDel="00F678C2">
                <w:rPr>
                  <w:rFonts w:asciiTheme="majorHAnsi" w:hAnsiTheme="majorHAnsi" w:cstheme="majorHAnsi"/>
                  <w:sz w:val="24"/>
                  <w:szCs w:val="24"/>
                </w:rPr>
                <w:delText>và c</w:delText>
              </w:r>
            </w:del>
            <w:ins w:id="2652" w:author="Nguyen Duc Anh" w:date="2025-09-26T18:35:00Z">
              <w:r w:rsidR="00F678C2">
                <w:rPr>
                  <w:rFonts w:asciiTheme="majorHAnsi" w:hAnsiTheme="majorHAnsi" w:cstheme="majorHAnsi"/>
                  <w:sz w:val="24"/>
                  <w:szCs w:val="24"/>
                </w:rPr>
                <w:t>C</w:t>
              </w:r>
            </w:ins>
            <w:r>
              <w:rPr>
                <w:rFonts w:asciiTheme="majorHAnsi" w:hAnsiTheme="majorHAnsi" w:cstheme="majorHAnsi"/>
                <w:sz w:val="24"/>
                <w:szCs w:val="24"/>
              </w:rPr>
              <w:t>huyển duyệt</w:t>
            </w:r>
            <w:r w:rsidRPr="002431CB">
              <w:rPr>
                <w:rFonts w:asciiTheme="majorHAnsi" w:hAnsiTheme="majorHAnsi" w:cstheme="majorHAnsi"/>
                <w:sz w:val="24"/>
                <w:szCs w:val="24"/>
              </w:rPr>
              <w:t>” hệ thống sẽ cảnh báo yêu cầu bắt buộc nhập đối với các trường bắt buộc.</w:t>
            </w:r>
          </w:p>
        </w:tc>
      </w:tr>
      <w:tr w:rsidR="000B0152" w:rsidRPr="00644FCA" w14:paraId="0B5259C8" w14:textId="77777777" w:rsidTr="00952049">
        <w:trPr>
          <w:jc w:val="center"/>
        </w:trPr>
        <w:tc>
          <w:tcPr>
            <w:tcW w:w="759" w:type="dxa"/>
          </w:tcPr>
          <w:p w14:paraId="4B8A9113" w14:textId="77777777" w:rsidR="000B0152" w:rsidRPr="00644FCA" w:rsidRDefault="000B0152" w:rsidP="000B0152">
            <w:pPr>
              <w:tabs>
                <w:tab w:val="left" w:pos="709"/>
              </w:tabs>
              <w:spacing w:line="276" w:lineRule="auto"/>
              <w:ind w:hanging="78"/>
              <w:contextualSpacing/>
              <w:jc w:val="center"/>
              <w:rPr>
                <w:rFonts w:asciiTheme="majorHAnsi" w:hAnsiTheme="majorHAnsi" w:cstheme="majorHAnsi"/>
                <w:sz w:val="24"/>
                <w:szCs w:val="24"/>
              </w:rPr>
            </w:pPr>
            <w:r>
              <w:rPr>
                <w:rFonts w:asciiTheme="majorHAnsi" w:hAnsiTheme="majorHAnsi" w:cstheme="majorHAnsi"/>
                <w:sz w:val="24"/>
                <w:szCs w:val="24"/>
              </w:rPr>
              <w:t>2</w:t>
            </w:r>
          </w:p>
        </w:tc>
        <w:tc>
          <w:tcPr>
            <w:tcW w:w="4255" w:type="dxa"/>
          </w:tcPr>
          <w:p w14:paraId="1DEC6B95" w14:textId="72F910A7" w:rsidR="000B0152" w:rsidRPr="00644FCA" w:rsidRDefault="000B0152" w:rsidP="000B0152">
            <w:pPr>
              <w:tabs>
                <w:tab w:val="left" w:pos="709"/>
              </w:tabs>
              <w:spacing w:line="276" w:lineRule="auto"/>
              <w:ind w:hanging="78"/>
              <w:contextualSpacing/>
              <w:rPr>
                <w:rFonts w:asciiTheme="majorHAnsi" w:hAnsiTheme="majorHAnsi" w:cstheme="majorHAnsi"/>
                <w:sz w:val="24"/>
                <w:szCs w:val="24"/>
              </w:rPr>
            </w:pPr>
            <w:r w:rsidRPr="002431CB">
              <w:rPr>
                <w:rFonts w:asciiTheme="majorHAnsi" w:hAnsiTheme="majorHAnsi" w:cstheme="majorHAnsi"/>
                <w:sz w:val="24"/>
                <w:szCs w:val="24"/>
              </w:rPr>
              <w:t xml:space="preserve">Khi </w:t>
            </w:r>
            <w:r w:rsidR="00A915D0">
              <w:rPr>
                <w:rFonts w:asciiTheme="majorHAnsi" w:hAnsiTheme="majorHAnsi" w:cstheme="majorHAnsi"/>
                <w:sz w:val="24"/>
                <w:szCs w:val="24"/>
              </w:rPr>
              <w:t>“Lưu thông tin” hoặc “</w:t>
            </w:r>
            <w:del w:id="2653" w:author="Nguyen Duc Anh" w:date="2025-09-26T18:36:00Z">
              <w:r w:rsidRPr="002431CB" w:rsidDel="004224F9">
                <w:rPr>
                  <w:rFonts w:asciiTheme="majorHAnsi" w:hAnsiTheme="majorHAnsi" w:cstheme="majorHAnsi"/>
                  <w:sz w:val="24"/>
                  <w:szCs w:val="24"/>
                </w:rPr>
                <w:delText xml:space="preserve">Lưu </w:delText>
              </w:r>
              <w:r w:rsidDel="004224F9">
                <w:rPr>
                  <w:rFonts w:asciiTheme="majorHAnsi" w:hAnsiTheme="majorHAnsi" w:cstheme="majorHAnsi"/>
                  <w:sz w:val="24"/>
                  <w:szCs w:val="24"/>
                </w:rPr>
                <w:delText>và c</w:delText>
              </w:r>
            </w:del>
            <w:ins w:id="2654" w:author="Nguyen Duc Anh" w:date="2025-09-26T18:36:00Z">
              <w:r w:rsidR="004224F9">
                <w:rPr>
                  <w:rFonts w:asciiTheme="majorHAnsi" w:hAnsiTheme="majorHAnsi" w:cstheme="majorHAnsi"/>
                  <w:sz w:val="24"/>
                  <w:szCs w:val="24"/>
                </w:rPr>
                <w:t>C</w:t>
              </w:r>
            </w:ins>
            <w:r>
              <w:rPr>
                <w:rFonts w:asciiTheme="majorHAnsi" w:hAnsiTheme="majorHAnsi" w:cstheme="majorHAnsi"/>
                <w:sz w:val="24"/>
                <w:szCs w:val="24"/>
              </w:rPr>
              <w:t>huyển duyệt</w:t>
            </w:r>
            <w:r w:rsidR="00A915D0">
              <w:rPr>
                <w:rFonts w:asciiTheme="majorHAnsi" w:hAnsiTheme="majorHAnsi" w:cstheme="majorHAnsi"/>
                <w:sz w:val="24"/>
                <w:szCs w:val="24"/>
              </w:rPr>
              <w:t>”</w:t>
            </w:r>
            <w:r w:rsidRPr="002431CB">
              <w:rPr>
                <w:rFonts w:asciiTheme="majorHAnsi" w:hAnsiTheme="majorHAnsi" w:cstheme="majorHAnsi"/>
                <w:sz w:val="24"/>
                <w:szCs w:val="24"/>
              </w:rPr>
              <w:t xml:space="preserve">, hệ thống kiểm tra tính hợp lệ các thông tin đã nhập/chọn trên các trường của màn hình nhập liệu </w:t>
            </w:r>
          </w:p>
        </w:tc>
        <w:tc>
          <w:tcPr>
            <w:tcW w:w="4048" w:type="dxa"/>
          </w:tcPr>
          <w:p w14:paraId="11E7F944" w14:textId="2E5C831A" w:rsidR="000B0152" w:rsidRPr="00644FCA" w:rsidRDefault="000B0152" w:rsidP="000B0152">
            <w:pPr>
              <w:spacing w:line="240" w:lineRule="auto"/>
              <w:ind w:hanging="78"/>
              <w:rPr>
                <w:rFonts w:asciiTheme="majorHAnsi" w:hAnsiTheme="majorHAnsi" w:cstheme="majorHAnsi"/>
                <w:sz w:val="24"/>
                <w:szCs w:val="24"/>
              </w:rPr>
            </w:pPr>
            <w:r w:rsidRPr="002431CB">
              <w:rPr>
                <w:rFonts w:asciiTheme="majorHAnsi" w:hAnsiTheme="majorHAnsi" w:cstheme="majorHAnsi"/>
                <w:sz w:val="24"/>
                <w:szCs w:val="24"/>
              </w:rPr>
              <w:t xml:space="preserve">Điều kiện xác nhận thông tin nhập/chọn hợp lệ được mô tả trên mục </w:t>
            </w:r>
            <w:r w:rsidRPr="002431CB">
              <w:rPr>
                <w:rFonts w:asciiTheme="majorHAnsi" w:hAnsiTheme="majorHAnsi" w:cstheme="majorHAnsi"/>
                <w:b/>
                <w:sz w:val="24"/>
                <w:szCs w:val="24"/>
              </w:rPr>
              <w:t>Mô tả trường thông tin</w:t>
            </w:r>
            <w:r w:rsidRPr="002431CB">
              <w:rPr>
                <w:rFonts w:asciiTheme="majorHAnsi" w:hAnsiTheme="majorHAnsi" w:cstheme="majorHAnsi"/>
                <w:sz w:val="24"/>
                <w:szCs w:val="24"/>
              </w:rPr>
              <w:t>.</w:t>
            </w:r>
          </w:p>
        </w:tc>
      </w:tr>
      <w:tr w:rsidR="000B0152" w:rsidRPr="00644FCA" w14:paraId="423A3A13" w14:textId="77777777" w:rsidTr="00952049">
        <w:trPr>
          <w:jc w:val="center"/>
        </w:trPr>
        <w:tc>
          <w:tcPr>
            <w:tcW w:w="759" w:type="dxa"/>
          </w:tcPr>
          <w:p w14:paraId="714B0A58" w14:textId="77777777" w:rsidR="000B0152" w:rsidRDefault="000B0152" w:rsidP="000B0152">
            <w:pPr>
              <w:tabs>
                <w:tab w:val="left" w:pos="709"/>
              </w:tabs>
              <w:spacing w:line="276" w:lineRule="auto"/>
              <w:ind w:hanging="78"/>
              <w:contextualSpacing/>
              <w:jc w:val="center"/>
              <w:rPr>
                <w:rFonts w:asciiTheme="majorHAnsi" w:hAnsiTheme="majorHAnsi" w:cstheme="majorHAnsi"/>
                <w:sz w:val="24"/>
                <w:szCs w:val="24"/>
              </w:rPr>
            </w:pPr>
            <w:r>
              <w:rPr>
                <w:rFonts w:asciiTheme="majorHAnsi" w:hAnsiTheme="majorHAnsi" w:cstheme="majorHAnsi"/>
                <w:sz w:val="24"/>
                <w:szCs w:val="24"/>
              </w:rPr>
              <w:t>3</w:t>
            </w:r>
          </w:p>
        </w:tc>
        <w:tc>
          <w:tcPr>
            <w:tcW w:w="4255" w:type="dxa"/>
          </w:tcPr>
          <w:p w14:paraId="66D8D71D" w14:textId="2E1E3D42" w:rsidR="000B0152" w:rsidRPr="00644FCA" w:rsidRDefault="000B0152" w:rsidP="000B0152">
            <w:pPr>
              <w:tabs>
                <w:tab w:val="left" w:pos="709"/>
              </w:tabs>
              <w:spacing w:line="276" w:lineRule="auto"/>
              <w:ind w:hanging="78"/>
              <w:contextualSpacing/>
              <w:rPr>
                <w:rFonts w:asciiTheme="majorHAnsi" w:hAnsiTheme="majorHAnsi" w:cstheme="majorHAnsi"/>
                <w:sz w:val="24"/>
                <w:szCs w:val="24"/>
              </w:rPr>
            </w:pPr>
            <w:r w:rsidRPr="002431CB">
              <w:rPr>
                <w:rFonts w:asciiTheme="majorHAnsi" w:hAnsiTheme="majorHAnsi" w:cstheme="majorHAnsi"/>
                <w:sz w:val="24"/>
                <w:szCs w:val="24"/>
              </w:rPr>
              <w:t>Quy tắc validate thông tin đã nhập/chọn theo rule của các trường thông tin</w:t>
            </w:r>
          </w:p>
        </w:tc>
        <w:tc>
          <w:tcPr>
            <w:tcW w:w="4048" w:type="dxa"/>
          </w:tcPr>
          <w:p w14:paraId="27C16B33" w14:textId="5920EB63" w:rsidR="000B0152" w:rsidRPr="00644FCA" w:rsidRDefault="000B0152" w:rsidP="000B0152">
            <w:pPr>
              <w:spacing w:line="240" w:lineRule="auto"/>
              <w:ind w:hanging="78"/>
              <w:rPr>
                <w:rFonts w:asciiTheme="majorHAnsi" w:hAnsiTheme="majorHAnsi" w:cstheme="majorHAnsi"/>
                <w:sz w:val="24"/>
                <w:szCs w:val="24"/>
              </w:rPr>
            </w:pPr>
            <w:r w:rsidRPr="002431CB">
              <w:rPr>
                <w:rFonts w:asciiTheme="majorHAnsi" w:hAnsiTheme="majorHAnsi" w:cstheme="majorHAnsi"/>
                <w:sz w:val="24"/>
                <w:szCs w:val="24"/>
              </w:rPr>
              <w:t xml:space="preserve">Các trường thông tin được mô tả trên mục </w:t>
            </w:r>
            <w:r w:rsidRPr="002431CB">
              <w:rPr>
                <w:rFonts w:asciiTheme="majorHAnsi" w:hAnsiTheme="majorHAnsi" w:cstheme="majorHAnsi"/>
                <w:b/>
                <w:sz w:val="24"/>
                <w:szCs w:val="24"/>
              </w:rPr>
              <w:t>Mô tả trường thông tin.</w:t>
            </w:r>
          </w:p>
        </w:tc>
      </w:tr>
      <w:tr w:rsidR="000B0152" w:rsidRPr="00644FCA" w14:paraId="265F1BA5" w14:textId="77777777" w:rsidTr="00952049">
        <w:trPr>
          <w:trHeight w:val="962"/>
          <w:jc w:val="center"/>
        </w:trPr>
        <w:tc>
          <w:tcPr>
            <w:tcW w:w="759" w:type="dxa"/>
          </w:tcPr>
          <w:p w14:paraId="4ED2CDBB" w14:textId="77777777" w:rsidR="000B0152" w:rsidRDefault="000B0152" w:rsidP="000B0152">
            <w:pPr>
              <w:tabs>
                <w:tab w:val="left" w:pos="709"/>
              </w:tabs>
              <w:spacing w:line="276" w:lineRule="auto"/>
              <w:ind w:hanging="78"/>
              <w:contextualSpacing/>
              <w:jc w:val="center"/>
              <w:rPr>
                <w:rFonts w:asciiTheme="majorHAnsi" w:hAnsiTheme="majorHAnsi" w:cstheme="majorHAnsi"/>
                <w:sz w:val="24"/>
                <w:szCs w:val="24"/>
              </w:rPr>
            </w:pPr>
            <w:r>
              <w:rPr>
                <w:rFonts w:asciiTheme="majorHAnsi" w:hAnsiTheme="majorHAnsi" w:cstheme="majorHAnsi"/>
                <w:sz w:val="24"/>
                <w:szCs w:val="24"/>
              </w:rPr>
              <w:t>4</w:t>
            </w:r>
          </w:p>
        </w:tc>
        <w:tc>
          <w:tcPr>
            <w:tcW w:w="4255" w:type="dxa"/>
          </w:tcPr>
          <w:p w14:paraId="082B6F2E" w14:textId="5EF309B5" w:rsidR="000B0152" w:rsidRDefault="000B0152" w:rsidP="000B0152">
            <w:pPr>
              <w:tabs>
                <w:tab w:val="left" w:pos="709"/>
              </w:tabs>
              <w:spacing w:line="276" w:lineRule="auto"/>
              <w:ind w:hanging="78"/>
              <w:contextualSpacing/>
              <w:rPr>
                <w:rFonts w:asciiTheme="majorHAnsi" w:hAnsiTheme="majorHAnsi" w:cstheme="majorHAnsi"/>
                <w:sz w:val="24"/>
                <w:szCs w:val="24"/>
              </w:rPr>
            </w:pPr>
            <w:r>
              <w:rPr>
                <w:rFonts w:asciiTheme="majorHAnsi" w:hAnsiTheme="majorHAnsi" w:cstheme="majorHAnsi"/>
                <w:sz w:val="24"/>
                <w:szCs w:val="24"/>
              </w:rPr>
              <w:t>Trường Dropdownlist</w:t>
            </w:r>
          </w:p>
        </w:tc>
        <w:tc>
          <w:tcPr>
            <w:tcW w:w="4048" w:type="dxa"/>
          </w:tcPr>
          <w:p w14:paraId="0554EEF0" w14:textId="2CC84F4E" w:rsidR="000B0152" w:rsidRDefault="000B0152" w:rsidP="000B0152">
            <w:pPr>
              <w:spacing w:line="240" w:lineRule="auto"/>
              <w:ind w:hanging="78"/>
              <w:rPr>
                <w:rFonts w:asciiTheme="majorHAnsi" w:hAnsiTheme="majorHAnsi" w:cstheme="majorHAnsi"/>
                <w:sz w:val="24"/>
                <w:szCs w:val="24"/>
              </w:rPr>
            </w:pPr>
            <w:r>
              <w:rPr>
                <w:rFonts w:asciiTheme="majorHAnsi" w:hAnsiTheme="majorHAnsi" w:cstheme="majorHAnsi"/>
                <w:sz w:val="24"/>
                <w:szCs w:val="24"/>
              </w:rPr>
              <w:t>Khi nhấn chọn vào trường ở dạng dropdownlist để hiển thị ra danh sách dữ liệu chọn sẽ có trường nhập tìm kiếm nhanh dữ liệu.</w:t>
            </w:r>
          </w:p>
        </w:tc>
      </w:tr>
    </w:tbl>
    <w:p w14:paraId="6EA074AA" w14:textId="77777777" w:rsidR="00DF1066" w:rsidRPr="00DF1066" w:rsidRDefault="00DF1066" w:rsidP="00DF1066">
      <w:pPr>
        <w:ind w:firstLine="0"/>
      </w:pPr>
    </w:p>
    <w:p w14:paraId="2B2CC938" w14:textId="43AB99D2" w:rsidR="00D83B08" w:rsidRPr="00D83B08" w:rsidRDefault="00D83B08" w:rsidP="00D83B08">
      <w:pPr>
        <w:pStyle w:val="Heading4"/>
        <w:ind w:left="720" w:hanging="720"/>
        <w:rPr>
          <w:rFonts w:cstheme="majorHAnsi"/>
          <w:b w:val="0"/>
          <w:sz w:val="24"/>
          <w:szCs w:val="24"/>
        </w:rPr>
      </w:pPr>
      <w:bookmarkStart w:id="2655" w:name="_Toc209883929"/>
      <w:r w:rsidRPr="00D83B08">
        <w:rPr>
          <w:rFonts w:cstheme="majorHAnsi"/>
          <w:sz w:val="24"/>
          <w:szCs w:val="24"/>
        </w:rPr>
        <w:t>Mệnh giá tiền tệ</w:t>
      </w:r>
      <w:bookmarkEnd w:id="2655"/>
    </w:p>
    <w:p w14:paraId="703023C9" w14:textId="46F12622" w:rsidR="00D83B08" w:rsidRDefault="00D83B08" w:rsidP="00D83B08">
      <w:pPr>
        <w:pStyle w:val="ListParagraph"/>
        <w:spacing w:after="200"/>
        <w:ind w:left="0" w:firstLine="30"/>
        <w:jc w:val="left"/>
        <w:rPr>
          <w:rFonts w:asciiTheme="majorHAnsi" w:hAnsiTheme="majorHAnsi" w:cstheme="majorHAnsi"/>
          <w:bCs/>
          <w:sz w:val="24"/>
          <w:szCs w:val="24"/>
        </w:rPr>
      </w:pPr>
      <w:r>
        <w:rPr>
          <w:rFonts w:asciiTheme="majorHAnsi" w:hAnsiTheme="majorHAnsi" w:cstheme="majorHAnsi"/>
          <w:b/>
          <w:sz w:val="24"/>
          <w:szCs w:val="24"/>
        </w:rPr>
        <w:t xml:space="preserve">- </w:t>
      </w:r>
      <w:r>
        <w:rPr>
          <w:rFonts w:asciiTheme="majorHAnsi" w:hAnsiTheme="majorHAnsi" w:cstheme="majorHAnsi"/>
          <w:bCs/>
          <w:sz w:val="24"/>
          <w:szCs w:val="24"/>
        </w:rPr>
        <w:t>Mệnh giá theo loại tiền tệ sẽ được</w:t>
      </w:r>
      <w:ins w:id="2656" w:author="Nguyen Duc Anh" w:date="2025-09-26T18:36:00Z">
        <w:r w:rsidR="00515FE4">
          <w:rPr>
            <w:rFonts w:asciiTheme="majorHAnsi" w:hAnsiTheme="majorHAnsi" w:cstheme="majorHAnsi"/>
            <w:bCs/>
            <w:sz w:val="24"/>
            <w:szCs w:val="24"/>
          </w:rPr>
          <w:t xml:space="preserve"> đồng bộ danh </w:t>
        </w:r>
      </w:ins>
      <w:ins w:id="2657" w:author="Nguyen Duc Anh" w:date="2025-09-26T18:37:00Z">
        <w:r w:rsidR="00515FE4">
          <w:rPr>
            <w:rFonts w:asciiTheme="majorHAnsi" w:hAnsiTheme="majorHAnsi" w:cstheme="majorHAnsi"/>
            <w:bCs/>
            <w:sz w:val="24"/>
            <w:szCs w:val="24"/>
          </w:rPr>
          <w:t>mục và</w:t>
        </w:r>
      </w:ins>
      <w:r>
        <w:rPr>
          <w:rFonts w:asciiTheme="majorHAnsi" w:hAnsiTheme="majorHAnsi" w:cstheme="majorHAnsi"/>
          <w:bCs/>
          <w:sz w:val="24"/>
          <w:szCs w:val="24"/>
        </w:rPr>
        <w:t xml:space="preserve"> quản lý trên hệ thống quản trị tập trung.</w:t>
      </w:r>
    </w:p>
    <w:p w14:paraId="35E99CC2" w14:textId="77777777" w:rsidR="004817C3" w:rsidRPr="008A5C07" w:rsidRDefault="004817C3" w:rsidP="00D83B08">
      <w:pPr>
        <w:pStyle w:val="ListParagraph"/>
        <w:spacing w:after="200"/>
        <w:ind w:left="0" w:firstLine="30"/>
        <w:jc w:val="left"/>
        <w:rPr>
          <w:rFonts w:asciiTheme="majorHAnsi" w:hAnsiTheme="majorHAnsi" w:cstheme="majorHAnsi"/>
          <w:bCs/>
          <w:sz w:val="24"/>
          <w:szCs w:val="24"/>
        </w:rPr>
      </w:pPr>
    </w:p>
    <w:p w14:paraId="27A9B0BD" w14:textId="1F85BA2D" w:rsidR="004817C3" w:rsidRDefault="004817C3" w:rsidP="00CD7FA0">
      <w:pPr>
        <w:pStyle w:val="Heading3"/>
        <w:spacing w:before="0"/>
        <w:ind w:left="540" w:hanging="540"/>
        <w:rPr>
          <w:rFonts w:cstheme="majorHAnsi"/>
          <w:sz w:val="24"/>
          <w:szCs w:val="24"/>
        </w:rPr>
      </w:pPr>
      <w:bookmarkStart w:id="2658" w:name="_Toc209883930"/>
      <w:bookmarkStart w:id="2659" w:name="_Toc99377056"/>
      <w:bookmarkEnd w:id="63"/>
      <w:r>
        <w:rPr>
          <w:rFonts w:cstheme="majorHAnsi"/>
          <w:sz w:val="24"/>
          <w:szCs w:val="24"/>
        </w:rPr>
        <w:t>Chi tiết thông tin giao dịch mua bán ngoại tệ</w:t>
      </w:r>
      <w:bookmarkEnd w:id="2658"/>
    </w:p>
    <w:p w14:paraId="2C43F682" w14:textId="0093F21C" w:rsidR="00C91948" w:rsidRPr="00C91948" w:rsidRDefault="00C91948" w:rsidP="00C91948">
      <w:pPr>
        <w:pStyle w:val="Heading4"/>
        <w:ind w:left="720" w:hanging="720"/>
        <w:rPr>
          <w:sz w:val="24"/>
          <w:szCs w:val="24"/>
        </w:rPr>
      </w:pPr>
      <w:bookmarkStart w:id="2660" w:name="_Toc209883931"/>
      <w:r w:rsidRPr="00CD7FA0">
        <w:rPr>
          <w:sz w:val="24"/>
          <w:szCs w:val="24"/>
        </w:rPr>
        <w:t>Mô tả chung</w:t>
      </w:r>
      <w:bookmarkEnd w:id="2660"/>
    </w:p>
    <w:p w14:paraId="3049B8F1" w14:textId="5B54C387" w:rsidR="004817C3" w:rsidRPr="002431CB" w:rsidRDefault="004817C3" w:rsidP="004817C3">
      <w:pPr>
        <w:pStyle w:val="ListParagraph"/>
        <w:ind w:left="907"/>
        <w:rPr>
          <w:rFonts w:asciiTheme="majorHAnsi" w:hAnsiTheme="majorHAnsi" w:cstheme="majorHAnsi"/>
          <w:sz w:val="24"/>
          <w:szCs w:val="24"/>
        </w:rPr>
      </w:pPr>
      <w:r w:rsidRPr="002431CB">
        <w:rPr>
          <w:rFonts w:asciiTheme="majorHAnsi" w:hAnsiTheme="majorHAnsi" w:cstheme="majorHAnsi"/>
          <w:sz w:val="24"/>
          <w:szCs w:val="24"/>
        </w:rPr>
        <w:t xml:space="preserve">Hệ thống cho phép người dùng thực hiện truy cập vào màn hình xem thông tin chi tiết giao dịch </w:t>
      </w:r>
      <w:r w:rsidR="002E2882">
        <w:rPr>
          <w:rFonts w:asciiTheme="majorHAnsi" w:hAnsiTheme="majorHAnsi" w:cstheme="majorHAnsi"/>
          <w:sz w:val="24"/>
          <w:szCs w:val="24"/>
        </w:rPr>
        <w:t>mua bán ngoại tệ</w:t>
      </w:r>
      <w:r w:rsidRPr="002431CB">
        <w:rPr>
          <w:rFonts w:asciiTheme="majorHAnsi" w:hAnsiTheme="majorHAnsi" w:cstheme="majorHAnsi"/>
          <w:sz w:val="24"/>
          <w:szCs w:val="24"/>
        </w:rPr>
        <w:t xml:space="preserve"> khi giao dịch đang tồn tại </w:t>
      </w:r>
      <w:del w:id="2661" w:author="Nguyen Duc Anh" w:date="2025-09-26T18:40:00Z">
        <w:r w:rsidRPr="002431CB" w:rsidDel="000D5BF3">
          <w:rPr>
            <w:rFonts w:asciiTheme="majorHAnsi" w:hAnsiTheme="majorHAnsi" w:cstheme="majorHAnsi"/>
            <w:sz w:val="24"/>
            <w:szCs w:val="24"/>
          </w:rPr>
          <w:delText>ở các trường hợp sau</w:delText>
        </w:r>
      </w:del>
      <w:ins w:id="2662" w:author="Nguyen Duc Anh" w:date="2025-09-26T18:40:00Z">
        <w:r w:rsidR="000D5BF3">
          <w:rPr>
            <w:rFonts w:asciiTheme="majorHAnsi" w:hAnsiTheme="majorHAnsi" w:cstheme="majorHAnsi"/>
            <w:sz w:val="24"/>
            <w:szCs w:val="24"/>
          </w:rPr>
          <w:t>trên hệ thống</w:t>
        </w:r>
      </w:ins>
      <w:r w:rsidRPr="002431CB">
        <w:rPr>
          <w:rFonts w:asciiTheme="majorHAnsi" w:hAnsiTheme="majorHAnsi" w:cstheme="majorHAnsi"/>
          <w:sz w:val="24"/>
          <w:szCs w:val="24"/>
        </w:rPr>
        <w:t>:</w:t>
      </w:r>
    </w:p>
    <w:p w14:paraId="33B4C752" w14:textId="78B3EE8D" w:rsidR="004817C3" w:rsidRDefault="009B3CC2" w:rsidP="00E74B40">
      <w:pPr>
        <w:pStyle w:val="BodyText"/>
        <w:numPr>
          <w:ilvl w:val="1"/>
          <w:numId w:val="39"/>
        </w:numPr>
        <w:spacing w:after="240" w:line="240" w:lineRule="atLeast"/>
        <w:rPr>
          <w:rFonts w:asciiTheme="majorHAnsi" w:hAnsiTheme="majorHAnsi" w:cstheme="majorHAnsi"/>
          <w:sz w:val="24"/>
          <w:szCs w:val="24"/>
        </w:rPr>
      </w:pPr>
      <w:commentRangeStart w:id="2663"/>
      <w:commentRangeStart w:id="2664"/>
      <w:commentRangeEnd w:id="2663"/>
      <w:r>
        <w:rPr>
          <w:rStyle w:val="CommentReference"/>
          <w:rFonts w:ascii="Times New Roman" w:eastAsia="Times New Roman" w:hAnsi="Times New Roman" w:cs="Times New Roman"/>
          <w:bCs/>
          <w:kern w:val="32"/>
        </w:rPr>
        <w:commentReference w:id="2663"/>
      </w:r>
      <w:commentRangeEnd w:id="2664"/>
      <w:r>
        <w:rPr>
          <w:rStyle w:val="CommentReference"/>
          <w:rFonts w:ascii="Times New Roman" w:eastAsia="Times New Roman" w:hAnsi="Times New Roman" w:cs="Times New Roman"/>
          <w:bCs/>
          <w:kern w:val="32"/>
        </w:rPr>
        <w:commentReference w:id="2664"/>
      </w:r>
      <w:r w:rsidR="004817C3" w:rsidRPr="002431CB">
        <w:rPr>
          <w:rFonts w:asciiTheme="majorHAnsi" w:hAnsiTheme="majorHAnsi" w:cstheme="majorHAnsi"/>
          <w:sz w:val="24"/>
          <w:szCs w:val="24"/>
        </w:rPr>
        <w:t>Sau khi kiểm soát viên từ chối giao dịch</w:t>
      </w:r>
      <w:r w:rsidR="00447D99">
        <w:rPr>
          <w:rFonts w:asciiTheme="majorHAnsi" w:hAnsiTheme="majorHAnsi" w:cstheme="majorHAnsi"/>
          <w:sz w:val="24"/>
          <w:szCs w:val="24"/>
        </w:rPr>
        <w:t xml:space="preserve"> </w:t>
      </w:r>
      <w:ins w:id="2665" w:author="Nguyen Duc Anh" w:date="2025-09-26T18:40:00Z">
        <w:r w:rsidR="000D5BF3">
          <w:rPr>
            <w:rFonts w:asciiTheme="majorHAnsi" w:hAnsiTheme="majorHAnsi" w:cstheme="majorHAnsi"/>
            <w:sz w:val="24"/>
            <w:szCs w:val="24"/>
          </w:rPr>
          <w:t>bán</w:t>
        </w:r>
      </w:ins>
      <w:del w:id="2666" w:author="Nguyen Duc Anh" w:date="2025-09-26T18:40:00Z">
        <w:r w:rsidR="00447D99" w:rsidDel="000D5BF3">
          <w:rPr>
            <w:rFonts w:asciiTheme="majorHAnsi" w:hAnsiTheme="majorHAnsi" w:cstheme="majorHAnsi"/>
            <w:sz w:val="24"/>
            <w:szCs w:val="24"/>
          </w:rPr>
          <w:delText>mua</w:delText>
        </w:r>
      </w:del>
      <w:r w:rsidR="00447D99">
        <w:rPr>
          <w:rFonts w:asciiTheme="majorHAnsi" w:hAnsiTheme="majorHAnsi" w:cstheme="majorHAnsi"/>
          <w:sz w:val="24"/>
          <w:szCs w:val="24"/>
        </w:rPr>
        <w:t xml:space="preserve"> ngoại tệ thành công</w:t>
      </w:r>
      <w:r w:rsidR="004817C3" w:rsidRPr="002431CB">
        <w:rPr>
          <w:rFonts w:asciiTheme="majorHAnsi" w:hAnsiTheme="majorHAnsi" w:cstheme="majorHAnsi"/>
          <w:sz w:val="24"/>
          <w:szCs w:val="24"/>
        </w:rPr>
        <w:t>.</w:t>
      </w:r>
    </w:p>
    <w:p w14:paraId="394F590D" w14:textId="3A4A906C" w:rsidR="004817C3" w:rsidRDefault="004817C3" w:rsidP="00E74B40">
      <w:pPr>
        <w:pStyle w:val="BodyText"/>
        <w:numPr>
          <w:ilvl w:val="1"/>
          <w:numId w:val="39"/>
        </w:numPr>
        <w:spacing w:after="240" w:line="240" w:lineRule="atLeast"/>
        <w:rPr>
          <w:rFonts w:asciiTheme="majorHAnsi" w:hAnsiTheme="majorHAnsi" w:cstheme="majorHAnsi"/>
          <w:sz w:val="24"/>
          <w:szCs w:val="24"/>
        </w:rPr>
      </w:pPr>
      <w:r>
        <w:rPr>
          <w:rFonts w:asciiTheme="majorHAnsi" w:hAnsiTheme="majorHAnsi" w:cstheme="majorHAnsi"/>
          <w:sz w:val="24"/>
          <w:szCs w:val="24"/>
        </w:rPr>
        <w:lastRenderedPageBreak/>
        <w:t xml:space="preserve">Giao dịch </w:t>
      </w:r>
      <w:del w:id="2667" w:author="Nguyen Duc Anh" w:date="2025-09-26T18:42:00Z">
        <w:r w:rsidR="002E2882" w:rsidDel="00226EB1">
          <w:rPr>
            <w:rFonts w:asciiTheme="majorHAnsi" w:hAnsiTheme="majorHAnsi" w:cstheme="majorHAnsi"/>
            <w:sz w:val="24"/>
            <w:szCs w:val="24"/>
          </w:rPr>
          <w:delText>mua</w:delText>
        </w:r>
        <w:r w:rsidR="00E6123E" w:rsidDel="00226EB1">
          <w:rPr>
            <w:rFonts w:asciiTheme="majorHAnsi" w:hAnsiTheme="majorHAnsi" w:cstheme="majorHAnsi"/>
            <w:sz w:val="24"/>
            <w:szCs w:val="24"/>
          </w:rPr>
          <w:delText xml:space="preserve"> </w:delText>
        </w:r>
      </w:del>
      <w:ins w:id="2668" w:author="Nguyen Duc Anh" w:date="2025-09-26T18:42:00Z">
        <w:r w:rsidR="00226EB1">
          <w:rPr>
            <w:rFonts w:asciiTheme="majorHAnsi" w:hAnsiTheme="majorHAnsi" w:cstheme="majorHAnsi"/>
            <w:sz w:val="24"/>
            <w:szCs w:val="24"/>
          </w:rPr>
          <w:t xml:space="preserve">bán </w:t>
        </w:r>
      </w:ins>
      <w:r w:rsidR="00E6123E">
        <w:rPr>
          <w:rFonts w:asciiTheme="majorHAnsi" w:hAnsiTheme="majorHAnsi" w:cstheme="majorHAnsi"/>
          <w:sz w:val="24"/>
          <w:szCs w:val="24"/>
        </w:rPr>
        <w:t>ngoại tệ</w:t>
      </w:r>
      <w:r>
        <w:rPr>
          <w:rFonts w:asciiTheme="majorHAnsi" w:hAnsiTheme="majorHAnsi" w:cstheme="majorHAnsi"/>
          <w:sz w:val="24"/>
          <w:szCs w:val="24"/>
        </w:rPr>
        <w:t xml:space="preserve"> đã duyệt</w:t>
      </w:r>
      <w:r w:rsidR="00920EAD">
        <w:rPr>
          <w:rFonts w:asciiTheme="majorHAnsi" w:hAnsiTheme="majorHAnsi" w:cstheme="majorHAnsi"/>
          <w:sz w:val="24"/>
          <w:szCs w:val="24"/>
        </w:rPr>
        <w:t xml:space="preserve"> </w:t>
      </w:r>
      <w:del w:id="2669" w:author="Nguyen Duc Anh" w:date="2025-09-26T18:51:00Z">
        <w:r w:rsidR="00920EAD" w:rsidDel="0053680A">
          <w:rPr>
            <w:rFonts w:asciiTheme="majorHAnsi" w:hAnsiTheme="majorHAnsi" w:cstheme="majorHAnsi"/>
            <w:sz w:val="24"/>
            <w:szCs w:val="24"/>
          </w:rPr>
          <w:delText>thành công</w:delText>
        </w:r>
        <w:r w:rsidR="00FA4FC0" w:rsidDel="0053680A">
          <w:rPr>
            <w:rFonts w:asciiTheme="majorHAnsi" w:hAnsiTheme="majorHAnsi" w:cstheme="majorHAnsi"/>
            <w:sz w:val="24"/>
            <w:szCs w:val="24"/>
          </w:rPr>
          <w:delText xml:space="preserve"> </w:delText>
        </w:r>
      </w:del>
      <w:r w:rsidR="00FA4FC0">
        <w:rPr>
          <w:rFonts w:asciiTheme="majorHAnsi" w:hAnsiTheme="majorHAnsi" w:cstheme="majorHAnsi"/>
          <w:sz w:val="24"/>
          <w:szCs w:val="24"/>
        </w:rPr>
        <w:t>hoặc đang chờ duyệt</w:t>
      </w:r>
      <w:r>
        <w:rPr>
          <w:rFonts w:asciiTheme="majorHAnsi" w:hAnsiTheme="majorHAnsi" w:cstheme="majorHAnsi"/>
          <w:sz w:val="24"/>
          <w:szCs w:val="24"/>
        </w:rPr>
        <w:t>.</w:t>
      </w:r>
    </w:p>
    <w:p w14:paraId="7A164D74" w14:textId="255CD685" w:rsidR="00E6123E" w:rsidRDefault="00E6123E" w:rsidP="00E74B40">
      <w:pPr>
        <w:pStyle w:val="BodyText"/>
        <w:numPr>
          <w:ilvl w:val="1"/>
          <w:numId w:val="39"/>
        </w:numPr>
        <w:spacing w:after="240" w:line="240" w:lineRule="atLeast"/>
        <w:rPr>
          <w:rFonts w:asciiTheme="majorHAnsi" w:hAnsiTheme="majorHAnsi" w:cstheme="majorHAnsi"/>
          <w:sz w:val="24"/>
          <w:szCs w:val="24"/>
        </w:rPr>
      </w:pPr>
      <w:commentRangeStart w:id="2670"/>
      <w:commentRangeStart w:id="2671"/>
      <w:r>
        <w:rPr>
          <w:rFonts w:asciiTheme="majorHAnsi" w:hAnsiTheme="majorHAnsi" w:cstheme="majorHAnsi"/>
          <w:sz w:val="24"/>
          <w:szCs w:val="24"/>
        </w:rPr>
        <w:t xml:space="preserve">Giao dịch </w:t>
      </w:r>
      <w:del w:id="2672" w:author="Nguyen Duc Anh" w:date="2025-09-26T18:42:00Z">
        <w:r w:rsidDel="00226EB1">
          <w:rPr>
            <w:rFonts w:asciiTheme="majorHAnsi" w:hAnsiTheme="majorHAnsi" w:cstheme="majorHAnsi"/>
            <w:sz w:val="24"/>
            <w:szCs w:val="24"/>
          </w:rPr>
          <w:delText>bán/đổi</w:delText>
        </w:r>
      </w:del>
      <w:ins w:id="2673" w:author="Nguyen Duc Anh" w:date="2025-09-26T18:42:00Z">
        <w:r w:rsidR="00226EB1">
          <w:rPr>
            <w:rFonts w:asciiTheme="majorHAnsi" w:hAnsiTheme="majorHAnsi" w:cstheme="majorHAnsi"/>
            <w:sz w:val="24"/>
            <w:szCs w:val="24"/>
          </w:rPr>
          <w:t>mua</w:t>
        </w:r>
      </w:ins>
      <w:r>
        <w:rPr>
          <w:rFonts w:asciiTheme="majorHAnsi" w:hAnsiTheme="majorHAnsi" w:cstheme="majorHAnsi"/>
          <w:sz w:val="24"/>
          <w:szCs w:val="24"/>
        </w:rPr>
        <w:t xml:space="preserve"> ngoại tệ đã lưu thông tin</w:t>
      </w:r>
      <w:del w:id="2674" w:author="Nguyen Duc Anh" w:date="2025-09-26T18:51:00Z">
        <w:r w:rsidDel="0053680A">
          <w:rPr>
            <w:rFonts w:asciiTheme="majorHAnsi" w:hAnsiTheme="majorHAnsi" w:cstheme="majorHAnsi"/>
            <w:sz w:val="24"/>
            <w:szCs w:val="24"/>
          </w:rPr>
          <w:delText xml:space="preserve"> thành công</w:delText>
        </w:r>
      </w:del>
      <w:r>
        <w:rPr>
          <w:rFonts w:asciiTheme="majorHAnsi" w:hAnsiTheme="majorHAnsi" w:cstheme="majorHAnsi"/>
          <w:sz w:val="24"/>
          <w:szCs w:val="24"/>
        </w:rPr>
        <w:t>.</w:t>
      </w:r>
      <w:commentRangeEnd w:id="2670"/>
      <w:r w:rsidR="00740648">
        <w:rPr>
          <w:rStyle w:val="CommentReference"/>
          <w:rFonts w:ascii="Times New Roman" w:eastAsia="Times New Roman" w:hAnsi="Times New Roman" w:cs="Times New Roman"/>
          <w:bCs/>
          <w:kern w:val="32"/>
        </w:rPr>
        <w:commentReference w:id="2670"/>
      </w:r>
      <w:commentRangeEnd w:id="2671"/>
      <w:r w:rsidR="00783004">
        <w:rPr>
          <w:rStyle w:val="CommentReference"/>
          <w:rFonts w:ascii="Times New Roman" w:eastAsia="Times New Roman" w:hAnsi="Times New Roman" w:cs="Times New Roman"/>
          <w:bCs/>
          <w:kern w:val="32"/>
        </w:rPr>
        <w:commentReference w:id="2671"/>
      </w:r>
    </w:p>
    <w:p w14:paraId="597E8CC8" w14:textId="4DAFF0E1" w:rsidR="00DD277C" w:rsidRPr="002431CB" w:rsidRDefault="00DD277C" w:rsidP="00E74B40">
      <w:pPr>
        <w:pStyle w:val="BodyText"/>
        <w:numPr>
          <w:ilvl w:val="1"/>
          <w:numId w:val="39"/>
        </w:numPr>
        <w:spacing w:after="240" w:line="240" w:lineRule="atLeast"/>
        <w:rPr>
          <w:rFonts w:asciiTheme="majorHAnsi" w:hAnsiTheme="majorHAnsi" w:cstheme="majorHAnsi"/>
          <w:sz w:val="24"/>
          <w:szCs w:val="24"/>
        </w:rPr>
      </w:pPr>
      <w:r>
        <w:rPr>
          <w:rFonts w:asciiTheme="majorHAnsi" w:hAnsiTheme="majorHAnsi" w:cstheme="majorHAnsi"/>
          <w:sz w:val="24"/>
          <w:szCs w:val="24"/>
        </w:rPr>
        <w:t xml:space="preserve">Giao dịch </w:t>
      </w:r>
      <w:del w:id="2675" w:author="Nguyen Duc Anh" w:date="2025-09-26T18:43:00Z">
        <w:r w:rsidDel="00226EB1">
          <w:rPr>
            <w:rFonts w:asciiTheme="majorHAnsi" w:hAnsiTheme="majorHAnsi" w:cstheme="majorHAnsi"/>
            <w:sz w:val="24"/>
            <w:szCs w:val="24"/>
          </w:rPr>
          <w:delText>bán/đổi</w:delText>
        </w:r>
      </w:del>
      <w:ins w:id="2676" w:author="Nguyen Duc Anh" w:date="2025-09-26T18:43:00Z">
        <w:r w:rsidR="00226EB1">
          <w:rPr>
            <w:rFonts w:asciiTheme="majorHAnsi" w:hAnsiTheme="majorHAnsi" w:cstheme="majorHAnsi"/>
            <w:sz w:val="24"/>
            <w:szCs w:val="24"/>
          </w:rPr>
          <w:t>bán</w:t>
        </w:r>
      </w:ins>
      <w:r>
        <w:rPr>
          <w:rFonts w:asciiTheme="majorHAnsi" w:hAnsiTheme="majorHAnsi" w:cstheme="majorHAnsi"/>
          <w:sz w:val="24"/>
          <w:szCs w:val="24"/>
        </w:rPr>
        <w:t xml:space="preserve"> ngoại tệ đã huỷ thành công.</w:t>
      </w:r>
    </w:p>
    <w:p w14:paraId="34180D68" w14:textId="77777777" w:rsidR="004817C3" w:rsidRPr="002431CB" w:rsidRDefault="004817C3" w:rsidP="00E74B40">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 xml:space="preserve">Đối tượng: Giao dịch viên/Kiểm soát viên. </w:t>
      </w:r>
    </w:p>
    <w:p w14:paraId="19C725C7" w14:textId="77777777" w:rsidR="004817C3" w:rsidRPr="002431CB" w:rsidRDefault="004817C3" w:rsidP="00E74B40">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Tần suất sử dụng: Thường xuyên.</w:t>
      </w:r>
    </w:p>
    <w:p w14:paraId="0800F25A" w14:textId="77777777" w:rsidR="004817C3" w:rsidRPr="002431CB" w:rsidRDefault="004817C3" w:rsidP="00E74B40">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Mức độ áp dụng: Áp dụng toàn hàng.</w:t>
      </w:r>
    </w:p>
    <w:p w14:paraId="60865700" w14:textId="77777777" w:rsidR="004817C3" w:rsidRPr="002431CB" w:rsidRDefault="004817C3" w:rsidP="004817C3">
      <w:pPr>
        <w:pStyle w:val="Heading4"/>
        <w:ind w:left="720" w:hanging="720"/>
        <w:rPr>
          <w:rFonts w:cstheme="majorHAnsi"/>
          <w:b w:val="0"/>
          <w:sz w:val="24"/>
          <w:szCs w:val="24"/>
        </w:rPr>
      </w:pPr>
      <w:bookmarkStart w:id="2677" w:name="_Toc209883932"/>
      <w:r w:rsidRPr="002431CB">
        <w:rPr>
          <w:rFonts w:cstheme="majorHAnsi"/>
          <w:sz w:val="24"/>
          <w:szCs w:val="24"/>
        </w:rPr>
        <w:t>Quy trình thực hiện</w:t>
      </w:r>
      <w:bookmarkEnd w:id="2677"/>
    </w:p>
    <w:p w14:paraId="1CC4797D" w14:textId="77777777" w:rsidR="004817C3" w:rsidRPr="002431CB" w:rsidRDefault="004817C3" w:rsidP="004817C3">
      <w:pPr>
        <w:pStyle w:val="BodyText"/>
        <w:ind w:left="720"/>
        <w:rPr>
          <w:rFonts w:asciiTheme="majorHAnsi" w:hAnsiTheme="majorHAnsi" w:cstheme="majorHAnsi"/>
          <w:b/>
          <w:sz w:val="24"/>
          <w:szCs w:val="24"/>
        </w:rPr>
      </w:pPr>
      <w:r w:rsidRPr="002431CB">
        <w:rPr>
          <w:rFonts w:asciiTheme="majorHAnsi" w:hAnsiTheme="majorHAnsi" w:cstheme="majorHAnsi"/>
          <w:b/>
          <w:sz w:val="24"/>
          <w:szCs w:val="24"/>
        </w:rPr>
        <w:t>Điều kiện bắt đầu nghiệp vụ:</w:t>
      </w:r>
    </w:p>
    <w:p w14:paraId="387565C3" w14:textId="532EFC4E" w:rsidR="004817C3" w:rsidRPr="002431CB" w:rsidRDefault="004817C3" w:rsidP="00E74B40">
      <w:pPr>
        <w:pStyle w:val="BodyText"/>
        <w:numPr>
          <w:ilvl w:val="1"/>
          <w:numId w:val="39"/>
        </w:numPr>
        <w:spacing w:after="240" w:line="240" w:lineRule="atLeast"/>
        <w:rPr>
          <w:rFonts w:asciiTheme="majorHAnsi" w:hAnsiTheme="majorHAnsi" w:cstheme="majorHAnsi"/>
          <w:bCs/>
          <w:sz w:val="24"/>
          <w:szCs w:val="24"/>
        </w:rPr>
      </w:pPr>
      <w:r w:rsidRPr="002431CB">
        <w:rPr>
          <w:rFonts w:asciiTheme="majorHAnsi" w:hAnsiTheme="majorHAnsi" w:cstheme="majorHAnsi"/>
          <w:bCs/>
          <w:sz w:val="24"/>
          <w:szCs w:val="24"/>
        </w:rPr>
        <w:t>Giao dịch viên/Kiểm soát viên được phân quyền sử dụng chức năng cùng chi nhánh/phòng giao dịch</w:t>
      </w:r>
      <w:r w:rsidR="003761C1">
        <w:rPr>
          <w:rFonts w:asciiTheme="majorHAnsi" w:hAnsiTheme="majorHAnsi" w:cstheme="majorHAnsi"/>
          <w:bCs/>
          <w:sz w:val="24"/>
          <w:szCs w:val="24"/>
        </w:rPr>
        <w:t xml:space="preserve"> và tham gia xử lý giao dịch</w:t>
      </w:r>
      <w:r w:rsidRPr="002431CB">
        <w:rPr>
          <w:rFonts w:asciiTheme="majorHAnsi" w:hAnsiTheme="majorHAnsi" w:cstheme="majorHAnsi"/>
          <w:bCs/>
          <w:sz w:val="24"/>
          <w:szCs w:val="24"/>
        </w:rPr>
        <w:t>.</w:t>
      </w:r>
    </w:p>
    <w:p w14:paraId="70AAAAD1" w14:textId="449DC414" w:rsidR="004817C3" w:rsidRPr="00776D64" w:rsidRDefault="004817C3" w:rsidP="00E74B40">
      <w:pPr>
        <w:pStyle w:val="BodyText"/>
        <w:numPr>
          <w:ilvl w:val="1"/>
          <w:numId w:val="39"/>
        </w:numPr>
        <w:spacing w:after="240" w:line="240" w:lineRule="atLeast"/>
        <w:rPr>
          <w:rFonts w:asciiTheme="majorHAnsi" w:hAnsiTheme="majorHAnsi" w:cstheme="majorHAnsi"/>
          <w:sz w:val="24"/>
          <w:szCs w:val="24"/>
        </w:rPr>
      </w:pPr>
      <w:r w:rsidRPr="002431CB">
        <w:rPr>
          <w:rFonts w:asciiTheme="majorHAnsi" w:hAnsiTheme="majorHAnsi" w:cstheme="majorHAnsi"/>
          <w:bCs/>
          <w:sz w:val="24"/>
          <w:szCs w:val="24"/>
        </w:rPr>
        <w:t xml:space="preserve">Giao dịch </w:t>
      </w:r>
      <w:r w:rsidR="00C67D3D">
        <w:rPr>
          <w:rFonts w:asciiTheme="majorHAnsi" w:hAnsiTheme="majorHAnsi" w:cstheme="majorHAnsi"/>
          <w:bCs/>
          <w:sz w:val="24"/>
          <w:szCs w:val="24"/>
        </w:rPr>
        <w:t>mua bán ngoại tệ</w:t>
      </w:r>
      <w:r w:rsidRPr="002431CB">
        <w:rPr>
          <w:rFonts w:asciiTheme="majorHAnsi" w:hAnsiTheme="majorHAnsi" w:cstheme="majorHAnsi"/>
          <w:bCs/>
          <w:sz w:val="24"/>
          <w:szCs w:val="24"/>
        </w:rPr>
        <w:t xml:space="preserve"> cần xem thông tin chi tiết đang tồn tại trên hệ thống và hiển thị </w:t>
      </w:r>
      <w:r w:rsidR="00DD277C">
        <w:rPr>
          <w:rFonts w:asciiTheme="majorHAnsi" w:hAnsiTheme="majorHAnsi" w:cstheme="majorHAnsi"/>
          <w:bCs/>
          <w:sz w:val="24"/>
          <w:szCs w:val="24"/>
        </w:rPr>
        <w:t>danh sách quản lý giao dịch mua bán ngoại tệ.</w:t>
      </w:r>
    </w:p>
    <w:p w14:paraId="5E67FD46" w14:textId="688BB4A7" w:rsidR="004817C3" w:rsidRPr="002431CB" w:rsidRDefault="004817C3" w:rsidP="004817C3">
      <w:pPr>
        <w:pStyle w:val="BodyText"/>
        <w:ind w:left="720"/>
        <w:rPr>
          <w:rFonts w:asciiTheme="majorHAnsi" w:hAnsiTheme="majorHAnsi" w:cstheme="majorHAnsi"/>
          <w:b/>
          <w:sz w:val="24"/>
          <w:szCs w:val="24"/>
        </w:rPr>
      </w:pPr>
      <w:r w:rsidRPr="002431CB">
        <w:rPr>
          <w:rFonts w:asciiTheme="majorHAnsi" w:hAnsiTheme="majorHAnsi" w:cstheme="majorHAnsi"/>
          <w:b/>
          <w:sz w:val="24"/>
          <w:szCs w:val="24"/>
        </w:rPr>
        <w:t xml:space="preserve">Các bước xem thông tin chi tiết giao dịch </w:t>
      </w:r>
      <w:r w:rsidR="00E145F0">
        <w:rPr>
          <w:rFonts w:asciiTheme="majorHAnsi" w:hAnsiTheme="majorHAnsi" w:cstheme="majorHAnsi"/>
          <w:b/>
          <w:sz w:val="24"/>
          <w:szCs w:val="24"/>
        </w:rPr>
        <w:t>mua bán ngoại tệ</w:t>
      </w:r>
      <w:r w:rsidRPr="002431CB">
        <w:rPr>
          <w:rFonts w:asciiTheme="majorHAnsi" w:hAnsiTheme="majorHAnsi" w:cstheme="majorHAnsi"/>
          <w:b/>
          <w:sz w:val="24"/>
          <w:szCs w:val="24"/>
        </w:rPr>
        <w:t xml:space="preserve"> (Dành cho GDV/KSV):</w:t>
      </w:r>
    </w:p>
    <w:p w14:paraId="36CC9967" w14:textId="77777777" w:rsidR="00333F84" w:rsidRPr="00774939" w:rsidRDefault="00333F84" w:rsidP="00333F84">
      <w:pPr>
        <w:ind w:left="147"/>
        <w:rPr>
          <w:rFonts w:asciiTheme="majorHAnsi" w:hAnsiTheme="majorHAnsi" w:cstheme="majorHAnsi"/>
          <w:sz w:val="24"/>
          <w:szCs w:val="24"/>
        </w:rPr>
      </w:pPr>
      <w:r w:rsidRPr="00774939">
        <w:rPr>
          <w:rFonts w:asciiTheme="majorHAnsi" w:hAnsiTheme="majorHAnsi" w:cstheme="majorHAnsi"/>
          <w:b/>
          <w:bCs/>
          <w:sz w:val="24"/>
          <w:szCs w:val="24"/>
        </w:rPr>
        <w:t>Bước 1</w:t>
      </w:r>
      <w:r w:rsidRPr="00774939">
        <w:rPr>
          <w:rFonts w:asciiTheme="majorHAnsi" w:hAnsiTheme="majorHAnsi" w:cstheme="majorHAnsi"/>
          <w:sz w:val="24"/>
          <w:szCs w:val="24"/>
        </w:rPr>
        <w:t>: User giao dịch viên đăng nhập thành công vào hệ thống SmartForm</w:t>
      </w:r>
    </w:p>
    <w:p w14:paraId="0FC3AE2F" w14:textId="04233D59" w:rsidR="004817C3" w:rsidRDefault="00333F84" w:rsidP="00333F84">
      <w:pPr>
        <w:pStyle w:val="BodyText"/>
        <w:ind w:left="720"/>
        <w:rPr>
          <w:rFonts w:asciiTheme="majorHAnsi" w:hAnsiTheme="majorHAnsi" w:cstheme="majorHAnsi"/>
          <w:sz w:val="24"/>
          <w:szCs w:val="24"/>
        </w:rPr>
      </w:pPr>
      <w:r w:rsidRPr="00774939">
        <w:rPr>
          <w:rFonts w:asciiTheme="majorHAnsi" w:hAnsiTheme="majorHAnsi" w:cstheme="majorHAnsi"/>
          <w:b/>
          <w:bCs/>
          <w:sz w:val="24"/>
          <w:szCs w:val="24"/>
        </w:rPr>
        <w:t>Bước 2:</w:t>
      </w:r>
      <w:r w:rsidRPr="00774939">
        <w:rPr>
          <w:rFonts w:asciiTheme="majorHAnsi" w:hAnsiTheme="majorHAnsi" w:cstheme="majorHAnsi"/>
          <w:b/>
          <w:sz w:val="24"/>
          <w:szCs w:val="24"/>
        </w:rPr>
        <w:t xml:space="preserve"> </w:t>
      </w:r>
      <w:r w:rsidRPr="00774939">
        <w:rPr>
          <w:rFonts w:asciiTheme="majorHAnsi" w:hAnsiTheme="majorHAnsi" w:cstheme="majorHAnsi"/>
          <w:sz w:val="24"/>
          <w:szCs w:val="24"/>
        </w:rPr>
        <w:t xml:space="preserve">Truy cập </w:t>
      </w:r>
      <w:r>
        <w:rPr>
          <w:rFonts w:asciiTheme="majorHAnsi" w:hAnsiTheme="majorHAnsi" w:cstheme="majorHAnsi"/>
          <w:sz w:val="24"/>
          <w:szCs w:val="24"/>
        </w:rPr>
        <w:t>tab menu</w:t>
      </w:r>
      <w:r w:rsidRPr="00774939">
        <w:rPr>
          <w:rFonts w:asciiTheme="majorHAnsi" w:hAnsiTheme="majorHAnsi" w:cstheme="majorHAnsi"/>
          <w:sz w:val="24"/>
          <w:szCs w:val="24"/>
        </w:rPr>
        <w:t xml:space="preserve"> “Giao dịch tại quầy” chọn </w:t>
      </w:r>
      <w:ins w:id="2678" w:author="Nguyen Duc Anh" w:date="2025-09-26T18:53:00Z">
        <w:r w:rsidR="006F3E7D">
          <w:rPr>
            <w:rFonts w:asciiTheme="majorHAnsi" w:hAnsiTheme="majorHAnsi" w:cstheme="majorHAnsi"/>
            <w:sz w:val="24"/>
            <w:szCs w:val="24"/>
          </w:rPr>
          <w:t>menu cấp 1</w:t>
        </w:r>
      </w:ins>
      <w:del w:id="2679" w:author="Nguyen Duc Anh" w:date="2025-09-26T18:53:00Z">
        <w:r w:rsidRPr="00774939" w:rsidDel="006F3E7D">
          <w:rPr>
            <w:rFonts w:asciiTheme="majorHAnsi" w:hAnsiTheme="majorHAnsi" w:cstheme="majorHAnsi"/>
            <w:sz w:val="24"/>
            <w:szCs w:val="24"/>
          </w:rPr>
          <w:delText>mục</w:delText>
        </w:r>
      </w:del>
      <w:r w:rsidRPr="00774939">
        <w:rPr>
          <w:rFonts w:asciiTheme="majorHAnsi" w:hAnsiTheme="majorHAnsi" w:cstheme="majorHAnsi"/>
          <w:sz w:val="24"/>
          <w:szCs w:val="24"/>
        </w:rPr>
        <w:t xml:space="preserve"> “</w:t>
      </w:r>
      <w:del w:id="2680" w:author="Nguyen Duc Anh" w:date="2025-09-26T18:53:00Z">
        <w:r w:rsidDel="006F3E7D">
          <w:rPr>
            <w:rFonts w:asciiTheme="majorHAnsi" w:hAnsiTheme="majorHAnsi" w:cstheme="majorHAnsi"/>
            <w:sz w:val="24"/>
            <w:szCs w:val="24"/>
          </w:rPr>
          <w:delText xml:space="preserve">Mua </w:delText>
        </w:r>
      </w:del>
      <w:ins w:id="2681" w:author="Nguyen Duc Anh" w:date="2025-09-26T18:53:00Z">
        <w:r w:rsidR="006F3E7D">
          <w:rPr>
            <w:rFonts w:asciiTheme="majorHAnsi" w:hAnsiTheme="majorHAnsi" w:cstheme="majorHAnsi"/>
            <w:sz w:val="24"/>
            <w:szCs w:val="24"/>
          </w:rPr>
          <w:t xml:space="preserve">Hạch toán mua </w:t>
        </w:r>
      </w:ins>
      <w:r>
        <w:rPr>
          <w:rFonts w:asciiTheme="majorHAnsi" w:hAnsiTheme="majorHAnsi" w:cstheme="majorHAnsi"/>
          <w:sz w:val="24"/>
          <w:szCs w:val="24"/>
        </w:rPr>
        <w:t>bán ngoại tệ</w:t>
      </w:r>
      <w:r w:rsidRPr="00774939">
        <w:rPr>
          <w:rFonts w:asciiTheme="majorHAnsi" w:hAnsiTheme="majorHAnsi" w:cstheme="majorHAnsi"/>
          <w:sz w:val="24"/>
          <w:szCs w:val="24"/>
        </w:rPr>
        <w:t>”</w:t>
      </w:r>
      <w:r>
        <w:rPr>
          <w:rFonts w:asciiTheme="majorHAnsi" w:hAnsiTheme="majorHAnsi" w:cstheme="majorHAnsi"/>
          <w:sz w:val="24"/>
          <w:szCs w:val="24"/>
        </w:rPr>
        <w:t xml:space="preserve"> trên menu trái</w:t>
      </w:r>
      <w:ins w:id="2682" w:author="Nguyen Duc Anh" w:date="2025-09-26T18:53:00Z">
        <w:r w:rsidR="006F3E7D">
          <w:rPr>
            <w:rFonts w:asciiTheme="majorHAnsi" w:hAnsiTheme="majorHAnsi" w:cstheme="majorHAnsi"/>
            <w:sz w:val="24"/>
            <w:szCs w:val="24"/>
          </w:rPr>
          <w:t xml:space="preserve"> → chọn menu cấp 2</w:t>
        </w:r>
      </w:ins>
      <w:ins w:id="2683" w:author="Nguyen Duc Anh" w:date="2025-09-26T18:54:00Z">
        <w:r w:rsidR="006F3E7D">
          <w:rPr>
            <w:rFonts w:asciiTheme="majorHAnsi" w:hAnsiTheme="majorHAnsi" w:cstheme="majorHAnsi"/>
            <w:sz w:val="24"/>
            <w:szCs w:val="24"/>
          </w:rPr>
          <w:t xml:space="preserve"> “Quản lý mua bán ngoại tệ”.</w:t>
        </w:r>
      </w:ins>
    </w:p>
    <w:p w14:paraId="3D419464" w14:textId="5960D4AE" w:rsidR="00333F84" w:rsidRPr="002431CB" w:rsidRDefault="00333F84" w:rsidP="00333F84">
      <w:pPr>
        <w:pStyle w:val="BodyText"/>
        <w:ind w:left="720"/>
        <w:rPr>
          <w:rFonts w:asciiTheme="majorHAnsi" w:hAnsiTheme="majorHAnsi" w:cstheme="majorHAnsi"/>
          <w:sz w:val="24"/>
          <w:szCs w:val="24"/>
        </w:rPr>
      </w:pPr>
      <w:r>
        <w:rPr>
          <w:rFonts w:asciiTheme="majorHAnsi" w:hAnsiTheme="majorHAnsi" w:cstheme="majorHAnsi"/>
          <w:b/>
          <w:bCs/>
          <w:sz w:val="24"/>
          <w:szCs w:val="24"/>
        </w:rPr>
        <w:t>Bước 3:</w:t>
      </w:r>
      <w:r>
        <w:rPr>
          <w:rFonts w:asciiTheme="majorHAnsi" w:hAnsiTheme="majorHAnsi" w:cstheme="majorHAnsi"/>
          <w:sz w:val="24"/>
          <w:szCs w:val="24"/>
        </w:rPr>
        <w:t xml:space="preserve"> Trên danh sách</w:t>
      </w:r>
      <w:ins w:id="2684" w:author="Nguyen Duc Anh" w:date="2025-09-26T18:54:00Z">
        <w:r w:rsidR="006F3E7D">
          <w:rPr>
            <w:rFonts w:asciiTheme="majorHAnsi" w:hAnsiTheme="majorHAnsi" w:cstheme="majorHAnsi"/>
            <w:sz w:val="24"/>
            <w:szCs w:val="24"/>
          </w:rPr>
          <w:t xml:space="preserve"> quản lý</w:t>
        </w:r>
      </w:ins>
      <w:r>
        <w:rPr>
          <w:rFonts w:asciiTheme="majorHAnsi" w:hAnsiTheme="majorHAnsi" w:cstheme="majorHAnsi"/>
          <w:sz w:val="24"/>
          <w:szCs w:val="24"/>
        </w:rPr>
        <w:t xml:space="preserve"> giao dịch mua bán ngoại tệ, nhấn chọn mã giao dịch cần xem thông tin chi tiết.</w:t>
      </w:r>
    </w:p>
    <w:p w14:paraId="60FE0D80" w14:textId="77777777" w:rsidR="004817C3" w:rsidRPr="002431CB" w:rsidRDefault="004817C3" w:rsidP="004817C3">
      <w:pPr>
        <w:pStyle w:val="BodyText"/>
        <w:ind w:left="720"/>
        <w:rPr>
          <w:rFonts w:asciiTheme="majorHAnsi" w:hAnsiTheme="majorHAnsi" w:cstheme="majorHAnsi"/>
          <w:sz w:val="24"/>
          <w:szCs w:val="24"/>
        </w:rPr>
      </w:pPr>
      <w:r w:rsidRPr="002431CB">
        <w:rPr>
          <w:rFonts w:asciiTheme="majorHAnsi" w:hAnsiTheme="majorHAnsi" w:cstheme="majorHAnsi"/>
          <w:b/>
          <w:sz w:val="24"/>
          <w:szCs w:val="24"/>
        </w:rPr>
        <w:t>Điều kiện kết thúc nghiệp vụ:</w:t>
      </w:r>
    </w:p>
    <w:p w14:paraId="0D58CBD5" w14:textId="675B13FC" w:rsidR="004817C3" w:rsidRPr="002431CB" w:rsidRDefault="004817C3" w:rsidP="00E74B40">
      <w:pPr>
        <w:pStyle w:val="BodyText"/>
        <w:numPr>
          <w:ilvl w:val="1"/>
          <w:numId w:val="39"/>
        </w:numPr>
        <w:spacing w:after="240" w:line="240" w:lineRule="atLeast"/>
        <w:rPr>
          <w:rFonts w:asciiTheme="majorHAnsi" w:hAnsiTheme="majorHAnsi" w:cstheme="majorHAnsi"/>
          <w:b/>
          <w:sz w:val="24"/>
          <w:szCs w:val="24"/>
        </w:rPr>
      </w:pPr>
      <w:r w:rsidRPr="002431CB">
        <w:rPr>
          <w:rFonts w:asciiTheme="majorHAnsi" w:hAnsiTheme="majorHAnsi" w:cstheme="majorHAnsi"/>
          <w:sz w:val="24"/>
          <w:szCs w:val="24"/>
        </w:rPr>
        <w:t xml:space="preserve">Hiển thị màn hình thông tin chi tiết giao dịch </w:t>
      </w:r>
      <w:r w:rsidR="00B178C7">
        <w:rPr>
          <w:rFonts w:asciiTheme="majorHAnsi" w:hAnsiTheme="majorHAnsi" w:cstheme="majorHAnsi"/>
          <w:sz w:val="24"/>
          <w:szCs w:val="24"/>
        </w:rPr>
        <w:t>mua bán ngoại tệ cần xem</w:t>
      </w:r>
      <w:r w:rsidRPr="002431CB">
        <w:rPr>
          <w:rFonts w:asciiTheme="majorHAnsi" w:hAnsiTheme="majorHAnsi" w:cstheme="majorHAnsi"/>
          <w:sz w:val="24"/>
          <w:szCs w:val="24"/>
        </w:rPr>
        <w:t>.</w:t>
      </w:r>
    </w:p>
    <w:p w14:paraId="2290662C" w14:textId="77777777" w:rsidR="004817C3" w:rsidRPr="002431CB" w:rsidRDefault="004817C3" w:rsidP="00E74B40">
      <w:pPr>
        <w:pStyle w:val="BodyText"/>
        <w:numPr>
          <w:ilvl w:val="1"/>
          <w:numId w:val="39"/>
        </w:numPr>
        <w:spacing w:after="240" w:line="240" w:lineRule="atLeast"/>
        <w:rPr>
          <w:rFonts w:asciiTheme="majorHAnsi" w:hAnsiTheme="majorHAnsi" w:cstheme="majorHAnsi"/>
          <w:b/>
          <w:sz w:val="24"/>
          <w:szCs w:val="24"/>
        </w:rPr>
      </w:pPr>
      <w:r w:rsidRPr="002431CB">
        <w:rPr>
          <w:rFonts w:asciiTheme="majorHAnsi" w:hAnsiTheme="majorHAnsi" w:cstheme="majorHAnsi"/>
          <w:sz w:val="24"/>
          <w:szCs w:val="24"/>
        </w:rPr>
        <w:t>Hiển thị các nút tác vụ trên màn hình thông tin chi tiết (nếu có).</w:t>
      </w:r>
    </w:p>
    <w:p w14:paraId="18AC7DE1" w14:textId="77777777" w:rsidR="004817C3" w:rsidRPr="002431CB" w:rsidRDefault="004817C3" w:rsidP="004817C3">
      <w:pPr>
        <w:pStyle w:val="Heading4"/>
        <w:ind w:left="720" w:hanging="720"/>
        <w:rPr>
          <w:rFonts w:cstheme="majorHAnsi"/>
          <w:b w:val="0"/>
          <w:sz w:val="24"/>
          <w:szCs w:val="24"/>
        </w:rPr>
      </w:pPr>
      <w:bookmarkStart w:id="2685" w:name="_Toc209883933"/>
      <w:r w:rsidRPr="002431CB">
        <w:rPr>
          <w:rFonts w:cstheme="majorHAnsi"/>
          <w:sz w:val="24"/>
          <w:szCs w:val="24"/>
        </w:rPr>
        <w:t>Mô tả trường thông tin và nút tác vụ</w:t>
      </w:r>
      <w:bookmarkEnd w:id="2685"/>
    </w:p>
    <w:tbl>
      <w:tblPr>
        <w:tblStyle w:val="TableGrid1"/>
        <w:tblW w:w="8359" w:type="dxa"/>
        <w:tblLayout w:type="fixed"/>
        <w:tblLook w:val="04A0" w:firstRow="1" w:lastRow="0" w:firstColumn="1" w:lastColumn="0" w:noHBand="0" w:noVBand="1"/>
      </w:tblPr>
      <w:tblGrid>
        <w:gridCol w:w="670"/>
        <w:gridCol w:w="2444"/>
        <w:gridCol w:w="5245"/>
      </w:tblGrid>
      <w:tr w:rsidR="004817C3" w:rsidRPr="002431CB" w14:paraId="2C20AF5E" w14:textId="77777777" w:rsidTr="00952049">
        <w:trPr>
          <w:trHeight w:val="755"/>
        </w:trPr>
        <w:tc>
          <w:tcPr>
            <w:tcW w:w="670" w:type="dxa"/>
          </w:tcPr>
          <w:p w14:paraId="2C65D6B0" w14:textId="77777777" w:rsidR="004817C3" w:rsidRPr="002431CB" w:rsidRDefault="004817C3" w:rsidP="00952049">
            <w:pPr>
              <w:jc w:val="center"/>
              <w:rPr>
                <w:rFonts w:asciiTheme="majorHAnsi" w:eastAsia="Calibri" w:hAnsiTheme="majorHAnsi" w:cstheme="majorHAnsi"/>
                <w:b/>
                <w:sz w:val="24"/>
                <w:szCs w:val="24"/>
              </w:rPr>
            </w:pPr>
            <w:r w:rsidRPr="002431CB">
              <w:rPr>
                <w:rFonts w:asciiTheme="majorHAnsi" w:eastAsia="Calibri" w:hAnsiTheme="majorHAnsi" w:cstheme="majorHAnsi"/>
                <w:b/>
                <w:sz w:val="24"/>
                <w:szCs w:val="24"/>
              </w:rPr>
              <w:t>STT</w:t>
            </w:r>
          </w:p>
        </w:tc>
        <w:tc>
          <w:tcPr>
            <w:tcW w:w="2444" w:type="dxa"/>
          </w:tcPr>
          <w:p w14:paraId="59E9EF62" w14:textId="77777777" w:rsidR="004817C3" w:rsidRPr="002431CB" w:rsidRDefault="004817C3" w:rsidP="00952049">
            <w:pPr>
              <w:jc w:val="center"/>
              <w:rPr>
                <w:rFonts w:asciiTheme="majorHAnsi" w:eastAsia="Calibri" w:hAnsiTheme="majorHAnsi" w:cstheme="majorHAnsi"/>
                <w:b/>
                <w:sz w:val="24"/>
                <w:szCs w:val="24"/>
              </w:rPr>
            </w:pPr>
            <w:r w:rsidRPr="002431CB">
              <w:rPr>
                <w:rFonts w:asciiTheme="majorHAnsi" w:eastAsia="Calibri" w:hAnsiTheme="majorHAnsi" w:cstheme="majorHAnsi"/>
                <w:b/>
                <w:sz w:val="24"/>
                <w:szCs w:val="24"/>
              </w:rPr>
              <w:t xml:space="preserve">Trường thông tin </w:t>
            </w:r>
          </w:p>
        </w:tc>
        <w:tc>
          <w:tcPr>
            <w:tcW w:w="5245" w:type="dxa"/>
          </w:tcPr>
          <w:p w14:paraId="7E916D72" w14:textId="77777777" w:rsidR="004817C3" w:rsidRPr="002431CB" w:rsidRDefault="004817C3" w:rsidP="00952049">
            <w:pPr>
              <w:jc w:val="center"/>
              <w:rPr>
                <w:rFonts w:asciiTheme="majorHAnsi" w:eastAsia="Calibri" w:hAnsiTheme="majorHAnsi" w:cstheme="majorHAnsi"/>
                <w:b/>
                <w:sz w:val="24"/>
                <w:szCs w:val="24"/>
              </w:rPr>
            </w:pPr>
            <w:r w:rsidRPr="002431CB">
              <w:rPr>
                <w:rFonts w:asciiTheme="majorHAnsi" w:eastAsia="Calibri" w:hAnsiTheme="majorHAnsi" w:cstheme="majorHAnsi"/>
                <w:b/>
                <w:sz w:val="24"/>
                <w:szCs w:val="24"/>
              </w:rPr>
              <w:t>Mô tả</w:t>
            </w:r>
          </w:p>
        </w:tc>
      </w:tr>
      <w:tr w:rsidR="004817C3" w:rsidRPr="002431CB" w14:paraId="490D4FB5" w14:textId="77777777" w:rsidTr="00952049">
        <w:trPr>
          <w:trHeight w:val="467"/>
        </w:trPr>
        <w:tc>
          <w:tcPr>
            <w:tcW w:w="8359" w:type="dxa"/>
            <w:gridSpan w:val="3"/>
          </w:tcPr>
          <w:p w14:paraId="7CF473D9" w14:textId="243BDDB4" w:rsidR="004817C3" w:rsidRPr="002431CB" w:rsidRDefault="004817C3" w:rsidP="00952049">
            <w:pPr>
              <w:ind w:firstLine="0"/>
              <w:rPr>
                <w:rFonts w:asciiTheme="majorHAnsi" w:eastAsia="Calibri" w:hAnsiTheme="majorHAnsi" w:cstheme="majorHAnsi"/>
                <w:b/>
                <w:bCs/>
                <w:sz w:val="24"/>
                <w:szCs w:val="24"/>
              </w:rPr>
            </w:pPr>
            <w:r w:rsidRPr="002431CB">
              <w:rPr>
                <w:rFonts w:asciiTheme="majorHAnsi" w:eastAsia="Calibri" w:hAnsiTheme="majorHAnsi" w:cstheme="majorHAnsi"/>
                <w:b/>
                <w:bCs/>
                <w:sz w:val="24"/>
                <w:szCs w:val="24"/>
              </w:rPr>
              <w:t xml:space="preserve">Thông tin </w:t>
            </w:r>
            <w:r w:rsidR="00684C3D">
              <w:rPr>
                <w:rFonts w:asciiTheme="majorHAnsi" w:eastAsia="Calibri" w:hAnsiTheme="majorHAnsi" w:cstheme="majorHAnsi"/>
                <w:b/>
                <w:bCs/>
                <w:sz w:val="24"/>
                <w:szCs w:val="24"/>
              </w:rPr>
              <w:t>hồ sơ</w:t>
            </w:r>
          </w:p>
        </w:tc>
      </w:tr>
      <w:tr w:rsidR="004817C3" w:rsidRPr="002431CB" w14:paraId="40303A20" w14:textId="77777777" w:rsidTr="00952049">
        <w:trPr>
          <w:trHeight w:val="755"/>
        </w:trPr>
        <w:tc>
          <w:tcPr>
            <w:tcW w:w="670" w:type="dxa"/>
          </w:tcPr>
          <w:p w14:paraId="1EB7A09B" w14:textId="77777777" w:rsidR="004817C3" w:rsidRPr="002431CB" w:rsidRDefault="004817C3" w:rsidP="00E74B40">
            <w:pPr>
              <w:pStyle w:val="ListParagraph"/>
              <w:numPr>
                <w:ilvl w:val="0"/>
                <w:numId w:val="42"/>
              </w:numPr>
              <w:spacing w:before="0"/>
              <w:rPr>
                <w:rFonts w:asciiTheme="majorHAnsi" w:eastAsia="Calibri" w:hAnsiTheme="majorHAnsi" w:cstheme="majorHAnsi"/>
                <w:b/>
                <w:sz w:val="24"/>
                <w:szCs w:val="24"/>
              </w:rPr>
            </w:pPr>
          </w:p>
        </w:tc>
        <w:tc>
          <w:tcPr>
            <w:tcW w:w="2444" w:type="dxa"/>
          </w:tcPr>
          <w:p w14:paraId="05992996" w14:textId="77777777" w:rsidR="004817C3" w:rsidRPr="002431CB" w:rsidRDefault="004817C3" w:rsidP="00952049">
            <w:pPr>
              <w:ind w:firstLine="0"/>
              <w:rPr>
                <w:rFonts w:asciiTheme="majorHAnsi" w:eastAsia="Calibri" w:hAnsiTheme="majorHAnsi" w:cstheme="majorHAnsi"/>
                <w:sz w:val="24"/>
                <w:szCs w:val="24"/>
              </w:rPr>
            </w:pPr>
            <w:r>
              <w:rPr>
                <w:rFonts w:asciiTheme="majorHAnsi" w:eastAsia="Calibri" w:hAnsiTheme="majorHAnsi" w:cstheme="majorHAnsi"/>
                <w:sz w:val="24"/>
                <w:szCs w:val="24"/>
              </w:rPr>
              <w:t>Chi nhánh/PGD</w:t>
            </w:r>
          </w:p>
        </w:tc>
        <w:tc>
          <w:tcPr>
            <w:tcW w:w="5245" w:type="dxa"/>
          </w:tcPr>
          <w:p w14:paraId="5FDD19B6" w14:textId="77777777" w:rsidR="004817C3" w:rsidRPr="002431CB" w:rsidRDefault="004817C3" w:rsidP="00952049">
            <w:pPr>
              <w:ind w:firstLine="0"/>
              <w:rPr>
                <w:rFonts w:asciiTheme="majorHAnsi" w:eastAsia="Calibri" w:hAnsiTheme="majorHAnsi" w:cstheme="majorHAnsi"/>
                <w:sz w:val="24"/>
                <w:szCs w:val="24"/>
              </w:rPr>
            </w:pPr>
            <w:r>
              <w:rPr>
                <w:rFonts w:asciiTheme="majorHAnsi" w:eastAsia="Calibri" w:hAnsiTheme="majorHAnsi" w:cstheme="majorHAnsi"/>
                <w:sz w:val="24"/>
                <w:szCs w:val="24"/>
              </w:rPr>
              <w:t>Hiển thị chi nhánh hoặc phòng giao dịch thực hiện giao dịch</w:t>
            </w:r>
          </w:p>
        </w:tc>
      </w:tr>
      <w:tr w:rsidR="004817C3" w:rsidRPr="002431CB" w14:paraId="67F6F05D" w14:textId="77777777" w:rsidTr="00952049">
        <w:trPr>
          <w:trHeight w:val="755"/>
        </w:trPr>
        <w:tc>
          <w:tcPr>
            <w:tcW w:w="670" w:type="dxa"/>
          </w:tcPr>
          <w:p w14:paraId="1532C3C1" w14:textId="77777777" w:rsidR="004817C3" w:rsidRPr="002431CB" w:rsidRDefault="004817C3" w:rsidP="00E74B40">
            <w:pPr>
              <w:pStyle w:val="ListParagraph"/>
              <w:numPr>
                <w:ilvl w:val="0"/>
                <w:numId w:val="42"/>
              </w:numPr>
              <w:spacing w:before="0"/>
              <w:rPr>
                <w:rFonts w:asciiTheme="majorHAnsi" w:eastAsia="Calibri" w:hAnsiTheme="majorHAnsi" w:cstheme="majorHAnsi"/>
                <w:b/>
                <w:sz w:val="24"/>
                <w:szCs w:val="24"/>
              </w:rPr>
            </w:pPr>
          </w:p>
        </w:tc>
        <w:tc>
          <w:tcPr>
            <w:tcW w:w="2444" w:type="dxa"/>
          </w:tcPr>
          <w:p w14:paraId="578C8CB1" w14:textId="5CA84486" w:rsidR="004817C3" w:rsidRPr="002431CB" w:rsidRDefault="00957E35" w:rsidP="00952049">
            <w:pPr>
              <w:ind w:firstLine="0"/>
              <w:rPr>
                <w:rFonts w:asciiTheme="majorHAnsi" w:eastAsia="Calibri" w:hAnsiTheme="majorHAnsi" w:cstheme="majorHAnsi"/>
                <w:bCs/>
                <w:sz w:val="24"/>
                <w:szCs w:val="24"/>
              </w:rPr>
            </w:pPr>
            <w:r>
              <w:rPr>
                <w:rFonts w:asciiTheme="majorHAnsi" w:eastAsia="Calibri" w:hAnsiTheme="majorHAnsi" w:cstheme="majorHAnsi"/>
                <w:sz w:val="24"/>
                <w:szCs w:val="24"/>
              </w:rPr>
              <w:t xml:space="preserve">Mã </w:t>
            </w:r>
            <w:r w:rsidR="004817C3" w:rsidRPr="002431CB">
              <w:rPr>
                <w:rFonts w:asciiTheme="majorHAnsi" w:eastAsia="Calibri" w:hAnsiTheme="majorHAnsi" w:cstheme="majorHAnsi"/>
                <w:sz w:val="24"/>
                <w:szCs w:val="24"/>
              </w:rPr>
              <w:t>giao dịch</w:t>
            </w:r>
          </w:p>
        </w:tc>
        <w:tc>
          <w:tcPr>
            <w:tcW w:w="5245" w:type="dxa"/>
          </w:tcPr>
          <w:p w14:paraId="45FE4A60" w14:textId="77777777" w:rsidR="004817C3" w:rsidRPr="002431CB" w:rsidRDefault="004817C3" w:rsidP="00952049">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Hiển thị mã giao dịch của hồ sơ.</w:t>
            </w:r>
          </w:p>
          <w:p w14:paraId="47782A2E" w14:textId="77777777" w:rsidR="004817C3" w:rsidRPr="002431CB" w:rsidRDefault="004817C3" w:rsidP="00952049">
            <w:pPr>
              <w:spacing w:line="240" w:lineRule="auto"/>
              <w:ind w:firstLine="0"/>
              <w:rPr>
                <w:rFonts w:asciiTheme="majorHAnsi" w:eastAsia="Calibri" w:hAnsiTheme="majorHAnsi" w:cstheme="majorHAnsi"/>
                <w:bCs/>
                <w:sz w:val="24"/>
                <w:szCs w:val="24"/>
              </w:rPr>
            </w:pPr>
            <w:r w:rsidRPr="002431CB">
              <w:rPr>
                <w:rFonts w:asciiTheme="majorHAnsi" w:eastAsia="Calibri" w:hAnsiTheme="majorHAnsi" w:cstheme="majorHAnsi"/>
                <w:sz w:val="24"/>
                <w:szCs w:val="24"/>
              </w:rPr>
              <w:t>- Định dạng của số giao dịch hiển thị theo quy tắc đặt của Agribank.</w:t>
            </w:r>
          </w:p>
        </w:tc>
      </w:tr>
      <w:tr w:rsidR="004817C3" w:rsidRPr="002431CB" w14:paraId="17FC8FC0" w14:textId="77777777" w:rsidTr="00952049">
        <w:trPr>
          <w:trHeight w:val="755"/>
        </w:trPr>
        <w:tc>
          <w:tcPr>
            <w:tcW w:w="670" w:type="dxa"/>
          </w:tcPr>
          <w:p w14:paraId="07700ED5" w14:textId="77777777" w:rsidR="004817C3" w:rsidRPr="002431CB" w:rsidRDefault="004817C3" w:rsidP="00E74B40">
            <w:pPr>
              <w:pStyle w:val="ListParagraph"/>
              <w:numPr>
                <w:ilvl w:val="0"/>
                <w:numId w:val="42"/>
              </w:numPr>
              <w:spacing w:before="0"/>
              <w:rPr>
                <w:rFonts w:asciiTheme="majorHAnsi" w:eastAsia="Calibri" w:hAnsiTheme="majorHAnsi" w:cstheme="majorHAnsi"/>
                <w:b/>
                <w:sz w:val="24"/>
                <w:szCs w:val="24"/>
              </w:rPr>
            </w:pPr>
          </w:p>
        </w:tc>
        <w:tc>
          <w:tcPr>
            <w:tcW w:w="2444" w:type="dxa"/>
          </w:tcPr>
          <w:p w14:paraId="70F5BC32" w14:textId="77777777" w:rsidR="004817C3" w:rsidRPr="002431CB" w:rsidRDefault="004817C3" w:rsidP="00952049">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Số bút toán</w:t>
            </w:r>
          </w:p>
        </w:tc>
        <w:tc>
          <w:tcPr>
            <w:tcW w:w="5245" w:type="dxa"/>
          </w:tcPr>
          <w:p w14:paraId="1E41BA8F" w14:textId="77777777" w:rsidR="004817C3" w:rsidRPr="002431CB" w:rsidRDefault="004817C3" w:rsidP="00952049">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Hiển thị số bút toán sau khi giao dịch được hạch toán.</w:t>
            </w:r>
          </w:p>
          <w:p w14:paraId="5A9EC51B" w14:textId="77777777" w:rsidR="004817C3" w:rsidRPr="002431CB" w:rsidRDefault="004817C3" w:rsidP="00952049">
            <w:pPr>
              <w:spacing w:line="240" w:lineRule="auto"/>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lastRenderedPageBreak/>
              <w:t>Khi chưa hạch toán, dữ liệu trường này trống.</w:t>
            </w:r>
          </w:p>
        </w:tc>
      </w:tr>
      <w:tr w:rsidR="004817C3" w:rsidRPr="002431CB" w14:paraId="49CCE081" w14:textId="77777777" w:rsidTr="00952049">
        <w:trPr>
          <w:trHeight w:val="755"/>
        </w:trPr>
        <w:tc>
          <w:tcPr>
            <w:tcW w:w="670" w:type="dxa"/>
          </w:tcPr>
          <w:p w14:paraId="01DD427F" w14:textId="77777777" w:rsidR="004817C3" w:rsidRPr="002431CB" w:rsidRDefault="004817C3" w:rsidP="00E74B40">
            <w:pPr>
              <w:pStyle w:val="ListParagraph"/>
              <w:numPr>
                <w:ilvl w:val="0"/>
                <w:numId w:val="42"/>
              </w:numPr>
              <w:spacing w:before="0"/>
              <w:rPr>
                <w:rFonts w:asciiTheme="majorHAnsi" w:eastAsia="Calibri" w:hAnsiTheme="majorHAnsi" w:cstheme="majorHAnsi"/>
                <w:b/>
                <w:sz w:val="24"/>
                <w:szCs w:val="24"/>
              </w:rPr>
            </w:pPr>
          </w:p>
        </w:tc>
        <w:tc>
          <w:tcPr>
            <w:tcW w:w="2444" w:type="dxa"/>
          </w:tcPr>
          <w:p w14:paraId="204CB1F1" w14:textId="6655B451" w:rsidR="004817C3" w:rsidRPr="002431CB" w:rsidRDefault="004817C3" w:rsidP="00952049">
            <w:pPr>
              <w:ind w:firstLine="0"/>
              <w:rPr>
                <w:rFonts w:asciiTheme="majorHAnsi" w:eastAsia="Calibri" w:hAnsiTheme="majorHAnsi" w:cstheme="majorHAnsi"/>
                <w:sz w:val="24"/>
                <w:szCs w:val="24"/>
              </w:rPr>
            </w:pPr>
            <w:r>
              <w:rPr>
                <w:rFonts w:asciiTheme="majorHAnsi" w:eastAsia="Calibri" w:hAnsiTheme="majorHAnsi" w:cstheme="majorHAnsi"/>
                <w:sz w:val="24"/>
                <w:szCs w:val="24"/>
              </w:rPr>
              <w:t>Trạng thái</w:t>
            </w:r>
            <w:del w:id="2686" w:author="Nguyen Duc Anh" w:date="2025-09-26T18:55:00Z">
              <w:r w:rsidDel="00392982">
                <w:rPr>
                  <w:rFonts w:asciiTheme="majorHAnsi" w:eastAsia="Calibri" w:hAnsiTheme="majorHAnsi" w:cstheme="majorHAnsi"/>
                  <w:sz w:val="24"/>
                  <w:szCs w:val="24"/>
                </w:rPr>
                <w:delText xml:space="preserve"> </w:delText>
              </w:r>
              <w:r w:rsidR="00957E35" w:rsidDel="00392982">
                <w:rPr>
                  <w:rFonts w:asciiTheme="majorHAnsi" w:eastAsia="Calibri" w:hAnsiTheme="majorHAnsi" w:cstheme="majorHAnsi"/>
                  <w:sz w:val="24"/>
                  <w:szCs w:val="24"/>
                </w:rPr>
                <w:delText>xử l</w:delText>
              </w:r>
            </w:del>
            <w:del w:id="2687" w:author="Nguyen Duc Anh" w:date="2025-09-26T18:54:00Z">
              <w:r w:rsidR="00957E35" w:rsidDel="00392982">
                <w:rPr>
                  <w:rFonts w:asciiTheme="majorHAnsi" w:eastAsia="Calibri" w:hAnsiTheme="majorHAnsi" w:cstheme="majorHAnsi"/>
                  <w:sz w:val="24"/>
                  <w:szCs w:val="24"/>
                </w:rPr>
                <w:delText>ý</w:delText>
              </w:r>
            </w:del>
          </w:p>
        </w:tc>
        <w:tc>
          <w:tcPr>
            <w:tcW w:w="5245" w:type="dxa"/>
          </w:tcPr>
          <w:p w14:paraId="3953400C" w14:textId="77777777" w:rsidR="004817C3" w:rsidRPr="002431CB" w:rsidRDefault="004817C3" w:rsidP="00952049">
            <w:pPr>
              <w:spacing w:line="240" w:lineRule="auto"/>
              <w:ind w:firstLine="0"/>
              <w:rPr>
                <w:rFonts w:asciiTheme="majorHAnsi" w:eastAsia="Calibri" w:hAnsiTheme="majorHAnsi" w:cstheme="majorHAnsi"/>
                <w:sz w:val="24"/>
                <w:szCs w:val="24"/>
              </w:rPr>
            </w:pPr>
            <w:r>
              <w:rPr>
                <w:rFonts w:asciiTheme="majorHAnsi" w:eastAsia="Calibri" w:hAnsiTheme="majorHAnsi" w:cstheme="majorHAnsi"/>
                <w:sz w:val="24"/>
                <w:szCs w:val="24"/>
              </w:rPr>
              <w:t>Hiển thị trạng thái xử lý giao dịch tại thời điểm xem thông tin chi tiết.</w:t>
            </w:r>
          </w:p>
        </w:tc>
      </w:tr>
      <w:tr w:rsidR="004817C3" w:rsidRPr="002431CB" w14:paraId="1468A956" w14:textId="77777777" w:rsidTr="00952049">
        <w:trPr>
          <w:trHeight w:val="755"/>
        </w:trPr>
        <w:tc>
          <w:tcPr>
            <w:tcW w:w="670" w:type="dxa"/>
          </w:tcPr>
          <w:p w14:paraId="53CD8E07" w14:textId="77777777" w:rsidR="004817C3" w:rsidRPr="002431CB" w:rsidRDefault="004817C3" w:rsidP="00E74B40">
            <w:pPr>
              <w:pStyle w:val="ListParagraph"/>
              <w:numPr>
                <w:ilvl w:val="0"/>
                <w:numId w:val="42"/>
              </w:numPr>
              <w:spacing w:before="0"/>
              <w:rPr>
                <w:rFonts w:asciiTheme="majorHAnsi" w:eastAsia="Calibri" w:hAnsiTheme="majorHAnsi" w:cstheme="majorHAnsi"/>
                <w:b/>
                <w:sz w:val="24"/>
                <w:szCs w:val="24"/>
              </w:rPr>
            </w:pPr>
          </w:p>
        </w:tc>
        <w:tc>
          <w:tcPr>
            <w:tcW w:w="2444" w:type="dxa"/>
          </w:tcPr>
          <w:p w14:paraId="0FCE823B" w14:textId="35045607" w:rsidR="004817C3" w:rsidRPr="002431CB" w:rsidRDefault="004817C3" w:rsidP="00952049">
            <w:pPr>
              <w:ind w:firstLine="0"/>
              <w:rPr>
                <w:rFonts w:asciiTheme="majorHAnsi" w:eastAsia="Calibri" w:hAnsiTheme="majorHAnsi" w:cstheme="majorHAnsi"/>
                <w:bCs/>
                <w:sz w:val="24"/>
                <w:szCs w:val="24"/>
              </w:rPr>
            </w:pPr>
            <w:r>
              <w:rPr>
                <w:rFonts w:asciiTheme="majorHAnsi" w:eastAsia="Calibri" w:hAnsiTheme="majorHAnsi" w:cstheme="majorHAnsi"/>
                <w:sz w:val="24"/>
                <w:szCs w:val="24"/>
              </w:rPr>
              <w:t xml:space="preserve">Ngày giờ </w:t>
            </w:r>
            <w:ins w:id="2688" w:author="Nguyen Duc Anh" w:date="2025-09-26T18:55:00Z">
              <w:r w:rsidR="00392982">
                <w:rPr>
                  <w:rFonts w:asciiTheme="majorHAnsi" w:eastAsia="Calibri" w:hAnsiTheme="majorHAnsi" w:cstheme="majorHAnsi"/>
                  <w:sz w:val="24"/>
                  <w:szCs w:val="24"/>
                </w:rPr>
                <w:t>lập</w:t>
              </w:r>
            </w:ins>
            <w:del w:id="2689" w:author="Nguyen Duc Anh" w:date="2025-09-26T18:55:00Z">
              <w:r w:rsidDel="00392982">
                <w:rPr>
                  <w:rFonts w:asciiTheme="majorHAnsi" w:eastAsia="Calibri" w:hAnsiTheme="majorHAnsi" w:cstheme="majorHAnsi"/>
                  <w:sz w:val="24"/>
                  <w:szCs w:val="24"/>
                </w:rPr>
                <w:delText>tạo</w:delText>
              </w:r>
            </w:del>
          </w:p>
        </w:tc>
        <w:tc>
          <w:tcPr>
            <w:tcW w:w="5245" w:type="dxa"/>
          </w:tcPr>
          <w:p w14:paraId="0066C331" w14:textId="5E1D5449" w:rsidR="004817C3" w:rsidRDefault="004817C3" w:rsidP="00952049">
            <w:pPr>
              <w:ind w:firstLine="0"/>
              <w:rPr>
                <w:rFonts w:asciiTheme="majorHAnsi" w:eastAsia="Calibri" w:hAnsiTheme="majorHAnsi" w:cstheme="majorHAnsi"/>
                <w:sz w:val="24"/>
                <w:szCs w:val="24"/>
              </w:rPr>
            </w:pPr>
            <w:r>
              <w:rPr>
                <w:rFonts w:asciiTheme="majorHAnsi" w:eastAsia="Calibri" w:hAnsiTheme="majorHAnsi" w:cstheme="majorHAnsi"/>
                <w:sz w:val="24"/>
                <w:szCs w:val="24"/>
              </w:rPr>
              <w:t>Hiển thị ngày giờ tạo</w:t>
            </w:r>
            <w:ins w:id="2690" w:author="Nguyen Duc Anh" w:date="2025-09-26T18:55:00Z">
              <w:r w:rsidR="00392982">
                <w:rPr>
                  <w:rFonts w:asciiTheme="majorHAnsi" w:eastAsia="Calibri" w:hAnsiTheme="majorHAnsi" w:cstheme="majorHAnsi"/>
                  <w:sz w:val="24"/>
                  <w:szCs w:val="24"/>
                </w:rPr>
                <w:t xml:space="preserve"> lập</w:t>
              </w:r>
            </w:ins>
            <w:r>
              <w:rPr>
                <w:rFonts w:asciiTheme="majorHAnsi" w:eastAsia="Calibri" w:hAnsiTheme="majorHAnsi" w:cstheme="majorHAnsi"/>
                <w:sz w:val="24"/>
                <w:szCs w:val="24"/>
              </w:rPr>
              <w:t>:</w:t>
            </w:r>
          </w:p>
          <w:p w14:paraId="015AD34C" w14:textId="77777777" w:rsidR="004817C3" w:rsidRPr="002431CB" w:rsidRDefault="004817C3" w:rsidP="00952049">
            <w:pPr>
              <w:spacing w:line="240" w:lineRule="auto"/>
              <w:ind w:firstLine="0"/>
              <w:rPr>
                <w:rFonts w:asciiTheme="majorHAnsi" w:eastAsia="Calibri" w:hAnsiTheme="majorHAnsi" w:cstheme="majorHAnsi"/>
                <w:bCs/>
                <w:sz w:val="24"/>
                <w:szCs w:val="24"/>
              </w:rPr>
            </w:pPr>
            <w:r>
              <w:rPr>
                <w:rFonts w:asciiTheme="majorHAnsi" w:eastAsia="Calibri" w:hAnsiTheme="majorHAnsi" w:cstheme="majorHAnsi"/>
                <w:sz w:val="24"/>
                <w:szCs w:val="24"/>
              </w:rPr>
              <w:t>- Định dạng: DD/MM/YY hh:mm:ss</w:t>
            </w:r>
          </w:p>
        </w:tc>
      </w:tr>
      <w:tr w:rsidR="004817C3" w:rsidRPr="002431CB" w14:paraId="59AA62DD" w14:textId="77777777" w:rsidTr="00952049">
        <w:trPr>
          <w:trHeight w:val="755"/>
        </w:trPr>
        <w:tc>
          <w:tcPr>
            <w:tcW w:w="670" w:type="dxa"/>
          </w:tcPr>
          <w:p w14:paraId="0E34F5DD" w14:textId="77777777" w:rsidR="004817C3" w:rsidRPr="002431CB" w:rsidRDefault="004817C3" w:rsidP="00E74B40">
            <w:pPr>
              <w:pStyle w:val="ListParagraph"/>
              <w:numPr>
                <w:ilvl w:val="0"/>
                <w:numId w:val="42"/>
              </w:numPr>
              <w:spacing w:before="0"/>
              <w:rPr>
                <w:rFonts w:asciiTheme="majorHAnsi" w:eastAsia="Calibri" w:hAnsiTheme="majorHAnsi" w:cstheme="majorHAnsi"/>
                <w:b/>
                <w:sz w:val="24"/>
                <w:szCs w:val="24"/>
              </w:rPr>
            </w:pPr>
          </w:p>
        </w:tc>
        <w:tc>
          <w:tcPr>
            <w:tcW w:w="2444" w:type="dxa"/>
          </w:tcPr>
          <w:p w14:paraId="20C8DF20" w14:textId="77777777" w:rsidR="004817C3" w:rsidRPr="002431CB" w:rsidRDefault="004817C3" w:rsidP="00952049">
            <w:pPr>
              <w:ind w:firstLine="0"/>
              <w:rPr>
                <w:rFonts w:asciiTheme="majorHAnsi" w:eastAsia="Calibri" w:hAnsiTheme="majorHAnsi" w:cstheme="majorHAnsi"/>
                <w:sz w:val="24"/>
                <w:szCs w:val="24"/>
              </w:rPr>
            </w:pPr>
            <w:r>
              <w:rPr>
                <w:rFonts w:asciiTheme="majorHAnsi" w:eastAsia="Calibri" w:hAnsiTheme="majorHAnsi" w:cstheme="majorHAnsi"/>
                <w:sz w:val="24"/>
                <w:szCs w:val="24"/>
              </w:rPr>
              <w:t>Ngày giờ duyệt</w:t>
            </w:r>
          </w:p>
        </w:tc>
        <w:tc>
          <w:tcPr>
            <w:tcW w:w="5245" w:type="dxa"/>
          </w:tcPr>
          <w:p w14:paraId="55249F2C" w14:textId="77777777" w:rsidR="004817C3" w:rsidRDefault="004817C3" w:rsidP="00952049">
            <w:pPr>
              <w:ind w:firstLine="0"/>
              <w:rPr>
                <w:rFonts w:asciiTheme="majorHAnsi" w:eastAsia="Calibri" w:hAnsiTheme="majorHAnsi" w:cstheme="majorHAnsi"/>
                <w:sz w:val="24"/>
                <w:szCs w:val="24"/>
              </w:rPr>
            </w:pPr>
            <w:r>
              <w:rPr>
                <w:rFonts w:asciiTheme="majorHAnsi" w:eastAsia="Calibri" w:hAnsiTheme="majorHAnsi" w:cstheme="majorHAnsi"/>
                <w:sz w:val="24"/>
                <w:szCs w:val="24"/>
              </w:rPr>
              <w:t xml:space="preserve">Hiển thị ngày giờ duyệt: </w:t>
            </w:r>
          </w:p>
          <w:p w14:paraId="78FB3EF0" w14:textId="77777777" w:rsidR="004817C3" w:rsidRPr="002431CB" w:rsidRDefault="004817C3" w:rsidP="00952049">
            <w:pPr>
              <w:ind w:firstLine="0"/>
              <w:rPr>
                <w:rFonts w:asciiTheme="majorHAnsi" w:eastAsia="Calibri" w:hAnsiTheme="majorHAnsi" w:cstheme="majorHAnsi"/>
                <w:sz w:val="24"/>
                <w:szCs w:val="24"/>
              </w:rPr>
            </w:pPr>
            <w:r>
              <w:rPr>
                <w:rFonts w:asciiTheme="majorHAnsi" w:eastAsia="Calibri" w:hAnsiTheme="majorHAnsi" w:cstheme="majorHAnsi"/>
                <w:sz w:val="24"/>
                <w:szCs w:val="24"/>
              </w:rPr>
              <w:t>- Định dạng: DD/MM/YY hh:mm:ss</w:t>
            </w:r>
          </w:p>
        </w:tc>
      </w:tr>
      <w:tr w:rsidR="004817C3" w:rsidRPr="002431CB" w14:paraId="045A68EC" w14:textId="77777777" w:rsidTr="00952049">
        <w:trPr>
          <w:trHeight w:val="755"/>
        </w:trPr>
        <w:tc>
          <w:tcPr>
            <w:tcW w:w="670" w:type="dxa"/>
          </w:tcPr>
          <w:p w14:paraId="789FA4DA" w14:textId="77777777" w:rsidR="004817C3" w:rsidRPr="002431CB" w:rsidRDefault="004817C3" w:rsidP="00E74B40">
            <w:pPr>
              <w:pStyle w:val="ListParagraph"/>
              <w:numPr>
                <w:ilvl w:val="0"/>
                <w:numId w:val="42"/>
              </w:numPr>
              <w:spacing w:before="0"/>
              <w:rPr>
                <w:rFonts w:asciiTheme="majorHAnsi" w:eastAsia="Calibri" w:hAnsiTheme="majorHAnsi" w:cstheme="majorHAnsi"/>
                <w:b/>
                <w:sz w:val="24"/>
                <w:szCs w:val="24"/>
              </w:rPr>
            </w:pPr>
          </w:p>
        </w:tc>
        <w:tc>
          <w:tcPr>
            <w:tcW w:w="2444" w:type="dxa"/>
          </w:tcPr>
          <w:p w14:paraId="1F8446F8" w14:textId="77777777" w:rsidR="004817C3" w:rsidRPr="002431CB" w:rsidRDefault="004817C3" w:rsidP="00952049">
            <w:pPr>
              <w:ind w:firstLine="0"/>
              <w:rPr>
                <w:rFonts w:asciiTheme="majorHAnsi" w:eastAsia="Calibri" w:hAnsiTheme="majorHAnsi" w:cstheme="majorHAnsi"/>
                <w:sz w:val="24"/>
                <w:szCs w:val="24"/>
              </w:rPr>
            </w:pPr>
            <w:r>
              <w:rPr>
                <w:rFonts w:asciiTheme="majorHAnsi" w:eastAsia="Calibri" w:hAnsiTheme="majorHAnsi" w:cstheme="majorHAnsi"/>
                <w:sz w:val="24"/>
                <w:szCs w:val="24"/>
              </w:rPr>
              <w:t>Người nhập</w:t>
            </w:r>
          </w:p>
        </w:tc>
        <w:tc>
          <w:tcPr>
            <w:tcW w:w="5245" w:type="dxa"/>
          </w:tcPr>
          <w:p w14:paraId="30A350AA" w14:textId="77777777" w:rsidR="004817C3" w:rsidRPr="002431CB" w:rsidRDefault="004817C3" w:rsidP="00952049">
            <w:pPr>
              <w:ind w:firstLine="0"/>
              <w:rPr>
                <w:rFonts w:asciiTheme="majorHAnsi" w:eastAsia="Calibri" w:hAnsiTheme="majorHAnsi" w:cstheme="majorHAnsi"/>
                <w:sz w:val="24"/>
                <w:szCs w:val="24"/>
              </w:rPr>
            </w:pPr>
            <w:r>
              <w:rPr>
                <w:rFonts w:asciiTheme="majorHAnsi" w:eastAsia="Calibri" w:hAnsiTheme="majorHAnsi" w:cstheme="majorHAnsi"/>
                <w:sz w:val="24"/>
                <w:szCs w:val="24"/>
              </w:rPr>
              <w:t>Hiển thị thông tin người nhập giao dịch</w:t>
            </w:r>
          </w:p>
        </w:tc>
      </w:tr>
      <w:tr w:rsidR="004817C3" w:rsidRPr="002431CB" w14:paraId="7A6DE8CE" w14:textId="77777777" w:rsidTr="00952049">
        <w:trPr>
          <w:trHeight w:val="755"/>
        </w:trPr>
        <w:tc>
          <w:tcPr>
            <w:tcW w:w="670" w:type="dxa"/>
          </w:tcPr>
          <w:p w14:paraId="1B77CD13" w14:textId="77777777" w:rsidR="004817C3" w:rsidRPr="002431CB" w:rsidRDefault="004817C3" w:rsidP="00E74B40">
            <w:pPr>
              <w:pStyle w:val="ListParagraph"/>
              <w:numPr>
                <w:ilvl w:val="0"/>
                <w:numId w:val="42"/>
              </w:numPr>
              <w:spacing w:before="0"/>
              <w:rPr>
                <w:rFonts w:asciiTheme="majorHAnsi" w:eastAsia="Calibri" w:hAnsiTheme="majorHAnsi" w:cstheme="majorHAnsi"/>
                <w:b/>
                <w:sz w:val="24"/>
                <w:szCs w:val="24"/>
              </w:rPr>
            </w:pPr>
          </w:p>
        </w:tc>
        <w:tc>
          <w:tcPr>
            <w:tcW w:w="2444" w:type="dxa"/>
          </w:tcPr>
          <w:p w14:paraId="5E03133D" w14:textId="77777777" w:rsidR="004817C3" w:rsidRPr="002431CB" w:rsidRDefault="004817C3" w:rsidP="00952049">
            <w:pPr>
              <w:ind w:firstLine="0"/>
              <w:rPr>
                <w:rFonts w:asciiTheme="majorHAnsi" w:eastAsia="Calibri" w:hAnsiTheme="majorHAnsi" w:cstheme="majorHAnsi"/>
                <w:sz w:val="24"/>
                <w:szCs w:val="24"/>
              </w:rPr>
            </w:pPr>
            <w:r>
              <w:rPr>
                <w:rFonts w:asciiTheme="majorHAnsi" w:eastAsia="Calibri" w:hAnsiTheme="majorHAnsi" w:cstheme="majorHAnsi"/>
                <w:sz w:val="24"/>
                <w:szCs w:val="24"/>
              </w:rPr>
              <w:t>Người duyệt</w:t>
            </w:r>
          </w:p>
        </w:tc>
        <w:tc>
          <w:tcPr>
            <w:tcW w:w="5245" w:type="dxa"/>
          </w:tcPr>
          <w:p w14:paraId="3705F3FC" w14:textId="77777777" w:rsidR="004817C3" w:rsidRPr="002431CB" w:rsidRDefault="004817C3" w:rsidP="00952049">
            <w:pPr>
              <w:ind w:firstLine="0"/>
              <w:rPr>
                <w:rFonts w:asciiTheme="majorHAnsi" w:eastAsia="Calibri" w:hAnsiTheme="majorHAnsi" w:cstheme="majorHAnsi"/>
                <w:sz w:val="24"/>
                <w:szCs w:val="24"/>
              </w:rPr>
            </w:pPr>
            <w:r>
              <w:rPr>
                <w:rFonts w:asciiTheme="majorHAnsi" w:eastAsia="Calibri" w:hAnsiTheme="majorHAnsi" w:cstheme="majorHAnsi"/>
                <w:sz w:val="24"/>
                <w:szCs w:val="24"/>
              </w:rPr>
              <w:t>Hiển thị thông tin người duyệt giao dịch</w:t>
            </w:r>
          </w:p>
        </w:tc>
      </w:tr>
      <w:tr w:rsidR="004817C3" w:rsidRPr="002431CB" w14:paraId="4627A52F" w14:textId="77777777" w:rsidTr="00952049">
        <w:trPr>
          <w:trHeight w:val="755"/>
        </w:trPr>
        <w:tc>
          <w:tcPr>
            <w:tcW w:w="670" w:type="dxa"/>
          </w:tcPr>
          <w:p w14:paraId="65891401" w14:textId="77777777" w:rsidR="004817C3" w:rsidRPr="002431CB" w:rsidRDefault="004817C3" w:rsidP="00E74B40">
            <w:pPr>
              <w:pStyle w:val="ListParagraph"/>
              <w:numPr>
                <w:ilvl w:val="0"/>
                <w:numId w:val="42"/>
              </w:numPr>
              <w:spacing w:before="0"/>
              <w:rPr>
                <w:rFonts w:asciiTheme="majorHAnsi" w:eastAsia="Calibri" w:hAnsiTheme="majorHAnsi" w:cstheme="majorHAnsi"/>
                <w:b/>
                <w:sz w:val="24"/>
                <w:szCs w:val="24"/>
              </w:rPr>
            </w:pPr>
          </w:p>
        </w:tc>
        <w:tc>
          <w:tcPr>
            <w:tcW w:w="2444" w:type="dxa"/>
          </w:tcPr>
          <w:p w14:paraId="56D15D3A" w14:textId="77777777" w:rsidR="004817C3" w:rsidRPr="002431CB" w:rsidRDefault="004817C3" w:rsidP="00952049">
            <w:pPr>
              <w:ind w:firstLine="0"/>
              <w:rPr>
                <w:rFonts w:asciiTheme="majorHAnsi" w:eastAsia="Calibri" w:hAnsiTheme="majorHAnsi" w:cstheme="majorHAnsi"/>
                <w:sz w:val="24"/>
                <w:szCs w:val="24"/>
              </w:rPr>
            </w:pPr>
            <w:r>
              <w:rPr>
                <w:rFonts w:asciiTheme="majorHAnsi" w:eastAsia="Calibri" w:hAnsiTheme="majorHAnsi" w:cstheme="majorHAnsi"/>
                <w:sz w:val="24"/>
                <w:szCs w:val="24"/>
              </w:rPr>
              <w:t>Lý do từ chối</w:t>
            </w:r>
          </w:p>
        </w:tc>
        <w:tc>
          <w:tcPr>
            <w:tcW w:w="5245" w:type="dxa"/>
          </w:tcPr>
          <w:p w14:paraId="38F2655E" w14:textId="56B796C1" w:rsidR="004817C3" w:rsidRPr="002431CB" w:rsidRDefault="004817C3" w:rsidP="00952049">
            <w:pPr>
              <w:ind w:firstLine="0"/>
              <w:rPr>
                <w:rFonts w:asciiTheme="majorHAnsi" w:eastAsia="Calibri" w:hAnsiTheme="majorHAnsi" w:cstheme="majorHAnsi"/>
                <w:sz w:val="24"/>
                <w:szCs w:val="24"/>
              </w:rPr>
            </w:pPr>
            <w:r>
              <w:rPr>
                <w:rFonts w:asciiTheme="majorHAnsi" w:eastAsia="Calibri" w:hAnsiTheme="majorHAnsi" w:cstheme="majorHAnsi"/>
                <w:sz w:val="24"/>
                <w:szCs w:val="24"/>
              </w:rPr>
              <w:t xml:space="preserve">Hiển thị lý do từ chối </w:t>
            </w:r>
            <w:del w:id="2691" w:author="Nguyen Duc Anh" w:date="2025-09-26T18:55:00Z">
              <w:r w:rsidDel="00392982">
                <w:rPr>
                  <w:rFonts w:asciiTheme="majorHAnsi" w:eastAsia="Calibri" w:hAnsiTheme="majorHAnsi" w:cstheme="majorHAnsi"/>
                  <w:sz w:val="24"/>
                  <w:szCs w:val="24"/>
                </w:rPr>
                <w:delText xml:space="preserve">hoặc yêu cầu bổ sung </w:delText>
              </w:r>
            </w:del>
            <w:r>
              <w:rPr>
                <w:rFonts w:asciiTheme="majorHAnsi" w:eastAsia="Calibri" w:hAnsiTheme="majorHAnsi" w:cstheme="majorHAnsi"/>
                <w:sz w:val="24"/>
                <w:szCs w:val="24"/>
              </w:rPr>
              <w:t>giao dịch</w:t>
            </w:r>
          </w:p>
        </w:tc>
      </w:tr>
      <w:tr w:rsidR="004817C3" w:rsidRPr="002431CB" w14:paraId="59F6E665" w14:textId="77777777" w:rsidTr="00952049">
        <w:trPr>
          <w:trHeight w:val="755"/>
        </w:trPr>
        <w:tc>
          <w:tcPr>
            <w:tcW w:w="8359" w:type="dxa"/>
            <w:gridSpan w:val="3"/>
          </w:tcPr>
          <w:p w14:paraId="79F8D456" w14:textId="206FAAFF" w:rsidR="004817C3" w:rsidRPr="002431CB" w:rsidRDefault="004817C3" w:rsidP="00952049">
            <w:pPr>
              <w:ind w:firstLine="0"/>
              <w:rPr>
                <w:rFonts w:asciiTheme="majorHAnsi" w:eastAsia="Calibri" w:hAnsiTheme="majorHAnsi" w:cstheme="majorHAnsi"/>
                <w:sz w:val="24"/>
                <w:szCs w:val="24"/>
              </w:rPr>
            </w:pPr>
            <w:r>
              <w:rPr>
                <w:rFonts w:asciiTheme="majorHAnsi" w:eastAsia="Calibri" w:hAnsiTheme="majorHAnsi" w:cstheme="majorHAnsi"/>
                <w:sz w:val="24"/>
                <w:szCs w:val="24"/>
              </w:rPr>
              <w:t>Các trường thông tin chi tiết giao dịch</w:t>
            </w:r>
            <w:r w:rsidR="00A53E66">
              <w:rPr>
                <w:rFonts w:asciiTheme="majorHAnsi" w:eastAsia="Calibri" w:hAnsiTheme="majorHAnsi" w:cstheme="majorHAnsi"/>
                <w:sz w:val="24"/>
                <w:szCs w:val="24"/>
              </w:rPr>
              <w:t xml:space="preserve"> còn lại</w:t>
            </w:r>
            <w:r>
              <w:rPr>
                <w:rFonts w:asciiTheme="majorHAnsi" w:eastAsia="Calibri" w:hAnsiTheme="majorHAnsi" w:cstheme="majorHAnsi"/>
                <w:sz w:val="24"/>
                <w:szCs w:val="24"/>
              </w:rPr>
              <w:t xml:space="preserve"> tương tự các trường khi </w:t>
            </w:r>
            <w:del w:id="2692" w:author="Nguyen Duc Anh" w:date="2025-09-26T18:55:00Z">
              <w:r w:rsidDel="000C7C02">
                <w:rPr>
                  <w:rFonts w:asciiTheme="majorHAnsi" w:eastAsia="Calibri" w:hAnsiTheme="majorHAnsi" w:cstheme="majorHAnsi"/>
                  <w:sz w:val="24"/>
                  <w:szCs w:val="24"/>
                </w:rPr>
                <w:delText>thêm mới</w:delText>
              </w:r>
            </w:del>
            <w:ins w:id="2693" w:author="Nguyen Duc Anh" w:date="2025-09-26T18:55:00Z">
              <w:r w:rsidR="000C7C02">
                <w:rPr>
                  <w:rFonts w:asciiTheme="majorHAnsi" w:eastAsia="Calibri" w:hAnsiTheme="majorHAnsi" w:cstheme="majorHAnsi"/>
                  <w:sz w:val="24"/>
                  <w:szCs w:val="24"/>
                </w:rPr>
                <w:t>lập</w:t>
              </w:r>
            </w:ins>
            <w:r>
              <w:rPr>
                <w:rFonts w:asciiTheme="majorHAnsi" w:eastAsia="Calibri" w:hAnsiTheme="majorHAnsi" w:cstheme="majorHAnsi"/>
                <w:sz w:val="24"/>
                <w:szCs w:val="24"/>
              </w:rPr>
              <w:t xml:space="preserve"> giao dịch</w:t>
            </w:r>
          </w:p>
        </w:tc>
      </w:tr>
      <w:tr w:rsidR="004817C3" w:rsidRPr="002431CB" w14:paraId="21C684C9" w14:textId="77777777" w:rsidTr="00952049">
        <w:tc>
          <w:tcPr>
            <w:tcW w:w="8359" w:type="dxa"/>
            <w:gridSpan w:val="3"/>
          </w:tcPr>
          <w:p w14:paraId="6FF193F8" w14:textId="77777777" w:rsidR="004817C3" w:rsidRPr="002431CB" w:rsidRDefault="004817C3" w:rsidP="00952049">
            <w:pPr>
              <w:ind w:firstLine="0"/>
              <w:rPr>
                <w:rFonts w:asciiTheme="majorHAnsi" w:eastAsia="Calibri" w:hAnsiTheme="majorHAnsi" w:cstheme="majorHAnsi"/>
                <w:b/>
                <w:bCs/>
                <w:sz w:val="24"/>
                <w:szCs w:val="24"/>
              </w:rPr>
            </w:pPr>
            <w:r w:rsidRPr="002431CB">
              <w:rPr>
                <w:rFonts w:asciiTheme="majorHAnsi" w:eastAsia="Calibri" w:hAnsiTheme="majorHAnsi" w:cstheme="majorHAnsi"/>
                <w:b/>
                <w:bCs/>
                <w:sz w:val="24"/>
                <w:szCs w:val="24"/>
              </w:rPr>
              <w:t>Nút tác vụ</w:t>
            </w:r>
          </w:p>
        </w:tc>
      </w:tr>
      <w:tr w:rsidR="004817C3" w:rsidRPr="002431CB" w:rsidDel="00147A44" w14:paraId="67C6A9CE" w14:textId="7725CEDD" w:rsidTr="00952049">
        <w:trPr>
          <w:del w:id="2694" w:author="Nguyen Duc Anh" w:date="2025-09-26T18:56:00Z"/>
        </w:trPr>
        <w:tc>
          <w:tcPr>
            <w:tcW w:w="8359" w:type="dxa"/>
            <w:gridSpan w:val="3"/>
          </w:tcPr>
          <w:p w14:paraId="57E0D7E1" w14:textId="6A8122ED" w:rsidR="004817C3" w:rsidRPr="002431CB" w:rsidDel="00147A44" w:rsidRDefault="004817C3" w:rsidP="00952049">
            <w:pPr>
              <w:ind w:firstLine="0"/>
              <w:rPr>
                <w:del w:id="2695" w:author="Nguyen Duc Anh" w:date="2025-09-26T18:56:00Z"/>
                <w:rFonts w:asciiTheme="majorHAnsi" w:eastAsia="Calibri" w:hAnsiTheme="majorHAnsi" w:cstheme="majorHAnsi"/>
                <w:sz w:val="24"/>
                <w:szCs w:val="24"/>
              </w:rPr>
            </w:pPr>
            <w:del w:id="2696" w:author="Nguyen Duc Anh" w:date="2025-09-26T18:56:00Z">
              <w:r w:rsidRPr="002431CB" w:rsidDel="00147A44">
                <w:rPr>
                  <w:rFonts w:asciiTheme="majorHAnsi" w:hAnsiTheme="majorHAnsi" w:cstheme="majorHAnsi"/>
                  <w:sz w:val="24"/>
                  <w:szCs w:val="24"/>
                </w:rPr>
                <w:delText xml:space="preserve">Trạng thái </w:delText>
              </w:r>
              <w:r w:rsidDel="00147A44">
                <w:rPr>
                  <w:rFonts w:asciiTheme="majorHAnsi" w:hAnsiTheme="majorHAnsi" w:cstheme="majorHAnsi"/>
                  <w:sz w:val="24"/>
                  <w:szCs w:val="24"/>
                </w:rPr>
                <w:delText>hồ sơ</w:delText>
              </w:r>
              <w:r w:rsidRPr="002431CB" w:rsidDel="00147A44">
                <w:rPr>
                  <w:rFonts w:asciiTheme="majorHAnsi" w:hAnsiTheme="majorHAnsi" w:cstheme="majorHAnsi"/>
                  <w:sz w:val="24"/>
                  <w:szCs w:val="24"/>
                </w:rPr>
                <w:delText>: Đang nhập</w:delText>
              </w:r>
            </w:del>
          </w:p>
        </w:tc>
      </w:tr>
      <w:tr w:rsidR="004817C3" w:rsidRPr="002431CB" w:rsidDel="00147A44" w14:paraId="39A0F6FC" w14:textId="1C51A903" w:rsidTr="00952049">
        <w:trPr>
          <w:del w:id="2697" w:author="Nguyen Duc Anh" w:date="2025-09-26T18:56:00Z"/>
        </w:trPr>
        <w:tc>
          <w:tcPr>
            <w:tcW w:w="670" w:type="dxa"/>
          </w:tcPr>
          <w:p w14:paraId="40D6BE7B" w14:textId="007DDC4A" w:rsidR="004817C3" w:rsidRPr="002431CB" w:rsidDel="00147A44" w:rsidRDefault="004817C3" w:rsidP="00E74B40">
            <w:pPr>
              <w:pStyle w:val="ListParagraph"/>
              <w:numPr>
                <w:ilvl w:val="0"/>
                <w:numId w:val="42"/>
              </w:numPr>
              <w:spacing w:before="0"/>
              <w:ind w:left="720"/>
              <w:rPr>
                <w:del w:id="2698" w:author="Nguyen Duc Anh" w:date="2025-09-26T18:56:00Z"/>
                <w:rFonts w:asciiTheme="majorHAnsi" w:eastAsia="Calibri" w:hAnsiTheme="majorHAnsi" w:cstheme="majorHAnsi"/>
                <w:sz w:val="24"/>
                <w:szCs w:val="24"/>
              </w:rPr>
            </w:pPr>
          </w:p>
        </w:tc>
        <w:tc>
          <w:tcPr>
            <w:tcW w:w="2444" w:type="dxa"/>
          </w:tcPr>
          <w:p w14:paraId="09565CFD" w14:textId="5F7223B8" w:rsidR="004817C3" w:rsidRPr="002431CB" w:rsidDel="00147A44" w:rsidRDefault="004817C3" w:rsidP="00952049">
            <w:pPr>
              <w:ind w:firstLine="0"/>
              <w:rPr>
                <w:del w:id="2699" w:author="Nguyen Duc Anh" w:date="2025-09-26T18:56:00Z"/>
                <w:rFonts w:asciiTheme="majorHAnsi" w:eastAsia="Calibri" w:hAnsiTheme="majorHAnsi" w:cstheme="majorHAnsi"/>
                <w:sz w:val="24"/>
                <w:szCs w:val="24"/>
              </w:rPr>
            </w:pPr>
            <w:del w:id="2700" w:author="Nguyen Duc Anh" w:date="2025-09-26T18:56:00Z">
              <w:r w:rsidRPr="002431CB" w:rsidDel="00147A44">
                <w:rPr>
                  <w:rFonts w:asciiTheme="majorHAnsi" w:eastAsia="Calibri" w:hAnsiTheme="majorHAnsi" w:cstheme="majorHAnsi"/>
                  <w:sz w:val="24"/>
                  <w:szCs w:val="24"/>
                </w:rPr>
                <w:delText>In bảng kê</w:delText>
              </w:r>
            </w:del>
          </w:p>
        </w:tc>
        <w:tc>
          <w:tcPr>
            <w:tcW w:w="5245" w:type="dxa"/>
          </w:tcPr>
          <w:p w14:paraId="513A0364" w14:textId="01AE71D5" w:rsidR="004817C3" w:rsidRPr="002431CB" w:rsidDel="00147A44" w:rsidRDefault="004817C3" w:rsidP="00952049">
            <w:pPr>
              <w:ind w:firstLine="0"/>
              <w:rPr>
                <w:del w:id="2701" w:author="Nguyen Duc Anh" w:date="2025-09-26T18:56:00Z"/>
                <w:rFonts w:asciiTheme="majorHAnsi" w:eastAsia="Calibri" w:hAnsiTheme="majorHAnsi" w:cstheme="majorHAnsi"/>
                <w:sz w:val="24"/>
                <w:szCs w:val="24"/>
              </w:rPr>
            </w:pPr>
            <w:del w:id="2702" w:author="Nguyen Duc Anh" w:date="2025-09-26T18:56:00Z">
              <w:r w:rsidRPr="002431CB" w:rsidDel="00147A44">
                <w:rPr>
                  <w:rFonts w:asciiTheme="majorHAnsi" w:eastAsia="Calibri" w:hAnsiTheme="majorHAnsi" w:cstheme="majorHAnsi"/>
                  <w:sz w:val="24"/>
                  <w:szCs w:val="24"/>
                </w:rPr>
                <w:delText>Nút thực hiện chức năng mở màn hình xem trước bản in thông tin bảng kê tiền giao dịch trước khi in hoặc tải xuống</w:delText>
              </w:r>
            </w:del>
          </w:p>
        </w:tc>
      </w:tr>
      <w:tr w:rsidR="00E6086A" w:rsidRPr="002431CB" w:rsidDel="00147A44" w14:paraId="18482E2B" w14:textId="2CB4A9D8" w:rsidTr="00952049">
        <w:trPr>
          <w:del w:id="2703" w:author="Nguyen Duc Anh" w:date="2025-09-26T18:56:00Z"/>
        </w:trPr>
        <w:tc>
          <w:tcPr>
            <w:tcW w:w="670" w:type="dxa"/>
          </w:tcPr>
          <w:p w14:paraId="420A62FF" w14:textId="03CD8727" w:rsidR="00E6086A" w:rsidRPr="002431CB" w:rsidDel="00147A44" w:rsidRDefault="00E6086A" w:rsidP="00E74B40">
            <w:pPr>
              <w:pStyle w:val="ListParagraph"/>
              <w:numPr>
                <w:ilvl w:val="0"/>
                <w:numId w:val="42"/>
              </w:numPr>
              <w:spacing w:before="0"/>
              <w:ind w:left="720"/>
              <w:rPr>
                <w:del w:id="2704" w:author="Nguyen Duc Anh" w:date="2025-09-26T18:56:00Z"/>
                <w:rFonts w:asciiTheme="majorHAnsi" w:eastAsia="Calibri" w:hAnsiTheme="majorHAnsi" w:cstheme="majorHAnsi"/>
                <w:sz w:val="24"/>
                <w:szCs w:val="24"/>
              </w:rPr>
            </w:pPr>
          </w:p>
        </w:tc>
        <w:tc>
          <w:tcPr>
            <w:tcW w:w="2444" w:type="dxa"/>
          </w:tcPr>
          <w:p w14:paraId="2384B1AC" w14:textId="2E60026D" w:rsidR="00E6086A" w:rsidRPr="002431CB" w:rsidDel="00147A44" w:rsidRDefault="00E6086A" w:rsidP="00E6086A">
            <w:pPr>
              <w:ind w:firstLine="0"/>
              <w:rPr>
                <w:del w:id="2705" w:author="Nguyen Duc Anh" w:date="2025-09-26T18:56:00Z"/>
                <w:rFonts w:asciiTheme="majorHAnsi" w:eastAsia="Calibri" w:hAnsiTheme="majorHAnsi" w:cstheme="majorHAnsi"/>
                <w:sz w:val="24"/>
                <w:szCs w:val="24"/>
              </w:rPr>
            </w:pPr>
            <w:del w:id="2706" w:author="Nguyen Duc Anh" w:date="2025-09-26T18:56:00Z">
              <w:r w:rsidDel="00147A44">
                <w:rPr>
                  <w:rFonts w:asciiTheme="majorHAnsi" w:eastAsia="Calibri" w:hAnsiTheme="majorHAnsi" w:cstheme="majorHAnsi"/>
                  <w:sz w:val="24"/>
                  <w:szCs w:val="24"/>
                </w:rPr>
                <w:delText>In bảng kê chi</w:delText>
              </w:r>
            </w:del>
          </w:p>
        </w:tc>
        <w:tc>
          <w:tcPr>
            <w:tcW w:w="5245" w:type="dxa"/>
          </w:tcPr>
          <w:p w14:paraId="34A0CF94" w14:textId="1938A23C" w:rsidR="00E6086A" w:rsidRPr="002431CB" w:rsidDel="00147A44" w:rsidRDefault="00E6086A" w:rsidP="00E6086A">
            <w:pPr>
              <w:ind w:firstLine="0"/>
              <w:rPr>
                <w:del w:id="2707" w:author="Nguyen Duc Anh" w:date="2025-09-26T18:56:00Z"/>
                <w:rFonts w:asciiTheme="majorHAnsi" w:eastAsia="Calibri" w:hAnsiTheme="majorHAnsi" w:cstheme="majorHAnsi"/>
                <w:sz w:val="24"/>
                <w:szCs w:val="24"/>
              </w:rPr>
            </w:pPr>
            <w:del w:id="2708" w:author="Nguyen Duc Anh" w:date="2025-09-26T18:56:00Z">
              <w:r w:rsidRPr="002431CB" w:rsidDel="00147A44">
                <w:rPr>
                  <w:rFonts w:asciiTheme="majorHAnsi" w:eastAsia="Calibri" w:hAnsiTheme="majorHAnsi" w:cstheme="majorHAnsi"/>
                  <w:sz w:val="24"/>
                  <w:szCs w:val="24"/>
                </w:rPr>
                <w:delText>Nút thực hiện chức năng mở màn hình xem trước bản in thông tin bảng kê</w:delText>
              </w:r>
              <w:r w:rsidDel="00147A44">
                <w:rPr>
                  <w:rFonts w:asciiTheme="majorHAnsi" w:eastAsia="Calibri" w:hAnsiTheme="majorHAnsi" w:cstheme="majorHAnsi"/>
                  <w:sz w:val="24"/>
                  <w:szCs w:val="24"/>
                </w:rPr>
                <w:delText xml:space="preserve"> ngân hàng chi </w:delText>
              </w:r>
              <w:r w:rsidRPr="002431CB" w:rsidDel="00147A44">
                <w:rPr>
                  <w:rFonts w:asciiTheme="majorHAnsi" w:eastAsia="Calibri" w:hAnsiTheme="majorHAnsi" w:cstheme="majorHAnsi"/>
                  <w:sz w:val="24"/>
                  <w:szCs w:val="24"/>
                </w:rPr>
                <w:delText>tiền giao dịch trước khi in hoặc tải xuống</w:delText>
              </w:r>
            </w:del>
          </w:p>
        </w:tc>
      </w:tr>
      <w:tr w:rsidR="00E6086A" w:rsidRPr="002431CB" w:rsidDel="00147A44" w14:paraId="6C2AA706" w14:textId="61385C97" w:rsidTr="00952049">
        <w:trPr>
          <w:del w:id="2709" w:author="Nguyen Duc Anh" w:date="2025-09-26T18:56:00Z"/>
        </w:trPr>
        <w:tc>
          <w:tcPr>
            <w:tcW w:w="670" w:type="dxa"/>
          </w:tcPr>
          <w:p w14:paraId="177BC3A3" w14:textId="29E49957" w:rsidR="00E6086A" w:rsidRPr="002431CB" w:rsidDel="00147A44" w:rsidRDefault="00E6086A" w:rsidP="00E74B40">
            <w:pPr>
              <w:pStyle w:val="ListParagraph"/>
              <w:numPr>
                <w:ilvl w:val="0"/>
                <w:numId w:val="42"/>
              </w:numPr>
              <w:spacing w:before="0"/>
              <w:ind w:left="720"/>
              <w:rPr>
                <w:del w:id="2710" w:author="Nguyen Duc Anh" w:date="2025-09-26T18:56:00Z"/>
                <w:rFonts w:asciiTheme="majorHAnsi" w:eastAsia="Calibri" w:hAnsiTheme="majorHAnsi" w:cstheme="majorHAnsi"/>
                <w:sz w:val="24"/>
                <w:szCs w:val="24"/>
              </w:rPr>
            </w:pPr>
          </w:p>
        </w:tc>
        <w:tc>
          <w:tcPr>
            <w:tcW w:w="2444" w:type="dxa"/>
          </w:tcPr>
          <w:p w14:paraId="020CFF1D" w14:textId="35BB8C84" w:rsidR="00E6086A" w:rsidRPr="002431CB" w:rsidDel="00147A44" w:rsidRDefault="00E6086A" w:rsidP="00E6086A">
            <w:pPr>
              <w:ind w:firstLine="0"/>
              <w:rPr>
                <w:del w:id="2711" w:author="Nguyen Duc Anh" w:date="2025-09-26T18:56:00Z"/>
                <w:rFonts w:asciiTheme="majorHAnsi" w:eastAsia="Calibri" w:hAnsiTheme="majorHAnsi" w:cstheme="majorHAnsi"/>
                <w:sz w:val="24"/>
                <w:szCs w:val="24"/>
              </w:rPr>
            </w:pPr>
            <w:del w:id="2712" w:author="Nguyen Duc Anh" w:date="2025-09-26T18:56:00Z">
              <w:r w:rsidDel="00147A44">
                <w:rPr>
                  <w:rFonts w:asciiTheme="majorHAnsi" w:eastAsia="Calibri" w:hAnsiTheme="majorHAnsi" w:cstheme="majorHAnsi"/>
                  <w:sz w:val="24"/>
                  <w:szCs w:val="24"/>
                </w:rPr>
                <w:delText>Kết quả PCRT</w:delText>
              </w:r>
            </w:del>
          </w:p>
        </w:tc>
        <w:tc>
          <w:tcPr>
            <w:tcW w:w="5245" w:type="dxa"/>
          </w:tcPr>
          <w:p w14:paraId="47A3A62B" w14:textId="3950862E" w:rsidR="00E6086A" w:rsidRPr="002431CB" w:rsidDel="00147A44" w:rsidRDefault="00E6086A" w:rsidP="00E6086A">
            <w:pPr>
              <w:ind w:firstLine="0"/>
              <w:rPr>
                <w:del w:id="2713" w:author="Nguyen Duc Anh" w:date="2025-09-26T18:56:00Z"/>
                <w:rFonts w:asciiTheme="majorHAnsi" w:eastAsia="Calibri" w:hAnsiTheme="majorHAnsi" w:cstheme="majorHAnsi"/>
                <w:sz w:val="24"/>
                <w:szCs w:val="24"/>
              </w:rPr>
            </w:pPr>
            <w:del w:id="2714" w:author="Nguyen Duc Anh" w:date="2025-09-26T18:56:00Z">
              <w:r w:rsidDel="00147A44">
                <w:rPr>
                  <w:rFonts w:asciiTheme="majorHAnsi" w:eastAsia="Calibri" w:hAnsiTheme="majorHAnsi" w:cstheme="majorHAnsi"/>
                  <w:bCs/>
                  <w:sz w:val="24"/>
                  <w:szCs w:val="24"/>
                </w:rPr>
                <w:delText>Nút hiển thị trên màn hình thông tin chi tiết hồ sơ mua bán ngoại tệ sau khi lưu thông tin thành công. Nút thực hiện chức năng mở màn hình xem trước thông tin bản in kết quả kiểm tra phòng chống rửa tiền</w:delText>
              </w:r>
            </w:del>
          </w:p>
        </w:tc>
      </w:tr>
      <w:tr w:rsidR="004817C3" w:rsidRPr="002431CB" w:rsidDel="00147A44" w14:paraId="14D8CBFC" w14:textId="08E69634" w:rsidTr="00952049">
        <w:trPr>
          <w:del w:id="2715" w:author="Nguyen Duc Anh" w:date="2025-09-26T18:56:00Z"/>
        </w:trPr>
        <w:tc>
          <w:tcPr>
            <w:tcW w:w="670" w:type="dxa"/>
          </w:tcPr>
          <w:p w14:paraId="1011568F" w14:textId="4A44EA71" w:rsidR="004817C3" w:rsidRPr="002431CB" w:rsidDel="00147A44" w:rsidRDefault="004817C3" w:rsidP="00E74B40">
            <w:pPr>
              <w:pStyle w:val="ListParagraph"/>
              <w:numPr>
                <w:ilvl w:val="0"/>
                <w:numId w:val="42"/>
              </w:numPr>
              <w:spacing w:before="0"/>
              <w:ind w:left="720"/>
              <w:rPr>
                <w:del w:id="2716" w:author="Nguyen Duc Anh" w:date="2025-09-26T18:56:00Z"/>
                <w:rFonts w:asciiTheme="majorHAnsi" w:eastAsia="Calibri" w:hAnsiTheme="majorHAnsi" w:cstheme="majorHAnsi"/>
                <w:sz w:val="24"/>
                <w:szCs w:val="24"/>
              </w:rPr>
            </w:pPr>
          </w:p>
        </w:tc>
        <w:tc>
          <w:tcPr>
            <w:tcW w:w="2444" w:type="dxa"/>
          </w:tcPr>
          <w:p w14:paraId="043275AF" w14:textId="2485B75A" w:rsidR="004817C3" w:rsidRPr="002431CB" w:rsidDel="00147A44" w:rsidRDefault="004817C3" w:rsidP="00952049">
            <w:pPr>
              <w:ind w:firstLine="0"/>
              <w:rPr>
                <w:del w:id="2717" w:author="Nguyen Duc Anh" w:date="2025-09-26T18:56:00Z"/>
                <w:rFonts w:asciiTheme="majorHAnsi" w:eastAsia="Calibri" w:hAnsiTheme="majorHAnsi" w:cstheme="majorHAnsi"/>
                <w:sz w:val="24"/>
                <w:szCs w:val="24"/>
              </w:rPr>
            </w:pPr>
            <w:del w:id="2718" w:author="Nguyen Duc Anh" w:date="2025-09-26T18:56:00Z">
              <w:r w:rsidRPr="002431CB" w:rsidDel="00147A44">
                <w:rPr>
                  <w:rFonts w:asciiTheme="majorHAnsi" w:eastAsia="Calibri" w:hAnsiTheme="majorHAnsi" w:cstheme="majorHAnsi"/>
                  <w:sz w:val="24"/>
                  <w:szCs w:val="24"/>
                </w:rPr>
                <w:delText>Cập nhật</w:delText>
              </w:r>
            </w:del>
          </w:p>
        </w:tc>
        <w:tc>
          <w:tcPr>
            <w:tcW w:w="5245" w:type="dxa"/>
          </w:tcPr>
          <w:p w14:paraId="1ED963DD" w14:textId="0EA27170" w:rsidR="004817C3" w:rsidRPr="002431CB" w:rsidDel="00147A44" w:rsidRDefault="004817C3" w:rsidP="00952049">
            <w:pPr>
              <w:ind w:firstLine="0"/>
              <w:rPr>
                <w:del w:id="2719" w:author="Nguyen Duc Anh" w:date="2025-09-26T18:56:00Z"/>
                <w:rFonts w:asciiTheme="majorHAnsi" w:eastAsia="Calibri" w:hAnsiTheme="majorHAnsi" w:cstheme="majorHAnsi"/>
                <w:sz w:val="24"/>
                <w:szCs w:val="24"/>
              </w:rPr>
            </w:pPr>
            <w:del w:id="2720" w:author="Nguyen Duc Anh" w:date="2025-09-26T18:56:00Z">
              <w:r w:rsidRPr="002431CB" w:rsidDel="00147A44">
                <w:rPr>
                  <w:rFonts w:asciiTheme="majorHAnsi" w:eastAsia="Calibri" w:hAnsiTheme="majorHAnsi" w:cstheme="majorHAnsi"/>
                  <w:sz w:val="24"/>
                  <w:szCs w:val="24"/>
                </w:rPr>
                <w:delText>Nút thực hiện chức năng mở màn hình nhập thông tin cần cập nhật của giao dịch.</w:delText>
              </w:r>
            </w:del>
          </w:p>
        </w:tc>
      </w:tr>
      <w:tr w:rsidR="004817C3" w:rsidRPr="002431CB" w:rsidDel="00147A44" w14:paraId="7E344281" w14:textId="1D36E18C" w:rsidTr="00952049">
        <w:trPr>
          <w:del w:id="2721" w:author="Nguyen Duc Anh" w:date="2025-09-26T18:56:00Z"/>
        </w:trPr>
        <w:tc>
          <w:tcPr>
            <w:tcW w:w="670" w:type="dxa"/>
          </w:tcPr>
          <w:p w14:paraId="5C164CF3" w14:textId="111D0B6E" w:rsidR="004817C3" w:rsidRPr="002431CB" w:rsidDel="00147A44" w:rsidRDefault="004817C3" w:rsidP="00E74B40">
            <w:pPr>
              <w:pStyle w:val="ListParagraph"/>
              <w:numPr>
                <w:ilvl w:val="0"/>
                <w:numId w:val="42"/>
              </w:numPr>
              <w:spacing w:before="0"/>
              <w:ind w:left="720"/>
              <w:rPr>
                <w:del w:id="2722" w:author="Nguyen Duc Anh" w:date="2025-09-26T18:56:00Z"/>
                <w:rFonts w:asciiTheme="majorHAnsi" w:eastAsia="Calibri" w:hAnsiTheme="majorHAnsi" w:cstheme="majorHAnsi"/>
                <w:sz w:val="24"/>
                <w:szCs w:val="24"/>
              </w:rPr>
            </w:pPr>
          </w:p>
        </w:tc>
        <w:tc>
          <w:tcPr>
            <w:tcW w:w="2444" w:type="dxa"/>
          </w:tcPr>
          <w:p w14:paraId="5E92EE47" w14:textId="61533CB3" w:rsidR="004817C3" w:rsidRPr="002431CB" w:rsidDel="00147A44" w:rsidRDefault="004817C3" w:rsidP="00952049">
            <w:pPr>
              <w:ind w:firstLine="0"/>
              <w:rPr>
                <w:del w:id="2723" w:author="Nguyen Duc Anh" w:date="2025-09-26T18:56:00Z"/>
                <w:rFonts w:asciiTheme="majorHAnsi" w:eastAsia="Calibri" w:hAnsiTheme="majorHAnsi" w:cstheme="majorHAnsi"/>
                <w:sz w:val="24"/>
                <w:szCs w:val="24"/>
              </w:rPr>
            </w:pPr>
            <w:del w:id="2724" w:author="Nguyen Duc Anh" w:date="2025-09-26T18:56:00Z">
              <w:r w:rsidRPr="002431CB" w:rsidDel="00147A44">
                <w:rPr>
                  <w:rFonts w:asciiTheme="majorHAnsi" w:eastAsia="Calibri" w:hAnsiTheme="majorHAnsi" w:cstheme="majorHAnsi"/>
                  <w:sz w:val="24"/>
                  <w:szCs w:val="24"/>
                </w:rPr>
                <w:delText>Xoá</w:delText>
              </w:r>
            </w:del>
          </w:p>
        </w:tc>
        <w:tc>
          <w:tcPr>
            <w:tcW w:w="5245" w:type="dxa"/>
          </w:tcPr>
          <w:p w14:paraId="3CFAD7C4" w14:textId="33D8BF7D" w:rsidR="004817C3" w:rsidRPr="002431CB" w:rsidDel="00147A44" w:rsidRDefault="004817C3" w:rsidP="00952049">
            <w:pPr>
              <w:ind w:firstLine="0"/>
              <w:rPr>
                <w:del w:id="2725" w:author="Nguyen Duc Anh" w:date="2025-09-26T18:56:00Z"/>
                <w:rFonts w:asciiTheme="majorHAnsi" w:eastAsia="Calibri" w:hAnsiTheme="majorHAnsi" w:cstheme="majorHAnsi"/>
                <w:sz w:val="24"/>
                <w:szCs w:val="24"/>
              </w:rPr>
            </w:pPr>
            <w:del w:id="2726" w:author="Nguyen Duc Anh" w:date="2025-09-26T18:56:00Z">
              <w:r w:rsidRPr="002431CB" w:rsidDel="00147A44">
                <w:rPr>
                  <w:rFonts w:asciiTheme="majorHAnsi" w:eastAsia="Calibri" w:hAnsiTheme="majorHAnsi" w:cstheme="majorHAnsi"/>
                  <w:sz w:val="24"/>
                  <w:szCs w:val="24"/>
                </w:rPr>
                <w:delText>Nút thực hiện chức năng xoá vĩnh viễn bản ghi thông tin giao dịch khỏi hệ thống (đối với bản ghi giao dịch ở trạng thái “Đang nhập”).</w:delText>
              </w:r>
            </w:del>
          </w:p>
        </w:tc>
      </w:tr>
      <w:tr w:rsidR="004817C3" w:rsidRPr="002431CB" w:rsidDel="00147A44" w14:paraId="36B87C56" w14:textId="5DED215C" w:rsidTr="00952049">
        <w:trPr>
          <w:del w:id="2727" w:author="Nguyen Duc Anh" w:date="2025-09-26T18:56:00Z"/>
        </w:trPr>
        <w:tc>
          <w:tcPr>
            <w:tcW w:w="670" w:type="dxa"/>
          </w:tcPr>
          <w:p w14:paraId="35E859EE" w14:textId="5D77881B" w:rsidR="004817C3" w:rsidRPr="002431CB" w:rsidDel="00147A44" w:rsidRDefault="004817C3" w:rsidP="00E74B40">
            <w:pPr>
              <w:pStyle w:val="ListParagraph"/>
              <w:numPr>
                <w:ilvl w:val="0"/>
                <w:numId w:val="42"/>
              </w:numPr>
              <w:spacing w:before="0"/>
              <w:ind w:left="720"/>
              <w:rPr>
                <w:del w:id="2728" w:author="Nguyen Duc Anh" w:date="2025-09-26T18:56:00Z"/>
                <w:rFonts w:asciiTheme="majorHAnsi" w:eastAsia="Calibri" w:hAnsiTheme="majorHAnsi" w:cstheme="majorHAnsi"/>
                <w:sz w:val="24"/>
                <w:szCs w:val="24"/>
              </w:rPr>
            </w:pPr>
          </w:p>
        </w:tc>
        <w:tc>
          <w:tcPr>
            <w:tcW w:w="2444" w:type="dxa"/>
          </w:tcPr>
          <w:p w14:paraId="2DCEDE19" w14:textId="3E809EF5" w:rsidR="004817C3" w:rsidRPr="002431CB" w:rsidDel="00147A44" w:rsidRDefault="004817C3" w:rsidP="00952049">
            <w:pPr>
              <w:ind w:firstLine="0"/>
              <w:rPr>
                <w:del w:id="2729" w:author="Nguyen Duc Anh" w:date="2025-09-26T18:56:00Z"/>
                <w:rFonts w:asciiTheme="majorHAnsi" w:eastAsia="Calibri" w:hAnsiTheme="majorHAnsi" w:cstheme="majorHAnsi"/>
                <w:sz w:val="24"/>
                <w:szCs w:val="24"/>
              </w:rPr>
            </w:pPr>
            <w:del w:id="2730" w:author="Nguyen Duc Anh" w:date="2025-09-26T18:56:00Z">
              <w:r w:rsidRPr="002431CB" w:rsidDel="00147A44">
                <w:rPr>
                  <w:rFonts w:asciiTheme="majorHAnsi" w:eastAsia="Calibri" w:hAnsiTheme="majorHAnsi" w:cstheme="majorHAnsi"/>
                  <w:sz w:val="24"/>
                  <w:szCs w:val="24"/>
                </w:rPr>
                <w:delText>Gửi duyệt</w:delText>
              </w:r>
            </w:del>
          </w:p>
        </w:tc>
        <w:tc>
          <w:tcPr>
            <w:tcW w:w="5245" w:type="dxa"/>
          </w:tcPr>
          <w:p w14:paraId="742B285D" w14:textId="3802C931" w:rsidR="004817C3" w:rsidRPr="002431CB" w:rsidDel="00147A44" w:rsidRDefault="004817C3" w:rsidP="00952049">
            <w:pPr>
              <w:ind w:firstLine="0"/>
              <w:rPr>
                <w:del w:id="2731" w:author="Nguyen Duc Anh" w:date="2025-09-26T18:56:00Z"/>
                <w:rFonts w:asciiTheme="majorHAnsi" w:eastAsia="Calibri" w:hAnsiTheme="majorHAnsi" w:cstheme="majorHAnsi"/>
                <w:sz w:val="24"/>
                <w:szCs w:val="24"/>
              </w:rPr>
            </w:pPr>
            <w:del w:id="2732" w:author="Nguyen Duc Anh" w:date="2025-09-26T18:56:00Z">
              <w:r w:rsidRPr="002431CB" w:rsidDel="00147A44">
                <w:rPr>
                  <w:rFonts w:asciiTheme="majorHAnsi" w:eastAsia="Calibri" w:hAnsiTheme="majorHAnsi" w:cstheme="majorHAnsi"/>
                  <w:sz w:val="24"/>
                  <w:szCs w:val="24"/>
                </w:rPr>
                <w:delText>Nút thực hiện chức năng gửi bản ghi thông tin giao dịch sang kiểm soát viên duyệt</w:delText>
              </w:r>
            </w:del>
          </w:p>
        </w:tc>
      </w:tr>
      <w:tr w:rsidR="004817C3" w:rsidRPr="002431CB" w:rsidDel="00147A44" w14:paraId="6FFA690B" w14:textId="0D366958" w:rsidTr="00952049">
        <w:trPr>
          <w:del w:id="2733" w:author="Nguyen Duc Anh" w:date="2025-09-26T18:56:00Z"/>
        </w:trPr>
        <w:tc>
          <w:tcPr>
            <w:tcW w:w="8359" w:type="dxa"/>
            <w:gridSpan w:val="3"/>
          </w:tcPr>
          <w:p w14:paraId="5E86AF28" w14:textId="37EFFFD5" w:rsidR="004817C3" w:rsidRPr="002431CB" w:rsidDel="00147A44" w:rsidRDefault="004817C3" w:rsidP="00952049">
            <w:pPr>
              <w:ind w:firstLine="0"/>
              <w:rPr>
                <w:del w:id="2734" w:author="Nguyen Duc Anh" w:date="2025-09-26T18:56:00Z"/>
                <w:rFonts w:asciiTheme="majorHAnsi" w:eastAsia="Calibri" w:hAnsiTheme="majorHAnsi" w:cstheme="majorHAnsi"/>
                <w:sz w:val="24"/>
                <w:szCs w:val="24"/>
              </w:rPr>
            </w:pPr>
            <w:del w:id="2735" w:author="Nguyen Duc Anh" w:date="2025-09-26T18:56:00Z">
              <w:r w:rsidRPr="002431CB" w:rsidDel="00147A44">
                <w:rPr>
                  <w:rFonts w:asciiTheme="majorHAnsi" w:hAnsiTheme="majorHAnsi" w:cstheme="majorHAnsi"/>
                  <w:sz w:val="24"/>
                  <w:szCs w:val="24"/>
                </w:rPr>
                <w:delText>Trạng thái</w:delText>
              </w:r>
              <w:r w:rsidDel="00147A44">
                <w:rPr>
                  <w:rFonts w:asciiTheme="majorHAnsi" w:hAnsiTheme="majorHAnsi" w:cstheme="majorHAnsi"/>
                  <w:sz w:val="24"/>
                  <w:szCs w:val="24"/>
                </w:rPr>
                <w:delText xml:space="preserve"> hồ sơ</w:delText>
              </w:r>
              <w:r w:rsidRPr="002431CB" w:rsidDel="00147A44">
                <w:rPr>
                  <w:rFonts w:asciiTheme="majorHAnsi" w:hAnsiTheme="majorHAnsi" w:cstheme="majorHAnsi"/>
                  <w:sz w:val="24"/>
                  <w:szCs w:val="24"/>
                </w:rPr>
                <w:delText>: Chờ duyệt</w:delText>
              </w:r>
            </w:del>
          </w:p>
        </w:tc>
      </w:tr>
      <w:tr w:rsidR="004817C3" w:rsidRPr="002431CB" w:rsidDel="00147A44" w14:paraId="1AA969F2" w14:textId="4E7665A3" w:rsidTr="00952049">
        <w:trPr>
          <w:del w:id="2736" w:author="Nguyen Duc Anh" w:date="2025-09-26T18:56:00Z"/>
        </w:trPr>
        <w:tc>
          <w:tcPr>
            <w:tcW w:w="670" w:type="dxa"/>
          </w:tcPr>
          <w:p w14:paraId="484D24AE" w14:textId="7B741C13" w:rsidR="004817C3" w:rsidRPr="002431CB" w:rsidDel="00147A44" w:rsidRDefault="004817C3" w:rsidP="00E74B40">
            <w:pPr>
              <w:pStyle w:val="ListParagraph"/>
              <w:numPr>
                <w:ilvl w:val="0"/>
                <w:numId w:val="42"/>
              </w:numPr>
              <w:spacing w:before="0"/>
              <w:ind w:left="720"/>
              <w:rPr>
                <w:del w:id="2737" w:author="Nguyen Duc Anh" w:date="2025-09-26T18:56:00Z"/>
                <w:rFonts w:asciiTheme="majorHAnsi" w:eastAsia="Calibri" w:hAnsiTheme="majorHAnsi" w:cstheme="majorHAnsi"/>
                <w:sz w:val="24"/>
                <w:szCs w:val="24"/>
              </w:rPr>
            </w:pPr>
          </w:p>
        </w:tc>
        <w:tc>
          <w:tcPr>
            <w:tcW w:w="2444" w:type="dxa"/>
          </w:tcPr>
          <w:p w14:paraId="52850492" w14:textId="337B23D9" w:rsidR="004817C3" w:rsidRPr="002431CB" w:rsidDel="00147A44" w:rsidRDefault="004817C3" w:rsidP="00952049">
            <w:pPr>
              <w:ind w:firstLine="0"/>
              <w:rPr>
                <w:del w:id="2738" w:author="Nguyen Duc Anh" w:date="2025-09-26T18:56:00Z"/>
                <w:rFonts w:asciiTheme="majorHAnsi" w:eastAsia="Calibri" w:hAnsiTheme="majorHAnsi" w:cstheme="majorHAnsi"/>
                <w:sz w:val="24"/>
                <w:szCs w:val="24"/>
              </w:rPr>
            </w:pPr>
            <w:del w:id="2739" w:author="Nguyen Duc Anh" w:date="2025-09-26T18:56:00Z">
              <w:r w:rsidRPr="002431CB" w:rsidDel="00147A44">
                <w:rPr>
                  <w:rFonts w:asciiTheme="majorHAnsi" w:eastAsia="Calibri" w:hAnsiTheme="majorHAnsi" w:cstheme="majorHAnsi"/>
                  <w:sz w:val="24"/>
                  <w:szCs w:val="24"/>
                </w:rPr>
                <w:delText>Từ chối</w:delText>
              </w:r>
            </w:del>
          </w:p>
        </w:tc>
        <w:tc>
          <w:tcPr>
            <w:tcW w:w="5245" w:type="dxa"/>
          </w:tcPr>
          <w:p w14:paraId="540D3B51" w14:textId="06B4503A" w:rsidR="004817C3" w:rsidRPr="002431CB" w:rsidDel="00147A44" w:rsidRDefault="004817C3" w:rsidP="00952049">
            <w:pPr>
              <w:ind w:firstLine="0"/>
              <w:rPr>
                <w:del w:id="2740" w:author="Nguyen Duc Anh" w:date="2025-09-26T18:56:00Z"/>
                <w:rFonts w:asciiTheme="majorHAnsi" w:eastAsia="Calibri" w:hAnsiTheme="majorHAnsi" w:cstheme="majorHAnsi"/>
                <w:sz w:val="24"/>
                <w:szCs w:val="24"/>
              </w:rPr>
            </w:pPr>
            <w:del w:id="2741" w:author="Nguyen Duc Anh" w:date="2025-09-26T18:56:00Z">
              <w:r w:rsidRPr="002431CB" w:rsidDel="00147A44">
                <w:rPr>
                  <w:rFonts w:asciiTheme="majorHAnsi" w:eastAsia="Calibri" w:hAnsiTheme="majorHAnsi" w:cstheme="majorHAnsi"/>
                  <w:sz w:val="24"/>
                  <w:szCs w:val="24"/>
                </w:rPr>
                <w:delText>Nút thực hiện chức năng từ chối giao dịch đang chờ duyệt của kiểm soát viên</w:delText>
              </w:r>
            </w:del>
          </w:p>
        </w:tc>
      </w:tr>
      <w:tr w:rsidR="004817C3" w:rsidRPr="002431CB" w:rsidDel="00147A44" w14:paraId="2321ED59" w14:textId="4AE2A68F" w:rsidTr="00952049">
        <w:trPr>
          <w:del w:id="2742" w:author="Nguyen Duc Anh" w:date="2025-09-26T18:56:00Z"/>
        </w:trPr>
        <w:tc>
          <w:tcPr>
            <w:tcW w:w="670" w:type="dxa"/>
          </w:tcPr>
          <w:p w14:paraId="6A19D9A3" w14:textId="2F25EA45" w:rsidR="004817C3" w:rsidRPr="002431CB" w:rsidDel="00147A44" w:rsidRDefault="004817C3" w:rsidP="00E74B40">
            <w:pPr>
              <w:pStyle w:val="ListParagraph"/>
              <w:numPr>
                <w:ilvl w:val="0"/>
                <w:numId w:val="42"/>
              </w:numPr>
              <w:spacing w:before="0"/>
              <w:ind w:left="720"/>
              <w:rPr>
                <w:del w:id="2743" w:author="Nguyen Duc Anh" w:date="2025-09-26T18:56:00Z"/>
                <w:rFonts w:asciiTheme="majorHAnsi" w:eastAsia="Calibri" w:hAnsiTheme="majorHAnsi" w:cstheme="majorHAnsi"/>
                <w:sz w:val="24"/>
                <w:szCs w:val="24"/>
              </w:rPr>
            </w:pPr>
          </w:p>
        </w:tc>
        <w:tc>
          <w:tcPr>
            <w:tcW w:w="2444" w:type="dxa"/>
          </w:tcPr>
          <w:p w14:paraId="7CBF3680" w14:textId="7A46A83B" w:rsidR="004817C3" w:rsidRPr="002431CB" w:rsidDel="00147A44" w:rsidRDefault="004817C3" w:rsidP="00952049">
            <w:pPr>
              <w:ind w:firstLine="0"/>
              <w:rPr>
                <w:del w:id="2744" w:author="Nguyen Duc Anh" w:date="2025-09-26T18:56:00Z"/>
                <w:rFonts w:asciiTheme="majorHAnsi" w:eastAsia="Calibri" w:hAnsiTheme="majorHAnsi" w:cstheme="majorHAnsi"/>
                <w:sz w:val="24"/>
                <w:szCs w:val="24"/>
              </w:rPr>
            </w:pPr>
            <w:del w:id="2745" w:author="Nguyen Duc Anh" w:date="2025-09-26T18:56:00Z">
              <w:r w:rsidRPr="002431CB" w:rsidDel="00147A44">
                <w:rPr>
                  <w:rFonts w:asciiTheme="majorHAnsi" w:eastAsia="Calibri" w:hAnsiTheme="majorHAnsi" w:cstheme="majorHAnsi"/>
                  <w:sz w:val="24"/>
                  <w:szCs w:val="24"/>
                </w:rPr>
                <w:delText>Duyệt</w:delText>
              </w:r>
            </w:del>
          </w:p>
        </w:tc>
        <w:tc>
          <w:tcPr>
            <w:tcW w:w="5245" w:type="dxa"/>
          </w:tcPr>
          <w:p w14:paraId="4E9AC91B" w14:textId="7B5A1B9F" w:rsidR="004817C3" w:rsidRPr="002431CB" w:rsidDel="00147A44" w:rsidRDefault="004817C3" w:rsidP="00952049">
            <w:pPr>
              <w:ind w:firstLine="0"/>
              <w:rPr>
                <w:del w:id="2746" w:author="Nguyen Duc Anh" w:date="2025-09-26T18:56:00Z"/>
                <w:rFonts w:asciiTheme="majorHAnsi" w:eastAsia="Calibri" w:hAnsiTheme="majorHAnsi" w:cstheme="majorHAnsi"/>
                <w:sz w:val="24"/>
                <w:szCs w:val="24"/>
              </w:rPr>
            </w:pPr>
            <w:del w:id="2747" w:author="Nguyen Duc Anh" w:date="2025-09-26T18:56:00Z">
              <w:r w:rsidRPr="002431CB" w:rsidDel="00147A44">
                <w:rPr>
                  <w:rFonts w:asciiTheme="majorHAnsi" w:eastAsia="Calibri" w:hAnsiTheme="majorHAnsi" w:cstheme="majorHAnsi"/>
                  <w:sz w:val="24"/>
                  <w:szCs w:val="24"/>
                </w:rPr>
                <w:delText>Nút thực hiện chức năng duyệt giao dịch của kiểm soát viên.</w:delText>
              </w:r>
            </w:del>
          </w:p>
        </w:tc>
      </w:tr>
      <w:tr w:rsidR="004817C3" w:rsidRPr="002431CB" w14:paraId="47733B46" w14:textId="77777777" w:rsidTr="00952049">
        <w:tc>
          <w:tcPr>
            <w:tcW w:w="8359" w:type="dxa"/>
            <w:gridSpan w:val="3"/>
          </w:tcPr>
          <w:p w14:paraId="679B2F52" w14:textId="286A21FB" w:rsidR="004817C3" w:rsidRPr="002431CB" w:rsidRDefault="004817C3" w:rsidP="00952049">
            <w:pPr>
              <w:ind w:firstLine="0"/>
              <w:rPr>
                <w:rFonts w:asciiTheme="majorHAnsi" w:eastAsia="Calibri" w:hAnsiTheme="majorHAnsi" w:cstheme="majorHAnsi"/>
                <w:sz w:val="24"/>
                <w:szCs w:val="24"/>
              </w:rPr>
            </w:pPr>
            <w:r w:rsidRPr="002431CB">
              <w:rPr>
                <w:rFonts w:asciiTheme="majorHAnsi" w:hAnsiTheme="majorHAnsi" w:cstheme="majorHAnsi"/>
                <w:sz w:val="24"/>
                <w:szCs w:val="24"/>
              </w:rPr>
              <w:t>Trạng thái</w:t>
            </w:r>
            <w:del w:id="2748" w:author="Nguyen Duc Anh" w:date="2025-09-26T19:04:00Z">
              <w:r w:rsidRPr="002431CB" w:rsidDel="004F3427">
                <w:rPr>
                  <w:rFonts w:asciiTheme="majorHAnsi" w:hAnsiTheme="majorHAnsi" w:cstheme="majorHAnsi"/>
                  <w:sz w:val="24"/>
                  <w:szCs w:val="24"/>
                </w:rPr>
                <w:delText xml:space="preserve"> </w:delText>
              </w:r>
              <w:r w:rsidDel="004F3427">
                <w:rPr>
                  <w:rFonts w:asciiTheme="majorHAnsi" w:hAnsiTheme="majorHAnsi" w:cstheme="majorHAnsi"/>
                  <w:sz w:val="24"/>
                  <w:szCs w:val="24"/>
                </w:rPr>
                <w:delText>hồ sơ</w:delText>
              </w:r>
            </w:del>
            <w:r w:rsidRPr="002431CB">
              <w:rPr>
                <w:rFonts w:asciiTheme="majorHAnsi" w:hAnsiTheme="majorHAnsi" w:cstheme="majorHAnsi"/>
                <w:sz w:val="24"/>
                <w:szCs w:val="24"/>
              </w:rPr>
              <w:t>:</w:t>
            </w:r>
            <w:r>
              <w:rPr>
                <w:rFonts w:asciiTheme="majorHAnsi" w:hAnsiTheme="majorHAnsi" w:cstheme="majorHAnsi"/>
                <w:sz w:val="24"/>
                <w:szCs w:val="24"/>
              </w:rPr>
              <w:t xml:space="preserve"> </w:t>
            </w:r>
            <w:del w:id="2749" w:author="Nguyen Duc Anh" w:date="2025-09-26T18:56:00Z">
              <w:r w:rsidDel="00147A44">
                <w:rPr>
                  <w:rFonts w:asciiTheme="majorHAnsi" w:hAnsiTheme="majorHAnsi" w:cstheme="majorHAnsi"/>
                  <w:sz w:val="24"/>
                  <w:szCs w:val="24"/>
                </w:rPr>
                <w:delText>Đã duyệt</w:delText>
              </w:r>
            </w:del>
            <w:ins w:id="2750" w:author="Nguyen Duc Anh" w:date="2025-09-26T18:56:00Z">
              <w:r w:rsidR="00147A44">
                <w:rPr>
                  <w:rFonts w:asciiTheme="majorHAnsi" w:hAnsiTheme="majorHAnsi" w:cstheme="majorHAnsi"/>
                  <w:sz w:val="24"/>
                  <w:szCs w:val="24"/>
                </w:rPr>
                <w:t>Thành công</w:t>
              </w:r>
            </w:ins>
          </w:p>
        </w:tc>
      </w:tr>
      <w:tr w:rsidR="004817C3" w:rsidRPr="002431CB" w14:paraId="5D88EA14" w14:textId="77777777" w:rsidTr="00952049">
        <w:tc>
          <w:tcPr>
            <w:tcW w:w="670" w:type="dxa"/>
          </w:tcPr>
          <w:p w14:paraId="6575519D" w14:textId="77777777" w:rsidR="004817C3" w:rsidRPr="002431CB" w:rsidRDefault="004817C3" w:rsidP="00E74B40">
            <w:pPr>
              <w:pStyle w:val="ListParagraph"/>
              <w:numPr>
                <w:ilvl w:val="0"/>
                <w:numId w:val="42"/>
              </w:numPr>
              <w:spacing w:before="0"/>
              <w:ind w:left="720"/>
              <w:rPr>
                <w:rFonts w:asciiTheme="majorHAnsi" w:eastAsia="Calibri" w:hAnsiTheme="majorHAnsi" w:cstheme="majorHAnsi"/>
                <w:sz w:val="24"/>
                <w:szCs w:val="24"/>
              </w:rPr>
            </w:pPr>
          </w:p>
        </w:tc>
        <w:tc>
          <w:tcPr>
            <w:tcW w:w="2444" w:type="dxa"/>
          </w:tcPr>
          <w:p w14:paraId="60C8EE8B" w14:textId="5585A64A" w:rsidR="004817C3" w:rsidRPr="002431CB" w:rsidRDefault="004817C3" w:rsidP="00952049">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In bảng kê</w:t>
            </w:r>
            <w:ins w:id="2751" w:author="Nguyen Duc Anh" w:date="2025-09-26T19:00:00Z">
              <w:r w:rsidR="00806ADC">
                <w:rPr>
                  <w:rFonts w:asciiTheme="majorHAnsi" w:eastAsia="Calibri" w:hAnsiTheme="majorHAnsi" w:cstheme="majorHAnsi"/>
                  <w:sz w:val="24"/>
                  <w:szCs w:val="24"/>
                </w:rPr>
                <w:t xml:space="preserve"> thu</w:t>
              </w:r>
            </w:ins>
          </w:p>
        </w:tc>
        <w:tc>
          <w:tcPr>
            <w:tcW w:w="5245" w:type="dxa"/>
          </w:tcPr>
          <w:p w14:paraId="177423AA" w14:textId="247F242C" w:rsidR="004817C3" w:rsidRPr="002431CB" w:rsidRDefault="004817C3" w:rsidP="00952049">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 xml:space="preserve">Nút thực hiện chức năng mở màn hình xem trước bản in thông tin bảng kê </w:t>
            </w:r>
            <w:ins w:id="2752" w:author="Nguyen Duc Anh" w:date="2025-09-26T19:01:00Z">
              <w:r w:rsidR="00806ADC">
                <w:rPr>
                  <w:rFonts w:asciiTheme="majorHAnsi" w:eastAsia="Calibri" w:hAnsiTheme="majorHAnsi" w:cstheme="majorHAnsi"/>
                  <w:sz w:val="24"/>
                  <w:szCs w:val="24"/>
                </w:rPr>
                <w:t xml:space="preserve">thu </w:t>
              </w:r>
            </w:ins>
            <w:r w:rsidRPr="002431CB">
              <w:rPr>
                <w:rFonts w:asciiTheme="majorHAnsi" w:eastAsia="Calibri" w:hAnsiTheme="majorHAnsi" w:cstheme="majorHAnsi"/>
                <w:sz w:val="24"/>
                <w:szCs w:val="24"/>
              </w:rPr>
              <w:t>tiền giao dịch</w:t>
            </w:r>
            <w:ins w:id="2753" w:author="Nguyen Duc Anh" w:date="2025-09-26T19:01:00Z">
              <w:r w:rsidR="00806ADC">
                <w:rPr>
                  <w:rFonts w:asciiTheme="majorHAnsi" w:eastAsia="Calibri" w:hAnsiTheme="majorHAnsi" w:cstheme="majorHAnsi"/>
                  <w:sz w:val="24"/>
                  <w:szCs w:val="24"/>
                </w:rPr>
                <w:t xml:space="preserve"> từ</w:t>
              </w:r>
            </w:ins>
            <w:r w:rsidRPr="002431CB">
              <w:rPr>
                <w:rFonts w:asciiTheme="majorHAnsi" w:eastAsia="Calibri" w:hAnsiTheme="majorHAnsi" w:cstheme="majorHAnsi"/>
                <w:sz w:val="24"/>
                <w:szCs w:val="24"/>
              </w:rPr>
              <w:t xml:space="preserve"> trước khi in hoặc tải xuống</w:t>
            </w:r>
          </w:p>
        </w:tc>
      </w:tr>
      <w:tr w:rsidR="004817C3" w:rsidRPr="002431CB" w14:paraId="5B6C6676" w14:textId="77777777" w:rsidTr="00952049">
        <w:tc>
          <w:tcPr>
            <w:tcW w:w="670" w:type="dxa"/>
          </w:tcPr>
          <w:p w14:paraId="6888D961" w14:textId="77777777" w:rsidR="004817C3" w:rsidRPr="002431CB" w:rsidRDefault="004817C3" w:rsidP="00E74B40">
            <w:pPr>
              <w:pStyle w:val="ListParagraph"/>
              <w:numPr>
                <w:ilvl w:val="0"/>
                <w:numId w:val="42"/>
              </w:numPr>
              <w:spacing w:before="0"/>
              <w:ind w:left="720"/>
              <w:rPr>
                <w:rFonts w:asciiTheme="majorHAnsi" w:eastAsia="Calibri" w:hAnsiTheme="majorHAnsi" w:cstheme="majorHAnsi"/>
                <w:sz w:val="24"/>
                <w:szCs w:val="24"/>
              </w:rPr>
            </w:pPr>
          </w:p>
        </w:tc>
        <w:tc>
          <w:tcPr>
            <w:tcW w:w="2444" w:type="dxa"/>
          </w:tcPr>
          <w:p w14:paraId="65084F74" w14:textId="77777777" w:rsidR="004817C3" w:rsidRPr="002431CB" w:rsidRDefault="004817C3" w:rsidP="00952049">
            <w:pPr>
              <w:ind w:firstLine="0"/>
              <w:rPr>
                <w:rFonts w:asciiTheme="majorHAnsi" w:eastAsia="Calibri" w:hAnsiTheme="majorHAnsi" w:cstheme="majorHAnsi"/>
                <w:sz w:val="24"/>
                <w:szCs w:val="24"/>
              </w:rPr>
            </w:pPr>
            <w:r>
              <w:rPr>
                <w:rFonts w:asciiTheme="majorHAnsi" w:eastAsia="Calibri" w:hAnsiTheme="majorHAnsi" w:cstheme="majorHAnsi"/>
                <w:sz w:val="24"/>
                <w:szCs w:val="24"/>
              </w:rPr>
              <w:t>In chứng từ</w:t>
            </w:r>
          </w:p>
        </w:tc>
        <w:tc>
          <w:tcPr>
            <w:tcW w:w="5245" w:type="dxa"/>
          </w:tcPr>
          <w:p w14:paraId="0ADD0097" w14:textId="77777777" w:rsidR="004817C3" w:rsidRPr="002431CB" w:rsidRDefault="004817C3" w:rsidP="00952049">
            <w:pPr>
              <w:ind w:firstLine="0"/>
              <w:rPr>
                <w:rFonts w:asciiTheme="majorHAnsi" w:eastAsia="Calibri" w:hAnsiTheme="majorHAnsi" w:cstheme="majorHAnsi"/>
                <w:sz w:val="24"/>
                <w:szCs w:val="24"/>
              </w:rPr>
            </w:pPr>
            <w:r>
              <w:rPr>
                <w:rFonts w:asciiTheme="majorHAnsi" w:eastAsia="Calibri" w:hAnsiTheme="majorHAnsi" w:cstheme="majorHAnsi"/>
                <w:sz w:val="24"/>
                <w:szCs w:val="24"/>
              </w:rPr>
              <w:t>Nút thực hiện chức năng mở màn hình xem trước bản in thông tin chứng từ giao dịch trước khi in hoặc tải xuống</w:t>
            </w:r>
          </w:p>
        </w:tc>
      </w:tr>
      <w:tr w:rsidR="00E6086A" w:rsidRPr="002431CB" w14:paraId="19239096" w14:textId="77777777" w:rsidTr="00952049">
        <w:tc>
          <w:tcPr>
            <w:tcW w:w="670" w:type="dxa"/>
          </w:tcPr>
          <w:p w14:paraId="2E71C816" w14:textId="77777777" w:rsidR="00E6086A" w:rsidRPr="002431CB" w:rsidRDefault="00E6086A" w:rsidP="00E74B40">
            <w:pPr>
              <w:pStyle w:val="ListParagraph"/>
              <w:numPr>
                <w:ilvl w:val="0"/>
                <w:numId w:val="42"/>
              </w:numPr>
              <w:spacing w:before="0"/>
              <w:ind w:left="720"/>
              <w:rPr>
                <w:rFonts w:asciiTheme="majorHAnsi" w:eastAsia="Calibri" w:hAnsiTheme="majorHAnsi" w:cstheme="majorHAnsi"/>
                <w:sz w:val="24"/>
                <w:szCs w:val="24"/>
              </w:rPr>
            </w:pPr>
          </w:p>
        </w:tc>
        <w:tc>
          <w:tcPr>
            <w:tcW w:w="2444" w:type="dxa"/>
          </w:tcPr>
          <w:p w14:paraId="5E15B793" w14:textId="487ADB84" w:rsidR="00E6086A" w:rsidRDefault="00E6086A" w:rsidP="00E6086A">
            <w:pPr>
              <w:ind w:firstLine="0"/>
              <w:rPr>
                <w:rFonts w:asciiTheme="majorHAnsi" w:eastAsia="Calibri" w:hAnsiTheme="majorHAnsi" w:cstheme="majorHAnsi"/>
                <w:sz w:val="24"/>
                <w:szCs w:val="24"/>
              </w:rPr>
            </w:pPr>
            <w:r>
              <w:rPr>
                <w:rFonts w:asciiTheme="majorHAnsi" w:eastAsia="Calibri" w:hAnsiTheme="majorHAnsi" w:cstheme="majorHAnsi"/>
                <w:sz w:val="24"/>
                <w:szCs w:val="24"/>
              </w:rPr>
              <w:t>In bảng kê chi</w:t>
            </w:r>
          </w:p>
        </w:tc>
        <w:tc>
          <w:tcPr>
            <w:tcW w:w="5245" w:type="dxa"/>
          </w:tcPr>
          <w:p w14:paraId="02307C77" w14:textId="2C443464" w:rsidR="00E6086A" w:rsidRDefault="00E6086A" w:rsidP="00E6086A">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Nút thực hiện chức năng mở màn hình xem trước bản in thông tin bảng kê</w:t>
            </w:r>
            <w:r>
              <w:rPr>
                <w:rFonts w:asciiTheme="majorHAnsi" w:eastAsia="Calibri" w:hAnsiTheme="majorHAnsi" w:cstheme="majorHAnsi"/>
                <w:sz w:val="24"/>
                <w:szCs w:val="24"/>
              </w:rPr>
              <w:t xml:space="preserve"> ngân hàng chi </w:t>
            </w:r>
            <w:r w:rsidRPr="002431CB">
              <w:rPr>
                <w:rFonts w:asciiTheme="majorHAnsi" w:eastAsia="Calibri" w:hAnsiTheme="majorHAnsi" w:cstheme="majorHAnsi"/>
                <w:sz w:val="24"/>
                <w:szCs w:val="24"/>
              </w:rPr>
              <w:t>tiền giao dịch trước khi in hoặc tải xuống</w:t>
            </w:r>
          </w:p>
        </w:tc>
      </w:tr>
      <w:tr w:rsidR="00A41728" w:rsidRPr="002431CB" w14:paraId="304FBF4C" w14:textId="77777777" w:rsidTr="00952049">
        <w:tc>
          <w:tcPr>
            <w:tcW w:w="8359" w:type="dxa"/>
            <w:gridSpan w:val="3"/>
          </w:tcPr>
          <w:p w14:paraId="761C21F6" w14:textId="794D6C6D" w:rsidR="00A41728" w:rsidRDefault="00A41728" w:rsidP="00952049">
            <w:pPr>
              <w:ind w:firstLine="0"/>
              <w:rPr>
                <w:rFonts w:asciiTheme="majorHAnsi" w:eastAsia="Calibri" w:hAnsiTheme="majorHAnsi" w:cstheme="majorHAnsi"/>
                <w:sz w:val="24"/>
                <w:szCs w:val="24"/>
              </w:rPr>
            </w:pPr>
            <w:r w:rsidRPr="002431CB">
              <w:rPr>
                <w:rFonts w:asciiTheme="majorHAnsi" w:hAnsiTheme="majorHAnsi" w:cstheme="majorHAnsi"/>
                <w:sz w:val="24"/>
                <w:szCs w:val="24"/>
              </w:rPr>
              <w:t>Trạng thái</w:t>
            </w:r>
            <w:del w:id="2754" w:author="Nguyen Duc Anh" w:date="2025-09-26T19:04:00Z">
              <w:r w:rsidRPr="002431CB" w:rsidDel="004F3427">
                <w:rPr>
                  <w:rFonts w:asciiTheme="majorHAnsi" w:hAnsiTheme="majorHAnsi" w:cstheme="majorHAnsi"/>
                  <w:sz w:val="24"/>
                  <w:szCs w:val="24"/>
                </w:rPr>
                <w:delText xml:space="preserve"> </w:delText>
              </w:r>
              <w:r w:rsidDel="004F3427">
                <w:rPr>
                  <w:rFonts w:asciiTheme="majorHAnsi" w:hAnsiTheme="majorHAnsi" w:cstheme="majorHAnsi"/>
                  <w:sz w:val="24"/>
                  <w:szCs w:val="24"/>
                </w:rPr>
                <w:delText>hồ sơ</w:delText>
              </w:r>
            </w:del>
            <w:r w:rsidRPr="002431CB">
              <w:rPr>
                <w:rFonts w:asciiTheme="majorHAnsi" w:hAnsiTheme="majorHAnsi" w:cstheme="majorHAnsi"/>
                <w:sz w:val="24"/>
                <w:szCs w:val="24"/>
              </w:rPr>
              <w:t>:</w:t>
            </w:r>
            <w:r>
              <w:rPr>
                <w:rFonts w:asciiTheme="majorHAnsi" w:hAnsiTheme="majorHAnsi" w:cstheme="majorHAnsi"/>
                <w:sz w:val="24"/>
                <w:szCs w:val="24"/>
              </w:rPr>
              <w:t xml:space="preserve"> Đã từ chối</w:t>
            </w:r>
          </w:p>
        </w:tc>
      </w:tr>
      <w:tr w:rsidR="00A41728" w:rsidRPr="002431CB" w14:paraId="14565387" w14:textId="77777777" w:rsidTr="00952049">
        <w:tc>
          <w:tcPr>
            <w:tcW w:w="670" w:type="dxa"/>
          </w:tcPr>
          <w:p w14:paraId="7E6A93DB" w14:textId="77777777" w:rsidR="00A41728" w:rsidRPr="002431CB" w:rsidRDefault="00A41728" w:rsidP="00E74B40">
            <w:pPr>
              <w:pStyle w:val="ListParagraph"/>
              <w:numPr>
                <w:ilvl w:val="0"/>
                <w:numId w:val="42"/>
              </w:numPr>
              <w:spacing w:before="0"/>
              <w:ind w:left="720"/>
              <w:rPr>
                <w:rFonts w:asciiTheme="majorHAnsi" w:eastAsia="Calibri" w:hAnsiTheme="majorHAnsi" w:cstheme="majorHAnsi"/>
                <w:sz w:val="24"/>
                <w:szCs w:val="24"/>
              </w:rPr>
            </w:pPr>
          </w:p>
        </w:tc>
        <w:tc>
          <w:tcPr>
            <w:tcW w:w="2444" w:type="dxa"/>
          </w:tcPr>
          <w:p w14:paraId="59B7432D" w14:textId="3EF8A218" w:rsidR="00A41728" w:rsidRDefault="00E1644D" w:rsidP="00952049">
            <w:pPr>
              <w:ind w:firstLine="0"/>
              <w:rPr>
                <w:rFonts w:asciiTheme="majorHAnsi" w:eastAsia="Calibri" w:hAnsiTheme="majorHAnsi" w:cstheme="majorHAnsi"/>
                <w:sz w:val="24"/>
                <w:szCs w:val="24"/>
              </w:rPr>
            </w:pPr>
            <w:r>
              <w:rPr>
                <w:rFonts w:asciiTheme="majorHAnsi" w:eastAsia="Calibri" w:hAnsiTheme="majorHAnsi" w:cstheme="majorHAnsi"/>
                <w:sz w:val="24"/>
                <w:szCs w:val="24"/>
              </w:rPr>
              <w:t>Huỷ</w:t>
            </w:r>
          </w:p>
        </w:tc>
        <w:tc>
          <w:tcPr>
            <w:tcW w:w="5245" w:type="dxa"/>
          </w:tcPr>
          <w:p w14:paraId="6698F0AF" w14:textId="284DA168" w:rsidR="00A41728" w:rsidRDefault="00A20252" w:rsidP="00952049">
            <w:pPr>
              <w:ind w:firstLine="0"/>
              <w:rPr>
                <w:rFonts w:asciiTheme="majorHAnsi" w:eastAsia="Calibri" w:hAnsiTheme="majorHAnsi" w:cstheme="majorHAnsi"/>
                <w:sz w:val="24"/>
                <w:szCs w:val="24"/>
              </w:rPr>
            </w:pPr>
            <w:r>
              <w:rPr>
                <w:rFonts w:asciiTheme="majorHAnsi" w:eastAsia="Calibri" w:hAnsiTheme="majorHAnsi" w:cstheme="majorHAnsi"/>
                <w:sz w:val="24"/>
                <w:szCs w:val="24"/>
              </w:rPr>
              <w:t>Nút thực hiện chức năng huỷ giao dịch sau khi Kiểm soát viên từ chối duyệt và trả về cho Giao dịch viên</w:t>
            </w:r>
          </w:p>
        </w:tc>
      </w:tr>
      <w:tr w:rsidR="00E1644D" w:rsidRPr="002431CB" w14:paraId="497DD82F" w14:textId="77777777" w:rsidTr="00952049">
        <w:tc>
          <w:tcPr>
            <w:tcW w:w="670" w:type="dxa"/>
          </w:tcPr>
          <w:p w14:paraId="5BA58020" w14:textId="77777777" w:rsidR="00E1644D" w:rsidRPr="002431CB" w:rsidRDefault="00E1644D" w:rsidP="00E74B40">
            <w:pPr>
              <w:pStyle w:val="ListParagraph"/>
              <w:numPr>
                <w:ilvl w:val="0"/>
                <w:numId w:val="42"/>
              </w:numPr>
              <w:spacing w:before="0"/>
              <w:ind w:left="720"/>
              <w:rPr>
                <w:rFonts w:asciiTheme="majorHAnsi" w:eastAsia="Calibri" w:hAnsiTheme="majorHAnsi" w:cstheme="majorHAnsi"/>
                <w:sz w:val="24"/>
                <w:szCs w:val="24"/>
              </w:rPr>
            </w:pPr>
          </w:p>
        </w:tc>
        <w:tc>
          <w:tcPr>
            <w:tcW w:w="2444" w:type="dxa"/>
          </w:tcPr>
          <w:p w14:paraId="77312B15" w14:textId="6FE77462" w:rsidR="00E1644D" w:rsidRDefault="00E1644D" w:rsidP="00E1644D">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Cập nhật</w:t>
            </w:r>
          </w:p>
        </w:tc>
        <w:tc>
          <w:tcPr>
            <w:tcW w:w="5245" w:type="dxa"/>
          </w:tcPr>
          <w:p w14:paraId="344EAE34" w14:textId="1D68C57F" w:rsidR="00E1644D" w:rsidRDefault="00E1644D" w:rsidP="00E1644D">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Nút thực hiện chức năng mở màn hình nhập thông tin cần cập nhật của giao dịch.</w:t>
            </w:r>
          </w:p>
        </w:tc>
      </w:tr>
      <w:tr w:rsidR="00E1644D" w:rsidRPr="002431CB" w14:paraId="16CEB3BB" w14:textId="77777777" w:rsidTr="00952049">
        <w:tc>
          <w:tcPr>
            <w:tcW w:w="670" w:type="dxa"/>
          </w:tcPr>
          <w:p w14:paraId="1E9B63B1" w14:textId="77777777" w:rsidR="00E1644D" w:rsidRPr="002431CB" w:rsidRDefault="00E1644D" w:rsidP="00E74B40">
            <w:pPr>
              <w:pStyle w:val="ListParagraph"/>
              <w:numPr>
                <w:ilvl w:val="0"/>
                <w:numId w:val="42"/>
              </w:numPr>
              <w:spacing w:before="0"/>
              <w:ind w:left="720"/>
              <w:rPr>
                <w:rFonts w:asciiTheme="majorHAnsi" w:eastAsia="Calibri" w:hAnsiTheme="majorHAnsi" w:cstheme="majorHAnsi"/>
                <w:sz w:val="24"/>
                <w:szCs w:val="24"/>
              </w:rPr>
            </w:pPr>
          </w:p>
        </w:tc>
        <w:tc>
          <w:tcPr>
            <w:tcW w:w="2444" w:type="dxa"/>
          </w:tcPr>
          <w:p w14:paraId="4A4C4F32" w14:textId="596C8175" w:rsidR="00E1644D" w:rsidRDefault="00E1644D" w:rsidP="00E1644D">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Gửi duyệt</w:t>
            </w:r>
          </w:p>
        </w:tc>
        <w:tc>
          <w:tcPr>
            <w:tcW w:w="5245" w:type="dxa"/>
          </w:tcPr>
          <w:p w14:paraId="6C871F75" w14:textId="32AF579F" w:rsidR="00E1644D" w:rsidRDefault="00E1644D" w:rsidP="00E1644D">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Nút thực hiện chức năng gửi bản ghi thông tin giao dịch sang kiểm soát viên duyệt</w:t>
            </w:r>
          </w:p>
        </w:tc>
      </w:tr>
      <w:tr w:rsidR="005A5162" w:rsidRPr="002431CB" w14:paraId="1D4DB7AD" w14:textId="77777777" w:rsidTr="00952049">
        <w:tc>
          <w:tcPr>
            <w:tcW w:w="8359" w:type="dxa"/>
            <w:gridSpan w:val="3"/>
          </w:tcPr>
          <w:p w14:paraId="313A1BEA" w14:textId="580CE56E" w:rsidR="005A5162" w:rsidRPr="002431CB" w:rsidRDefault="005A5162" w:rsidP="00E1644D">
            <w:pPr>
              <w:ind w:firstLine="0"/>
              <w:rPr>
                <w:rFonts w:asciiTheme="majorHAnsi" w:eastAsia="Calibri" w:hAnsiTheme="majorHAnsi" w:cstheme="majorHAnsi"/>
                <w:sz w:val="24"/>
                <w:szCs w:val="24"/>
              </w:rPr>
            </w:pPr>
            <w:r>
              <w:rPr>
                <w:rFonts w:asciiTheme="majorHAnsi" w:eastAsia="Calibri" w:hAnsiTheme="majorHAnsi" w:cstheme="majorHAnsi"/>
                <w:sz w:val="24"/>
                <w:szCs w:val="24"/>
              </w:rPr>
              <w:lastRenderedPageBreak/>
              <w:t>Trạng thái</w:t>
            </w:r>
            <w:del w:id="2755" w:author="Nguyen Duc Anh" w:date="2025-09-26T19:04:00Z">
              <w:r w:rsidDel="004F3427">
                <w:rPr>
                  <w:rFonts w:asciiTheme="majorHAnsi" w:eastAsia="Calibri" w:hAnsiTheme="majorHAnsi" w:cstheme="majorHAnsi"/>
                  <w:sz w:val="24"/>
                  <w:szCs w:val="24"/>
                </w:rPr>
                <w:delText xml:space="preserve"> hồ sơ</w:delText>
              </w:r>
            </w:del>
            <w:r>
              <w:rPr>
                <w:rFonts w:asciiTheme="majorHAnsi" w:eastAsia="Calibri" w:hAnsiTheme="majorHAnsi" w:cstheme="majorHAnsi"/>
                <w:sz w:val="24"/>
                <w:szCs w:val="24"/>
              </w:rPr>
              <w:t>: Hoàn thành</w:t>
            </w:r>
          </w:p>
        </w:tc>
      </w:tr>
      <w:tr w:rsidR="005A5162" w:rsidRPr="002431CB" w14:paraId="11F6F229" w14:textId="77777777" w:rsidTr="00952049">
        <w:tc>
          <w:tcPr>
            <w:tcW w:w="670" w:type="dxa"/>
          </w:tcPr>
          <w:p w14:paraId="498C2F41" w14:textId="77777777" w:rsidR="005A5162" w:rsidRPr="002431CB" w:rsidRDefault="005A5162" w:rsidP="00E74B40">
            <w:pPr>
              <w:pStyle w:val="ListParagraph"/>
              <w:numPr>
                <w:ilvl w:val="0"/>
                <w:numId w:val="42"/>
              </w:numPr>
              <w:spacing w:before="0"/>
              <w:ind w:left="720"/>
              <w:rPr>
                <w:rFonts w:asciiTheme="majorHAnsi" w:eastAsia="Calibri" w:hAnsiTheme="majorHAnsi" w:cstheme="majorHAnsi"/>
                <w:sz w:val="24"/>
                <w:szCs w:val="24"/>
              </w:rPr>
            </w:pPr>
          </w:p>
        </w:tc>
        <w:tc>
          <w:tcPr>
            <w:tcW w:w="2444" w:type="dxa"/>
          </w:tcPr>
          <w:p w14:paraId="21FDAE6D" w14:textId="16C98AB8" w:rsidR="005A5162" w:rsidRPr="002431CB" w:rsidRDefault="005A5162" w:rsidP="005A5162">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In bảng kê</w:t>
            </w:r>
            <w:r w:rsidR="001E1A57">
              <w:rPr>
                <w:rFonts w:asciiTheme="majorHAnsi" w:eastAsia="Calibri" w:hAnsiTheme="majorHAnsi" w:cstheme="majorHAnsi"/>
                <w:sz w:val="24"/>
                <w:szCs w:val="24"/>
              </w:rPr>
              <w:t xml:space="preserve"> thu</w:t>
            </w:r>
          </w:p>
        </w:tc>
        <w:tc>
          <w:tcPr>
            <w:tcW w:w="5245" w:type="dxa"/>
          </w:tcPr>
          <w:p w14:paraId="1C194EF6" w14:textId="394C7165" w:rsidR="005A5162" w:rsidRPr="002431CB" w:rsidRDefault="005A5162" w:rsidP="005A5162">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Nút thực hiện chức năng mở màn hình xem trước bản in thông tin bảng kê</w:t>
            </w:r>
            <w:r w:rsidR="001E1A57">
              <w:rPr>
                <w:rFonts w:asciiTheme="majorHAnsi" w:eastAsia="Calibri" w:hAnsiTheme="majorHAnsi" w:cstheme="majorHAnsi"/>
                <w:sz w:val="24"/>
                <w:szCs w:val="24"/>
              </w:rPr>
              <w:t xml:space="preserve"> ngân hàng thu</w:t>
            </w:r>
            <w:r w:rsidRPr="002431CB">
              <w:rPr>
                <w:rFonts w:asciiTheme="majorHAnsi" w:eastAsia="Calibri" w:hAnsiTheme="majorHAnsi" w:cstheme="majorHAnsi"/>
                <w:sz w:val="24"/>
                <w:szCs w:val="24"/>
              </w:rPr>
              <w:t xml:space="preserve"> tiền giao dịch trước khi in hoặc tải xuống</w:t>
            </w:r>
          </w:p>
        </w:tc>
      </w:tr>
      <w:tr w:rsidR="001E1A57" w:rsidRPr="002431CB" w14:paraId="55275579" w14:textId="77777777" w:rsidTr="00952049">
        <w:tc>
          <w:tcPr>
            <w:tcW w:w="670" w:type="dxa"/>
          </w:tcPr>
          <w:p w14:paraId="582EB18D" w14:textId="77777777" w:rsidR="001E1A57" w:rsidRPr="002431CB" w:rsidRDefault="001E1A57" w:rsidP="00E74B40">
            <w:pPr>
              <w:pStyle w:val="ListParagraph"/>
              <w:numPr>
                <w:ilvl w:val="0"/>
                <w:numId w:val="42"/>
              </w:numPr>
              <w:spacing w:before="0"/>
              <w:ind w:left="720"/>
              <w:rPr>
                <w:rFonts w:asciiTheme="majorHAnsi" w:eastAsia="Calibri" w:hAnsiTheme="majorHAnsi" w:cstheme="majorHAnsi"/>
                <w:sz w:val="24"/>
                <w:szCs w:val="24"/>
              </w:rPr>
            </w:pPr>
          </w:p>
        </w:tc>
        <w:tc>
          <w:tcPr>
            <w:tcW w:w="2444" w:type="dxa"/>
          </w:tcPr>
          <w:p w14:paraId="125E5301" w14:textId="3B38252C" w:rsidR="001E1A57" w:rsidRPr="002431CB" w:rsidRDefault="005601F6" w:rsidP="005A5162">
            <w:pPr>
              <w:ind w:firstLine="0"/>
              <w:rPr>
                <w:rFonts w:asciiTheme="majorHAnsi" w:eastAsia="Calibri" w:hAnsiTheme="majorHAnsi" w:cstheme="majorHAnsi"/>
                <w:sz w:val="24"/>
                <w:szCs w:val="24"/>
              </w:rPr>
            </w:pPr>
            <w:r>
              <w:rPr>
                <w:rFonts w:asciiTheme="majorHAnsi" w:eastAsia="Calibri" w:hAnsiTheme="majorHAnsi" w:cstheme="majorHAnsi"/>
                <w:sz w:val="24"/>
                <w:szCs w:val="24"/>
              </w:rPr>
              <w:t>In bảng kê chi</w:t>
            </w:r>
          </w:p>
        </w:tc>
        <w:tc>
          <w:tcPr>
            <w:tcW w:w="5245" w:type="dxa"/>
          </w:tcPr>
          <w:p w14:paraId="47A30C9A" w14:textId="70F608B3" w:rsidR="001E1A57" w:rsidRPr="002431CB" w:rsidRDefault="005601F6" w:rsidP="005A5162">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Nút thực hiện chức năng mở màn hình xem trước bản in thông tin bảng kê</w:t>
            </w:r>
            <w:r>
              <w:rPr>
                <w:rFonts w:asciiTheme="majorHAnsi" w:eastAsia="Calibri" w:hAnsiTheme="majorHAnsi" w:cstheme="majorHAnsi"/>
                <w:sz w:val="24"/>
                <w:szCs w:val="24"/>
              </w:rPr>
              <w:t xml:space="preserve"> ngân hàng </w:t>
            </w:r>
            <w:r w:rsidR="00B57F3C">
              <w:rPr>
                <w:rFonts w:asciiTheme="majorHAnsi" w:eastAsia="Calibri" w:hAnsiTheme="majorHAnsi" w:cstheme="majorHAnsi"/>
                <w:sz w:val="24"/>
                <w:szCs w:val="24"/>
              </w:rPr>
              <w:t xml:space="preserve">chi </w:t>
            </w:r>
            <w:r w:rsidRPr="002431CB">
              <w:rPr>
                <w:rFonts w:asciiTheme="majorHAnsi" w:eastAsia="Calibri" w:hAnsiTheme="majorHAnsi" w:cstheme="majorHAnsi"/>
                <w:sz w:val="24"/>
                <w:szCs w:val="24"/>
              </w:rPr>
              <w:t>tiền giao dịch trước khi in hoặc tải xuống</w:t>
            </w:r>
          </w:p>
        </w:tc>
      </w:tr>
      <w:tr w:rsidR="005A5162" w:rsidRPr="002431CB" w14:paraId="11A6B5C3" w14:textId="77777777" w:rsidTr="00952049">
        <w:tc>
          <w:tcPr>
            <w:tcW w:w="670" w:type="dxa"/>
          </w:tcPr>
          <w:p w14:paraId="49B4CA9D" w14:textId="77777777" w:rsidR="005A5162" w:rsidRPr="002431CB" w:rsidRDefault="005A5162" w:rsidP="00E74B40">
            <w:pPr>
              <w:pStyle w:val="ListParagraph"/>
              <w:numPr>
                <w:ilvl w:val="0"/>
                <w:numId w:val="42"/>
              </w:numPr>
              <w:spacing w:before="0"/>
              <w:ind w:left="720"/>
              <w:rPr>
                <w:rFonts w:asciiTheme="majorHAnsi" w:eastAsia="Calibri" w:hAnsiTheme="majorHAnsi" w:cstheme="majorHAnsi"/>
                <w:sz w:val="24"/>
                <w:szCs w:val="24"/>
              </w:rPr>
            </w:pPr>
          </w:p>
        </w:tc>
        <w:tc>
          <w:tcPr>
            <w:tcW w:w="2444" w:type="dxa"/>
          </w:tcPr>
          <w:p w14:paraId="37CDB9F5" w14:textId="2BB964F1" w:rsidR="005A5162" w:rsidRPr="002431CB" w:rsidRDefault="005A5162" w:rsidP="005A5162">
            <w:pPr>
              <w:ind w:firstLine="0"/>
              <w:rPr>
                <w:rFonts w:asciiTheme="majorHAnsi" w:eastAsia="Calibri" w:hAnsiTheme="majorHAnsi" w:cstheme="majorHAnsi"/>
                <w:sz w:val="24"/>
                <w:szCs w:val="24"/>
              </w:rPr>
            </w:pPr>
            <w:r>
              <w:rPr>
                <w:rFonts w:asciiTheme="majorHAnsi" w:eastAsia="Calibri" w:hAnsiTheme="majorHAnsi" w:cstheme="majorHAnsi"/>
                <w:sz w:val="24"/>
                <w:szCs w:val="24"/>
              </w:rPr>
              <w:t>In chứng từ</w:t>
            </w:r>
          </w:p>
        </w:tc>
        <w:tc>
          <w:tcPr>
            <w:tcW w:w="5245" w:type="dxa"/>
          </w:tcPr>
          <w:p w14:paraId="6A63CC6F" w14:textId="02623717" w:rsidR="005A5162" w:rsidRPr="002431CB" w:rsidRDefault="005A5162" w:rsidP="005A5162">
            <w:pPr>
              <w:ind w:firstLine="0"/>
              <w:rPr>
                <w:rFonts w:asciiTheme="majorHAnsi" w:eastAsia="Calibri" w:hAnsiTheme="majorHAnsi" w:cstheme="majorHAnsi"/>
                <w:sz w:val="24"/>
                <w:szCs w:val="24"/>
              </w:rPr>
            </w:pPr>
            <w:r>
              <w:rPr>
                <w:rFonts w:asciiTheme="majorHAnsi" w:eastAsia="Calibri" w:hAnsiTheme="majorHAnsi" w:cstheme="majorHAnsi"/>
                <w:sz w:val="24"/>
                <w:szCs w:val="24"/>
              </w:rPr>
              <w:t>Nút thực hiện chức năng mở màn hình xem trước bản in thông tin chứng từ giao dịch trước khi in hoặc tải xuống</w:t>
            </w:r>
          </w:p>
        </w:tc>
      </w:tr>
      <w:tr w:rsidR="004F3427" w:rsidRPr="002431CB" w14:paraId="1554853E" w14:textId="77777777" w:rsidTr="00D17B44">
        <w:trPr>
          <w:ins w:id="2756" w:author="Nguyen Duc Anh" w:date="2025-09-26T19:04:00Z"/>
        </w:trPr>
        <w:tc>
          <w:tcPr>
            <w:tcW w:w="8359" w:type="dxa"/>
            <w:gridSpan w:val="3"/>
          </w:tcPr>
          <w:p w14:paraId="5E198D74" w14:textId="31EF031D" w:rsidR="004F3427" w:rsidRDefault="004F3427" w:rsidP="005A5162">
            <w:pPr>
              <w:ind w:firstLine="0"/>
              <w:rPr>
                <w:ins w:id="2757" w:author="Nguyen Duc Anh" w:date="2025-09-26T19:04:00Z"/>
                <w:rFonts w:asciiTheme="majorHAnsi" w:eastAsia="Calibri" w:hAnsiTheme="majorHAnsi" w:cstheme="majorHAnsi"/>
                <w:sz w:val="24"/>
                <w:szCs w:val="24"/>
              </w:rPr>
            </w:pPr>
            <w:ins w:id="2758" w:author="Nguyen Duc Anh" w:date="2025-09-26T19:04:00Z">
              <w:r>
                <w:rPr>
                  <w:rFonts w:asciiTheme="majorHAnsi" w:eastAsia="Calibri" w:hAnsiTheme="majorHAnsi" w:cstheme="majorHAnsi"/>
                  <w:sz w:val="24"/>
                  <w:szCs w:val="24"/>
                </w:rPr>
                <w:t>Trạng thá</w:t>
              </w:r>
            </w:ins>
            <w:ins w:id="2759" w:author="Nguyen Duc Anh" w:date="2025-09-26T19:05:00Z">
              <w:r>
                <w:rPr>
                  <w:rFonts w:asciiTheme="majorHAnsi" w:eastAsia="Calibri" w:hAnsiTheme="majorHAnsi" w:cstheme="majorHAnsi"/>
                  <w:sz w:val="24"/>
                  <w:szCs w:val="24"/>
                </w:rPr>
                <w:t>i: Đang xử lý</w:t>
              </w:r>
            </w:ins>
          </w:p>
        </w:tc>
      </w:tr>
      <w:tr w:rsidR="00414981" w:rsidRPr="002431CB" w14:paraId="488F5BB0" w14:textId="77777777" w:rsidTr="00952049">
        <w:trPr>
          <w:ins w:id="2760" w:author="Nguyen Duc Anh" w:date="2025-09-26T19:04:00Z"/>
        </w:trPr>
        <w:tc>
          <w:tcPr>
            <w:tcW w:w="670" w:type="dxa"/>
          </w:tcPr>
          <w:p w14:paraId="668856CA" w14:textId="77777777" w:rsidR="00414981" w:rsidRPr="002431CB" w:rsidRDefault="00414981" w:rsidP="00414981">
            <w:pPr>
              <w:pStyle w:val="ListParagraph"/>
              <w:numPr>
                <w:ilvl w:val="0"/>
                <w:numId w:val="42"/>
              </w:numPr>
              <w:spacing w:before="0"/>
              <w:ind w:left="720"/>
              <w:rPr>
                <w:ins w:id="2761" w:author="Nguyen Duc Anh" w:date="2025-09-26T19:04:00Z"/>
                <w:rFonts w:asciiTheme="majorHAnsi" w:eastAsia="Calibri" w:hAnsiTheme="majorHAnsi" w:cstheme="majorHAnsi"/>
                <w:sz w:val="24"/>
                <w:szCs w:val="24"/>
              </w:rPr>
            </w:pPr>
          </w:p>
        </w:tc>
        <w:tc>
          <w:tcPr>
            <w:tcW w:w="2444" w:type="dxa"/>
          </w:tcPr>
          <w:p w14:paraId="1776773A" w14:textId="69B6F57F" w:rsidR="00414981" w:rsidRDefault="00414981" w:rsidP="00414981">
            <w:pPr>
              <w:ind w:firstLine="0"/>
              <w:rPr>
                <w:ins w:id="2762" w:author="Nguyen Duc Anh" w:date="2025-09-26T19:04:00Z"/>
                <w:rFonts w:asciiTheme="majorHAnsi" w:eastAsia="Calibri" w:hAnsiTheme="majorHAnsi" w:cstheme="majorHAnsi"/>
                <w:sz w:val="24"/>
                <w:szCs w:val="24"/>
              </w:rPr>
            </w:pPr>
            <w:ins w:id="2763" w:author="Nguyen Duc Anh" w:date="2025-09-26T19:10:00Z">
              <w:r w:rsidRPr="002431CB">
                <w:rPr>
                  <w:rFonts w:asciiTheme="majorHAnsi" w:eastAsia="Calibri" w:hAnsiTheme="majorHAnsi" w:cstheme="majorHAnsi"/>
                  <w:sz w:val="24"/>
                  <w:szCs w:val="24"/>
                </w:rPr>
                <w:t>In bảng kê</w:t>
              </w:r>
              <w:r>
                <w:rPr>
                  <w:rFonts w:asciiTheme="majorHAnsi" w:eastAsia="Calibri" w:hAnsiTheme="majorHAnsi" w:cstheme="majorHAnsi"/>
                  <w:sz w:val="24"/>
                  <w:szCs w:val="24"/>
                </w:rPr>
                <w:t xml:space="preserve"> thu</w:t>
              </w:r>
            </w:ins>
          </w:p>
        </w:tc>
        <w:tc>
          <w:tcPr>
            <w:tcW w:w="5245" w:type="dxa"/>
          </w:tcPr>
          <w:p w14:paraId="36C89881" w14:textId="2AF4F569" w:rsidR="00414981" w:rsidRDefault="00414981" w:rsidP="00414981">
            <w:pPr>
              <w:ind w:firstLine="0"/>
              <w:rPr>
                <w:ins w:id="2764" w:author="Nguyen Duc Anh" w:date="2025-09-26T19:04:00Z"/>
                <w:rFonts w:asciiTheme="majorHAnsi" w:eastAsia="Calibri" w:hAnsiTheme="majorHAnsi" w:cstheme="majorHAnsi"/>
                <w:sz w:val="24"/>
                <w:szCs w:val="24"/>
              </w:rPr>
            </w:pPr>
            <w:ins w:id="2765" w:author="Nguyen Duc Anh" w:date="2025-09-26T19:10:00Z">
              <w:r w:rsidRPr="002431CB">
                <w:rPr>
                  <w:rFonts w:asciiTheme="majorHAnsi" w:eastAsia="Calibri" w:hAnsiTheme="majorHAnsi" w:cstheme="majorHAnsi"/>
                  <w:sz w:val="24"/>
                  <w:szCs w:val="24"/>
                </w:rPr>
                <w:t>Nút thực hiện chức năng mở màn hình xem trước bản in thông tin bảng kê</w:t>
              </w:r>
              <w:r>
                <w:rPr>
                  <w:rFonts w:asciiTheme="majorHAnsi" w:eastAsia="Calibri" w:hAnsiTheme="majorHAnsi" w:cstheme="majorHAnsi"/>
                  <w:sz w:val="24"/>
                  <w:szCs w:val="24"/>
                </w:rPr>
                <w:t xml:space="preserve"> ngân hàng thu</w:t>
              </w:r>
              <w:r w:rsidRPr="002431CB">
                <w:rPr>
                  <w:rFonts w:asciiTheme="majorHAnsi" w:eastAsia="Calibri" w:hAnsiTheme="majorHAnsi" w:cstheme="majorHAnsi"/>
                  <w:sz w:val="24"/>
                  <w:szCs w:val="24"/>
                </w:rPr>
                <w:t xml:space="preserve"> tiền giao dịch trước khi in hoặc tải xuống</w:t>
              </w:r>
            </w:ins>
          </w:p>
        </w:tc>
      </w:tr>
      <w:tr w:rsidR="00414981" w:rsidRPr="002431CB" w14:paraId="51DDE87C" w14:textId="77777777" w:rsidTr="001A4B42">
        <w:trPr>
          <w:ins w:id="2766" w:author="Nguyen Duc Anh" w:date="2025-09-26T19:04:00Z"/>
        </w:trPr>
        <w:tc>
          <w:tcPr>
            <w:tcW w:w="8359" w:type="dxa"/>
            <w:gridSpan w:val="3"/>
          </w:tcPr>
          <w:p w14:paraId="7AC0CF4E" w14:textId="4B4983AB" w:rsidR="00414981" w:rsidRDefault="00414981" w:rsidP="005A5162">
            <w:pPr>
              <w:ind w:firstLine="0"/>
              <w:rPr>
                <w:ins w:id="2767" w:author="Nguyen Duc Anh" w:date="2025-09-26T19:04:00Z"/>
                <w:rFonts w:asciiTheme="majorHAnsi" w:eastAsia="Calibri" w:hAnsiTheme="majorHAnsi" w:cstheme="majorHAnsi"/>
                <w:sz w:val="24"/>
                <w:szCs w:val="24"/>
              </w:rPr>
            </w:pPr>
            <w:ins w:id="2768" w:author="Nguyen Duc Anh" w:date="2025-09-26T19:11:00Z">
              <w:r>
                <w:rPr>
                  <w:rFonts w:asciiTheme="majorHAnsi" w:eastAsia="Calibri" w:hAnsiTheme="majorHAnsi" w:cstheme="majorHAnsi"/>
                  <w:sz w:val="24"/>
                  <w:szCs w:val="24"/>
                </w:rPr>
                <w:t>Trạng thái: Timeout</w:t>
              </w:r>
            </w:ins>
          </w:p>
        </w:tc>
      </w:tr>
      <w:tr w:rsidR="003F51A6" w:rsidRPr="002431CB" w14:paraId="1C0B6EEC" w14:textId="77777777" w:rsidTr="00952049">
        <w:trPr>
          <w:ins w:id="2769" w:author="Nguyen Duc Anh" w:date="2025-09-26T19:04:00Z"/>
        </w:trPr>
        <w:tc>
          <w:tcPr>
            <w:tcW w:w="670" w:type="dxa"/>
          </w:tcPr>
          <w:p w14:paraId="492CAE58" w14:textId="77777777" w:rsidR="003F51A6" w:rsidRPr="002431CB" w:rsidRDefault="003F51A6" w:rsidP="003F51A6">
            <w:pPr>
              <w:pStyle w:val="ListParagraph"/>
              <w:numPr>
                <w:ilvl w:val="0"/>
                <w:numId w:val="42"/>
              </w:numPr>
              <w:spacing w:before="0"/>
              <w:ind w:left="720"/>
              <w:rPr>
                <w:ins w:id="2770" w:author="Nguyen Duc Anh" w:date="2025-09-26T19:04:00Z"/>
                <w:rFonts w:asciiTheme="majorHAnsi" w:eastAsia="Calibri" w:hAnsiTheme="majorHAnsi" w:cstheme="majorHAnsi"/>
                <w:sz w:val="24"/>
                <w:szCs w:val="24"/>
              </w:rPr>
            </w:pPr>
          </w:p>
        </w:tc>
        <w:tc>
          <w:tcPr>
            <w:tcW w:w="2444" w:type="dxa"/>
          </w:tcPr>
          <w:p w14:paraId="522942E1" w14:textId="4EA59ACF" w:rsidR="003F51A6" w:rsidRDefault="003F51A6" w:rsidP="003F51A6">
            <w:pPr>
              <w:ind w:firstLine="0"/>
              <w:rPr>
                <w:ins w:id="2771" w:author="Nguyen Duc Anh" w:date="2025-09-26T19:04:00Z"/>
                <w:rFonts w:asciiTheme="majorHAnsi" w:eastAsia="Calibri" w:hAnsiTheme="majorHAnsi" w:cstheme="majorHAnsi"/>
                <w:sz w:val="24"/>
                <w:szCs w:val="24"/>
              </w:rPr>
            </w:pPr>
            <w:ins w:id="2772" w:author="Nguyen Duc Anh" w:date="2025-09-26T19:12:00Z">
              <w:r w:rsidRPr="002431CB">
                <w:rPr>
                  <w:rFonts w:asciiTheme="majorHAnsi" w:eastAsia="Calibri" w:hAnsiTheme="majorHAnsi" w:cstheme="majorHAnsi"/>
                  <w:sz w:val="24"/>
                  <w:szCs w:val="24"/>
                </w:rPr>
                <w:t>In bảng kê</w:t>
              </w:r>
              <w:r>
                <w:rPr>
                  <w:rFonts w:asciiTheme="majorHAnsi" w:eastAsia="Calibri" w:hAnsiTheme="majorHAnsi" w:cstheme="majorHAnsi"/>
                  <w:sz w:val="24"/>
                  <w:szCs w:val="24"/>
                </w:rPr>
                <w:t xml:space="preserve"> thu</w:t>
              </w:r>
            </w:ins>
          </w:p>
        </w:tc>
        <w:tc>
          <w:tcPr>
            <w:tcW w:w="5245" w:type="dxa"/>
          </w:tcPr>
          <w:p w14:paraId="13F79492" w14:textId="4230E292" w:rsidR="003F51A6" w:rsidRDefault="003F51A6" w:rsidP="003F51A6">
            <w:pPr>
              <w:ind w:firstLine="0"/>
              <w:rPr>
                <w:ins w:id="2773" w:author="Nguyen Duc Anh" w:date="2025-09-26T19:04:00Z"/>
                <w:rFonts w:asciiTheme="majorHAnsi" w:eastAsia="Calibri" w:hAnsiTheme="majorHAnsi" w:cstheme="majorHAnsi"/>
                <w:sz w:val="24"/>
                <w:szCs w:val="24"/>
              </w:rPr>
            </w:pPr>
            <w:ins w:id="2774" w:author="Nguyen Duc Anh" w:date="2025-09-26T19:12:00Z">
              <w:r w:rsidRPr="002431CB">
                <w:rPr>
                  <w:rFonts w:asciiTheme="majorHAnsi" w:eastAsia="Calibri" w:hAnsiTheme="majorHAnsi" w:cstheme="majorHAnsi"/>
                  <w:sz w:val="24"/>
                  <w:szCs w:val="24"/>
                </w:rPr>
                <w:t>Nút thực hiện chức năng mở màn hình xem trước bản in thông tin bảng kê</w:t>
              </w:r>
              <w:r>
                <w:rPr>
                  <w:rFonts w:asciiTheme="majorHAnsi" w:eastAsia="Calibri" w:hAnsiTheme="majorHAnsi" w:cstheme="majorHAnsi"/>
                  <w:sz w:val="24"/>
                  <w:szCs w:val="24"/>
                </w:rPr>
                <w:t xml:space="preserve"> ngân hàng thu</w:t>
              </w:r>
              <w:r w:rsidRPr="002431CB">
                <w:rPr>
                  <w:rFonts w:asciiTheme="majorHAnsi" w:eastAsia="Calibri" w:hAnsiTheme="majorHAnsi" w:cstheme="majorHAnsi"/>
                  <w:sz w:val="24"/>
                  <w:szCs w:val="24"/>
                </w:rPr>
                <w:t xml:space="preserve"> tiền giao dịch trước khi in hoặc tải xuống</w:t>
              </w:r>
            </w:ins>
          </w:p>
        </w:tc>
      </w:tr>
      <w:tr w:rsidR="00414981" w:rsidRPr="002431CB" w14:paraId="4A0342B8" w14:textId="77777777" w:rsidTr="00952049">
        <w:trPr>
          <w:ins w:id="2775" w:author="Nguyen Duc Anh" w:date="2025-09-26T19:11:00Z"/>
        </w:trPr>
        <w:tc>
          <w:tcPr>
            <w:tcW w:w="670" w:type="dxa"/>
          </w:tcPr>
          <w:p w14:paraId="2022FCAE" w14:textId="77777777" w:rsidR="00414981" w:rsidRPr="002431CB" w:rsidRDefault="00414981" w:rsidP="00E74B40">
            <w:pPr>
              <w:pStyle w:val="ListParagraph"/>
              <w:numPr>
                <w:ilvl w:val="0"/>
                <w:numId w:val="42"/>
              </w:numPr>
              <w:spacing w:before="0"/>
              <w:ind w:left="720"/>
              <w:rPr>
                <w:ins w:id="2776" w:author="Nguyen Duc Anh" w:date="2025-09-26T19:11:00Z"/>
                <w:rFonts w:asciiTheme="majorHAnsi" w:eastAsia="Calibri" w:hAnsiTheme="majorHAnsi" w:cstheme="majorHAnsi"/>
                <w:sz w:val="24"/>
                <w:szCs w:val="24"/>
              </w:rPr>
            </w:pPr>
          </w:p>
        </w:tc>
        <w:tc>
          <w:tcPr>
            <w:tcW w:w="2444" w:type="dxa"/>
          </w:tcPr>
          <w:p w14:paraId="79445874" w14:textId="370295AC" w:rsidR="00414981" w:rsidRDefault="009D3BEA" w:rsidP="005A5162">
            <w:pPr>
              <w:ind w:firstLine="0"/>
              <w:rPr>
                <w:ins w:id="2777" w:author="Nguyen Duc Anh" w:date="2025-09-26T19:11:00Z"/>
                <w:rFonts w:asciiTheme="majorHAnsi" w:eastAsia="Calibri" w:hAnsiTheme="majorHAnsi" w:cstheme="majorHAnsi"/>
                <w:sz w:val="24"/>
                <w:szCs w:val="24"/>
              </w:rPr>
            </w:pPr>
            <w:ins w:id="2778" w:author="Nguyen Duc Anh" w:date="2025-09-26T19:17:00Z">
              <w:r>
                <w:rPr>
                  <w:rFonts w:asciiTheme="majorHAnsi" w:eastAsia="Calibri" w:hAnsiTheme="majorHAnsi" w:cstheme="majorHAnsi"/>
                  <w:sz w:val="24"/>
                  <w:szCs w:val="24"/>
                </w:rPr>
                <w:t>Cập nhật trạng thái cuối</w:t>
              </w:r>
            </w:ins>
          </w:p>
        </w:tc>
        <w:tc>
          <w:tcPr>
            <w:tcW w:w="5245" w:type="dxa"/>
          </w:tcPr>
          <w:p w14:paraId="4E0251A7" w14:textId="55628C28" w:rsidR="00414981" w:rsidRDefault="009D3BEA" w:rsidP="005A5162">
            <w:pPr>
              <w:ind w:firstLine="0"/>
              <w:rPr>
                <w:ins w:id="2779" w:author="Nguyen Duc Anh" w:date="2025-09-26T19:11:00Z"/>
                <w:rFonts w:asciiTheme="majorHAnsi" w:eastAsia="Calibri" w:hAnsiTheme="majorHAnsi" w:cstheme="majorHAnsi"/>
                <w:sz w:val="24"/>
                <w:szCs w:val="24"/>
              </w:rPr>
            </w:pPr>
            <w:ins w:id="2780" w:author="Nguyen Duc Anh" w:date="2025-09-26T19:17:00Z">
              <w:r>
                <w:rPr>
                  <w:rFonts w:asciiTheme="majorHAnsi" w:eastAsia="Calibri" w:hAnsiTheme="majorHAnsi" w:cstheme="majorHAnsi"/>
                  <w:sz w:val="24"/>
                  <w:szCs w:val="24"/>
                </w:rPr>
                <w:t xml:space="preserve">Nút thực hiện chức năng gọi lên hệ thống IPCAS để lấy về trạng thái cuối của giao dịch nếu bị timeout </w:t>
              </w:r>
            </w:ins>
            <w:ins w:id="2781" w:author="Nguyen Duc Anh" w:date="2025-09-26T19:18:00Z">
              <w:r>
                <w:rPr>
                  <w:rFonts w:asciiTheme="majorHAnsi" w:eastAsia="Calibri" w:hAnsiTheme="majorHAnsi" w:cstheme="majorHAnsi"/>
                  <w:sz w:val="24"/>
                  <w:szCs w:val="24"/>
                </w:rPr>
                <w:t>và chỉ hiển thị sau 6 lần hệ thống SmartForm gọi cập nhật trạng thái tự động.</w:t>
              </w:r>
            </w:ins>
          </w:p>
        </w:tc>
      </w:tr>
    </w:tbl>
    <w:p w14:paraId="68A3B340" w14:textId="77777777" w:rsidR="004817C3" w:rsidRPr="002431CB" w:rsidRDefault="004817C3" w:rsidP="004817C3">
      <w:pPr>
        <w:rPr>
          <w:rFonts w:asciiTheme="majorHAnsi" w:hAnsiTheme="majorHAnsi" w:cstheme="majorHAnsi"/>
          <w:b/>
          <w:sz w:val="24"/>
          <w:szCs w:val="24"/>
        </w:rPr>
      </w:pPr>
    </w:p>
    <w:p w14:paraId="6B209E26" w14:textId="77777777" w:rsidR="004817C3" w:rsidRPr="002431CB" w:rsidRDefault="004817C3" w:rsidP="004817C3">
      <w:pPr>
        <w:pStyle w:val="Heading4"/>
        <w:ind w:left="720" w:hanging="720"/>
        <w:rPr>
          <w:rFonts w:cstheme="majorHAnsi"/>
          <w:b w:val="0"/>
          <w:sz w:val="24"/>
          <w:szCs w:val="24"/>
        </w:rPr>
      </w:pPr>
      <w:bookmarkStart w:id="2782" w:name="_Toc209883934"/>
      <w:r w:rsidRPr="002431CB">
        <w:rPr>
          <w:rFonts w:cstheme="majorHAnsi"/>
          <w:sz w:val="24"/>
          <w:szCs w:val="24"/>
        </w:rPr>
        <w:t>Màn hình</w:t>
      </w:r>
      <w:r>
        <w:rPr>
          <w:rFonts w:cstheme="majorHAnsi"/>
          <w:sz w:val="24"/>
          <w:szCs w:val="24"/>
        </w:rPr>
        <w:t xml:space="preserve"> tính năng</w:t>
      </w:r>
      <w:bookmarkEnd w:id="2782"/>
    </w:p>
    <w:p w14:paraId="5D601A54" w14:textId="4EAAFAD1" w:rsidR="004817C3" w:rsidRDefault="00DD5E1A" w:rsidP="004817C3">
      <w:pPr>
        <w:pStyle w:val="ListParagraph"/>
        <w:ind w:left="900"/>
        <w:jc w:val="center"/>
        <w:rPr>
          <w:ins w:id="2783" w:author="Nguyen Duc Anh" w:date="2025-09-26T19:31:00Z"/>
          <w:rFonts w:asciiTheme="majorHAnsi" w:hAnsiTheme="majorHAnsi" w:cstheme="majorHAnsi"/>
          <w:b/>
          <w:sz w:val="24"/>
          <w:szCs w:val="24"/>
        </w:rPr>
      </w:pPr>
      <w:del w:id="2784" w:author="Nguyen Duc Anh" w:date="2025-09-26T19:31:00Z">
        <w:r w:rsidDel="00A73CEF">
          <w:rPr>
            <w:noProof/>
          </w:rPr>
          <w:drawing>
            <wp:inline distT="0" distB="0" distL="0" distR="0" wp14:anchorId="25B63A5F" wp14:editId="53BDFEF9">
              <wp:extent cx="3428700" cy="80391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28841" cy="8039431"/>
                      </a:xfrm>
                      <a:prstGeom prst="rect">
                        <a:avLst/>
                      </a:prstGeom>
                      <a:noFill/>
                      <a:ln>
                        <a:noFill/>
                      </a:ln>
                    </pic:spPr>
                  </pic:pic>
                </a:graphicData>
              </a:graphic>
            </wp:inline>
          </w:drawing>
        </w:r>
      </w:del>
    </w:p>
    <w:p w14:paraId="10650ACE" w14:textId="30B19AA9" w:rsidR="00A73CEF" w:rsidRPr="002431CB" w:rsidRDefault="00975DF8" w:rsidP="004817C3">
      <w:pPr>
        <w:pStyle w:val="ListParagraph"/>
        <w:ind w:left="900"/>
        <w:jc w:val="center"/>
        <w:rPr>
          <w:rFonts w:asciiTheme="majorHAnsi" w:hAnsiTheme="majorHAnsi" w:cstheme="majorHAnsi"/>
          <w:b/>
          <w:sz w:val="24"/>
          <w:szCs w:val="24"/>
        </w:rPr>
      </w:pPr>
      <w:ins w:id="2785" w:author="Nguyen Duc Anh" w:date="2025-09-27T11:53:00Z">
        <w:r>
          <w:rPr>
            <w:noProof/>
          </w:rPr>
          <w:lastRenderedPageBreak/>
          <w:drawing>
            <wp:inline distT="0" distB="0" distL="0" distR="0" wp14:anchorId="3AEDBFAA" wp14:editId="45CAD05E">
              <wp:extent cx="3404262" cy="8152327"/>
              <wp:effectExtent l="0" t="0" r="571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04262" cy="8152327"/>
                      </a:xfrm>
                      <a:prstGeom prst="rect">
                        <a:avLst/>
                      </a:prstGeom>
                      <a:noFill/>
                      <a:ln>
                        <a:noFill/>
                      </a:ln>
                    </pic:spPr>
                  </pic:pic>
                </a:graphicData>
              </a:graphic>
            </wp:inline>
          </w:drawing>
        </w:r>
      </w:ins>
    </w:p>
    <w:p w14:paraId="68440C37" w14:textId="429B1A71" w:rsidR="004817C3" w:rsidRDefault="004817C3" w:rsidP="004817C3">
      <w:pPr>
        <w:jc w:val="center"/>
      </w:pPr>
      <w:r w:rsidRPr="002431CB">
        <w:rPr>
          <w:rFonts w:asciiTheme="majorHAnsi" w:hAnsiTheme="majorHAnsi" w:cstheme="majorHAnsi"/>
          <w:i/>
          <w:sz w:val="24"/>
          <w:szCs w:val="24"/>
        </w:rPr>
        <w:t xml:space="preserve">Hình …  – Màn hình thông tin chi tiết giao </w:t>
      </w:r>
      <w:commentRangeStart w:id="2786"/>
      <w:commentRangeStart w:id="2787"/>
      <w:r w:rsidRPr="002431CB">
        <w:rPr>
          <w:rFonts w:asciiTheme="majorHAnsi" w:hAnsiTheme="majorHAnsi" w:cstheme="majorHAnsi"/>
          <w:i/>
          <w:sz w:val="24"/>
          <w:szCs w:val="24"/>
        </w:rPr>
        <w:t>dịch</w:t>
      </w:r>
      <w:commentRangeEnd w:id="2786"/>
      <w:r w:rsidR="00056BE8">
        <w:rPr>
          <w:rStyle w:val="CommentReference"/>
          <w:rFonts w:ascii="Times New Roman" w:eastAsia="Times New Roman" w:hAnsi="Times New Roman" w:cs="Times New Roman"/>
          <w:bCs/>
          <w:kern w:val="32"/>
        </w:rPr>
        <w:commentReference w:id="2786"/>
      </w:r>
      <w:commentRangeEnd w:id="2787"/>
      <w:r w:rsidR="00056BE8">
        <w:rPr>
          <w:rStyle w:val="CommentReference"/>
          <w:rFonts w:ascii="Times New Roman" w:eastAsia="Times New Roman" w:hAnsi="Times New Roman" w:cs="Times New Roman"/>
          <w:bCs/>
          <w:kern w:val="32"/>
        </w:rPr>
        <w:commentReference w:id="2787"/>
      </w:r>
      <w:r w:rsidRPr="002431CB">
        <w:rPr>
          <w:rFonts w:asciiTheme="majorHAnsi" w:hAnsiTheme="majorHAnsi" w:cstheme="majorHAnsi"/>
          <w:i/>
          <w:sz w:val="24"/>
          <w:szCs w:val="24"/>
        </w:rPr>
        <w:t xml:space="preserve"> </w:t>
      </w:r>
      <w:r w:rsidR="00400863">
        <w:rPr>
          <w:rFonts w:asciiTheme="majorHAnsi" w:hAnsiTheme="majorHAnsi" w:cstheme="majorHAnsi"/>
          <w:i/>
          <w:sz w:val="24"/>
          <w:szCs w:val="24"/>
        </w:rPr>
        <w:t>mua bán ngoại tệ</w:t>
      </w:r>
    </w:p>
    <w:p w14:paraId="2249A84C" w14:textId="2FA38C4A" w:rsidR="004817C3" w:rsidRPr="004817C3" w:rsidRDefault="004817C3" w:rsidP="004817C3"/>
    <w:p w14:paraId="3A4CF9F4" w14:textId="00F4A7EA" w:rsidR="00B22627" w:rsidRPr="002107C9" w:rsidRDefault="00B22627" w:rsidP="00CD7FA0">
      <w:pPr>
        <w:pStyle w:val="Heading3"/>
        <w:spacing w:before="0"/>
        <w:ind w:left="540" w:hanging="540"/>
        <w:rPr>
          <w:rFonts w:cstheme="majorHAnsi"/>
          <w:sz w:val="24"/>
          <w:szCs w:val="24"/>
          <w:lang w:val="vi-VN"/>
        </w:rPr>
      </w:pPr>
      <w:bookmarkStart w:id="2788" w:name="_Toc209883935"/>
      <w:r w:rsidRPr="002107C9">
        <w:rPr>
          <w:rFonts w:cstheme="majorHAnsi"/>
          <w:sz w:val="24"/>
          <w:szCs w:val="24"/>
          <w:lang w:val="vi-VN"/>
        </w:rPr>
        <w:lastRenderedPageBreak/>
        <w:t xml:space="preserve">Cập nhật </w:t>
      </w:r>
      <w:bookmarkEnd w:id="2659"/>
      <w:r w:rsidR="004A56AC">
        <w:rPr>
          <w:rFonts w:cstheme="majorHAnsi"/>
          <w:sz w:val="24"/>
          <w:szCs w:val="24"/>
        </w:rPr>
        <w:t xml:space="preserve">thông tin </w:t>
      </w:r>
      <w:r w:rsidR="00BF6AB3">
        <w:rPr>
          <w:rFonts w:cstheme="majorHAnsi"/>
          <w:sz w:val="24"/>
          <w:szCs w:val="24"/>
        </w:rPr>
        <w:t>bán</w:t>
      </w:r>
      <w:r w:rsidR="002C3464">
        <w:rPr>
          <w:rFonts w:cstheme="majorHAnsi"/>
          <w:sz w:val="24"/>
          <w:szCs w:val="24"/>
        </w:rPr>
        <w:t xml:space="preserve"> </w:t>
      </w:r>
      <w:r w:rsidR="003E6AC8">
        <w:rPr>
          <w:rFonts w:cstheme="majorHAnsi"/>
          <w:sz w:val="24"/>
          <w:szCs w:val="24"/>
        </w:rPr>
        <w:t>ngoại tệ</w:t>
      </w:r>
      <w:bookmarkEnd w:id="2788"/>
    </w:p>
    <w:p w14:paraId="361DD9F0" w14:textId="77777777" w:rsidR="00B22627" w:rsidRPr="002107C9" w:rsidRDefault="00B22627" w:rsidP="00CD7FA0">
      <w:pPr>
        <w:pStyle w:val="Heading4"/>
        <w:ind w:left="720" w:hanging="720"/>
        <w:rPr>
          <w:rFonts w:cstheme="majorHAnsi"/>
          <w:noProof/>
          <w:sz w:val="24"/>
          <w:szCs w:val="24"/>
        </w:rPr>
      </w:pPr>
      <w:bookmarkStart w:id="2789" w:name="_Toc209883936"/>
      <w:r w:rsidRPr="002107C9">
        <w:rPr>
          <w:rFonts w:cstheme="majorHAnsi"/>
          <w:noProof/>
          <w:sz w:val="24"/>
          <w:szCs w:val="24"/>
        </w:rPr>
        <w:t>Mô tả chung</w:t>
      </w:r>
      <w:bookmarkEnd w:id="2789"/>
    </w:p>
    <w:p w14:paraId="0D46DC9E" w14:textId="27533A7D" w:rsidR="001B1749" w:rsidRDefault="00072505" w:rsidP="007E3C43">
      <w:pPr>
        <w:ind w:left="567" w:firstLine="0"/>
        <w:rPr>
          <w:rFonts w:ascii="Times New Roman" w:hAnsi="Times New Roman" w:cs="Times New Roman"/>
          <w:sz w:val="24"/>
          <w:szCs w:val="24"/>
        </w:rPr>
      </w:pPr>
      <w:r w:rsidRPr="00D26726">
        <w:rPr>
          <w:rFonts w:ascii="Times New Roman" w:hAnsi="Times New Roman" w:cs="Times New Roman"/>
          <w:sz w:val="24"/>
          <w:szCs w:val="24"/>
        </w:rPr>
        <w:t>Hệ thống cho phép người dùng cập nhật</w:t>
      </w:r>
      <w:r w:rsidR="002C3464">
        <w:rPr>
          <w:rFonts w:ascii="Times New Roman" w:hAnsi="Times New Roman" w:cs="Times New Roman"/>
          <w:sz w:val="24"/>
          <w:szCs w:val="24"/>
        </w:rPr>
        <w:t xml:space="preserve"> thông tin</w:t>
      </w:r>
      <w:r w:rsidRPr="00D26726">
        <w:rPr>
          <w:rFonts w:ascii="Times New Roman" w:hAnsi="Times New Roman" w:cs="Times New Roman"/>
          <w:sz w:val="24"/>
          <w:szCs w:val="24"/>
        </w:rPr>
        <w:t xml:space="preserve"> giao dịch</w:t>
      </w:r>
      <w:r w:rsidR="00BF6AB3">
        <w:rPr>
          <w:rFonts w:ascii="Times New Roman" w:hAnsi="Times New Roman" w:cs="Times New Roman"/>
          <w:sz w:val="24"/>
          <w:szCs w:val="24"/>
        </w:rPr>
        <w:t xml:space="preserve"> ngân hàng</w:t>
      </w:r>
      <w:r w:rsidRPr="00D26726">
        <w:rPr>
          <w:rFonts w:ascii="Times New Roman" w:hAnsi="Times New Roman" w:cs="Times New Roman"/>
          <w:sz w:val="24"/>
          <w:szCs w:val="24"/>
        </w:rPr>
        <w:t xml:space="preserve"> </w:t>
      </w:r>
      <w:r w:rsidR="00462EBD">
        <w:rPr>
          <w:rFonts w:ascii="Times New Roman" w:hAnsi="Times New Roman" w:cs="Times New Roman"/>
          <w:sz w:val="24"/>
          <w:szCs w:val="24"/>
        </w:rPr>
        <w:t>bán</w:t>
      </w:r>
      <w:r w:rsidR="003E6AC8">
        <w:rPr>
          <w:rFonts w:ascii="Times New Roman" w:hAnsi="Times New Roman" w:cs="Times New Roman"/>
          <w:sz w:val="24"/>
          <w:szCs w:val="24"/>
        </w:rPr>
        <w:t xml:space="preserve"> ngoại tệ</w:t>
      </w:r>
      <w:r w:rsidR="00D26726" w:rsidRPr="00D26726">
        <w:rPr>
          <w:rFonts w:ascii="Times New Roman" w:hAnsi="Times New Roman" w:cs="Times New Roman"/>
          <w:sz w:val="24"/>
          <w:szCs w:val="24"/>
        </w:rPr>
        <w:t xml:space="preserve"> trước khi gửi duyệt sang </w:t>
      </w:r>
      <w:r w:rsidR="002C3464">
        <w:rPr>
          <w:rFonts w:ascii="Times New Roman" w:hAnsi="Times New Roman" w:cs="Times New Roman"/>
          <w:sz w:val="24"/>
          <w:szCs w:val="24"/>
        </w:rPr>
        <w:t>Kiểm soát viên</w:t>
      </w:r>
      <w:r w:rsidR="00D26726" w:rsidRPr="00D26726">
        <w:rPr>
          <w:rFonts w:ascii="Times New Roman" w:hAnsi="Times New Roman" w:cs="Times New Roman"/>
          <w:sz w:val="24"/>
          <w:szCs w:val="24"/>
        </w:rPr>
        <w:t>.</w:t>
      </w:r>
    </w:p>
    <w:p w14:paraId="05A07C06" w14:textId="50D1B2FE" w:rsidR="00BB2332" w:rsidRDefault="00357791" w:rsidP="00BB2332">
      <w:pPr>
        <w:ind w:left="567" w:firstLine="0"/>
        <w:rPr>
          <w:rFonts w:asciiTheme="majorHAnsi" w:hAnsiTheme="majorHAnsi" w:cstheme="majorHAnsi"/>
          <w:b/>
          <w:bCs/>
          <w:sz w:val="24"/>
          <w:szCs w:val="24"/>
        </w:rPr>
      </w:pPr>
      <w:commentRangeStart w:id="2790"/>
      <w:commentRangeStart w:id="2791"/>
      <w:commentRangeEnd w:id="2790"/>
      <w:r>
        <w:rPr>
          <w:rStyle w:val="CommentReference"/>
          <w:rFonts w:ascii="Times New Roman" w:eastAsia="Times New Roman" w:hAnsi="Times New Roman" w:cs="Times New Roman"/>
          <w:bCs/>
          <w:kern w:val="32"/>
        </w:rPr>
        <w:commentReference w:id="2790"/>
      </w:r>
      <w:commentRangeEnd w:id="2791"/>
      <w:r>
        <w:rPr>
          <w:rStyle w:val="CommentReference"/>
          <w:rFonts w:ascii="Times New Roman" w:eastAsia="Times New Roman" w:hAnsi="Times New Roman" w:cs="Times New Roman"/>
          <w:bCs/>
          <w:kern w:val="32"/>
        </w:rPr>
        <w:commentReference w:id="2791"/>
      </w:r>
    </w:p>
    <w:p w14:paraId="78C29CE3" w14:textId="77777777" w:rsidR="00BB2332" w:rsidRDefault="00BB2332" w:rsidP="00BB2332">
      <w:pPr>
        <w:ind w:left="567" w:firstLine="0"/>
        <w:rPr>
          <w:rFonts w:asciiTheme="majorHAnsi" w:hAnsiTheme="majorHAnsi" w:cstheme="majorHAnsi"/>
          <w:b/>
          <w:bCs/>
          <w:sz w:val="24"/>
          <w:szCs w:val="24"/>
        </w:rPr>
      </w:pPr>
      <w:r w:rsidRPr="00C81B63">
        <w:rPr>
          <w:rFonts w:asciiTheme="majorHAnsi" w:hAnsiTheme="majorHAnsi" w:cstheme="majorHAnsi"/>
          <w:b/>
          <w:bCs/>
          <w:sz w:val="24"/>
          <w:szCs w:val="24"/>
        </w:rPr>
        <w:t xml:space="preserve">Ngân hàng </w:t>
      </w:r>
      <w:r>
        <w:rPr>
          <w:rFonts w:asciiTheme="majorHAnsi" w:hAnsiTheme="majorHAnsi" w:cstheme="majorHAnsi"/>
          <w:b/>
          <w:bCs/>
          <w:sz w:val="24"/>
          <w:szCs w:val="24"/>
        </w:rPr>
        <w:t xml:space="preserve">bán </w:t>
      </w:r>
      <w:r w:rsidRPr="00C81B63">
        <w:rPr>
          <w:rFonts w:asciiTheme="majorHAnsi" w:hAnsiTheme="majorHAnsi" w:cstheme="majorHAnsi"/>
          <w:b/>
          <w:bCs/>
          <w:sz w:val="24"/>
          <w:szCs w:val="24"/>
        </w:rPr>
        <w:t xml:space="preserve">ngoại tệ </w:t>
      </w:r>
      <w:r>
        <w:rPr>
          <w:rFonts w:asciiTheme="majorHAnsi" w:hAnsiTheme="majorHAnsi" w:cstheme="majorHAnsi"/>
          <w:b/>
          <w:bCs/>
          <w:sz w:val="24"/>
          <w:szCs w:val="24"/>
        </w:rPr>
        <w:t>cho</w:t>
      </w:r>
      <w:r w:rsidRPr="00C81B63">
        <w:rPr>
          <w:rFonts w:asciiTheme="majorHAnsi" w:hAnsiTheme="majorHAnsi" w:cstheme="majorHAnsi"/>
          <w:b/>
          <w:bCs/>
          <w:sz w:val="24"/>
          <w:szCs w:val="24"/>
        </w:rPr>
        <w:t xml:space="preserve"> </w:t>
      </w:r>
      <w:r>
        <w:rPr>
          <w:rFonts w:asciiTheme="majorHAnsi" w:hAnsiTheme="majorHAnsi" w:cstheme="majorHAnsi"/>
          <w:b/>
          <w:bCs/>
          <w:sz w:val="24"/>
          <w:szCs w:val="24"/>
        </w:rPr>
        <w:t>k</w:t>
      </w:r>
      <w:r w:rsidRPr="00C81B63">
        <w:rPr>
          <w:rFonts w:asciiTheme="majorHAnsi" w:hAnsiTheme="majorHAnsi" w:cstheme="majorHAnsi"/>
          <w:b/>
          <w:bCs/>
          <w:sz w:val="24"/>
          <w:szCs w:val="24"/>
        </w:rPr>
        <w:t>hách hàng</w:t>
      </w:r>
      <w:r>
        <w:rPr>
          <w:rFonts w:asciiTheme="majorHAnsi" w:hAnsiTheme="majorHAnsi" w:cstheme="majorHAnsi"/>
          <w:b/>
          <w:bCs/>
          <w:sz w:val="24"/>
          <w:szCs w:val="24"/>
        </w:rPr>
        <w:t xml:space="preserve"> (Khách hàng mua ngoại tệ)</w:t>
      </w:r>
      <w:r w:rsidRPr="00C81B63">
        <w:rPr>
          <w:rFonts w:asciiTheme="majorHAnsi" w:hAnsiTheme="majorHAnsi" w:cstheme="majorHAnsi"/>
          <w:b/>
          <w:bCs/>
          <w:sz w:val="24"/>
          <w:szCs w:val="24"/>
        </w:rPr>
        <w:t>:</w:t>
      </w:r>
    </w:p>
    <w:tbl>
      <w:tblPr>
        <w:tblStyle w:val="TableGrid"/>
        <w:tblW w:w="0" w:type="auto"/>
        <w:tblInd w:w="567" w:type="dxa"/>
        <w:tblLook w:val="04A0" w:firstRow="1" w:lastRow="0" w:firstColumn="1" w:lastColumn="0" w:noHBand="0" w:noVBand="1"/>
      </w:tblPr>
      <w:tblGrid>
        <w:gridCol w:w="2547"/>
        <w:gridCol w:w="5948"/>
      </w:tblGrid>
      <w:tr w:rsidR="00BB2332" w14:paraId="2AFFF008" w14:textId="77777777" w:rsidTr="00952049">
        <w:trPr>
          <w:cnfStyle w:val="100000000000" w:firstRow="1" w:lastRow="0" w:firstColumn="0" w:lastColumn="0" w:oddVBand="0" w:evenVBand="0" w:oddHBand="0" w:evenHBand="0" w:firstRowFirstColumn="0" w:firstRowLastColumn="0" w:lastRowFirstColumn="0" w:lastRowLastColumn="0"/>
        </w:trPr>
        <w:tc>
          <w:tcPr>
            <w:tcW w:w="2547" w:type="dxa"/>
          </w:tcPr>
          <w:p w14:paraId="5D099ED5" w14:textId="77777777" w:rsidR="00BB2332" w:rsidRPr="001E17AB" w:rsidRDefault="00BB2332" w:rsidP="00952049">
            <w:pPr>
              <w:ind w:firstLine="0"/>
              <w:jc w:val="center"/>
              <w:rPr>
                <w:rFonts w:asciiTheme="majorHAnsi" w:hAnsiTheme="majorHAnsi" w:cstheme="majorHAnsi"/>
                <w:bCs/>
                <w:sz w:val="24"/>
                <w:szCs w:val="24"/>
              </w:rPr>
            </w:pPr>
            <w:r w:rsidRPr="001E17AB">
              <w:rPr>
                <w:rFonts w:asciiTheme="majorHAnsi" w:hAnsiTheme="majorHAnsi" w:cstheme="majorHAnsi"/>
                <w:bCs/>
                <w:sz w:val="24"/>
                <w:szCs w:val="24"/>
              </w:rPr>
              <w:t>Chọn Loại thanh toán</w:t>
            </w:r>
          </w:p>
        </w:tc>
        <w:tc>
          <w:tcPr>
            <w:tcW w:w="5948" w:type="dxa"/>
          </w:tcPr>
          <w:p w14:paraId="551F40A5" w14:textId="77777777" w:rsidR="00BB2332" w:rsidRPr="001E17AB" w:rsidRDefault="00BB2332" w:rsidP="00952049">
            <w:pPr>
              <w:ind w:firstLine="0"/>
              <w:jc w:val="center"/>
              <w:rPr>
                <w:rFonts w:asciiTheme="majorHAnsi" w:hAnsiTheme="majorHAnsi" w:cstheme="majorHAnsi"/>
                <w:bCs/>
                <w:sz w:val="24"/>
                <w:szCs w:val="24"/>
              </w:rPr>
            </w:pPr>
            <w:r w:rsidRPr="001E17AB">
              <w:rPr>
                <w:rFonts w:asciiTheme="majorHAnsi" w:hAnsiTheme="majorHAnsi" w:cstheme="majorHAnsi"/>
                <w:bCs/>
                <w:sz w:val="24"/>
                <w:szCs w:val="24"/>
              </w:rPr>
              <w:t>Trường hợp sử dụng</w:t>
            </w:r>
          </w:p>
        </w:tc>
      </w:tr>
      <w:tr w:rsidR="00BB2332" w14:paraId="53DABAF3" w14:textId="77777777" w:rsidTr="00952049">
        <w:tc>
          <w:tcPr>
            <w:tcW w:w="2547" w:type="dxa"/>
          </w:tcPr>
          <w:p w14:paraId="37A82093" w14:textId="77777777" w:rsidR="00BB2332" w:rsidRPr="0003494F" w:rsidRDefault="00BB2332" w:rsidP="00952049">
            <w:pPr>
              <w:ind w:firstLine="0"/>
              <w:rPr>
                <w:rFonts w:cstheme="minorHAnsi"/>
                <w:b/>
                <w:bCs/>
                <w:sz w:val="24"/>
                <w:szCs w:val="24"/>
              </w:rPr>
            </w:pPr>
            <w:r w:rsidRPr="0003494F">
              <w:rPr>
                <w:rFonts w:cstheme="minorHAnsi"/>
                <w:sz w:val="24"/>
                <w:szCs w:val="24"/>
              </w:rPr>
              <w:t>01 CASH</w:t>
            </w:r>
          </w:p>
        </w:tc>
        <w:tc>
          <w:tcPr>
            <w:tcW w:w="5948" w:type="dxa"/>
          </w:tcPr>
          <w:p w14:paraId="47F66DAF" w14:textId="77777777" w:rsidR="00BB2332" w:rsidRPr="0003494F" w:rsidRDefault="00BB2332" w:rsidP="00952049">
            <w:pPr>
              <w:ind w:firstLine="0"/>
              <w:rPr>
                <w:rFonts w:cstheme="minorHAnsi"/>
                <w:b/>
                <w:bCs/>
                <w:sz w:val="24"/>
                <w:szCs w:val="24"/>
              </w:rPr>
            </w:pPr>
            <w:r w:rsidRPr="0003494F">
              <w:rPr>
                <w:rFonts w:cstheme="minorHAnsi"/>
                <w:sz w:val="24"/>
                <w:szCs w:val="24"/>
              </w:rPr>
              <w:t xml:space="preserve">Khách </w:t>
            </w:r>
            <w:r>
              <w:rPr>
                <w:rFonts w:cstheme="minorHAnsi"/>
                <w:sz w:val="24"/>
                <w:szCs w:val="24"/>
              </w:rPr>
              <w:t>hàng đến mua ngoại tệ và thanh toán VND cho ngân hàng bằng tiền mặt</w:t>
            </w:r>
          </w:p>
        </w:tc>
      </w:tr>
      <w:tr w:rsidR="00BB2332" w14:paraId="63583101" w14:textId="77777777" w:rsidTr="00952049">
        <w:tc>
          <w:tcPr>
            <w:tcW w:w="2547" w:type="dxa"/>
          </w:tcPr>
          <w:p w14:paraId="0942D718" w14:textId="77777777" w:rsidR="00BB2332" w:rsidRPr="0003494F" w:rsidRDefault="00BB2332" w:rsidP="00952049">
            <w:pPr>
              <w:ind w:firstLine="0"/>
              <w:rPr>
                <w:rFonts w:cstheme="minorHAnsi"/>
                <w:b/>
                <w:bCs/>
                <w:sz w:val="24"/>
                <w:szCs w:val="24"/>
              </w:rPr>
            </w:pPr>
            <w:r w:rsidRPr="0003494F">
              <w:rPr>
                <w:rFonts w:cstheme="minorHAnsi"/>
                <w:sz w:val="24"/>
                <w:szCs w:val="24"/>
              </w:rPr>
              <w:t>02 TRAN</w:t>
            </w:r>
          </w:p>
        </w:tc>
        <w:tc>
          <w:tcPr>
            <w:tcW w:w="5948" w:type="dxa"/>
          </w:tcPr>
          <w:p w14:paraId="64426CE3" w14:textId="77777777" w:rsidR="00BB2332" w:rsidRPr="0003494F" w:rsidRDefault="00BB2332" w:rsidP="00952049">
            <w:pPr>
              <w:ind w:firstLine="0"/>
              <w:rPr>
                <w:rFonts w:cstheme="minorHAnsi"/>
                <w:sz w:val="24"/>
                <w:szCs w:val="24"/>
              </w:rPr>
            </w:pPr>
            <w:r w:rsidRPr="0003494F">
              <w:rPr>
                <w:rFonts w:cstheme="minorHAnsi"/>
                <w:sz w:val="24"/>
                <w:szCs w:val="24"/>
              </w:rPr>
              <w:t>Khách hàng</w:t>
            </w:r>
            <w:r>
              <w:rPr>
                <w:rFonts w:cstheme="minorHAnsi"/>
                <w:sz w:val="24"/>
                <w:szCs w:val="24"/>
              </w:rPr>
              <w:t xml:space="preserve"> đến</w:t>
            </w:r>
            <w:r w:rsidRPr="0003494F">
              <w:rPr>
                <w:rFonts w:cstheme="minorHAnsi"/>
                <w:sz w:val="24"/>
                <w:szCs w:val="24"/>
              </w:rPr>
              <w:t xml:space="preserve"> </w:t>
            </w:r>
            <w:r>
              <w:rPr>
                <w:rFonts w:cstheme="minorHAnsi"/>
                <w:sz w:val="24"/>
                <w:szCs w:val="24"/>
              </w:rPr>
              <w:t xml:space="preserve">mua </w:t>
            </w:r>
            <w:r w:rsidRPr="0003494F">
              <w:rPr>
                <w:rFonts w:cstheme="minorHAnsi"/>
                <w:sz w:val="24"/>
                <w:szCs w:val="24"/>
              </w:rPr>
              <w:t xml:space="preserve">ngoại tệ </w:t>
            </w:r>
            <w:r>
              <w:rPr>
                <w:rFonts w:cstheme="minorHAnsi"/>
                <w:sz w:val="24"/>
                <w:szCs w:val="24"/>
              </w:rPr>
              <w:t>và</w:t>
            </w:r>
            <w:r w:rsidRPr="0003494F">
              <w:rPr>
                <w:rFonts w:cstheme="minorHAnsi"/>
                <w:sz w:val="24"/>
                <w:szCs w:val="24"/>
              </w:rPr>
              <w:t xml:space="preserve"> </w:t>
            </w:r>
            <w:r>
              <w:rPr>
                <w:rFonts w:cstheme="minorHAnsi"/>
                <w:sz w:val="24"/>
                <w:szCs w:val="24"/>
              </w:rPr>
              <w:t>thanh toán</w:t>
            </w:r>
            <w:r w:rsidRPr="0003494F">
              <w:rPr>
                <w:rFonts w:cstheme="minorHAnsi"/>
                <w:sz w:val="24"/>
                <w:szCs w:val="24"/>
              </w:rPr>
              <w:t xml:space="preserve"> VND</w:t>
            </w:r>
            <w:r>
              <w:rPr>
                <w:rFonts w:cstheme="minorHAnsi"/>
                <w:sz w:val="24"/>
                <w:szCs w:val="24"/>
              </w:rPr>
              <w:t xml:space="preserve"> cho ngân hàng vào tài khoản trung gian tại chi nhánh giao dịch</w:t>
            </w:r>
          </w:p>
        </w:tc>
      </w:tr>
      <w:tr w:rsidR="00BB2332" w14:paraId="590F9C90" w14:textId="77777777" w:rsidTr="00952049">
        <w:tc>
          <w:tcPr>
            <w:tcW w:w="2547" w:type="dxa"/>
          </w:tcPr>
          <w:p w14:paraId="495CECD2" w14:textId="77777777" w:rsidR="00BB2332" w:rsidRPr="0003494F" w:rsidRDefault="00BB2332" w:rsidP="00952049">
            <w:pPr>
              <w:ind w:firstLine="0"/>
              <w:rPr>
                <w:rFonts w:cstheme="minorHAnsi"/>
                <w:b/>
                <w:bCs/>
                <w:sz w:val="24"/>
                <w:szCs w:val="24"/>
              </w:rPr>
            </w:pPr>
            <w:r w:rsidRPr="0003494F">
              <w:rPr>
                <w:rFonts w:cstheme="minorHAnsi"/>
                <w:sz w:val="24"/>
                <w:szCs w:val="24"/>
              </w:rPr>
              <w:t>03 CUST</w:t>
            </w:r>
          </w:p>
        </w:tc>
        <w:tc>
          <w:tcPr>
            <w:tcW w:w="5948" w:type="dxa"/>
          </w:tcPr>
          <w:p w14:paraId="0CF61EFE" w14:textId="77777777" w:rsidR="00BB2332" w:rsidRPr="0003494F" w:rsidRDefault="00BB2332" w:rsidP="00952049">
            <w:pPr>
              <w:ind w:firstLine="0"/>
              <w:rPr>
                <w:rFonts w:cstheme="minorHAnsi"/>
                <w:b/>
                <w:bCs/>
                <w:sz w:val="24"/>
                <w:szCs w:val="24"/>
              </w:rPr>
            </w:pPr>
            <w:r w:rsidRPr="0003494F">
              <w:rPr>
                <w:rFonts w:cstheme="minorHAnsi"/>
                <w:sz w:val="24"/>
                <w:szCs w:val="24"/>
              </w:rPr>
              <w:t xml:space="preserve">Khách </w:t>
            </w:r>
            <w:r>
              <w:rPr>
                <w:rFonts w:cstheme="minorHAnsi"/>
                <w:sz w:val="24"/>
                <w:szCs w:val="24"/>
              </w:rPr>
              <w:t xml:space="preserve">hàng </w:t>
            </w:r>
            <w:r w:rsidRPr="0003494F">
              <w:rPr>
                <w:rFonts w:cstheme="minorHAnsi"/>
                <w:sz w:val="24"/>
                <w:szCs w:val="24"/>
              </w:rPr>
              <w:t xml:space="preserve">đến </w:t>
            </w:r>
            <w:r>
              <w:rPr>
                <w:rFonts w:cstheme="minorHAnsi"/>
                <w:sz w:val="24"/>
                <w:szCs w:val="24"/>
              </w:rPr>
              <w:t>mua ngoại tệ</w:t>
            </w:r>
            <w:r w:rsidRPr="0003494F">
              <w:rPr>
                <w:rFonts w:cstheme="minorHAnsi"/>
                <w:sz w:val="24"/>
                <w:szCs w:val="24"/>
              </w:rPr>
              <w:t xml:space="preserve"> và </w:t>
            </w:r>
            <w:r>
              <w:rPr>
                <w:rFonts w:cstheme="minorHAnsi"/>
                <w:sz w:val="24"/>
                <w:szCs w:val="24"/>
              </w:rPr>
              <w:t>thanh toán từ tài khoản VND của khách hàng vào tài khoản của chi nhánh.</w:t>
            </w:r>
          </w:p>
        </w:tc>
      </w:tr>
      <w:tr w:rsidR="00BB2332" w14:paraId="74E268A9" w14:textId="77777777" w:rsidTr="00952049">
        <w:tc>
          <w:tcPr>
            <w:tcW w:w="2547" w:type="dxa"/>
          </w:tcPr>
          <w:p w14:paraId="46F6132F" w14:textId="77777777" w:rsidR="00BB2332" w:rsidRPr="001A0E04" w:rsidRDefault="00BB2332" w:rsidP="00952049">
            <w:pPr>
              <w:ind w:firstLine="0"/>
              <w:rPr>
                <w:rFonts w:cstheme="minorHAnsi"/>
                <w:sz w:val="24"/>
                <w:szCs w:val="24"/>
              </w:rPr>
            </w:pPr>
            <w:r w:rsidRPr="001A0E04">
              <w:rPr>
                <w:sz w:val="24"/>
                <w:szCs w:val="24"/>
              </w:rPr>
              <w:t>05 OSB</w:t>
            </w:r>
          </w:p>
        </w:tc>
        <w:tc>
          <w:tcPr>
            <w:tcW w:w="5948" w:type="dxa"/>
          </w:tcPr>
          <w:p w14:paraId="694AC7DD" w14:textId="77777777" w:rsidR="00BB2332" w:rsidRPr="00267389" w:rsidRDefault="00BB2332" w:rsidP="00952049">
            <w:pPr>
              <w:ind w:firstLine="0"/>
              <w:rPr>
                <w:rFonts w:cstheme="minorHAnsi"/>
                <w:sz w:val="24"/>
                <w:szCs w:val="24"/>
              </w:rPr>
            </w:pPr>
            <w:r>
              <w:rPr>
                <w:rFonts w:cstheme="minorHAnsi"/>
                <w:sz w:val="24"/>
                <w:szCs w:val="24"/>
              </w:rPr>
              <w:t>Khách hàng đến mua ngoại tệ và thanh toán VND vào tài khoản OSB của Agribank.</w:t>
            </w:r>
          </w:p>
        </w:tc>
      </w:tr>
    </w:tbl>
    <w:p w14:paraId="696B73E2" w14:textId="77777777" w:rsidR="00BB2332" w:rsidRDefault="00BB2332" w:rsidP="00DB13A2">
      <w:pPr>
        <w:spacing w:line="240" w:lineRule="auto"/>
        <w:ind w:left="210" w:firstLine="357"/>
        <w:rPr>
          <w:rFonts w:asciiTheme="majorHAnsi" w:hAnsiTheme="majorHAnsi" w:cstheme="majorHAnsi"/>
          <w:b/>
          <w:bCs/>
          <w:sz w:val="24"/>
          <w:szCs w:val="24"/>
        </w:rPr>
      </w:pPr>
    </w:p>
    <w:p w14:paraId="728A4202" w14:textId="368362A0" w:rsidR="001B1749" w:rsidRPr="00774939" w:rsidRDefault="001B1749" w:rsidP="00DB13A2">
      <w:pPr>
        <w:spacing w:line="240" w:lineRule="auto"/>
        <w:ind w:left="210" w:firstLine="357"/>
        <w:rPr>
          <w:rFonts w:asciiTheme="majorHAnsi" w:hAnsiTheme="majorHAnsi" w:cstheme="majorHAnsi"/>
          <w:sz w:val="24"/>
          <w:szCs w:val="24"/>
        </w:rPr>
      </w:pPr>
      <w:r w:rsidRPr="00E77D90">
        <w:rPr>
          <w:rFonts w:asciiTheme="majorHAnsi" w:hAnsiTheme="majorHAnsi" w:cstheme="majorHAnsi"/>
          <w:b/>
          <w:bCs/>
          <w:sz w:val="24"/>
          <w:szCs w:val="24"/>
        </w:rPr>
        <w:t>Phạm vi:</w:t>
      </w:r>
      <w:r w:rsidRPr="00774939">
        <w:rPr>
          <w:rFonts w:asciiTheme="majorHAnsi" w:hAnsiTheme="majorHAnsi" w:cstheme="majorHAnsi"/>
          <w:sz w:val="24"/>
          <w:szCs w:val="24"/>
        </w:rPr>
        <w:t xml:space="preserve"> Tất cả </w:t>
      </w:r>
      <w:r>
        <w:rPr>
          <w:rFonts w:asciiTheme="majorHAnsi" w:hAnsiTheme="majorHAnsi" w:cstheme="majorHAnsi"/>
          <w:sz w:val="24"/>
          <w:szCs w:val="24"/>
        </w:rPr>
        <w:t>Chi nhánh/Phòng giao dịch</w:t>
      </w:r>
    </w:p>
    <w:p w14:paraId="3D1331CD" w14:textId="77777777" w:rsidR="001B1749" w:rsidRPr="00774939" w:rsidRDefault="001B1749" w:rsidP="001B1749">
      <w:pPr>
        <w:rPr>
          <w:rFonts w:asciiTheme="majorHAnsi" w:hAnsiTheme="majorHAnsi" w:cstheme="majorHAnsi"/>
          <w:sz w:val="24"/>
          <w:szCs w:val="24"/>
        </w:rPr>
      </w:pPr>
      <w:r w:rsidRPr="00E77D90">
        <w:rPr>
          <w:rFonts w:asciiTheme="majorHAnsi" w:hAnsiTheme="majorHAnsi" w:cstheme="majorHAnsi"/>
          <w:b/>
          <w:bCs/>
          <w:sz w:val="24"/>
          <w:szCs w:val="24"/>
        </w:rPr>
        <w:t>Đối tượng sử dụng:</w:t>
      </w:r>
      <w:r w:rsidRPr="00774939">
        <w:rPr>
          <w:rFonts w:asciiTheme="majorHAnsi" w:hAnsiTheme="majorHAnsi" w:cstheme="majorHAnsi"/>
          <w:sz w:val="24"/>
          <w:szCs w:val="24"/>
        </w:rPr>
        <w:t xml:space="preserve"> </w:t>
      </w:r>
      <w:r>
        <w:rPr>
          <w:rFonts w:asciiTheme="majorHAnsi" w:hAnsiTheme="majorHAnsi" w:cstheme="majorHAnsi"/>
          <w:sz w:val="24"/>
          <w:szCs w:val="24"/>
        </w:rPr>
        <w:t>Giao dịch viên</w:t>
      </w:r>
    </w:p>
    <w:p w14:paraId="1E03FDD0" w14:textId="246A4EAE" w:rsidR="00B22627" w:rsidRPr="00072505" w:rsidRDefault="001B1749" w:rsidP="001B1749">
      <w:pPr>
        <w:rPr>
          <w:rFonts w:asciiTheme="majorHAnsi" w:hAnsiTheme="majorHAnsi" w:cstheme="majorHAnsi"/>
          <w:sz w:val="24"/>
          <w:szCs w:val="24"/>
        </w:rPr>
      </w:pPr>
      <w:r w:rsidRPr="00E77D90">
        <w:rPr>
          <w:rFonts w:asciiTheme="majorHAnsi" w:hAnsiTheme="majorHAnsi" w:cstheme="majorHAnsi"/>
          <w:b/>
          <w:bCs/>
          <w:sz w:val="24"/>
          <w:szCs w:val="24"/>
        </w:rPr>
        <w:t>Tần suất sử dụng:</w:t>
      </w:r>
      <w:r w:rsidRPr="00774939">
        <w:rPr>
          <w:rFonts w:asciiTheme="majorHAnsi" w:hAnsiTheme="majorHAnsi" w:cstheme="majorHAnsi"/>
          <w:sz w:val="24"/>
          <w:szCs w:val="24"/>
        </w:rPr>
        <w:t xml:space="preserve"> Thường xuyên</w:t>
      </w:r>
    </w:p>
    <w:p w14:paraId="45393FD4" w14:textId="77777777" w:rsidR="00B22627" w:rsidRPr="002107C9" w:rsidRDefault="00B22627" w:rsidP="00CD7FA0">
      <w:pPr>
        <w:pStyle w:val="Heading4"/>
        <w:ind w:left="720" w:hanging="720"/>
        <w:rPr>
          <w:rFonts w:cstheme="majorHAnsi"/>
          <w:noProof/>
          <w:sz w:val="24"/>
          <w:szCs w:val="24"/>
        </w:rPr>
      </w:pPr>
      <w:bookmarkStart w:id="2792" w:name="_Toc209883937"/>
      <w:r w:rsidRPr="002107C9">
        <w:rPr>
          <w:rFonts w:cstheme="majorHAnsi"/>
          <w:noProof/>
          <w:sz w:val="24"/>
          <w:szCs w:val="24"/>
        </w:rPr>
        <w:t>Quy trình thực hiện</w:t>
      </w:r>
      <w:bookmarkEnd w:id="2792"/>
    </w:p>
    <w:p w14:paraId="40527B30" w14:textId="5A95113E" w:rsidR="00B22627" w:rsidRPr="00072505" w:rsidRDefault="00B22627" w:rsidP="00072505">
      <w:pPr>
        <w:rPr>
          <w:rFonts w:asciiTheme="majorHAnsi" w:hAnsiTheme="majorHAnsi" w:cstheme="majorHAnsi"/>
          <w:b/>
          <w:bCs/>
          <w:sz w:val="24"/>
          <w:szCs w:val="24"/>
        </w:rPr>
      </w:pPr>
      <w:r w:rsidRPr="00072505">
        <w:rPr>
          <w:rFonts w:asciiTheme="majorHAnsi" w:hAnsiTheme="majorHAnsi" w:cstheme="majorHAnsi"/>
          <w:b/>
          <w:bCs/>
          <w:sz w:val="24"/>
          <w:szCs w:val="24"/>
        </w:rPr>
        <w:t>Điều kiện bắt đầu nghiệp vụ:</w:t>
      </w:r>
    </w:p>
    <w:p w14:paraId="70C102D8" w14:textId="77777777" w:rsidR="001B1749" w:rsidRPr="002431CB" w:rsidRDefault="001B1749" w:rsidP="00E74B40">
      <w:pPr>
        <w:pStyle w:val="BodyText"/>
        <w:numPr>
          <w:ilvl w:val="1"/>
          <w:numId w:val="39"/>
        </w:numPr>
        <w:spacing w:after="240" w:line="240" w:lineRule="atLeast"/>
        <w:rPr>
          <w:rFonts w:asciiTheme="majorHAnsi" w:hAnsiTheme="majorHAnsi" w:cstheme="majorHAnsi"/>
          <w:bCs/>
          <w:sz w:val="24"/>
          <w:szCs w:val="24"/>
        </w:rPr>
      </w:pPr>
      <w:r w:rsidRPr="002431CB">
        <w:rPr>
          <w:rFonts w:asciiTheme="majorHAnsi" w:hAnsiTheme="majorHAnsi" w:cstheme="majorHAnsi"/>
          <w:bCs/>
          <w:sz w:val="24"/>
          <w:szCs w:val="24"/>
        </w:rPr>
        <w:t>Giao dịch viên được phân quyền sử dụng chức năng.</w:t>
      </w:r>
    </w:p>
    <w:p w14:paraId="37970E1B" w14:textId="5B5454D6" w:rsidR="001B1749" w:rsidRPr="002431CB" w:rsidRDefault="001B1749" w:rsidP="00E74B40">
      <w:pPr>
        <w:pStyle w:val="BodyText"/>
        <w:numPr>
          <w:ilvl w:val="1"/>
          <w:numId w:val="39"/>
        </w:numPr>
        <w:spacing w:after="240" w:line="240" w:lineRule="atLeast"/>
        <w:rPr>
          <w:rFonts w:asciiTheme="majorHAnsi" w:hAnsiTheme="majorHAnsi" w:cstheme="majorHAnsi"/>
          <w:bCs/>
          <w:sz w:val="24"/>
          <w:szCs w:val="24"/>
        </w:rPr>
      </w:pPr>
      <w:r w:rsidRPr="002431CB">
        <w:rPr>
          <w:rFonts w:asciiTheme="majorHAnsi" w:hAnsiTheme="majorHAnsi" w:cstheme="majorHAnsi"/>
          <w:bCs/>
          <w:sz w:val="24"/>
          <w:szCs w:val="24"/>
        </w:rPr>
        <w:t>Giao dịch đã được thêm mới bởi giao dịch viên</w:t>
      </w:r>
      <w:r>
        <w:rPr>
          <w:rFonts w:asciiTheme="majorHAnsi" w:hAnsiTheme="majorHAnsi" w:cstheme="majorHAnsi"/>
          <w:bCs/>
          <w:sz w:val="24"/>
          <w:szCs w:val="24"/>
        </w:rPr>
        <w:t xml:space="preserve"> và chuyển duyệt thất bại</w:t>
      </w:r>
      <w:r w:rsidRPr="002431CB">
        <w:rPr>
          <w:rFonts w:asciiTheme="majorHAnsi" w:hAnsiTheme="majorHAnsi" w:cstheme="majorHAnsi"/>
          <w:bCs/>
          <w:sz w:val="24"/>
          <w:szCs w:val="24"/>
        </w:rPr>
        <w:t xml:space="preserve"> hoặc giao dịch viên nhận được </w:t>
      </w:r>
      <w:r>
        <w:rPr>
          <w:rFonts w:asciiTheme="majorHAnsi" w:hAnsiTheme="majorHAnsi" w:cstheme="majorHAnsi"/>
          <w:bCs/>
          <w:sz w:val="24"/>
          <w:szCs w:val="24"/>
        </w:rPr>
        <w:t>từ chối duyệt giao</w:t>
      </w:r>
      <w:r w:rsidRPr="002431CB">
        <w:rPr>
          <w:rFonts w:asciiTheme="majorHAnsi" w:hAnsiTheme="majorHAnsi" w:cstheme="majorHAnsi"/>
          <w:bCs/>
          <w:sz w:val="24"/>
          <w:szCs w:val="24"/>
        </w:rPr>
        <w:t xml:space="preserve"> dịch từ kiểm soát viên .</w:t>
      </w:r>
    </w:p>
    <w:p w14:paraId="5855DB0A" w14:textId="54F6D964" w:rsidR="001B1749" w:rsidRDefault="001B1749" w:rsidP="00E74B40">
      <w:pPr>
        <w:pStyle w:val="BodyText"/>
        <w:numPr>
          <w:ilvl w:val="1"/>
          <w:numId w:val="39"/>
        </w:numPr>
        <w:spacing w:after="240" w:line="240" w:lineRule="atLeast"/>
        <w:rPr>
          <w:rFonts w:asciiTheme="majorHAnsi" w:hAnsiTheme="majorHAnsi" w:cstheme="majorHAnsi"/>
          <w:b/>
          <w:bCs/>
          <w:sz w:val="24"/>
          <w:szCs w:val="24"/>
        </w:rPr>
      </w:pPr>
      <w:r w:rsidRPr="002431CB">
        <w:rPr>
          <w:rFonts w:asciiTheme="majorHAnsi" w:hAnsiTheme="majorHAnsi" w:cstheme="majorHAnsi"/>
          <w:bCs/>
          <w:sz w:val="24"/>
          <w:szCs w:val="24"/>
        </w:rPr>
        <w:t xml:space="preserve">Giao dịch cần cập nhật hiển thị trên </w:t>
      </w:r>
      <w:r w:rsidRPr="002431CB">
        <w:rPr>
          <w:rFonts w:asciiTheme="majorHAnsi" w:hAnsiTheme="majorHAnsi" w:cstheme="majorHAnsi"/>
          <w:sz w:val="24"/>
          <w:szCs w:val="24"/>
        </w:rPr>
        <w:t>danh sách “</w:t>
      </w:r>
      <w:r w:rsidR="001F67FD">
        <w:rPr>
          <w:rFonts w:asciiTheme="majorHAnsi" w:hAnsiTheme="majorHAnsi" w:cstheme="majorHAnsi"/>
          <w:sz w:val="24"/>
          <w:szCs w:val="24"/>
        </w:rPr>
        <w:t>Quản lý giao dịch mua bán ngoại tệ</w:t>
      </w:r>
      <w:r w:rsidR="00900B5C">
        <w:rPr>
          <w:rFonts w:asciiTheme="majorHAnsi" w:hAnsiTheme="majorHAnsi" w:cstheme="majorHAnsi"/>
          <w:sz w:val="24"/>
          <w:szCs w:val="24"/>
        </w:rPr>
        <w:t>” hoặc giao dịch viên vẫn đang đứng tại màn hình nhập sau khi Kiểm soát viên từ chối duyệt.</w:t>
      </w:r>
    </w:p>
    <w:p w14:paraId="38E48FA7" w14:textId="200F2B16" w:rsidR="00B22627" w:rsidRPr="00072505" w:rsidRDefault="00B22627" w:rsidP="00B22627">
      <w:pPr>
        <w:rPr>
          <w:rFonts w:asciiTheme="majorHAnsi" w:hAnsiTheme="majorHAnsi" w:cstheme="majorHAnsi"/>
          <w:b/>
          <w:bCs/>
          <w:sz w:val="24"/>
          <w:szCs w:val="24"/>
        </w:rPr>
      </w:pPr>
      <w:r w:rsidRPr="00072505">
        <w:rPr>
          <w:rFonts w:asciiTheme="majorHAnsi" w:hAnsiTheme="majorHAnsi" w:cstheme="majorHAnsi"/>
          <w:b/>
          <w:bCs/>
          <w:sz w:val="24"/>
          <w:szCs w:val="24"/>
        </w:rPr>
        <w:t>Các bước cập nhật thông tin</w:t>
      </w:r>
      <w:r w:rsidR="00F613AF" w:rsidRPr="00F613AF">
        <w:rPr>
          <w:sz w:val="24"/>
          <w:szCs w:val="24"/>
        </w:rPr>
        <w:t xml:space="preserve"> </w:t>
      </w:r>
      <w:r w:rsidR="003E6AC8" w:rsidRPr="003E6AC8">
        <w:rPr>
          <w:rFonts w:ascii="Times New Roman" w:hAnsi="Times New Roman" w:cs="Times New Roman"/>
          <w:b/>
          <w:bCs/>
          <w:sz w:val="24"/>
          <w:szCs w:val="24"/>
        </w:rPr>
        <w:t>bán ngoại tệ</w:t>
      </w:r>
      <w:r w:rsidRPr="00072505">
        <w:rPr>
          <w:rFonts w:asciiTheme="majorHAnsi" w:hAnsiTheme="majorHAnsi" w:cstheme="majorHAnsi"/>
          <w:b/>
          <w:bCs/>
          <w:sz w:val="24"/>
          <w:szCs w:val="24"/>
        </w:rPr>
        <w:t>:</w:t>
      </w:r>
    </w:p>
    <w:p w14:paraId="60177878" w14:textId="19711E61" w:rsidR="00072505" w:rsidRDefault="00072505" w:rsidP="001B1749">
      <w:pPr>
        <w:ind w:left="567" w:firstLine="0"/>
        <w:rPr>
          <w:sz w:val="24"/>
          <w:szCs w:val="24"/>
        </w:rPr>
      </w:pPr>
      <w:r w:rsidRPr="00072505">
        <w:rPr>
          <w:b/>
          <w:sz w:val="24"/>
          <w:szCs w:val="24"/>
        </w:rPr>
        <w:t xml:space="preserve">Bước 1: </w:t>
      </w:r>
      <w:r w:rsidR="00E97E2E">
        <w:rPr>
          <w:sz w:val="24"/>
          <w:szCs w:val="24"/>
        </w:rPr>
        <w:t xml:space="preserve"> Truy cập vào màn hình cập nhật</w:t>
      </w:r>
      <w:r w:rsidR="00C85551">
        <w:rPr>
          <w:sz w:val="24"/>
          <w:szCs w:val="24"/>
        </w:rPr>
        <w:t xml:space="preserve"> giao dịch:</w:t>
      </w:r>
    </w:p>
    <w:p w14:paraId="23A71DC5" w14:textId="17CD4B1E" w:rsidR="00C85551" w:rsidRDefault="00C85551" w:rsidP="001B1749">
      <w:pPr>
        <w:ind w:left="567" w:firstLine="0"/>
        <w:rPr>
          <w:sz w:val="24"/>
          <w:szCs w:val="24"/>
        </w:rPr>
      </w:pPr>
      <w:r>
        <w:rPr>
          <w:b/>
          <w:sz w:val="24"/>
          <w:szCs w:val="24"/>
        </w:rPr>
        <w:lastRenderedPageBreak/>
        <w:t>-</w:t>
      </w:r>
      <w:r>
        <w:rPr>
          <w:sz w:val="24"/>
          <w:szCs w:val="24"/>
        </w:rPr>
        <w:t xml:space="preserve"> Cách 1: Đứng tại màn hình nhập thông tin giao dịch sau khi Kiểm soát viên từ chối</w:t>
      </w:r>
      <w:r w:rsidR="00D5667E">
        <w:rPr>
          <w:sz w:val="24"/>
          <w:szCs w:val="24"/>
        </w:rPr>
        <w:t xml:space="preserve"> duyệt.</w:t>
      </w:r>
    </w:p>
    <w:p w14:paraId="39C7756C" w14:textId="61B90B6B" w:rsidR="006A2A2F" w:rsidRPr="00072505" w:rsidRDefault="006A2A2F" w:rsidP="001B1749">
      <w:pPr>
        <w:ind w:left="567" w:firstLine="0"/>
        <w:rPr>
          <w:sz w:val="24"/>
          <w:szCs w:val="24"/>
        </w:rPr>
      </w:pPr>
      <w:r>
        <w:rPr>
          <w:b/>
          <w:sz w:val="24"/>
          <w:szCs w:val="24"/>
        </w:rPr>
        <w:t>-</w:t>
      </w:r>
      <w:r>
        <w:rPr>
          <w:sz w:val="24"/>
          <w:szCs w:val="24"/>
        </w:rPr>
        <w:t xml:space="preserve"> Cách 2: Vào màn hình nhập thông tin cập nhật giao dịch từ màn hình chi tiết giao dịch.</w:t>
      </w:r>
    </w:p>
    <w:p w14:paraId="7F75815C" w14:textId="220B1AAF" w:rsidR="00072505" w:rsidRPr="00072505" w:rsidRDefault="00072505" w:rsidP="00072505">
      <w:pPr>
        <w:rPr>
          <w:sz w:val="24"/>
          <w:szCs w:val="24"/>
        </w:rPr>
      </w:pPr>
      <w:r w:rsidRPr="00072505">
        <w:rPr>
          <w:b/>
          <w:sz w:val="24"/>
          <w:szCs w:val="24"/>
        </w:rPr>
        <w:t>Bước 2:</w:t>
      </w:r>
      <w:r w:rsidRPr="00072505">
        <w:rPr>
          <w:sz w:val="24"/>
          <w:szCs w:val="24"/>
        </w:rPr>
        <w:t xml:space="preserve"> Tại màn hình cập nhật </w:t>
      </w:r>
      <w:r w:rsidR="006A2A2F">
        <w:rPr>
          <w:sz w:val="24"/>
          <w:szCs w:val="24"/>
        </w:rPr>
        <w:t xml:space="preserve">thông tin </w:t>
      </w:r>
      <w:r w:rsidR="00E74458">
        <w:rPr>
          <w:rFonts w:ascii="Times New Roman" w:hAnsi="Times New Roman" w:cs="Times New Roman"/>
          <w:sz w:val="24"/>
          <w:szCs w:val="24"/>
        </w:rPr>
        <w:t>bán</w:t>
      </w:r>
      <w:r w:rsidR="000C27EA">
        <w:rPr>
          <w:rFonts w:ascii="Times New Roman" w:hAnsi="Times New Roman" w:cs="Times New Roman"/>
          <w:sz w:val="24"/>
          <w:szCs w:val="24"/>
        </w:rPr>
        <w:t xml:space="preserve"> ngoại tệ</w:t>
      </w:r>
      <w:r w:rsidRPr="00072505">
        <w:rPr>
          <w:sz w:val="24"/>
          <w:szCs w:val="24"/>
        </w:rPr>
        <w:t>, chỉnh sửa thông tin</w:t>
      </w:r>
      <w:r w:rsidR="00846C46">
        <w:rPr>
          <w:sz w:val="24"/>
          <w:szCs w:val="24"/>
        </w:rPr>
        <w:t xml:space="preserve"> cần thay đổi</w:t>
      </w:r>
    </w:p>
    <w:p w14:paraId="0ED635ED" w14:textId="05F02797" w:rsidR="00846C46" w:rsidRDefault="00072505" w:rsidP="00846C46">
      <w:pPr>
        <w:ind w:left="567" w:firstLine="0"/>
        <w:rPr>
          <w:sz w:val="24"/>
          <w:szCs w:val="24"/>
        </w:rPr>
      </w:pPr>
      <w:r w:rsidRPr="00072505">
        <w:rPr>
          <w:b/>
          <w:sz w:val="24"/>
          <w:szCs w:val="24"/>
        </w:rPr>
        <w:t>Bước 3:</w:t>
      </w:r>
      <w:r w:rsidRPr="00072505">
        <w:rPr>
          <w:sz w:val="24"/>
          <w:szCs w:val="24"/>
        </w:rPr>
        <w:t xml:space="preserve"> Nhấn chọn nút “</w:t>
      </w:r>
      <w:del w:id="2793" w:author="Nguyen Duc Anh" w:date="2025-09-26T19:45:00Z">
        <w:r w:rsidRPr="00072505" w:rsidDel="00CD5E0E">
          <w:rPr>
            <w:sz w:val="24"/>
            <w:szCs w:val="24"/>
          </w:rPr>
          <w:delText>Lưu</w:delText>
        </w:r>
        <w:r w:rsidR="00D26726" w:rsidDel="00CD5E0E">
          <w:rPr>
            <w:sz w:val="24"/>
            <w:szCs w:val="24"/>
          </w:rPr>
          <w:delText xml:space="preserve"> </w:delText>
        </w:r>
        <w:r w:rsidR="00846C46" w:rsidDel="00CD5E0E">
          <w:rPr>
            <w:sz w:val="24"/>
            <w:szCs w:val="24"/>
          </w:rPr>
          <w:delText xml:space="preserve">và </w:delText>
        </w:r>
      </w:del>
      <w:r w:rsidR="00846C46">
        <w:rPr>
          <w:sz w:val="24"/>
          <w:szCs w:val="24"/>
        </w:rPr>
        <w:t>Chuyển duyệt” để lưu thông tin cập nhật và chuyển duyệt sang Kiểm soát viên</w:t>
      </w:r>
    </w:p>
    <w:p w14:paraId="6F85890D" w14:textId="09AF844D" w:rsidR="00846C46" w:rsidRPr="00072505" w:rsidRDefault="00846C46" w:rsidP="001B186C">
      <w:pPr>
        <w:ind w:left="567" w:firstLine="0"/>
        <w:rPr>
          <w:sz w:val="24"/>
          <w:szCs w:val="24"/>
        </w:rPr>
      </w:pPr>
      <w:r>
        <w:rPr>
          <w:b/>
          <w:sz w:val="24"/>
          <w:szCs w:val="24"/>
        </w:rPr>
        <w:t xml:space="preserve">Bước 4: </w:t>
      </w:r>
      <w:r>
        <w:rPr>
          <w:sz w:val="24"/>
          <w:szCs w:val="24"/>
        </w:rPr>
        <w:t>Trên popup xác nhận gửi duyệt, chọn Kiểm soát viên và nhấn chọn nút “Xác nhận” để hoàn tất gửi duyệt.</w:t>
      </w:r>
    </w:p>
    <w:p w14:paraId="158E7319" w14:textId="77777777" w:rsidR="00072505" w:rsidRPr="00072505" w:rsidRDefault="00072505" w:rsidP="00072505">
      <w:pPr>
        <w:pStyle w:val="BodyText"/>
        <w:tabs>
          <w:tab w:val="left" w:pos="851"/>
        </w:tabs>
        <w:ind w:left="567"/>
        <w:rPr>
          <w:b/>
          <w:sz w:val="24"/>
          <w:szCs w:val="24"/>
        </w:rPr>
      </w:pPr>
      <w:r w:rsidRPr="00072505">
        <w:rPr>
          <w:b/>
          <w:sz w:val="24"/>
          <w:szCs w:val="24"/>
        </w:rPr>
        <w:t>Điều kiện kết thúc nghiệp vụ:</w:t>
      </w:r>
    </w:p>
    <w:p w14:paraId="112EAAF4" w14:textId="0FBC202B" w:rsidR="006F4680" w:rsidRDefault="006F4680" w:rsidP="006F4680">
      <w:pPr>
        <w:pStyle w:val="ListParagraph"/>
        <w:numPr>
          <w:ilvl w:val="0"/>
          <w:numId w:val="28"/>
        </w:numPr>
        <w:rPr>
          <w:rFonts w:asciiTheme="majorHAnsi" w:hAnsiTheme="majorHAnsi" w:cstheme="majorHAnsi"/>
          <w:sz w:val="24"/>
          <w:szCs w:val="24"/>
        </w:rPr>
      </w:pPr>
      <w:r>
        <w:rPr>
          <w:rFonts w:asciiTheme="majorHAnsi" w:hAnsiTheme="majorHAnsi" w:cstheme="majorHAnsi"/>
          <w:sz w:val="24"/>
          <w:szCs w:val="24"/>
        </w:rPr>
        <w:t>Lưu thông tin và Chuyển duyệt thành công, màn hình của Kiểm soát viên được chọn tiếp nhận phê duyệt nhận được yêu cầu duyệt nóng giao dịch. Màn hình của giao dịch viên treo tại màn hình nhập và màn hình của kiểm soát viên treo tại màn hình thông tin giao dịch và phê duyệt đến khi xử lý xong hoặc vượt quá thời gian timeout đã cấu hình.</w:t>
      </w:r>
    </w:p>
    <w:p w14:paraId="47C4069C" w14:textId="466117B9" w:rsidR="00D26726" w:rsidRPr="00072505" w:rsidRDefault="006F4680" w:rsidP="006F4680">
      <w:pPr>
        <w:pStyle w:val="ListParagraph"/>
        <w:numPr>
          <w:ilvl w:val="0"/>
          <w:numId w:val="28"/>
        </w:numPr>
        <w:rPr>
          <w:sz w:val="24"/>
          <w:szCs w:val="24"/>
        </w:rPr>
      </w:pPr>
      <w:r>
        <w:rPr>
          <w:rFonts w:asciiTheme="majorHAnsi" w:hAnsiTheme="majorHAnsi" w:cstheme="majorHAnsi"/>
          <w:sz w:val="24"/>
          <w:szCs w:val="24"/>
        </w:rPr>
        <w:t>Lưu thông tin hoặc chuyển duyệt thất bại, hiển thị cảnh báo và giữ nguyên tại màn hình nhập của giao dịch để giao dịch viên tiếp tục xử lý và giao dịch chưa được gửi duyệt nóng sang Kiểm soát viên.</w:t>
      </w:r>
    </w:p>
    <w:p w14:paraId="433D65E8" w14:textId="1EDB4FB6" w:rsidR="00B22627" w:rsidRDefault="00B22627" w:rsidP="00CD7FA0">
      <w:pPr>
        <w:pStyle w:val="Heading4"/>
        <w:ind w:left="720" w:hanging="720"/>
        <w:rPr>
          <w:rFonts w:cstheme="majorHAnsi"/>
          <w:noProof/>
          <w:sz w:val="24"/>
          <w:szCs w:val="24"/>
        </w:rPr>
      </w:pPr>
      <w:bookmarkStart w:id="2794" w:name="_Toc209883938"/>
      <w:r w:rsidRPr="002107C9">
        <w:rPr>
          <w:rFonts w:cstheme="majorHAnsi"/>
          <w:noProof/>
          <w:sz w:val="24"/>
          <w:szCs w:val="24"/>
        </w:rPr>
        <w:t>Mô tả thông tin</w:t>
      </w:r>
      <w:bookmarkEnd w:id="2794"/>
    </w:p>
    <w:tbl>
      <w:tblPr>
        <w:tblStyle w:val="HRTTableStyle11"/>
        <w:tblW w:w="10100" w:type="dxa"/>
        <w:tblInd w:w="-147" w:type="dxa"/>
        <w:tblLayout w:type="fixed"/>
        <w:tblLook w:val="04A0" w:firstRow="1" w:lastRow="0" w:firstColumn="1" w:lastColumn="0" w:noHBand="0" w:noVBand="1"/>
      </w:tblPr>
      <w:tblGrid>
        <w:gridCol w:w="656"/>
        <w:gridCol w:w="1739"/>
        <w:gridCol w:w="1242"/>
        <w:gridCol w:w="911"/>
        <w:gridCol w:w="994"/>
        <w:gridCol w:w="994"/>
        <w:gridCol w:w="3564"/>
      </w:tblGrid>
      <w:tr w:rsidR="00EF7586" w:rsidRPr="00644FCA" w:rsidDel="00E21C63" w14:paraId="5019DCBA" w14:textId="2B8629E2" w:rsidTr="00952049">
        <w:trPr>
          <w:trHeight w:val="1096"/>
          <w:del w:id="2795" w:author="Nguyen Duc Anh" w:date="2025-09-26T19:47:00Z"/>
        </w:trPr>
        <w:tc>
          <w:tcPr>
            <w:tcW w:w="656" w:type="dxa"/>
            <w:tcBorders>
              <w:top w:val="single" w:sz="4" w:space="0" w:color="000000"/>
              <w:left w:val="single" w:sz="4" w:space="0" w:color="000000"/>
              <w:bottom w:val="single" w:sz="4" w:space="0" w:color="000000"/>
              <w:right w:val="single" w:sz="4" w:space="0" w:color="000000"/>
            </w:tcBorders>
            <w:hideMark/>
          </w:tcPr>
          <w:p w14:paraId="5D31D2B2" w14:textId="4756A10D" w:rsidR="00EF7586" w:rsidRPr="00644FCA" w:rsidDel="00E21C63" w:rsidRDefault="00EF7586" w:rsidP="00952049">
            <w:pPr>
              <w:tabs>
                <w:tab w:val="left" w:pos="519"/>
              </w:tabs>
              <w:spacing w:after="160" w:line="256" w:lineRule="auto"/>
              <w:ind w:right="-21" w:hanging="21"/>
              <w:jc w:val="center"/>
              <w:rPr>
                <w:del w:id="2796" w:author="Nguyen Duc Anh" w:date="2025-09-26T19:47:00Z"/>
                <w:rFonts w:asciiTheme="majorHAnsi" w:hAnsiTheme="majorHAnsi" w:cstheme="majorHAnsi"/>
                <w:b/>
                <w:sz w:val="24"/>
                <w:szCs w:val="24"/>
              </w:rPr>
            </w:pPr>
            <w:del w:id="2797" w:author="Nguyen Duc Anh" w:date="2025-09-26T19:47:00Z">
              <w:r w:rsidRPr="00644FCA" w:rsidDel="00E21C63">
                <w:rPr>
                  <w:rFonts w:asciiTheme="majorHAnsi" w:hAnsiTheme="majorHAnsi" w:cstheme="majorHAnsi"/>
                  <w:b/>
                  <w:sz w:val="24"/>
                  <w:szCs w:val="24"/>
                </w:rPr>
                <w:delText>STT</w:delText>
              </w:r>
            </w:del>
          </w:p>
        </w:tc>
        <w:tc>
          <w:tcPr>
            <w:tcW w:w="1739" w:type="dxa"/>
            <w:tcBorders>
              <w:top w:val="single" w:sz="4" w:space="0" w:color="000000"/>
              <w:left w:val="single" w:sz="4" w:space="0" w:color="000000"/>
              <w:bottom w:val="single" w:sz="4" w:space="0" w:color="000000"/>
              <w:right w:val="single" w:sz="4" w:space="0" w:color="000000"/>
            </w:tcBorders>
            <w:hideMark/>
          </w:tcPr>
          <w:p w14:paraId="5B6CCF87" w14:textId="01B89B3C" w:rsidR="00EF7586" w:rsidRPr="00644FCA" w:rsidDel="00E21C63" w:rsidRDefault="00EF7586" w:rsidP="00952049">
            <w:pPr>
              <w:spacing w:after="160" w:line="256" w:lineRule="auto"/>
              <w:ind w:firstLine="0"/>
              <w:jc w:val="center"/>
              <w:rPr>
                <w:del w:id="2798" w:author="Nguyen Duc Anh" w:date="2025-09-26T19:47:00Z"/>
                <w:rFonts w:asciiTheme="majorHAnsi" w:hAnsiTheme="majorHAnsi" w:cstheme="majorHAnsi"/>
                <w:b/>
                <w:sz w:val="24"/>
                <w:szCs w:val="24"/>
              </w:rPr>
            </w:pPr>
            <w:del w:id="2799" w:author="Nguyen Duc Anh" w:date="2025-09-26T19:47:00Z">
              <w:r w:rsidRPr="00644FCA" w:rsidDel="00E21C63">
                <w:rPr>
                  <w:rFonts w:asciiTheme="majorHAnsi" w:hAnsiTheme="majorHAnsi" w:cstheme="majorHAnsi"/>
                  <w:b/>
                  <w:sz w:val="24"/>
                  <w:szCs w:val="24"/>
                </w:rPr>
                <w:delText>Trường thông tin</w:delText>
              </w:r>
            </w:del>
          </w:p>
        </w:tc>
        <w:tc>
          <w:tcPr>
            <w:tcW w:w="1242" w:type="dxa"/>
            <w:tcBorders>
              <w:top w:val="single" w:sz="4" w:space="0" w:color="000000"/>
              <w:left w:val="single" w:sz="4" w:space="0" w:color="000000"/>
              <w:bottom w:val="single" w:sz="4" w:space="0" w:color="000000"/>
              <w:right w:val="single" w:sz="4" w:space="0" w:color="000000"/>
            </w:tcBorders>
            <w:hideMark/>
          </w:tcPr>
          <w:p w14:paraId="78625837" w14:textId="10F5A722" w:rsidR="00EF7586" w:rsidRPr="00644FCA" w:rsidDel="00E21C63" w:rsidRDefault="00EF7586" w:rsidP="00952049">
            <w:pPr>
              <w:spacing w:after="160" w:line="256" w:lineRule="auto"/>
              <w:ind w:firstLine="0"/>
              <w:jc w:val="center"/>
              <w:rPr>
                <w:del w:id="2800" w:author="Nguyen Duc Anh" w:date="2025-09-26T19:47:00Z"/>
                <w:rFonts w:asciiTheme="majorHAnsi" w:hAnsiTheme="majorHAnsi" w:cstheme="majorHAnsi"/>
                <w:b/>
                <w:sz w:val="24"/>
                <w:szCs w:val="24"/>
              </w:rPr>
            </w:pPr>
            <w:del w:id="2801" w:author="Nguyen Duc Anh" w:date="2025-09-26T19:47:00Z">
              <w:r w:rsidRPr="00644FCA" w:rsidDel="00E21C63">
                <w:rPr>
                  <w:rFonts w:asciiTheme="majorHAnsi" w:hAnsiTheme="majorHAnsi" w:cstheme="majorHAnsi"/>
                  <w:b/>
                  <w:sz w:val="24"/>
                  <w:szCs w:val="24"/>
                </w:rPr>
                <w:delText>Kiểu dữ liệu</w:delText>
              </w:r>
            </w:del>
          </w:p>
        </w:tc>
        <w:tc>
          <w:tcPr>
            <w:tcW w:w="911" w:type="dxa"/>
            <w:tcBorders>
              <w:top w:val="single" w:sz="4" w:space="0" w:color="000000"/>
              <w:left w:val="single" w:sz="4" w:space="0" w:color="000000"/>
              <w:bottom w:val="single" w:sz="4" w:space="0" w:color="000000"/>
              <w:right w:val="single" w:sz="4" w:space="0" w:color="000000"/>
            </w:tcBorders>
            <w:hideMark/>
          </w:tcPr>
          <w:p w14:paraId="6FDF1E94" w14:textId="38F19041" w:rsidR="00EF7586" w:rsidRPr="00644FCA" w:rsidDel="00E21C63" w:rsidRDefault="00EF7586" w:rsidP="00952049">
            <w:pPr>
              <w:spacing w:after="160" w:line="256" w:lineRule="auto"/>
              <w:ind w:firstLine="0"/>
              <w:jc w:val="center"/>
              <w:rPr>
                <w:del w:id="2802" w:author="Nguyen Duc Anh" w:date="2025-09-26T19:47:00Z"/>
                <w:rFonts w:asciiTheme="majorHAnsi" w:hAnsiTheme="majorHAnsi" w:cstheme="majorHAnsi"/>
                <w:b/>
                <w:sz w:val="24"/>
                <w:szCs w:val="24"/>
              </w:rPr>
            </w:pPr>
            <w:del w:id="2803" w:author="Nguyen Duc Anh" w:date="2025-09-26T19:47:00Z">
              <w:r w:rsidRPr="00644FCA" w:rsidDel="00E21C63">
                <w:rPr>
                  <w:rFonts w:asciiTheme="majorHAnsi" w:hAnsiTheme="majorHAnsi" w:cstheme="majorHAnsi"/>
                  <w:b/>
                  <w:sz w:val="24"/>
                  <w:szCs w:val="24"/>
                </w:rPr>
                <w:delText>Bắt buộc</w:delText>
              </w:r>
            </w:del>
          </w:p>
        </w:tc>
        <w:tc>
          <w:tcPr>
            <w:tcW w:w="994" w:type="dxa"/>
            <w:tcBorders>
              <w:top w:val="single" w:sz="4" w:space="0" w:color="000000"/>
              <w:left w:val="single" w:sz="4" w:space="0" w:color="000000"/>
              <w:bottom w:val="single" w:sz="4" w:space="0" w:color="000000"/>
              <w:right w:val="single" w:sz="4" w:space="0" w:color="000000"/>
            </w:tcBorders>
          </w:tcPr>
          <w:p w14:paraId="5DA5037B" w14:textId="6BBF502A" w:rsidR="00EF7586" w:rsidRPr="00644FCA" w:rsidDel="00E21C63" w:rsidRDefault="00EF7586" w:rsidP="00952049">
            <w:pPr>
              <w:spacing w:line="256" w:lineRule="auto"/>
              <w:ind w:firstLine="0"/>
              <w:jc w:val="center"/>
              <w:rPr>
                <w:del w:id="2804" w:author="Nguyen Duc Anh" w:date="2025-09-26T19:47:00Z"/>
                <w:rFonts w:asciiTheme="majorHAnsi" w:hAnsiTheme="majorHAnsi" w:cstheme="majorHAnsi"/>
                <w:b/>
                <w:sz w:val="24"/>
                <w:szCs w:val="24"/>
              </w:rPr>
            </w:pPr>
            <w:del w:id="2805" w:author="Nguyen Duc Anh" w:date="2025-09-26T19:47:00Z">
              <w:r w:rsidRPr="00644FCA" w:rsidDel="00E21C63">
                <w:rPr>
                  <w:rFonts w:asciiTheme="majorHAnsi" w:hAnsiTheme="majorHAnsi" w:cstheme="majorHAnsi"/>
                  <w:b/>
                  <w:sz w:val="24"/>
                  <w:szCs w:val="24"/>
                </w:rPr>
                <w:delText>Được cập nhật</w:delText>
              </w:r>
            </w:del>
          </w:p>
        </w:tc>
        <w:tc>
          <w:tcPr>
            <w:tcW w:w="994" w:type="dxa"/>
            <w:tcBorders>
              <w:top w:val="single" w:sz="4" w:space="0" w:color="000000"/>
              <w:left w:val="single" w:sz="4" w:space="0" w:color="000000"/>
              <w:bottom w:val="single" w:sz="4" w:space="0" w:color="000000"/>
              <w:right w:val="single" w:sz="4" w:space="0" w:color="000000"/>
            </w:tcBorders>
            <w:hideMark/>
          </w:tcPr>
          <w:p w14:paraId="1E837F4B" w14:textId="4C7AF0D9" w:rsidR="00EF7586" w:rsidRPr="00644FCA" w:rsidDel="00E21C63" w:rsidRDefault="00EF7586" w:rsidP="00952049">
            <w:pPr>
              <w:spacing w:after="160" w:line="256" w:lineRule="auto"/>
              <w:ind w:firstLine="0"/>
              <w:jc w:val="center"/>
              <w:rPr>
                <w:del w:id="2806" w:author="Nguyen Duc Anh" w:date="2025-09-26T19:47:00Z"/>
                <w:rFonts w:asciiTheme="majorHAnsi" w:hAnsiTheme="majorHAnsi" w:cstheme="majorHAnsi"/>
                <w:b/>
                <w:sz w:val="24"/>
                <w:szCs w:val="24"/>
              </w:rPr>
            </w:pPr>
            <w:del w:id="2807" w:author="Nguyen Duc Anh" w:date="2025-09-26T19:47:00Z">
              <w:r w:rsidRPr="00644FCA" w:rsidDel="00E21C63">
                <w:rPr>
                  <w:rFonts w:asciiTheme="majorHAnsi" w:hAnsiTheme="majorHAnsi" w:cstheme="majorHAnsi"/>
                  <w:b/>
                  <w:sz w:val="24"/>
                  <w:szCs w:val="24"/>
                </w:rPr>
                <w:delText>Giá trị mặc định</w:delText>
              </w:r>
            </w:del>
          </w:p>
        </w:tc>
        <w:tc>
          <w:tcPr>
            <w:tcW w:w="3564" w:type="dxa"/>
            <w:tcBorders>
              <w:top w:val="single" w:sz="4" w:space="0" w:color="000000"/>
              <w:left w:val="single" w:sz="4" w:space="0" w:color="000000"/>
              <w:bottom w:val="single" w:sz="4" w:space="0" w:color="000000"/>
              <w:right w:val="single" w:sz="4" w:space="0" w:color="000000"/>
            </w:tcBorders>
            <w:hideMark/>
          </w:tcPr>
          <w:p w14:paraId="35B73285" w14:textId="715D8362" w:rsidR="00EF7586" w:rsidRPr="00644FCA" w:rsidDel="00E21C63" w:rsidRDefault="00EF7586" w:rsidP="00952049">
            <w:pPr>
              <w:spacing w:after="160" w:line="256" w:lineRule="auto"/>
              <w:ind w:firstLine="0"/>
              <w:jc w:val="center"/>
              <w:rPr>
                <w:del w:id="2808" w:author="Nguyen Duc Anh" w:date="2025-09-26T19:47:00Z"/>
                <w:rFonts w:asciiTheme="majorHAnsi" w:hAnsiTheme="majorHAnsi" w:cstheme="majorHAnsi"/>
                <w:b/>
                <w:sz w:val="24"/>
                <w:szCs w:val="24"/>
              </w:rPr>
            </w:pPr>
            <w:del w:id="2809" w:author="Nguyen Duc Anh" w:date="2025-09-26T19:47:00Z">
              <w:r w:rsidRPr="00644FCA" w:rsidDel="00E21C63">
                <w:rPr>
                  <w:rFonts w:asciiTheme="majorHAnsi" w:hAnsiTheme="majorHAnsi" w:cstheme="majorHAnsi"/>
                  <w:b/>
                  <w:sz w:val="24"/>
                  <w:szCs w:val="24"/>
                </w:rPr>
                <w:delText>Mô tả</w:delText>
              </w:r>
            </w:del>
          </w:p>
        </w:tc>
      </w:tr>
      <w:tr w:rsidR="00EF7586" w:rsidRPr="00644FCA" w:rsidDel="00E21C63" w14:paraId="48FA8654" w14:textId="6230FDBF" w:rsidTr="00952049">
        <w:trPr>
          <w:trHeight w:val="748"/>
          <w:del w:id="2810"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0B359F32" w14:textId="55019080" w:rsidR="00EF7586" w:rsidRPr="00644FCA" w:rsidDel="00E21C63" w:rsidRDefault="00EF7586" w:rsidP="00E74B40">
            <w:pPr>
              <w:numPr>
                <w:ilvl w:val="0"/>
                <w:numId w:val="30"/>
              </w:numPr>
              <w:tabs>
                <w:tab w:val="left" w:pos="709"/>
              </w:tabs>
              <w:spacing w:line="256" w:lineRule="auto"/>
              <w:contextualSpacing/>
              <w:jc w:val="center"/>
              <w:rPr>
                <w:del w:id="2811"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328E98D" w14:textId="0E3F9225" w:rsidR="00EF7586" w:rsidDel="00E21C63" w:rsidRDefault="00EF7586" w:rsidP="00952049">
            <w:pPr>
              <w:spacing w:line="256" w:lineRule="auto"/>
              <w:ind w:firstLine="0"/>
              <w:jc w:val="both"/>
              <w:rPr>
                <w:del w:id="2812" w:author="Nguyen Duc Anh" w:date="2025-09-26T19:47:00Z"/>
                <w:rFonts w:asciiTheme="majorHAnsi" w:hAnsiTheme="majorHAnsi" w:cstheme="majorHAnsi"/>
                <w:sz w:val="24"/>
                <w:szCs w:val="24"/>
              </w:rPr>
            </w:pPr>
            <w:del w:id="2813" w:author="Nguyen Duc Anh" w:date="2025-09-26T19:47:00Z">
              <w:r w:rsidDel="00E21C63">
                <w:rPr>
                  <w:rFonts w:asciiTheme="majorHAnsi" w:hAnsiTheme="majorHAnsi" w:cstheme="majorHAnsi"/>
                  <w:sz w:val="24"/>
                  <w:szCs w:val="24"/>
                </w:rPr>
                <w:delText>Loại giao dịch</w:delText>
              </w:r>
            </w:del>
          </w:p>
        </w:tc>
        <w:tc>
          <w:tcPr>
            <w:tcW w:w="1242" w:type="dxa"/>
            <w:tcBorders>
              <w:top w:val="single" w:sz="4" w:space="0" w:color="000000"/>
              <w:left w:val="single" w:sz="4" w:space="0" w:color="000000"/>
              <w:bottom w:val="single" w:sz="4" w:space="0" w:color="000000"/>
              <w:right w:val="single" w:sz="4" w:space="0" w:color="000000"/>
            </w:tcBorders>
          </w:tcPr>
          <w:p w14:paraId="73949C63" w14:textId="3305CD8D" w:rsidR="00EF7586" w:rsidDel="00E21C63" w:rsidRDefault="00EF7586" w:rsidP="00952049">
            <w:pPr>
              <w:spacing w:line="256" w:lineRule="auto"/>
              <w:ind w:firstLine="0"/>
              <w:rPr>
                <w:del w:id="2814" w:author="Nguyen Duc Anh" w:date="2025-09-26T19:47:00Z"/>
                <w:rFonts w:asciiTheme="majorHAnsi" w:hAnsiTheme="majorHAnsi" w:cstheme="majorHAnsi"/>
                <w:sz w:val="24"/>
                <w:szCs w:val="24"/>
              </w:rPr>
            </w:pPr>
            <w:del w:id="2815" w:author="Nguyen Duc Anh" w:date="2025-09-26T19:47:00Z">
              <w:r w:rsidDel="00E21C63">
                <w:rPr>
                  <w:rFonts w:asciiTheme="majorHAnsi" w:hAnsiTheme="majorHAnsi" w:cstheme="majorHAnsi"/>
                  <w:sz w:val="24"/>
                  <w:szCs w:val="24"/>
                </w:rPr>
                <w:delText>Droplist</w:delText>
              </w:r>
            </w:del>
          </w:p>
        </w:tc>
        <w:tc>
          <w:tcPr>
            <w:tcW w:w="911" w:type="dxa"/>
            <w:tcBorders>
              <w:top w:val="single" w:sz="4" w:space="0" w:color="000000"/>
              <w:left w:val="single" w:sz="4" w:space="0" w:color="000000"/>
              <w:bottom w:val="single" w:sz="4" w:space="0" w:color="000000"/>
              <w:right w:val="single" w:sz="4" w:space="0" w:color="000000"/>
            </w:tcBorders>
          </w:tcPr>
          <w:p w14:paraId="27407DD3" w14:textId="4D11B5AA" w:rsidR="00EF7586" w:rsidDel="00E21C63" w:rsidRDefault="00EF7586" w:rsidP="00952049">
            <w:pPr>
              <w:spacing w:line="256" w:lineRule="auto"/>
              <w:ind w:firstLine="0"/>
              <w:rPr>
                <w:del w:id="2816" w:author="Nguyen Duc Anh" w:date="2025-09-26T19:47:00Z"/>
                <w:rFonts w:asciiTheme="majorHAnsi" w:hAnsiTheme="majorHAnsi" w:cstheme="majorHAnsi"/>
                <w:sz w:val="24"/>
                <w:szCs w:val="24"/>
              </w:rPr>
            </w:pPr>
            <w:del w:id="2817"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7027C4DE" w14:textId="49CD2480" w:rsidR="00EF7586" w:rsidDel="00E21C63" w:rsidRDefault="00EF7586" w:rsidP="00952049">
            <w:pPr>
              <w:spacing w:line="256" w:lineRule="auto"/>
              <w:ind w:firstLine="0"/>
              <w:rPr>
                <w:del w:id="2818" w:author="Nguyen Duc Anh" w:date="2025-09-26T19:47:00Z"/>
                <w:rFonts w:asciiTheme="majorHAnsi" w:hAnsiTheme="majorHAnsi" w:cstheme="majorHAnsi"/>
                <w:sz w:val="24"/>
                <w:szCs w:val="24"/>
              </w:rPr>
            </w:pPr>
            <w:del w:id="2819"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40B861D9" w14:textId="327013C8" w:rsidR="00EF7586" w:rsidRPr="00644FCA" w:rsidDel="00E21C63" w:rsidRDefault="00EF7586" w:rsidP="00952049">
            <w:pPr>
              <w:spacing w:line="256" w:lineRule="auto"/>
              <w:ind w:firstLine="0"/>
              <w:rPr>
                <w:del w:id="2820" w:author="Nguyen Duc Anh" w:date="2025-09-26T19:47:00Z"/>
                <w:rFonts w:asciiTheme="majorHAnsi" w:hAnsiTheme="majorHAnsi" w:cstheme="majorHAnsi"/>
                <w:sz w:val="24"/>
                <w:szCs w:val="24"/>
              </w:rPr>
            </w:pPr>
            <w:del w:id="2821" w:author="Nguyen Duc Anh" w:date="2025-09-26T19:47:00Z">
              <w:r w:rsidRPr="00644FCA" w:rsidDel="00E21C63">
                <w:rPr>
                  <w:rFonts w:asciiTheme="majorHAnsi" w:hAnsiTheme="majorHAnsi" w:cstheme="majorHAnsi"/>
                  <w:sz w:val="24"/>
                  <w:szCs w:val="24"/>
                </w:rPr>
                <w:delText>Không</w:delText>
              </w:r>
              <w:r w:rsidDel="00E21C63">
                <w:rPr>
                  <w:rFonts w:asciiTheme="majorHAnsi" w:hAnsiTheme="majorHAnsi" w:cstheme="majorHAnsi"/>
                  <w:sz w:val="24"/>
                  <w:szCs w:val="24"/>
                </w:rPr>
                <w:delText>/Có</w:delText>
              </w:r>
            </w:del>
          </w:p>
        </w:tc>
        <w:tc>
          <w:tcPr>
            <w:tcW w:w="3564" w:type="dxa"/>
            <w:tcBorders>
              <w:top w:val="single" w:sz="4" w:space="0" w:color="000000"/>
              <w:left w:val="single" w:sz="4" w:space="0" w:color="000000"/>
              <w:bottom w:val="single" w:sz="4" w:space="0" w:color="000000"/>
              <w:right w:val="single" w:sz="4" w:space="0" w:color="000000"/>
            </w:tcBorders>
          </w:tcPr>
          <w:p w14:paraId="37220000" w14:textId="35783EFE" w:rsidR="00E05F00" w:rsidDel="00E21C63" w:rsidRDefault="00E05F00" w:rsidP="00E05F00">
            <w:pPr>
              <w:spacing w:line="256" w:lineRule="auto"/>
              <w:ind w:firstLine="0"/>
              <w:rPr>
                <w:del w:id="2822" w:author="Nguyen Duc Anh" w:date="2025-09-26T19:47:00Z"/>
                <w:rFonts w:asciiTheme="majorHAnsi" w:hAnsiTheme="majorHAnsi" w:cstheme="majorHAnsi"/>
                <w:sz w:val="24"/>
                <w:szCs w:val="24"/>
              </w:rPr>
            </w:pPr>
            <w:del w:id="2823" w:author="Nguyen Duc Anh" w:date="2025-09-26T19:47:00Z">
              <w:r w:rsidDel="00E21C63">
                <w:rPr>
                  <w:rFonts w:asciiTheme="majorHAnsi" w:hAnsiTheme="majorHAnsi" w:cstheme="majorHAnsi"/>
                  <w:sz w:val="24"/>
                  <w:szCs w:val="24"/>
                </w:rPr>
                <w:delText>Chọn loại giao dịch cần làm:</w:delText>
              </w:r>
            </w:del>
          </w:p>
          <w:p w14:paraId="2E66D9D7" w14:textId="6EEF4672" w:rsidR="00E05F00" w:rsidDel="00E21C63" w:rsidRDefault="00E05F00" w:rsidP="00E05F00">
            <w:pPr>
              <w:spacing w:line="256" w:lineRule="auto"/>
              <w:ind w:firstLine="0"/>
              <w:rPr>
                <w:del w:id="2824" w:author="Nguyen Duc Anh" w:date="2025-09-26T19:47:00Z"/>
                <w:rFonts w:asciiTheme="majorHAnsi" w:hAnsiTheme="majorHAnsi" w:cstheme="majorHAnsi"/>
                <w:sz w:val="24"/>
                <w:szCs w:val="24"/>
              </w:rPr>
            </w:pPr>
            <w:del w:id="2825" w:author="Nguyen Duc Anh" w:date="2025-09-26T19:47:00Z">
              <w:r w:rsidDel="00E21C63">
                <w:rPr>
                  <w:rFonts w:asciiTheme="majorHAnsi" w:hAnsiTheme="majorHAnsi" w:cstheme="majorHAnsi"/>
                  <w:sz w:val="24"/>
                  <w:szCs w:val="24"/>
                </w:rPr>
                <w:delText>Mua ngoại tệ (Ngân hàng mua)</w:delText>
              </w:r>
            </w:del>
          </w:p>
          <w:p w14:paraId="3ABFDEC7" w14:textId="681C00C0" w:rsidR="00E05F00" w:rsidDel="00E21C63" w:rsidRDefault="00E05F00" w:rsidP="00E05F00">
            <w:pPr>
              <w:spacing w:line="256" w:lineRule="auto"/>
              <w:ind w:firstLine="0"/>
              <w:rPr>
                <w:del w:id="2826" w:author="Nguyen Duc Anh" w:date="2025-09-26T19:47:00Z"/>
                <w:rFonts w:asciiTheme="majorHAnsi" w:hAnsiTheme="majorHAnsi" w:cstheme="majorHAnsi"/>
                <w:sz w:val="24"/>
                <w:szCs w:val="24"/>
              </w:rPr>
            </w:pPr>
            <w:del w:id="2827" w:author="Nguyen Duc Anh" w:date="2025-09-26T19:47:00Z">
              <w:r w:rsidDel="00E21C63">
                <w:rPr>
                  <w:rFonts w:asciiTheme="majorHAnsi" w:hAnsiTheme="majorHAnsi" w:cstheme="majorHAnsi"/>
                  <w:sz w:val="24"/>
                  <w:szCs w:val="24"/>
                </w:rPr>
                <w:delText>Bán</w:delText>
              </w:r>
            </w:del>
            <w:del w:id="2828" w:author="Nguyen Duc Anh" w:date="2025-09-26T19:46:00Z">
              <w:r w:rsidDel="00E21C63">
                <w:rPr>
                  <w:rFonts w:asciiTheme="majorHAnsi" w:hAnsiTheme="majorHAnsi" w:cstheme="majorHAnsi"/>
                  <w:sz w:val="24"/>
                  <w:szCs w:val="24"/>
                </w:rPr>
                <w:delText>/Đổi</w:delText>
              </w:r>
            </w:del>
            <w:del w:id="2829" w:author="Nguyen Duc Anh" w:date="2025-09-26T19:47:00Z">
              <w:r w:rsidDel="00E21C63">
                <w:rPr>
                  <w:rFonts w:asciiTheme="majorHAnsi" w:hAnsiTheme="majorHAnsi" w:cstheme="majorHAnsi"/>
                  <w:sz w:val="24"/>
                  <w:szCs w:val="24"/>
                </w:rPr>
                <w:delText xml:space="preserve"> ngoại tệ (Ngân hàng bán</w:delText>
              </w:r>
            </w:del>
            <w:del w:id="2830" w:author="Nguyen Duc Anh" w:date="2025-09-26T19:46:00Z">
              <w:r w:rsidDel="00E21C63">
                <w:rPr>
                  <w:rFonts w:asciiTheme="majorHAnsi" w:hAnsiTheme="majorHAnsi" w:cstheme="majorHAnsi"/>
                  <w:sz w:val="24"/>
                  <w:szCs w:val="24"/>
                </w:rPr>
                <w:delText>/đổi</w:delText>
              </w:r>
            </w:del>
            <w:del w:id="2831" w:author="Nguyen Duc Anh" w:date="2025-09-26T19:47:00Z">
              <w:r w:rsidDel="00E21C63">
                <w:rPr>
                  <w:rFonts w:asciiTheme="majorHAnsi" w:hAnsiTheme="majorHAnsi" w:cstheme="majorHAnsi"/>
                  <w:sz w:val="24"/>
                  <w:szCs w:val="24"/>
                </w:rPr>
                <w:delText>)</w:delText>
              </w:r>
            </w:del>
          </w:p>
          <w:p w14:paraId="34F22823" w14:textId="18FAA24C" w:rsidR="00EF7586" w:rsidDel="00E21C63" w:rsidRDefault="00E05F00" w:rsidP="00E05F00">
            <w:pPr>
              <w:spacing w:line="256" w:lineRule="auto"/>
              <w:ind w:firstLine="0"/>
              <w:rPr>
                <w:del w:id="2832" w:author="Nguyen Duc Anh" w:date="2025-09-26T19:47:00Z"/>
                <w:rFonts w:asciiTheme="majorHAnsi" w:hAnsiTheme="majorHAnsi" w:cstheme="majorHAnsi"/>
                <w:sz w:val="24"/>
                <w:szCs w:val="24"/>
              </w:rPr>
            </w:pPr>
            <w:del w:id="2833" w:author="Nguyen Duc Anh" w:date="2025-09-26T19:47:00Z">
              <w:r w:rsidDel="00E21C63">
                <w:rPr>
                  <w:rFonts w:asciiTheme="majorHAnsi" w:hAnsiTheme="majorHAnsi" w:cstheme="majorHAnsi"/>
                  <w:sz w:val="24"/>
                  <w:szCs w:val="24"/>
                </w:rPr>
                <w:delText>- Hiển thị mặc định nếu đi từ màn hình chi tiết đề nghị hoặc từ hồ sơ khách hàng tại hàng đợi.</w:delText>
              </w:r>
            </w:del>
          </w:p>
        </w:tc>
      </w:tr>
      <w:tr w:rsidR="00EF7586" w:rsidRPr="00644FCA" w:rsidDel="00E21C63" w14:paraId="18B8016F" w14:textId="6246A0D3" w:rsidTr="00952049">
        <w:trPr>
          <w:trHeight w:val="748"/>
          <w:del w:id="2834"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4E002685" w14:textId="0C8374D0" w:rsidR="00EF7586" w:rsidRPr="00644FCA" w:rsidDel="00E21C63" w:rsidRDefault="00EF7586" w:rsidP="00E74B40">
            <w:pPr>
              <w:numPr>
                <w:ilvl w:val="0"/>
                <w:numId w:val="30"/>
              </w:numPr>
              <w:tabs>
                <w:tab w:val="left" w:pos="709"/>
              </w:tabs>
              <w:spacing w:line="256" w:lineRule="auto"/>
              <w:contextualSpacing/>
              <w:jc w:val="center"/>
              <w:rPr>
                <w:del w:id="2835"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6D2ACA2" w14:textId="0F9D4D80" w:rsidR="00EF7586" w:rsidDel="00E21C63" w:rsidRDefault="00EF7586" w:rsidP="00952049">
            <w:pPr>
              <w:spacing w:line="256" w:lineRule="auto"/>
              <w:ind w:firstLine="0"/>
              <w:rPr>
                <w:del w:id="2836" w:author="Nguyen Duc Anh" w:date="2025-09-26T19:47:00Z"/>
                <w:rFonts w:asciiTheme="majorHAnsi" w:hAnsiTheme="majorHAnsi" w:cstheme="majorHAnsi"/>
                <w:sz w:val="24"/>
                <w:szCs w:val="24"/>
              </w:rPr>
            </w:pPr>
            <w:del w:id="2837" w:author="Nguyen Duc Anh" w:date="2025-09-26T19:47:00Z">
              <w:r w:rsidDel="00E21C63">
                <w:rPr>
                  <w:rFonts w:asciiTheme="majorHAnsi" w:hAnsiTheme="majorHAnsi" w:cstheme="majorHAnsi"/>
                  <w:sz w:val="24"/>
                  <w:szCs w:val="24"/>
                </w:rPr>
                <w:delText>Đề nghị</w:delText>
              </w:r>
            </w:del>
          </w:p>
        </w:tc>
        <w:tc>
          <w:tcPr>
            <w:tcW w:w="1242" w:type="dxa"/>
            <w:tcBorders>
              <w:top w:val="single" w:sz="4" w:space="0" w:color="000000"/>
              <w:left w:val="single" w:sz="4" w:space="0" w:color="000000"/>
              <w:bottom w:val="single" w:sz="4" w:space="0" w:color="000000"/>
              <w:right w:val="single" w:sz="4" w:space="0" w:color="000000"/>
            </w:tcBorders>
          </w:tcPr>
          <w:p w14:paraId="0B35A769" w14:textId="0A3C66D7" w:rsidR="00EF7586" w:rsidDel="00E21C63" w:rsidRDefault="00EF7586" w:rsidP="00952049">
            <w:pPr>
              <w:spacing w:line="256" w:lineRule="auto"/>
              <w:ind w:firstLine="0"/>
              <w:rPr>
                <w:del w:id="2838" w:author="Nguyen Duc Anh" w:date="2025-09-26T19:47:00Z"/>
                <w:rFonts w:asciiTheme="majorHAnsi" w:hAnsiTheme="majorHAnsi" w:cstheme="majorHAnsi"/>
                <w:sz w:val="24"/>
                <w:szCs w:val="24"/>
              </w:rPr>
            </w:pPr>
            <w:del w:id="2839" w:author="Nguyen Duc Anh" w:date="2025-09-26T19:47:00Z">
              <w:r w:rsidDel="00E21C63">
                <w:rPr>
                  <w:rFonts w:asciiTheme="majorHAnsi" w:hAnsiTheme="majorHAnsi" w:cstheme="majorHAnsi"/>
                  <w:sz w:val="24"/>
                  <w:szCs w:val="24"/>
                </w:rPr>
                <w:delText>Droplist</w:delText>
              </w:r>
            </w:del>
          </w:p>
        </w:tc>
        <w:tc>
          <w:tcPr>
            <w:tcW w:w="911" w:type="dxa"/>
            <w:tcBorders>
              <w:top w:val="single" w:sz="4" w:space="0" w:color="000000"/>
              <w:left w:val="single" w:sz="4" w:space="0" w:color="000000"/>
              <w:bottom w:val="single" w:sz="4" w:space="0" w:color="000000"/>
              <w:right w:val="single" w:sz="4" w:space="0" w:color="000000"/>
            </w:tcBorders>
          </w:tcPr>
          <w:p w14:paraId="246411A2" w14:textId="5E1C714D" w:rsidR="00EF7586" w:rsidDel="00E21C63" w:rsidRDefault="00EF7586" w:rsidP="00952049">
            <w:pPr>
              <w:spacing w:line="256" w:lineRule="auto"/>
              <w:ind w:firstLine="0"/>
              <w:rPr>
                <w:del w:id="2840" w:author="Nguyen Duc Anh" w:date="2025-09-26T19:47:00Z"/>
                <w:rFonts w:asciiTheme="majorHAnsi" w:hAnsiTheme="majorHAnsi" w:cstheme="majorHAnsi"/>
                <w:sz w:val="24"/>
                <w:szCs w:val="24"/>
              </w:rPr>
            </w:pPr>
            <w:del w:id="2841"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2E0526F4" w14:textId="4864003B" w:rsidR="00EF7586" w:rsidDel="00E21C63" w:rsidRDefault="00EF7586" w:rsidP="00952049">
            <w:pPr>
              <w:spacing w:line="256" w:lineRule="auto"/>
              <w:ind w:firstLine="0"/>
              <w:rPr>
                <w:del w:id="2842" w:author="Nguyen Duc Anh" w:date="2025-09-26T19:47:00Z"/>
                <w:rFonts w:asciiTheme="majorHAnsi" w:hAnsiTheme="majorHAnsi" w:cstheme="majorHAnsi"/>
                <w:sz w:val="24"/>
                <w:szCs w:val="24"/>
              </w:rPr>
            </w:pPr>
            <w:del w:id="2843"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16B433D6" w14:textId="455BDCEC" w:rsidR="00EF7586" w:rsidRPr="00644FCA" w:rsidDel="00E21C63" w:rsidRDefault="00EF7586" w:rsidP="00952049">
            <w:pPr>
              <w:spacing w:line="256" w:lineRule="auto"/>
              <w:ind w:firstLine="0"/>
              <w:rPr>
                <w:del w:id="2844" w:author="Nguyen Duc Anh" w:date="2025-09-26T19:47:00Z"/>
                <w:rFonts w:asciiTheme="majorHAnsi" w:hAnsiTheme="majorHAnsi" w:cstheme="majorHAnsi"/>
                <w:sz w:val="24"/>
                <w:szCs w:val="24"/>
              </w:rPr>
            </w:pPr>
            <w:del w:id="2845" w:author="Nguyen Duc Anh" w:date="2025-09-26T19:47:00Z">
              <w:r w:rsidRPr="00644FCA" w:rsidDel="00E21C63">
                <w:rPr>
                  <w:rFonts w:asciiTheme="majorHAnsi" w:hAnsiTheme="majorHAnsi" w:cstheme="majorHAnsi"/>
                  <w:sz w:val="24"/>
                  <w:szCs w:val="24"/>
                </w:rPr>
                <w:delText>Không</w:delText>
              </w:r>
              <w:r w:rsidDel="00E21C63">
                <w:rPr>
                  <w:rFonts w:asciiTheme="majorHAnsi" w:hAnsiTheme="majorHAnsi" w:cstheme="majorHAnsi"/>
                  <w:sz w:val="24"/>
                  <w:szCs w:val="24"/>
                </w:rPr>
                <w:delText>/Có</w:delText>
              </w:r>
            </w:del>
          </w:p>
        </w:tc>
        <w:tc>
          <w:tcPr>
            <w:tcW w:w="3564" w:type="dxa"/>
            <w:tcBorders>
              <w:top w:val="single" w:sz="4" w:space="0" w:color="000000"/>
              <w:left w:val="single" w:sz="4" w:space="0" w:color="000000"/>
              <w:bottom w:val="single" w:sz="4" w:space="0" w:color="000000"/>
              <w:right w:val="single" w:sz="4" w:space="0" w:color="000000"/>
            </w:tcBorders>
          </w:tcPr>
          <w:p w14:paraId="1A356060" w14:textId="7BAFED5C" w:rsidR="00EF7586" w:rsidDel="00E21C63" w:rsidRDefault="00EF7586" w:rsidP="00952049">
            <w:pPr>
              <w:spacing w:line="256" w:lineRule="auto"/>
              <w:ind w:firstLine="0"/>
              <w:rPr>
                <w:del w:id="2846" w:author="Nguyen Duc Anh" w:date="2025-09-26T19:47:00Z"/>
                <w:rFonts w:asciiTheme="majorHAnsi" w:hAnsiTheme="majorHAnsi" w:cstheme="majorHAnsi"/>
                <w:sz w:val="24"/>
                <w:szCs w:val="24"/>
              </w:rPr>
            </w:pPr>
            <w:del w:id="2847" w:author="Nguyen Duc Anh" w:date="2025-09-26T19:47:00Z">
              <w:r w:rsidDel="00E21C63">
                <w:rPr>
                  <w:rFonts w:asciiTheme="majorHAnsi" w:hAnsiTheme="majorHAnsi" w:cstheme="majorHAnsi"/>
                  <w:sz w:val="24"/>
                  <w:szCs w:val="24"/>
                </w:rPr>
                <w:delText>Chọn đề nghị mua bán ngoại tệ của khách hàng đã tạo lập.</w:delText>
              </w:r>
            </w:del>
          </w:p>
          <w:p w14:paraId="0CBF0F3B" w14:textId="3E1FBA9B" w:rsidR="00EF7586" w:rsidDel="00E21C63" w:rsidRDefault="00EF7586" w:rsidP="00952049">
            <w:pPr>
              <w:spacing w:line="256" w:lineRule="auto"/>
              <w:ind w:firstLine="0"/>
              <w:rPr>
                <w:del w:id="2848" w:author="Nguyen Duc Anh" w:date="2025-09-26T19:47:00Z"/>
                <w:rFonts w:asciiTheme="majorHAnsi" w:hAnsiTheme="majorHAnsi" w:cstheme="majorHAnsi"/>
                <w:sz w:val="24"/>
                <w:szCs w:val="24"/>
              </w:rPr>
            </w:pPr>
            <w:del w:id="2849" w:author="Nguyen Duc Anh" w:date="2025-09-26T19:47:00Z">
              <w:r w:rsidDel="00E21C63">
                <w:rPr>
                  <w:rFonts w:asciiTheme="majorHAnsi" w:hAnsiTheme="majorHAnsi" w:cstheme="majorHAnsi"/>
                  <w:sz w:val="24"/>
                  <w:szCs w:val="24"/>
                </w:rPr>
                <w:delText>Hiển thị mặc định nếu đi từ màn hình chi tiết đề nghị hoặc từ hồ sơ khách hàng tại hàng đợi.</w:delText>
              </w:r>
            </w:del>
          </w:p>
        </w:tc>
      </w:tr>
      <w:tr w:rsidR="00EF7586" w:rsidRPr="00644FCA" w:rsidDel="00E21C63" w14:paraId="29E3F1B1" w14:textId="4EB4E955" w:rsidTr="00952049">
        <w:trPr>
          <w:trHeight w:val="748"/>
          <w:del w:id="2850"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661BBF3C" w14:textId="4A94BAA9" w:rsidR="00EF7586" w:rsidRPr="00644FCA" w:rsidDel="00E21C63" w:rsidRDefault="00EF7586" w:rsidP="00E74B40">
            <w:pPr>
              <w:numPr>
                <w:ilvl w:val="0"/>
                <w:numId w:val="30"/>
              </w:numPr>
              <w:tabs>
                <w:tab w:val="left" w:pos="709"/>
              </w:tabs>
              <w:spacing w:line="256" w:lineRule="auto"/>
              <w:contextualSpacing/>
              <w:jc w:val="center"/>
              <w:rPr>
                <w:del w:id="2851"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51845EAD" w14:textId="0EA892FC" w:rsidR="00EF7586" w:rsidDel="00E21C63" w:rsidRDefault="00EF7586" w:rsidP="00952049">
            <w:pPr>
              <w:spacing w:line="256" w:lineRule="auto"/>
              <w:ind w:firstLine="0"/>
              <w:rPr>
                <w:del w:id="2852" w:author="Nguyen Duc Anh" w:date="2025-09-26T19:47:00Z"/>
                <w:rFonts w:asciiTheme="majorHAnsi" w:hAnsiTheme="majorHAnsi" w:cstheme="majorHAnsi"/>
                <w:sz w:val="24"/>
                <w:szCs w:val="24"/>
              </w:rPr>
            </w:pPr>
            <w:del w:id="2853" w:author="Nguyen Duc Anh" w:date="2025-09-26T19:47:00Z">
              <w:r w:rsidDel="00E21C63">
                <w:rPr>
                  <w:rFonts w:asciiTheme="majorHAnsi" w:hAnsiTheme="majorHAnsi" w:cstheme="majorHAnsi"/>
                  <w:sz w:val="24"/>
                  <w:szCs w:val="24"/>
                </w:rPr>
                <w:delText>Số giao dịch</w:delText>
              </w:r>
            </w:del>
          </w:p>
        </w:tc>
        <w:tc>
          <w:tcPr>
            <w:tcW w:w="1242" w:type="dxa"/>
            <w:tcBorders>
              <w:top w:val="single" w:sz="4" w:space="0" w:color="000000"/>
              <w:left w:val="single" w:sz="4" w:space="0" w:color="000000"/>
              <w:bottom w:val="single" w:sz="4" w:space="0" w:color="000000"/>
              <w:right w:val="single" w:sz="4" w:space="0" w:color="000000"/>
            </w:tcBorders>
          </w:tcPr>
          <w:p w14:paraId="5E30F2AE" w14:textId="61704F7A" w:rsidR="00EF7586" w:rsidDel="00E21C63" w:rsidRDefault="00EF7586" w:rsidP="00952049">
            <w:pPr>
              <w:spacing w:line="256" w:lineRule="auto"/>
              <w:ind w:firstLine="0"/>
              <w:rPr>
                <w:del w:id="2854" w:author="Nguyen Duc Anh" w:date="2025-09-26T19:47:00Z"/>
                <w:rFonts w:asciiTheme="majorHAnsi" w:hAnsiTheme="majorHAnsi" w:cstheme="majorHAnsi"/>
                <w:sz w:val="24"/>
                <w:szCs w:val="24"/>
              </w:rPr>
            </w:pPr>
            <w:del w:id="2855" w:author="Nguyen Duc Anh" w:date="2025-09-26T19:47:00Z">
              <w:r w:rsidDel="00E21C63">
                <w:rPr>
                  <w:rFonts w:asciiTheme="majorHAnsi" w:hAnsiTheme="majorHAnsi" w:cstheme="majorHAnsi"/>
                  <w:sz w:val="24"/>
                  <w:szCs w:val="24"/>
                </w:rPr>
                <w:delText>Text</w:delText>
              </w:r>
            </w:del>
          </w:p>
        </w:tc>
        <w:tc>
          <w:tcPr>
            <w:tcW w:w="911" w:type="dxa"/>
            <w:tcBorders>
              <w:top w:val="single" w:sz="4" w:space="0" w:color="000000"/>
              <w:left w:val="single" w:sz="4" w:space="0" w:color="000000"/>
              <w:bottom w:val="single" w:sz="4" w:space="0" w:color="000000"/>
              <w:right w:val="single" w:sz="4" w:space="0" w:color="000000"/>
            </w:tcBorders>
          </w:tcPr>
          <w:p w14:paraId="16DAE344" w14:textId="709EDB2F" w:rsidR="00EF7586" w:rsidDel="00E21C63" w:rsidRDefault="00EF7586" w:rsidP="00952049">
            <w:pPr>
              <w:spacing w:line="256" w:lineRule="auto"/>
              <w:ind w:firstLine="0"/>
              <w:rPr>
                <w:del w:id="2856" w:author="Nguyen Duc Anh" w:date="2025-09-26T19:47:00Z"/>
                <w:rFonts w:asciiTheme="majorHAnsi" w:hAnsiTheme="majorHAnsi" w:cstheme="majorHAnsi"/>
                <w:sz w:val="24"/>
                <w:szCs w:val="24"/>
              </w:rPr>
            </w:pPr>
            <w:del w:id="2857"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664D6A50" w14:textId="0464A7CD" w:rsidR="00EF7586" w:rsidDel="00E21C63" w:rsidRDefault="00EF7586" w:rsidP="00952049">
            <w:pPr>
              <w:spacing w:line="256" w:lineRule="auto"/>
              <w:ind w:firstLine="0"/>
              <w:rPr>
                <w:del w:id="2858" w:author="Nguyen Duc Anh" w:date="2025-09-26T19:47:00Z"/>
                <w:rFonts w:asciiTheme="majorHAnsi" w:hAnsiTheme="majorHAnsi" w:cstheme="majorHAnsi"/>
                <w:sz w:val="24"/>
                <w:szCs w:val="24"/>
              </w:rPr>
            </w:pPr>
            <w:del w:id="2859" w:author="Nguyen Duc Anh" w:date="2025-09-26T19:47:00Z">
              <w:r w:rsidDel="00E21C63">
                <w:rPr>
                  <w:rFonts w:asciiTheme="majorHAnsi" w:hAnsiTheme="majorHAnsi" w:cstheme="majorHAnsi"/>
                  <w:sz w:val="24"/>
                  <w:szCs w:val="24"/>
                </w:rPr>
                <w:delText>Không</w:delText>
              </w:r>
            </w:del>
          </w:p>
        </w:tc>
        <w:tc>
          <w:tcPr>
            <w:tcW w:w="994" w:type="dxa"/>
            <w:tcBorders>
              <w:top w:val="single" w:sz="4" w:space="0" w:color="000000"/>
              <w:left w:val="single" w:sz="4" w:space="0" w:color="000000"/>
              <w:bottom w:val="single" w:sz="4" w:space="0" w:color="000000"/>
              <w:right w:val="single" w:sz="4" w:space="0" w:color="000000"/>
            </w:tcBorders>
          </w:tcPr>
          <w:p w14:paraId="42F46B42" w14:textId="49618079" w:rsidR="00EF7586" w:rsidDel="00E21C63" w:rsidRDefault="00EF7586" w:rsidP="00952049">
            <w:pPr>
              <w:spacing w:line="256" w:lineRule="auto"/>
              <w:ind w:firstLine="0"/>
              <w:rPr>
                <w:del w:id="2860" w:author="Nguyen Duc Anh" w:date="2025-09-26T19:47:00Z"/>
                <w:rFonts w:asciiTheme="majorHAnsi" w:hAnsiTheme="majorHAnsi" w:cstheme="majorHAnsi"/>
                <w:sz w:val="24"/>
                <w:szCs w:val="24"/>
              </w:rPr>
            </w:pPr>
            <w:del w:id="2861" w:author="Nguyen Duc Anh" w:date="2025-09-26T19:47:00Z">
              <w:r w:rsidRPr="00644FCA"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35C3A7E8" w14:textId="2ABBC0D9" w:rsidR="00EF7586" w:rsidDel="00E21C63" w:rsidRDefault="00EF7586" w:rsidP="00952049">
            <w:pPr>
              <w:spacing w:line="256" w:lineRule="auto"/>
              <w:ind w:firstLine="0"/>
              <w:rPr>
                <w:del w:id="2862" w:author="Nguyen Duc Anh" w:date="2025-09-26T19:47:00Z"/>
                <w:rFonts w:asciiTheme="majorHAnsi" w:hAnsiTheme="majorHAnsi" w:cstheme="majorHAnsi"/>
                <w:sz w:val="24"/>
                <w:szCs w:val="24"/>
              </w:rPr>
            </w:pPr>
            <w:del w:id="2863" w:author="Nguyen Duc Anh" w:date="2025-09-26T19:47:00Z">
              <w:r w:rsidDel="00E21C63">
                <w:rPr>
                  <w:rFonts w:asciiTheme="majorHAnsi" w:hAnsiTheme="majorHAnsi" w:cstheme="majorHAnsi"/>
                  <w:sz w:val="24"/>
                  <w:szCs w:val="24"/>
                </w:rPr>
                <w:delText>Hiển thị mã số giao dịch sau khi chọn loại giao dịch:</w:delText>
              </w:r>
            </w:del>
          </w:p>
          <w:p w14:paraId="2E0D3C75" w14:textId="1492DA56" w:rsidR="00EF7586" w:rsidDel="00E21C63" w:rsidRDefault="00EF7586" w:rsidP="00952049">
            <w:pPr>
              <w:spacing w:line="256" w:lineRule="auto"/>
              <w:ind w:firstLine="0"/>
              <w:rPr>
                <w:del w:id="2864" w:author="Nguyen Duc Anh" w:date="2025-09-26T19:47:00Z"/>
                <w:rFonts w:asciiTheme="majorHAnsi" w:hAnsiTheme="majorHAnsi" w:cstheme="majorHAnsi"/>
                <w:sz w:val="24"/>
                <w:szCs w:val="24"/>
              </w:rPr>
            </w:pPr>
            <w:del w:id="2865" w:author="Nguyen Duc Anh" w:date="2025-09-26T19:47:00Z">
              <w:r w:rsidDel="00E21C63">
                <w:rPr>
                  <w:rFonts w:asciiTheme="majorHAnsi" w:hAnsiTheme="majorHAnsi" w:cstheme="majorHAnsi"/>
                  <w:sz w:val="24"/>
                  <w:szCs w:val="24"/>
                </w:rPr>
                <w:delText>Mua ngoại tệ: mã chi nhánh – FCB- mã giao dịch</w:delText>
              </w:r>
            </w:del>
          </w:p>
          <w:p w14:paraId="4CD531CA" w14:textId="45B86985" w:rsidR="00EF7586" w:rsidRPr="0093302E" w:rsidDel="00E21C63" w:rsidRDefault="00EF7586" w:rsidP="00952049">
            <w:pPr>
              <w:spacing w:line="256" w:lineRule="auto"/>
              <w:ind w:firstLine="0"/>
              <w:rPr>
                <w:del w:id="2866" w:author="Nguyen Duc Anh" w:date="2025-09-26T19:47:00Z"/>
                <w:rFonts w:asciiTheme="majorHAnsi" w:hAnsiTheme="majorHAnsi" w:cstheme="majorHAnsi"/>
                <w:sz w:val="24"/>
                <w:szCs w:val="24"/>
              </w:rPr>
            </w:pPr>
            <w:del w:id="2867" w:author="Nguyen Duc Anh" w:date="2025-09-26T19:47:00Z">
              <w:r w:rsidDel="00E21C63">
                <w:rPr>
                  <w:rFonts w:asciiTheme="majorHAnsi" w:hAnsiTheme="majorHAnsi" w:cstheme="majorHAnsi"/>
                  <w:sz w:val="24"/>
                  <w:szCs w:val="24"/>
                </w:rPr>
                <w:delText>Bán ngoại tệ: mã chi nhánh – FCS- mã giao dịch</w:delText>
              </w:r>
            </w:del>
          </w:p>
        </w:tc>
      </w:tr>
      <w:tr w:rsidR="00EF7586" w:rsidRPr="00644FCA" w:rsidDel="00E21C63" w14:paraId="328AD337" w14:textId="08C1F176" w:rsidTr="00952049">
        <w:trPr>
          <w:trHeight w:val="748"/>
          <w:del w:id="2868"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28BBEEF1" w14:textId="0D684FCD" w:rsidR="00EF7586" w:rsidRPr="00644FCA" w:rsidDel="00E21C63" w:rsidRDefault="00EF7586" w:rsidP="00E74B40">
            <w:pPr>
              <w:numPr>
                <w:ilvl w:val="0"/>
                <w:numId w:val="30"/>
              </w:numPr>
              <w:tabs>
                <w:tab w:val="left" w:pos="709"/>
              </w:tabs>
              <w:spacing w:line="256" w:lineRule="auto"/>
              <w:contextualSpacing/>
              <w:jc w:val="center"/>
              <w:rPr>
                <w:del w:id="2869"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4CCA4CA5" w14:textId="68C1230A" w:rsidR="00EF7586" w:rsidDel="00E21C63" w:rsidRDefault="00EF7586" w:rsidP="00952049">
            <w:pPr>
              <w:spacing w:line="256" w:lineRule="auto"/>
              <w:ind w:firstLine="0"/>
              <w:rPr>
                <w:del w:id="2870" w:author="Nguyen Duc Anh" w:date="2025-09-26T19:47:00Z"/>
                <w:rFonts w:asciiTheme="majorHAnsi" w:hAnsiTheme="majorHAnsi" w:cstheme="majorHAnsi"/>
                <w:sz w:val="24"/>
                <w:szCs w:val="24"/>
              </w:rPr>
            </w:pPr>
            <w:del w:id="2871" w:author="Nguyen Duc Anh" w:date="2025-09-26T19:47:00Z">
              <w:r w:rsidDel="00E21C63">
                <w:rPr>
                  <w:rFonts w:asciiTheme="majorHAnsi" w:hAnsiTheme="majorHAnsi" w:cstheme="majorHAnsi"/>
                  <w:sz w:val="24"/>
                  <w:szCs w:val="24"/>
                </w:rPr>
                <w:delText>Mã khách hàng</w:delText>
              </w:r>
            </w:del>
          </w:p>
        </w:tc>
        <w:tc>
          <w:tcPr>
            <w:tcW w:w="1242" w:type="dxa"/>
            <w:tcBorders>
              <w:top w:val="single" w:sz="4" w:space="0" w:color="000000"/>
              <w:left w:val="single" w:sz="4" w:space="0" w:color="000000"/>
              <w:bottom w:val="single" w:sz="4" w:space="0" w:color="000000"/>
              <w:right w:val="single" w:sz="4" w:space="0" w:color="000000"/>
            </w:tcBorders>
          </w:tcPr>
          <w:p w14:paraId="07EB3F85" w14:textId="05D86EAF" w:rsidR="00EF7586" w:rsidDel="00E21C63" w:rsidRDefault="00EF7586" w:rsidP="00952049">
            <w:pPr>
              <w:spacing w:line="256" w:lineRule="auto"/>
              <w:ind w:firstLine="0"/>
              <w:rPr>
                <w:del w:id="2872" w:author="Nguyen Duc Anh" w:date="2025-09-26T19:47:00Z"/>
                <w:rFonts w:asciiTheme="majorHAnsi" w:hAnsiTheme="majorHAnsi" w:cstheme="majorHAnsi"/>
                <w:sz w:val="24"/>
                <w:szCs w:val="24"/>
              </w:rPr>
            </w:pPr>
            <w:del w:id="2873" w:author="Nguyen Duc Anh" w:date="2025-09-26T19:47:00Z">
              <w:r w:rsidDel="00E21C63">
                <w:rPr>
                  <w:rFonts w:asciiTheme="majorHAnsi" w:hAnsiTheme="majorHAnsi" w:cstheme="majorHAnsi"/>
                  <w:sz w:val="24"/>
                  <w:szCs w:val="24"/>
                </w:rPr>
                <w:delText>Number</w:delText>
              </w:r>
            </w:del>
          </w:p>
        </w:tc>
        <w:tc>
          <w:tcPr>
            <w:tcW w:w="911" w:type="dxa"/>
            <w:tcBorders>
              <w:top w:val="single" w:sz="4" w:space="0" w:color="000000"/>
              <w:left w:val="single" w:sz="4" w:space="0" w:color="000000"/>
              <w:bottom w:val="single" w:sz="4" w:space="0" w:color="000000"/>
              <w:right w:val="single" w:sz="4" w:space="0" w:color="000000"/>
            </w:tcBorders>
          </w:tcPr>
          <w:p w14:paraId="66F0822B" w14:textId="2F23D6D0" w:rsidR="00EF7586" w:rsidDel="00E21C63" w:rsidRDefault="00EF7586" w:rsidP="00952049">
            <w:pPr>
              <w:spacing w:line="256" w:lineRule="auto"/>
              <w:ind w:firstLine="0"/>
              <w:rPr>
                <w:del w:id="2874" w:author="Nguyen Duc Anh" w:date="2025-09-26T19:47:00Z"/>
                <w:rFonts w:asciiTheme="majorHAnsi" w:hAnsiTheme="majorHAnsi" w:cstheme="majorHAnsi"/>
                <w:sz w:val="24"/>
                <w:szCs w:val="24"/>
              </w:rPr>
            </w:pPr>
            <w:del w:id="2875" w:author="Nguyen Duc Anh" w:date="2025-09-26T19:47:00Z">
              <w:r w:rsidRPr="00644FCA"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33BE95F2" w14:textId="239A67DF" w:rsidR="00EF7586" w:rsidDel="00E21C63" w:rsidRDefault="00EF7586" w:rsidP="00952049">
            <w:pPr>
              <w:spacing w:line="256" w:lineRule="auto"/>
              <w:ind w:firstLine="0"/>
              <w:rPr>
                <w:del w:id="2876" w:author="Nguyen Duc Anh" w:date="2025-09-26T19:47:00Z"/>
                <w:rFonts w:asciiTheme="majorHAnsi" w:hAnsiTheme="majorHAnsi" w:cstheme="majorHAnsi"/>
                <w:sz w:val="24"/>
                <w:szCs w:val="24"/>
              </w:rPr>
            </w:pPr>
            <w:del w:id="2877" w:author="Nguyen Duc Anh" w:date="2025-09-26T19:47:00Z">
              <w:r w:rsidRPr="002A46CE"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318B3517" w14:textId="1F244BE0" w:rsidR="00EF7586" w:rsidDel="00E21C63" w:rsidRDefault="00EF7586" w:rsidP="00952049">
            <w:pPr>
              <w:spacing w:line="256" w:lineRule="auto"/>
              <w:ind w:firstLine="0"/>
              <w:rPr>
                <w:del w:id="2878" w:author="Nguyen Duc Anh" w:date="2025-09-26T19:47:00Z"/>
                <w:rFonts w:asciiTheme="majorHAnsi" w:hAnsiTheme="majorHAnsi" w:cstheme="majorHAnsi"/>
                <w:sz w:val="24"/>
                <w:szCs w:val="24"/>
              </w:rPr>
            </w:pPr>
            <w:del w:id="2879" w:author="Nguyen Duc Anh" w:date="2025-09-26T19:47:00Z">
              <w:r w:rsidRPr="00644FCA"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44807478" w14:textId="79511F1D" w:rsidR="00EF7586" w:rsidDel="00E21C63" w:rsidRDefault="00EF7586" w:rsidP="00952049">
            <w:pPr>
              <w:spacing w:line="256" w:lineRule="auto"/>
              <w:ind w:firstLine="0"/>
              <w:rPr>
                <w:del w:id="2880" w:author="Nguyen Duc Anh" w:date="2025-09-26T19:47:00Z"/>
                <w:rFonts w:asciiTheme="majorHAnsi" w:hAnsiTheme="majorHAnsi" w:cstheme="majorHAnsi"/>
                <w:sz w:val="24"/>
                <w:szCs w:val="24"/>
              </w:rPr>
            </w:pPr>
            <w:del w:id="2881" w:author="Nguyen Duc Anh" w:date="2025-09-26T19:47:00Z">
              <w:r w:rsidDel="00E21C63">
                <w:rPr>
                  <w:rFonts w:asciiTheme="majorHAnsi" w:hAnsiTheme="majorHAnsi" w:cstheme="majorHAnsi"/>
                  <w:sz w:val="24"/>
                  <w:szCs w:val="24"/>
                </w:rPr>
                <w:delText>Nhập mã khách hàng nhấn truy vấn</w:delText>
              </w:r>
            </w:del>
          </w:p>
          <w:p w14:paraId="0F00F384" w14:textId="2542A508" w:rsidR="00EF7586" w:rsidRPr="0093302E" w:rsidDel="00E21C63" w:rsidRDefault="00EF7586" w:rsidP="00952049">
            <w:pPr>
              <w:spacing w:line="256" w:lineRule="auto"/>
              <w:ind w:firstLine="0"/>
              <w:rPr>
                <w:del w:id="2882" w:author="Nguyen Duc Anh" w:date="2025-09-26T19:47:00Z"/>
                <w:rFonts w:asciiTheme="majorHAnsi" w:hAnsiTheme="majorHAnsi" w:cstheme="majorHAnsi"/>
                <w:sz w:val="24"/>
                <w:szCs w:val="24"/>
              </w:rPr>
            </w:pPr>
            <w:del w:id="2883" w:author="Nguyen Duc Anh" w:date="2025-09-26T19:47:00Z">
              <w:r w:rsidDel="00E21C63">
                <w:rPr>
                  <w:rFonts w:asciiTheme="majorHAnsi" w:hAnsiTheme="majorHAnsi" w:cstheme="majorHAnsi"/>
                  <w:sz w:val="24"/>
                  <w:szCs w:val="24"/>
                </w:rPr>
                <w:delText>Sau khi nhập nhấn chọn icon “Tìm kiếm để tìm kiếm thông tin khách hàng và lấy ra điền vào các trường tương ứng</w:delText>
              </w:r>
            </w:del>
          </w:p>
        </w:tc>
      </w:tr>
      <w:tr w:rsidR="00EF7586" w:rsidRPr="00644FCA" w:rsidDel="00E21C63" w14:paraId="06E5CE31" w14:textId="7ED41F76" w:rsidTr="00952049">
        <w:trPr>
          <w:trHeight w:val="748"/>
          <w:del w:id="2884"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12D5AAAB" w14:textId="1358EF45" w:rsidR="00EF7586" w:rsidRPr="00644FCA" w:rsidDel="00E21C63" w:rsidRDefault="00EF7586" w:rsidP="00E74B40">
            <w:pPr>
              <w:numPr>
                <w:ilvl w:val="0"/>
                <w:numId w:val="30"/>
              </w:numPr>
              <w:tabs>
                <w:tab w:val="left" w:pos="709"/>
              </w:tabs>
              <w:spacing w:line="256" w:lineRule="auto"/>
              <w:contextualSpacing/>
              <w:jc w:val="center"/>
              <w:rPr>
                <w:del w:id="2885"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A0112C0" w14:textId="0BBE0715" w:rsidR="00EF7586" w:rsidDel="00E21C63" w:rsidRDefault="00EF7586" w:rsidP="00952049">
            <w:pPr>
              <w:spacing w:line="256" w:lineRule="auto"/>
              <w:ind w:firstLine="0"/>
              <w:rPr>
                <w:del w:id="2886" w:author="Nguyen Duc Anh" w:date="2025-09-26T19:47:00Z"/>
                <w:rFonts w:asciiTheme="majorHAnsi" w:hAnsiTheme="majorHAnsi" w:cstheme="majorHAnsi"/>
                <w:sz w:val="24"/>
                <w:szCs w:val="24"/>
              </w:rPr>
            </w:pPr>
            <w:del w:id="2887" w:author="Nguyen Duc Anh" w:date="2025-09-26T19:47:00Z">
              <w:r w:rsidDel="00E21C63">
                <w:rPr>
                  <w:rFonts w:asciiTheme="majorHAnsi" w:hAnsiTheme="majorHAnsi" w:cstheme="majorHAnsi"/>
                  <w:sz w:val="24"/>
                  <w:szCs w:val="24"/>
                </w:rPr>
                <w:delText>Tên khách hàng</w:delText>
              </w:r>
            </w:del>
          </w:p>
        </w:tc>
        <w:tc>
          <w:tcPr>
            <w:tcW w:w="1242" w:type="dxa"/>
            <w:tcBorders>
              <w:top w:val="single" w:sz="4" w:space="0" w:color="000000"/>
              <w:left w:val="single" w:sz="4" w:space="0" w:color="000000"/>
              <w:bottom w:val="single" w:sz="4" w:space="0" w:color="000000"/>
              <w:right w:val="single" w:sz="4" w:space="0" w:color="000000"/>
            </w:tcBorders>
          </w:tcPr>
          <w:p w14:paraId="0639252C" w14:textId="049B462D" w:rsidR="00EF7586" w:rsidDel="00E21C63" w:rsidRDefault="00EF7586" w:rsidP="00952049">
            <w:pPr>
              <w:spacing w:line="256" w:lineRule="auto"/>
              <w:ind w:firstLine="0"/>
              <w:rPr>
                <w:del w:id="2888" w:author="Nguyen Duc Anh" w:date="2025-09-26T19:47:00Z"/>
                <w:rFonts w:asciiTheme="majorHAnsi" w:hAnsiTheme="majorHAnsi" w:cstheme="majorHAnsi"/>
                <w:sz w:val="24"/>
                <w:szCs w:val="24"/>
              </w:rPr>
            </w:pPr>
            <w:del w:id="2889" w:author="Nguyen Duc Anh" w:date="2025-09-26T19:47:00Z">
              <w:r w:rsidDel="00E21C63">
                <w:rPr>
                  <w:rFonts w:asciiTheme="majorHAnsi" w:hAnsiTheme="majorHAnsi" w:cstheme="majorHAnsi"/>
                  <w:sz w:val="24"/>
                  <w:szCs w:val="24"/>
                </w:rPr>
                <w:delText>Text</w:delText>
              </w:r>
            </w:del>
          </w:p>
        </w:tc>
        <w:tc>
          <w:tcPr>
            <w:tcW w:w="911" w:type="dxa"/>
            <w:tcBorders>
              <w:top w:val="single" w:sz="4" w:space="0" w:color="000000"/>
              <w:left w:val="single" w:sz="4" w:space="0" w:color="000000"/>
              <w:bottom w:val="single" w:sz="4" w:space="0" w:color="000000"/>
              <w:right w:val="single" w:sz="4" w:space="0" w:color="000000"/>
            </w:tcBorders>
          </w:tcPr>
          <w:p w14:paraId="5953BF28" w14:textId="4F9D27AF" w:rsidR="00EF7586" w:rsidDel="00E21C63" w:rsidRDefault="00EF7586" w:rsidP="00952049">
            <w:pPr>
              <w:spacing w:line="256" w:lineRule="auto"/>
              <w:ind w:firstLine="0"/>
              <w:rPr>
                <w:del w:id="2890" w:author="Nguyen Duc Anh" w:date="2025-09-26T19:47:00Z"/>
                <w:rFonts w:asciiTheme="majorHAnsi" w:hAnsiTheme="majorHAnsi" w:cstheme="majorHAnsi"/>
                <w:sz w:val="24"/>
                <w:szCs w:val="24"/>
              </w:rPr>
            </w:pPr>
            <w:del w:id="2891" w:author="Nguyen Duc Anh" w:date="2025-09-26T19:47:00Z">
              <w:r w:rsidRPr="00644FCA"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7CD947E1" w14:textId="6826A4F8" w:rsidR="00EF7586" w:rsidDel="00E21C63" w:rsidRDefault="00EF7586" w:rsidP="00952049">
            <w:pPr>
              <w:spacing w:line="256" w:lineRule="auto"/>
              <w:ind w:firstLine="0"/>
              <w:rPr>
                <w:del w:id="2892" w:author="Nguyen Duc Anh" w:date="2025-09-26T19:47:00Z"/>
                <w:rFonts w:asciiTheme="majorHAnsi" w:hAnsiTheme="majorHAnsi" w:cstheme="majorHAnsi"/>
                <w:sz w:val="24"/>
                <w:szCs w:val="24"/>
              </w:rPr>
            </w:pPr>
            <w:del w:id="2893" w:author="Nguyen Duc Anh" w:date="2025-09-26T19:47:00Z">
              <w:r w:rsidDel="00E21C63">
                <w:rPr>
                  <w:rFonts w:asciiTheme="majorHAnsi" w:hAnsiTheme="majorHAnsi" w:cstheme="majorHAnsi"/>
                  <w:sz w:val="24"/>
                  <w:szCs w:val="24"/>
                </w:rPr>
                <w:delText>Không</w:delText>
              </w:r>
            </w:del>
          </w:p>
        </w:tc>
        <w:tc>
          <w:tcPr>
            <w:tcW w:w="994" w:type="dxa"/>
            <w:tcBorders>
              <w:top w:val="single" w:sz="4" w:space="0" w:color="000000"/>
              <w:left w:val="single" w:sz="4" w:space="0" w:color="000000"/>
              <w:bottom w:val="single" w:sz="4" w:space="0" w:color="000000"/>
              <w:right w:val="single" w:sz="4" w:space="0" w:color="000000"/>
            </w:tcBorders>
          </w:tcPr>
          <w:p w14:paraId="36A78796" w14:textId="145AA4ED" w:rsidR="00EF7586" w:rsidDel="00E21C63" w:rsidRDefault="00EF7586" w:rsidP="00952049">
            <w:pPr>
              <w:spacing w:line="256" w:lineRule="auto"/>
              <w:ind w:firstLine="0"/>
              <w:rPr>
                <w:del w:id="2894" w:author="Nguyen Duc Anh" w:date="2025-09-26T19:47:00Z"/>
                <w:rFonts w:asciiTheme="majorHAnsi" w:hAnsiTheme="majorHAnsi" w:cstheme="majorHAnsi"/>
                <w:sz w:val="24"/>
                <w:szCs w:val="24"/>
              </w:rPr>
            </w:pPr>
            <w:del w:id="2895" w:author="Nguyen Duc Anh" w:date="2025-09-26T19:47:00Z">
              <w:r w:rsidRPr="00644FCA"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54096147" w14:textId="101132BC" w:rsidR="00EF7586" w:rsidRPr="0093302E" w:rsidDel="00E21C63" w:rsidRDefault="00EF7586" w:rsidP="00952049">
            <w:pPr>
              <w:spacing w:line="256" w:lineRule="auto"/>
              <w:ind w:firstLine="0"/>
              <w:rPr>
                <w:del w:id="2896" w:author="Nguyen Duc Anh" w:date="2025-09-26T19:47:00Z"/>
                <w:rFonts w:asciiTheme="majorHAnsi" w:hAnsiTheme="majorHAnsi" w:cstheme="majorHAnsi"/>
                <w:sz w:val="24"/>
                <w:szCs w:val="24"/>
              </w:rPr>
            </w:pPr>
            <w:del w:id="2897" w:author="Nguyen Duc Anh" w:date="2025-09-26T19:47:00Z">
              <w:r w:rsidDel="00E21C63">
                <w:rPr>
                  <w:rFonts w:asciiTheme="majorHAnsi" w:hAnsiTheme="majorHAnsi" w:cstheme="majorHAnsi"/>
                  <w:sz w:val="24"/>
                  <w:szCs w:val="24"/>
                </w:rPr>
                <w:delText>Hiển thị tên khách hàng sau khi truy vấn mã khách hàng thành công</w:delText>
              </w:r>
            </w:del>
          </w:p>
        </w:tc>
      </w:tr>
      <w:tr w:rsidR="00EF7586" w:rsidRPr="00644FCA" w:rsidDel="00E21C63" w14:paraId="71061D8A" w14:textId="45DB0395" w:rsidTr="00952049">
        <w:trPr>
          <w:trHeight w:val="748"/>
          <w:del w:id="2898"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3923E8C5" w14:textId="2AC7ED2A" w:rsidR="00EF7586" w:rsidRPr="00644FCA" w:rsidDel="00E21C63" w:rsidRDefault="00EF7586" w:rsidP="00E74B40">
            <w:pPr>
              <w:numPr>
                <w:ilvl w:val="0"/>
                <w:numId w:val="30"/>
              </w:numPr>
              <w:tabs>
                <w:tab w:val="left" w:pos="709"/>
              </w:tabs>
              <w:spacing w:line="256" w:lineRule="auto"/>
              <w:contextualSpacing/>
              <w:jc w:val="center"/>
              <w:rPr>
                <w:del w:id="2899"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1A5A589" w14:textId="0A0E3C74" w:rsidR="00EF7586" w:rsidDel="00E21C63" w:rsidRDefault="00EF7586" w:rsidP="00952049">
            <w:pPr>
              <w:spacing w:line="256" w:lineRule="auto"/>
              <w:ind w:firstLine="0"/>
              <w:rPr>
                <w:del w:id="2900" w:author="Nguyen Duc Anh" w:date="2025-09-26T19:47:00Z"/>
                <w:rFonts w:asciiTheme="majorHAnsi" w:hAnsiTheme="majorHAnsi" w:cstheme="majorHAnsi"/>
                <w:sz w:val="24"/>
                <w:szCs w:val="24"/>
              </w:rPr>
            </w:pPr>
            <w:del w:id="2901" w:author="Nguyen Duc Anh" w:date="2025-09-26T19:47:00Z">
              <w:r w:rsidDel="00E21C63">
                <w:rPr>
                  <w:rFonts w:asciiTheme="majorHAnsi" w:hAnsiTheme="majorHAnsi" w:cstheme="majorHAnsi"/>
                  <w:sz w:val="24"/>
                  <w:szCs w:val="24"/>
                </w:rPr>
                <w:delText xml:space="preserve">Loại tiền giao dịch </w:delText>
              </w:r>
            </w:del>
          </w:p>
        </w:tc>
        <w:tc>
          <w:tcPr>
            <w:tcW w:w="1242" w:type="dxa"/>
            <w:tcBorders>
              <w:top w:val="single" w:sz="4" w:space="0" w:color="000000"/>
              <w:left w:val="single" w:sz="4" w:space="0" w:color="000000"/>
              <w:bottom w:val="single" w:sz="4" w:space="0" w:color="000000"/>
              <w:right w:val="single" w:sz="4" w:space="0" w:color="000000"/>
            </w:tcBorders>
          </w:tcPr>
          <w:p w14:paraId="3ACC35B0" w14:textId="16674A8F" w:rsidR="00EF7586" w:rsidDel="00E21C63" w:rsidRDefault="00EF7586" w:rsidP="00952049">
            <w:pPr>
              <w:spacing w:line="256" w:lineRule="auto"/>
              <w:ind w:firstLine="0"/>
              <w:rPr>
                <w:del w:id="2902" w:author="Nguyen Duc Anh" w:date="2025-09-26T19:47:00Z"/>
                <w:rFonts w:asciiTheme="majorHAnsi" w:hAnsiTheme="majorHAnsi" w:cstheme="majorHAnsi"/>
                <w:sz w:val="24"/>
                <w:szCs w:val="24"/>
              </w:rPr>
            </w:pPr>
            <w:del w:id="2903" w:author="Nguyen Duc Anh" w:date="2025-09-26T19:47:00Z">
              <w:r w:rsidDel="00E21C63">
                <w:rPr>
                  <w:rFonts w:asciiTheme="majorHAnsi" w:hAnsiTheme="majorHAnsi" w:cstheme="majorHAnsi"/>
                  <w:sz w:val="24"/>
                  <w:szCs w:val="24"/>
                </w:rPr>
                <w:delText>Droplist</w:delText>
              </w:r>
            </w:del>
          </w:p>
        </w:tc>
        <w:tc>
          <w:tcPr>
            <w:tcW w:w="911" w:type="dxa"/>
            <w:tcBorders>
              <w:top w:val="single" w:sz="4" w:space="0" w:color="000000"/>
              <w:left w:val="single" w:sz="4" w:space="0" w:color="000000"/>
              <w:bottom w:val="single" w:sz="4" w:space="0" w:color="000000"/>
              <w:right w:val="single" w:sz="4" w:space="0" w:color="000000"/>
            </w:tcBorders>
          </w:tcPr>
          <w:p w14:paraId="47346E43" w14:textId="1640FCFB" w:rsidR="00EF7586" w:rsidDel="00E21C63" w:rsidRDefault="00EF7586" w:rsidP="00952049">
            <w:pPr>
              <w:spacing w:line="256" w:lineRule="auto"/>
              <w:ind w:firstLine="0"/>
              <w:rPr>
                <w:del w:id="2904" w:author="Nguyen Duc Anh" w:date="2025-09-26T19:47:00Z"/>
                <w:rFonts w:asciiTheme="majorHAnsi" w:hAnsiTheme="majorHAnsi" w:cstheme="majorHAnsi"/>
                <w:sz w:val="24"/>
                <w:szCs w:val="24"/>
              </w:rPr>
            </w:pPr>
            <w:del w:id="2905" w:author="Nguyen Duc Anh" w:date="2025-09-26T19:47:00Z">
              <w:r w:rsidRPr="00644FCA"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4176EB90" w14:textId="6AE096C1" w:rsidR="00EF7586" w:rsidDel="00E21C63" w:rsidRDefault="00EF7586" w:rsidP="00952049">
            <w:pPr>
              <w:spacing w:line="256" w:lineRule="auto"/>
              <w:ind w:firstLine="0"/>
              <w:rPr>
                <w:del w:id="2906" w:author="Nguyen Duc Anh" w:date="2025-09-26T19:47:00Z"/>
                <w:rFonts w:asciiTheme="majorHAnsi" w:hAnsiTheme="majorHAnsi" w:cstheme="majorHAnsi"/>
                <w:sz w:val="24"/>
                <w:szCs w:val="24"/>
              </w:rPr>
            </w:pPr>
            <w:del w:id="2907" w:author="Nguyen Duc Anh" w:date="2025-09-26T19:47:00Z">
              <w:r w:rsidRPr="002A46CE"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0A37CA62" w14:textId="53CBCA0E" w:rsidR="00EF7586" w:rsidDel="00E21C63" w:rsidRDefault="00EF7586" w:rsidP="00952049">
            <w:pPr>
              <w:spacing w:line="256" w:lineRule="auto"/>
              <w:ind w:firstLine="0"/>
              <w:rPr>
                <w:del w:id="2908" w:author="Nguyen Duc Anh" w:date="2025-09-26T19:47:00Z"/>
                <w:rFonts w:asciiTheme="majorHAnsi" w:hAnsiTheme="majorHAnsi" w:cstheme="majorHAnsi"/>
                <w:sz w:val="24"/>
                <w:szCs w:val="24"/>
              </w:rPr>
            </w:pPr>
            <w:del w:id="2909" w:author="Nguyen Duc Anh" w:date="2025-09-26T19:47:00Z">
              <w:r w:rsidRPr="00644FCA"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195BC7A1" w14:textId="69859CBE" w:rsidR="00EF7586" w:rsidRPr="0093302E" w:rsidDel="00E21C63" w:rsidRDefault="00EF7586" w:rsidP="00952049">
            <w:pPr>
              <w:spacing w:line="256" w:lineRule="auto"/>
              <w:ind w:firstLine="0"/>
              <w:rPr>
                <w:del w:id="2910" w:author="Nguyen Duc Anh" w:date="2025-09-26T19:47:00Z"/>
                <w:rFonts w:asciiTheme="majorHAnsi" w:hAnsiTheme="majorHAnsi" w:cstheme="majorHAnsi"/>
                <w:sz w:val="24"/>
                <w:szCs w:val="24"/>
              </w:rPr>
            </w:pPr>
            <w:del w:id="2911" w:author="Nguyen Duc Anh" w:date="2025-09-26T19:47:00Z">
              <w:r w:rsidDel="00E21C63">
                <w:rPr>
                  <w:rFonts w:asciiTheme="majorHAnsi" w:hAnsiTheme="majorHAnsi" w:cstheme="majorHAnsi"/>
                  <w:sz w:val="24"/>
                  <w:szCs w:val="24"/>
                </w:rPr>
                <w:delText>Chọn loại tiền giao dịch</w:delText>
              </w:r>
            </w:del>
          </w:p>
        </w:tc>
      </w:tr>
      <w:tr w:rsidR="00EF7586" w:rsidRPr="00644FCA" w:rsidDel="00E21C63" w14:paraId="2F205AEA" w14:textId="30396D5D" w:rsidTr="00952049">
        <w:trPr>
          <w:trHeight w:val="748"/>
          <w:del w:id="2912"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12A81DDD" w14:textId="7E254DCE" w:rsidR="00EF7586" w:rsidRPr="00644FCA" w:rsidDel="00E21C63" w:rsidRDefault="00EF7586" w:rsidP="00E74B40">
            <w:pPr>
              <w:numPr>
                <w:ilvl w:val="0"/>
                <w:numId w:val="30"/>
              </w:numPr>
              <w:tabs>
                <w:tab w:val="left" w:pos="709"/>
              </w:tabs>
              <w:spacing w:line="256" w:lineRule="auto"/>
              <w:contextualSpacing/>
              <w:jc w:val="center"/>
              <w:rPr>
                <w:del w:id="2913"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568E5BF5" w14:textId="3B1C9385" w:rsidR="00EF7586" w:rsidDel="00E21C63" w:rsidRDefault="00EF7586" w:rsidP="00952049">
            <w:pPr>
              <w:spacing w:line="256" w:lineRule="auto"/>
              <w:ind w:firstLine="0"/>
              <w:rPr>
                <w:del w:id="2914" w:author="Nguyen Duc Anh" w:date="2025-09-26T19:47:00Z"/>
                <w:rFonts w:asciiTheme="majorHAnsi" w:hAnsiTheme="majorHAnsi" w:cstheme="majorHAnsi"/>
                <w:sz w:val="24"/>
                <w:szCs w:val="24"/>
              </w:rPr>
            </w:pPr>
            <w:del w:id="2915" w:author="Nguyen Duc Anh" w:date="2025-09-26T19:47:00Z">
              <w:r w:rsidDel="00E21C63">
                <w:rPr>
                  <w:rFonts w:asciiTheme="majorHAnsi" w:hAnsiTheme="majorHAnsi" w:cstheme="majorHAnsi"/>
                  <w:sz w:val="24"/>
                  <w:szCs w:val="24"/>
                </w:rPr>
                <w:delText>Số tiền giao dịch</w:delText>
              </w:r>
            </w:del>
          </w:p>
        </w:tc>
        <w:tc>
          <w:tcPr>
            <w:tcW w:w="1242" w:type="dxa"/>
            <w:tcBorders>
              <w:top w:val="single" w:sz="4" w:space="0" w:color="000000"/>
              <w:left w:val="single" w:sz="4" w:space="0" w:color="000000"/>
              <w:bottom w:val="single" w:sz="4" w:space="0" w:color="000000"/>
              <w:right w:val="single" w:sz="4" w:space="0" w:color="000000"/>
            </w:tcBorders>
          </w:tcPr>
          <w:p w14:paraId="2E6ABA72" w14:textId="00A51A19" w:rsidR="00EF7586" w:rsidDel="00E21C63" w:rsidRDefault="00EF7586" w:rsidP="00952049">
            <w:pPr>
              <w:spacing w:line="256" w:lineRule="auto"/>
              <w:ind w:firstLine="0"/>
              <w:rPr>
                <w:del w:id="2916" w:author="Nguyen Duc Anh" w:date="2025-09-26T19:47:00Z"/>
                <w:rFonts w:asciiTheme="majorHAnsi" w:hAnsiTheme="majorHAnsi" w:cstheme="majorHAnsi"/>
                <w:sz w:val="24"/>
                <w:szCs w:val="24"/>
              </w:rPr>
            </w:pPr>
            <w:del w:id="2917" w:author="Nguyen Duc Anh" w:date="2025-09-26T19:47:00Z">
              <w:r w:rsidDel="00E21C63">
                <w:rPr>
                  <w:rFonts w:asciiTheme="majorHAnsi" w:hAnsiTheme="majorHAnsi" w:cstheme="majorHAnsi"/>
                  <w:sz w:val="24"/>
                  <w:szCs w:val="24"/>
                </w:rPr>
                <w:delText>Number</w:delText>
              </w:r>
            </w:del>
          </w:p>
        </w:tc>
        <w:tc>
          <w:tcPr>
            <w:tcW w:w="911" w:type="dxa"/>
            <w:tcBorders>
              <w:top w:val="single" w:sz="4" w:space="0" w:color="000000"/>
              <w:left w:val="single" w:sz="4" w:space="0" w:color="000000"/>
              <w:bottom w:val="single" w:sz="4" w:space="0" w:color="000000"/>
              <w:right w:val="single" w:sz="4" w:space="0" w:color="000000"/>
            </w:tcBorders>
          </w:tcPr>
          <w:p w14:paraId="4F7F653B" w14:textId="2CDDF37F" w:rsidR="00EF7586" w:rsidRPr="00644FCA" w:rsidDel="00E21C63" w:rsidRDefault="00EF7586" w:rsidP="00952049">
            <w:pPr>
              <w:spacing w:line="256" w:lineRule="auto"/>
              <w:ind w:firstLine="0"/>
              <w:rPr>
                <w:del w:id="2918" w:author="Nguyen Duc Anh" w:date="2025-09-26T19:47:00Z"/>
                <w:rFonts w:asciiTheme="majorHAnsi" w:hAnsiTheme="majorHAnsi" w:cstheme="majorHAnsi"/>
                <w:sz w:val="24"/>
                <w:szCs w:val="24"/>
              </w:rPr>
            </w:pPr>
            <w:del w:id="2919" w:author="Nguyen Duc Anh" w:date="2025-09-26T19:47:00Z">
              <w:r w:rsidRPr="00644FCA"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655B5CA7" w14:textId="102086D0" w:rsidR="00EF7586" w:rsidRPr="002A46CE" w:rsidDel="00E21C63" w:rsidRDefault="00EF7586" w:rsidP="00952049">
            <w:pPr>
              <w:spacing w:line="256" w:lineRule="auto"/>
              <w:ind w:firstLine="0"/>
              <w:rPr>
                <w:del w:id="2920" w:author="Nguyen Duc Anh" w:date="2025-09-26T19:47:00Z"/>
                <w:rFonts w:asciiTheme="majorHAnsi" w:hAnsiTheme="majorHAnsi" w:cstheme="majorHAnsi"/>
                <w:sz w:val="24"/>
                <w:szCs w:val="24"/>
              </w:rPr>
            </w:pPr>
            <w:del w:id="2921" w:author="Nguyen Duc Anh" w:date="2025-09-26T19:47:00Z">
              <w:r w:rsidRPr="002A46CE"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7CFE52CC" w14:textId="242AC353" w:rsidR="00EF7586" w:rsidRPr="00644FCA" w:rsidDel="00E21C63" w:rsidRDefault="00EF7586" w:rsidP="00952049">
            <w:pPr>
              <w:spacing w:line="256" w:lineRule="auto"/>
              <w:ind w:firstLine="0"/>
              <w:rPr>
                <w:del w:id="2922" w:author="Nguyen Duc Anh" w:date="2025-09-26T19:47:00Z"/>
                <w:rFonts w:asciiTheme="majorHAnsi" w:hAnsiTheme="majorHAnsi" w:cstheme="majorHAnsi"/>
                <w:sz w:val="24"/>
                <w:szCs w:val="24"/>
              </w:rPr>
            </w:pPr>
            <w:del w:id="2923" w:author="Nguyen Duc Anh" w:date="2025-09-26T19:47:00Z">
              <w:r w:rsidRPr="00644FCA"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43BB5E09" w14:textId="1746FAEE" w:rsidR="00EF7586" w:rsidDel="00E21C63" w:rsidRDefault="00EF7586" w:rsidP="00952049">
            <w:pPr>
              <w:spacing w:line="256" w:lineRule="auto"/>
              <w:ind w:firstLine="0"/>
              <w:rPr>
                <w:del w:id="2924" w:author="Nguyen Duc Anh" w:date="2025-09-26T19:47:00Z"/>
                <w:rFonts w:asciiTheme="majorHAnsi" w:hAnsiTheme="majorHAnsi" w:cstheme="majorHAnsi"/>
                <w:sz w:val="24"/>
                <w:szCs w:val="24"/>
              </w:rPr>
            </w:pPr>
            <w:del w:id="2925" w:author="Nguyen Duc Anh" w:date="2025-09-26T19:47:00Z">
              <w:r w:rsidDel="00E21C63">
                <w:rPr>
                  <w:rFonts w:asciiTheme="majorHAnsi" w:hAnsiTheme="majorHAnsi" w:cstheme="majorHAnsi"/>
                  <w:sz w:val="24"/>
                  <w:szCs w:val="24"/>
                </w:rPr>
                <w:delText>Nhập số tiền giao dịch:</w:delText>
              </w:r>
            </w:del>
          </w:p>
          <w:p w14:paraId="061357EA" w14:textId="47B61B12" w:rsidR="00EF7586" w:rsidDel="00E21C63" w:rsidRDefault="00EF7586" w:rsidP="00952049">
            <w:pPr>
              <w:spacing w:line="256" w:lineRule="auto"/>
              <w:ind w:firstLine="0"/>
              <w:rPr>
                <w:del w:id="2926" w:author="Nguyen Duc Anh" w:date="2025-09-26T19:47:00Z"/>
                <w:rFonts w:asciiTheme="majorHAnsi" w:hAnsiTheme="majorHAnsi" w:cstheme="majorHAnsi"/>
                <w:sz w:val="24"/>
                <w:szCs w:val="24"/>
              </w:rPr>
            </w:pPr>
            <w:del w:id="2927" w:author="Nguyen Duc Anh" w:date="2025-09-26T19:47:00Z">
              <w:r w:rsidDel="00E21C63">
                <w:rPr>
                  <w:rFonts w:asciiTheme="majorHAnsi" w:hAnsiTheme="majorHAnsi" w:cstheme="majorHAnsi"/>
                  <w:sz w:val="24"/>
                  <w:szCs w:val="24"/>
                </w:rPr>
                <w:delText>Số tiền mua/bán</w:delText>
              </w:r>
            </w:del>
          </w:p>
        </w:tc>
      </w:tr>
      <w:tr w:rsidR="00EF7586" w:rsidRPr="00644FCA" w:rsidDel="00E21C63" w14:paraId="49F0AFBE" w14:textId="7B365EAD" w:rsidTr="00952049">
        <w:trPr>
          <w:trHeight w:val="748"/>
          <w:del w:id="2928"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074C919D" w14:textId="26254AE0" w:rsidR="00EF7586" w:rsidRPr="00644FCA" w:rsidDel="00E21C63" w:rsidRDefault="00EF7586" w:rsidP="00E74B40">
            <w:pPr>
              <w:numPr>
                <w:ilvl w:val="0"/>
                <w:numId w:val="30"/>
              </w:numPr>
              <w:tabs>
                <w:tab w:val="left" w:pos="709"/>
              </w:tabs>
              <w:spacing w:line="256" w:lineRule="auto"/>
              <w:contextualSpacing/>
              <w:jc w:val="center"/>
              <w:rPr>
                <w:del w:id="2929"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1F7AD5E8" w14:textId="7BF4DD8A" w:rsidR="00EF7586" w:rsidDel="00E21C63" w:rsidRDefault="00EF7586" w:rsidP="00952049">
            <w:pPr>
              <w:spacing w:line="256" w:lineRule="auto"/>
              <w:ind w:firstLine="0"/>
              <w:rPr>
                <w:del w:id="2930" w:author="Nguyen Duc Anh" w:date="2025-09-26T19:47:00Z"/>
                <w:rFonts w:asciiTheme="majorHAnsi" w:hAnsiTheme="majorHAnsi" w:cstheme="majorHAnsi"/>
                <w:sz w:val="24"/>
                <w:szCs w:val="24"/>
              </w:rPr>
            </w:pPr>
            <w:del w:id="2931" w:author="Nguyen Duc Anh" w:date="2025-09-26T19:47:00Z">
              <w:r w:rsidDel="00E21C63">
                <w:rPr>
                  <w:rFonts w:asciiTheme="majorHAnsi" w:hAnsiTheme="majorHAnsi" w:cstheme="majorHAnsi"/>
                  <w:sz w:val="24"/>
                  <w:szCs w:val="24"/>
                </w:rPr>
                <w:delText>Loại tiền nhận</w:delText>
              </w:r>
            </w:del>
          </w:p>
        </w:tc>
        <w:tc>
          <w:tcPr>
            <w:tcW w:w="1242" w:type="dxa"/>
            <w:tcBorders>
              <w:top w:val="single" w:sz="4" w:space="0" w:color="000000"/>
              <w:left w:val="single" w:sz="4" w:space="0" w:color="000000"/>
              <w:bottom w:val="single" w:sz="4" w:space="0" w:color="000000"/>
              <w:right w:val="single" w:sz="4" w:space="0" w:color="000000"/>
            </w:tcBorders>
          </w:tcPr>
          <w:p w14:paraId="466CDCA7" w14:textId="73CDED66" w:rsidR="00EF7586" w:rsidDel="00E21C63" w:rsidRDefault="00EF7586" w:rsidP="00952049">
            <w:pPr>
              <w:spacing w:line="256" w:lineRule="auto"/>
              <w:ind w:firstLine="0"/>
              <w:rPr>
                <w:del w:id="2932" w:author="Nguyen Duc Anh" w:date="2025-09-26T19:47:00Z"/>
                <w:rFonts w:asciiTheme="majorHAnsi" w:hAnsiTheme="majorHAnsi" w:cstheme="majorHAnsi"/>
                <w:sz w:val="24"/>
                <w:szCs w:val="24"/>
              </w:rPr>
            </w:pPr>
            <w:del w:id="2933" w:author="Nguyen Duc Anh" w:date="2025-09-26T19:47:00Z">
              <w:r w:rsidDel="00E21C63">
                <w:rPr>
                  <w:rFonts w:asciiTheme="majorHAnsi" w:hAnsiTheme="majorHAnsi" w:cstheme="majorHAnsi"/>
                  <w:sz w:val="24"/>
                  <w:szCs w:val="24"/>
                </w:rPr>
                <w:delText>Droplist</w:delText>
              </w:r>
            </w:del>
          </w:p>
        </w:tc>
        <w:tc>
          <w:tcPr>
            <w:tcW w:w="911" w:type="dxa"/>
            <w:tcBorders>
              <w:top w:val="single" w:sz="4" w:space="0" w:color="000000"/>
              <w:left w:val="single" w:sz="4" w:space="0" w:color="000000"/>
              <w:bottom w:val="single" w:sz="4" w:space="0" w:color="000000"/>
              <w:right w:val="single" w:sz="4" w:space="0" w:color="000000"/>
            </w:tcBorders>
          </w:tcPr>
          <w:p w14:paraId="5959D56C" w14:textId="19DB4341" w:rsidR="00EF7586" w:rsidDel="00E21C63" w:rsidRDefault="00EF7586" w:rsidP="00952049">
            <w:pPr>
              <w:spacing w:line="256" w:lineRule="auto"/>
              <w:ind w:firstLine="0"/>
              <w:rPr>
                <w:del w:id="2934" w:author="Nguyen Duc Anh" w:date="2025-09-26T19:47:00Z"/>
                <w:rFonts w:asciiTheme="majorHAnsi" w:hAnsiTheme="majorHAnsi" w:cstheme="majorHAnsi"/>
                <w:sz w:val="24"/>
                <w:szCs w:val="24"/>
              </w:rPr>
            </w:pPr>
            <w:del w:id="2935" w:author="Nguyen Duc Anh" w:date="2025-09-26T19:47:00Z">
              <w:r w:rsidDel="00E21C63">
                <w:rPr>
                  <w:rFonts w:asciiTheme="majorHAnsi" w:hAnsiTheme="majorHAnsi" w:cstheme="majorHAnsi"/>
                  <w:sz w:val="24"/>
                  <w:szCs w:val="24"/>
                </w:rPr>
                <w:delText>Có</w:delText>
              </w:r>
              <w:r w:rsidRPr="001C7499" w:rsidDel="00E21C63">
                <w:rPr>
                  <w:rFonts w:asciiTheme="majorHAnsi" w:hAnsiTheme="majorHAnsi" w:cstheme="majorHAnsi"/>
                  <w:sz w:val="24"/>
                  <w:szCs w:val="24"/>
                </w:rPr>
                <w:delText xml:space="preserve"> </w:delText>
              </w:r>
            </w:del>
          </w:p>
        </w:tc>
        <w:tc>
          <w:tcPr>
            <w:tcW w:w="994" w:type="dxa"/>
            <w:tcBorders>
              <w:top w:val="single" w:sz="4" w:space="0" w:color="000000"/>
              <w:left w:val="single" w:sz="4" w:space="0" w:color="000000"/>
              <w:bottom w:val="single" w:sz="4" w:space="0" w:color="000000"/>
              <w:right w:val="single" w:sz="4" w:space="0" w:color="000000"/>
            </w:tcBorders>
          </w:tcPr>
          <w:p w14:paraId="665D7982" w14:textId="75B23CF3" w:rsidR="00EF7586" w:rsidRPr="00644FCA" w:rsidDel="00E21C63" w:rsidRDefault="00EF7586" w:rsidP="00952049">
            <w:pPr>
              <w:spacing w:line="256" w:lineRule="auto"/>
              <w:ind w:firstLine="0"/>
              <w:rPr>
                <w:del w:id="2936" w:author="Nguyen Duc Anh" w:date="2025-09-26T19:47:00Z"/>
                <w:rFonts w:asciiTheme="majorHAnsi" w:hAnsiTheme="majorHAnsi" w:cstheme="majorHAnsi"/>
                <w:sz w:val="24"/>
                <w:szCs w:val="24"/>
              </w:rPr>
            </w:pPr>
            <w:del w:id="2937" w:author="Nguyen Duc Anh" w:date="2025-09-26T19:47:00Z">
              <w:r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2B0B51EF" w14:textId="146525EF" w:rsidR="00EF7586" w:rsidRPr="00644FCA" w:rsidDel="00E21C63" w:rsidRDefault="00EF7586" w:rsidP="00952049">
            <w:pPr>
              <w:spacing w:line="256" w:lineRule="auto"/>
              <w:ind w:firstLine="0"/>
              <w:rPr>
                <w:del w:id="2938" w:author="Nguyen Duc Anh" w:date="2025-09-26T19:47:00Z"/>
                <w:rFonts w:asciiTheme="majorHAnsi" w:hAnsiTheme="majorHAnsi" w:cstheme="majorHAnsi"/>
                <w:sz w:val="24"/>
                <w:szCs w:val="24"/>
              </w:rPr>
            </w:pPr>
            <w:del w:id="2939"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6C531244" w14:textId="1E9953F3" w:rsidR="00EF7586" w:rsidRPr="005E1DD5" w:rsidDel="00E21C63" w:rsidRDefault="00EF7586" w:rsidP="00952049">
            <w:pPr>
              <w:spacing w:line="256" w:lineRule="auto"/>
              <w:ind w:firstLine="0"/>
              <w:rPr>
                <w:del w:id="2940" w:author="Nguyen Duc Anh" w:date="2025-09-26T19:47:00Z"/>
                <w:rFonts w:asciiTheme="majorHAnsi" w:hAnsiTheme="majorHAnsi" w:cstheme="majorHAnsi"/>
                <w:sz w:val="24"/>
                <w:szCs w:val="24"/>
              </w:rPr>
            </w:pPr>
            <w:del w:id="2941" w:author="Nguyen Duc Anh" w:date="2025-09-26T19:47:00Z">
              <w:r w:rsidRPr="005E1DD5" w:rsidDel="00E21C63">
                <w:rPr>
                  <w:rFonts w:asciiTheme="majorHAnsi" w:hAnsiTheme="majorHAnsi" w:cstheme="majorHAnsi"/>
                  <w:sz w:val="24"/>
                  <w:szCs w:val="24"/>
                </w:rPr>
                <w:delText>Chọn loại tiền nhận</w:delText>
              </w:r>
            </w:del>
          </w:p>
        </w:tc>
      </w:tr>
      <w:tr w:rsidR="00EF7586" w:rsidRPr="00644FCA" w:rsidDel="00E21C63" w14:paraId="61313431" w14:textId="62B35332" w:rsidTr="00952049">
        <w:trPr>
          <w:trHeight w:val="748"/>
          <w:del w:id="2942"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3192DB60" w14:textId="6FDB0509" w:rsidR="00EF7586" w:rsidRPr="00644FCA" w:rsidDel="00E21C63" w:rsidRDefault="00EF7586" w:rsidP="00E74B40">
            <w:pPr>
              <w:numPr>
                <w:ilvl w:val="0"/>
                <w:numId w:val="30"/>
              </w:numPr>
              <w:tabs>
                <w:tab w:val="left" w:pos="709"/>
              </w:tabs>
              <w:spacing w:line="256" w:lineRule="auto"/>
              <w:contextualSpacing/>
              <w:jc w:val="center"/>
              <w:rPr>
                <w:del w:id="2943"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69F6B30F" w14:textId="77EBEEFF" w:rsidR="00EF7586" w:rsidDel="00E21C63" w:rsidRDefault="00EF7586" w:rsidP="00952049">
            <w:pPr>
              <w:spacing w:line="256" w:lineRule="auto"/>
              <w:ind w:firstLine="0"/>
              <w:rPr>
                <w:del w:id="2944" w:author="Nguyen Duc Anh" w:date="2025-09-26T19:47:00Z"/>
                <w:rFonts w:asciiTheme="majorHAnsi" w:hAnsiTheme="majorHAnsi" w:cstheme="majorHAnsi"/>
                <w:sz w:val="24"/>
                <w:szCs w:val="24"/>
              </w:rPr>
            </w:pPr>
            <w:del w:id="2945" w:author="Nguyen Duc Anh" w:date="2025-09-26T19:47:00Z">
              <w:r w:rsidDel="00E21C63">
                <w:rPr>
                  <w:rFonts w:asciiTheme="majorHAnsi" w:hAnsiTheme="majorHAnsi" w:cstheme="majorHAnsi"/>
                  <w:sz w:val="24"/>
                  <w:szCs w:val="24"/>
                </w:rPr>
                <w:delText>Loại tỷ giá</w:delText>
              </w:r>
            </w:del>
          </w:p>
        </w:tc>
        <w:tc>
          <w:tcPr>
            <w:tcW w:w="1242" w:type="dxa"/>
            <w:tcBorders>
              <w:top w:val="single" w:sz="4" w:space="0" w:color="000000"/>
              <w:left w:val="single" w:sz="4" w:space="0" w:color="000000"/>
              <w:bottom w:val="single" w:sz="4" w:space="0" w:color="000000"/>
              <w:right w:val="single" w:sz="4" w:space="0" w:color="000000"/>
            </w:tcBorders>
          </w:tcPr>
          <w:p w14:paraId="384047B4" w14:textId="00A29BB7" w:rsidR="00EF7586" w:rsidDel="00E21C63" w:rsidRDefault="00EF7586" w:rsidP="00952049">
            <w:pPr>
              <w:spacing w:line="256" w:lineRule="auto"/>
              <w:ind w:firstLine="0"/>
              <w:rPr>
                <w:del w:id="2946" w:author="Nguyen Duc Anh" w:date="2025-09-26T19:47:00Z"/>
                <w:rFonts w:asciiTheme="majorHAnsi" w:hAnsiTheme="majorHAnsi" w:cstheme="majorHAnsi"/>
                <w:sz w:val="24"/>
                <w:szCs w:val="24"/>
              </w:rPr>
            </w:pPr>
            <w:del w:id="2947" w:author="Nguyen Duc Anh" w:date="2025-09-26T19:47:00Z">
              <w:r w:rsidDel="00E21C63">
                <w:rPr>
                  <w:rFonts w:asciiTheme="majorHAnsi" w:hAnsiTheme="majorHAnsi" w:cstheme="majorHAnsi"/>
                  <w:sz w:val="24"/>
                  <w:szCs w:val="24"/>
                </w:rPr>
                <w:delText>Droplist</w:delText>
              </w:r>
            </w:del>
          </w:p>
        </w:tc>
        <w:tc>
          <w:tcPr>
            <w:tcW w:w="911" w:type="dxa"/>
            <w:tcBorders>
              <w:top w:val="single" w:sz="4" w:space="0" w:color="000000"/>
              <w:left w:val="single" w:sz="4" w:space="0" w:color="000000"/>
              <w:bottom w:val="single" w:sz="4" w:space="0" w:color="000000"/>
              <w:right w:val="single" w:sz="4" w:space="0" w:color="000000"/>
            </w:tcBorders>
          </w:tcPr>
          <w:p w14:paraId="150B8488" w14:textId="1DB3279A" w:rsidR="00EF7586" w:rsidDel="00E21C63" w:rsidRDefault="00EF7586" w:rsidP="00952049">
            <w:pPr>
              <w:spacing w:line="256" w:lineRule="auto"/>
              <w:ind w:firstLine="0"/>
              <w:rPr>
                <w:del w:id="2948" w:author="Nguyen Duc Anh" w:date="2025-09-26T19:47:00Z"/>
                <w:rFonts w:asciiTheme="majorHAnsi" w:hAnsiTheme="majorHAnsi" w:cstheme="majorHAnsi"/>
                <w:sz w:val="24"/>
                <w:szCs w:val="24"/>
              </w:rPr>
            </w:pPr>
            <w:del w:id="2949" w:author="Nguyen Duc Anh" w:date="2025-09-26T19:47:00Z">
              <w:r w:rsidRPr="004E3089"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75E81B76" w14:textId="7925BC59" w:rsidR="00EF7586" w:rsidRPr="00644FCA" w:rsidDel="00E21C63" w:rsidRDefault="00EF7586" w:rsidP="00952049">
            <w:pPr>
              <w:spacing w:line="256" w:lineRule="auto"/>
              <w:ind w:firstLine="0"/>
              <w:rPr>
                <w:del w:id="2950" w:author="Nguyen Duc Anh" w:date="2025-09-26T19:47:00Z"/>
                <w:rFonts w:asciiTheme="majorHAnsi" w:hAnsiTheme="majorHAnsi" w:cstheme="majorHAnsi"/>
                <w:sz w:val="24"/>
                <w:szCs w:val="24"/>
              </w:rPr>
            </w:pPr>
            <w:del w:id="2951" w:author="Nguyen Duc Anh" w:date="2025-09-26T19:47:00Z">
              <w:r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647277B3" w14:textId="16FAE086" w:rsidR="00EF7586" w:rsidRPr="00644FCA" w:rsidDel="00E21C63" w:rsidRDefault="00EF7586" w:rsidP="00952049">
            <w:pPr>
              <w:spacing w:line="256" w:lineRule="auto"/>
              <w:ind w:firstLine="0"/>
              <w:rPr>
                <w:del w:id="2952" w:author="Nguyen Duc Anh" w:date="2025-09-26T19:47:00Z"/>
                <w:rFonts w:asciiTheme="majorHAnsi" w:hAnsiTheme="majorHAnsi" w:cstheme="majorHAnsi"/>
                <w:sz w:val="24"/>
                <w:szCs w:val="24"/>
              </w:rPr>
            </w:pPr>
            <w:del w:id="2953"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1666F55B" w14:textId="5744A5BC" w:rsidR="00EF7586" w:rsidDel="00E21C63" w:rsidRDefault="00EF7586" w:rsidP="00952049">
            <w:pPr>
              <w:spacing w:line="256" w:lineRule="auto"/>
              <w:ind w:firstLine="0"/>
              <w:rPr>
                <w:del w:id="2954" w:author="Nguyen Duc Anh" w:date="2025-09-26T19:47:00Z"/>
                <w:rFonts w:asciiTheme="majorHAnsi" w:hAnsiTheme="majorHAnsi" w:cstheme="majorHAnsi"/>
                <w:sz w:val="24"/>
                <w:szCs w:val="24"/>
              </w:rPr>
            </w:pPr>
            <w:del w:id="2955" w:author="Nguyen Duc Anh" w:date="2025-09-26T19:47:00Z">
              <w:r w:rsidDel="00E21C63">
                <w:rPr>
                  <w:rFonts w:asciiTheme="majorHAnsi" w:hAnsiTheme="majorHAnsi" w:cstheme="majorHAnsi"/>
                  <w:sz w:val="24"/>
                  <w:szCs w:val="24"/>
                </w:rPr>
                <w:delText>Chọn loại tỷ giá:</w:delText>
              </w:r>
            </w:del>
          </w:p>
          <w:p w14:paraId="06DF6A0C" w14:textId="5E8DE022" w:rsidR="00EF7586" w:rsidDel="00E21C63" w:rsidRDefault="00EF7586" w:rsidP="00952049">
            <w:pPr>
              <w:spacing w:line="256" w:lineRule="auto"/>
              <w:ind w:firstLine="0"/>
              <w:rPr>
                <w:del w:id="2956" w:author="Nguyen Duc Anh" w:date="2025-09-26T19:47:00Z"/>
                <w:rFonts w:asciiTheme="majorHAnsi" w:hAnsiTheme="majorHAnsi" w:cstheme="majorHAnsi"/>
                <w:sz w:val="24"/>
                <w:szCs w:val="24"/>
              </w:rPr>
            </w:pPr>
            <w:del w:id="2957" w:author="Nguyen Duc Anh" w:date="2025-09-26T19:47:00Z">
              <w:r w:rsidDel="00E21C63">
                <w:rPr>
                  <w:rFonts w:asciiTheme="majorHAnsi" w:hAnsiTheme="majorHAnsi" w:cstheme="majorHAnsi"/>
                  <w:sz w:val="24"/>
                  <w:szCs w:val="24"/>
                </w:rPr>
                <w:delText>T/T Rate</w:delText>
              </w:r>
            </w:del>
          </w:p>
          <w:p w14:paraId="43F3F47F" w14:textId="39FE88CC" w:rsidR="00EF7586" w:rsidDel="00E21C63" w:rsidRDefault="00EF7586" w:rsidP="00952049">
            <w:pPr>
              <w:spacing w:line="256" w:lineRule="auto"/>
              <w:ind w:firstLine="0"/>
              <w:rPr>
                <w:del w:id="2958" w:author="Nguyen Duc Anh" w:date="2025-09-26T19:47:00Z"/>
                <w:rFonts w:asciiTheme="majorHAnsi" w:hAnsiTheme="majorHAnsi" w:cstheme="majorHAnsi"/>
                <w:sz w:val="24"/>
                <w:szCs w:val="24"/>
              </w:rPr>
            </w:pPr>
            <w:del w:id="2959" w:author="Nguyen Duc Anh" w:date="2025-09-26T19:47:00Z">
              <w:r w:rsidDel="00E21C63">
                <w:rPr>
                  <w:rFonts w:asciiTheme="majorHAnsi" w:hAnsiTheme="majorHAnsi" w:cstheme="majorHAnsi"/>
                  <w:sz w:val="24"/>
                  <w:szCs w:val="24"/>
                </w:rPr>
                <w:delText>Cash Rate</w:delText>
              </w:r>
            </w:del>
          </w:p>
          <w:p w14:paraId="00F79770" w14:textId="54738178" w:rsidR="00EF7586" w:rsidDel="00E21C63" w:rsidRDefault="00EF7586" w:rsidP="00952049">
            <w:pPr>
              <w:spacing w:line="256" w:lineRule="auto"/>
              <w:ind w:firstLine="0"/>
              <w:rPr>
                <w:del w:id="2960" w:author="Nguyen Duc Anh" w:date="2025-09-26T19:47:00Z"/>
                <w:rFonts w:asciiTheme="majorHAnsi" w:hAnsiTheme="majorHAnsi" w:cstheme="majorHAnsi"/>
                <w:sz w:val="24"/>
                <w:szCs w:val="24"/>
              </w:rPr>
            </w:pPr>
            <w:del w:id="2961" w:author="Nguyen Duc Anh" w:date="2025-09-26T19:47:00Z">
              <w:r w:rsidDel="00E21C63">
                <w:rPr>
                  <w:rFonts w:asciiTheme="majorHAnsi" w:hAnsiTheme="majorHAnsi" w:cstheme="majorHAnsi"/>
                  <w:sz w:val="24"/>
                  <w:szCs w:val="24"/>
                </w:rPr>
                <w:delText>Check Rate</w:delText>
              </w:r>
            </w:del>
          </w:p>
          <w:p w14:paraId="35795B5C" w14:textId="5ED6073C" w:rsidR="00EF7586" w:rsidDel="00E21C63" w:rsidRDefault="00EF7586" w:rsidP="00952049">
            <w:pPr>
              <w:spacing w:line="256" w:lineRule="auto"/>
              <w:ind w:firstLine="0"/>
              <w:rPr>
                <w:del w:id="2962" w:author="Nguyen Duc Anh" w:date="2025-09-26T19:47:00Z"/>
                <w:rFonts w:asciiTheme="majorHAnsi" w:hAnsiTheme="majorHAnsi" w:cstheme="majorHAnsi"/>
                <w:sz w:val="24"/>
                <w:szCs w:val="24"/>
              </w:rPr>
            </w:pPr>
            <w:del w:id="2963" w:author="Nguyen Duc Anh" w:date="2025-09-26T19:47:00Z">
              <w:r w:rsidDel="00E21C63">
                <w:rPr>
                  <w:rFonts w:asciiTheme="majorHAnsi" w:hAnsiTheme="majorHAnsi" w:cstheme="majorHAnsi"/>
                  <w:sz w:val="24"/>
                  <w:szCs w:val="24"/>
                </w:rPr>
                <w:delText>Base Rate</w:delText>
              </w:r>
            </w:del>
          </w:p>
          <w:p w14:paraId="0BB2B0B1" w14:textId="53E065EF" w:rsidR="00EF7586" w:rsidRPr="0093302E" w:rsidDel="00E21C63" w:rsidRDefault="00EF7586" w:rsidP="00952049">
            <w:pPr>
              <w:spacing w:line="256" w:lineRule="auto"/>
              <w:ind w:firstLine="0"/>
              <w:rPr>
                <w:del w:id="2964" w:author="Nguyen Duc Anh" w:date="2025-09-26T19:47:00Z"/>
                <w:rFonts w:asciiTheme="majorHAnsi" w:hAnsiTheme="majorHAnsi" w:cstheme="majorHAnsi"/>
                <w:sz w:val="24"/>
                <w:szCs w:val="24"/>
              </w:rPr>
            </w:pPr>
          </w:p>
        </w:tc>
      </w:tr>
      <w:tr w:rsidR="00EF7586" w:rsidRPr="00644FCA" w:rsidDel="00E21C63" w14:paraId="3C12E8EE" w14:textId="43C2483A" w:rsidTr="00952049">
        <w:trPr>
          <w:trHeight w:val="748"/>
          <w:del w:id="2965"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37AC16FD" w14:textId="148B890C" w:rsidR="00EF7586" w:rsidRPr="00644FCA" w:rsidDel="00E21C63" w:rsidRDefault="00EF7586" w:rsidP="00E74B40">
            <w:pPr>
              <w:numPr>
                <w:ilvl w:val="0"/>
                <w:numId w:val="30"/>
              </w:numPr>
              <w:tabs>
                <w:tab w:val="left" w:pos="709"/>
              </w:tabs>
              <w:spacing w:line="256" w:lineRule="auto"/>
              <w:contextualSpacing/>
              <w:jc w:val="center"/>
              <w:rPr>
                <w:del w:id="2966"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5FFAC3EC" w14:textId="7721211B" w:rsidR="00EF7586" w:rsidDel="00E21C63" w:rsidRDefault="00EF7586" w:rsidP="00952049">
            <w:pPr>
              <w:spacing w:line="256" w:lineRule="auto"/>
              <w:ind w:firstLine="0"/>
              <w:rPr>
                <w:del w:id="2967" w:author="Nguyen Duc Anh" w:date="2025-09-26T19:47:00Z"/>
                <w:rFonts w:asciiTheme="majorHAnsi" w:hAnsiTheme="majorHAnsi" w:cstheme="majorHAnsi"/>
                <w:sz w:val="24"/>
                <w:szCs w:val="24"/>
              </w:rPr>
            </w:pPr>
            <w:del w:id="2968" w:author="Nguyen Duc Anh" w:date="2025-09-26T19:47:00Z">
              <w:r w:rsidDel="00E21C63">
                <w:rPr>
                  <w:rFonts w:asciiTheme="majorHAnsi" w:hAnsiTheme="majorHAnsi" w:cstheme="majorHAnsi"/>
                  <w:sz w:val="24"/>
                  <w:szCs w:val="24"/>
                </w:rPr>
                <w:delText>Loại phí</w:delText>
              </w:r>
            </w:del>
          </w:p>
        </w:tc>
        <w:tc>
          <w:tcPr>
            <w:tcW w:w="1242" w:type="dxa"/>
            <w:tcBorders>
              <w:top w:val="single" w:sz="4" w:space="0" w:color="000000"/>
              <w:left w:val="single" w:sz="4" w:space="0" w:color="000000"/>
              <w:bottom w:val="single" w:sz="4" w:space="0" w:color="000000"/>
              <w:right w:val="single" w:sz="4" w:space="0" w:color="000000"/>
            </w:tcBorders>
          </w:tcPr>
          <w:p w14:paraId="323B10AC" w14:textId="1591A7F9" w:rsidR="00EF7586" w:rsidDel="00E21C63" w:rsidRDefault="00EF7586" w:rsidP="00952049">
            <w:pPr>
              <w:spacing w:line="256" w:lineRule="auto"/>
              <w:ind w:firstLine="0"/>
              <w:rPr>
                <w:del w:id="2969" w:author="Nguyen Duc Anh" w:date="2025-09-26T19:47:00Z"/>
                <w:rFonts w:asciiTheme="majorHAnsi" w:hAnsiTheme="majorHAnsi" w:cstheme="majorHAnsi"/>
                <w:sz w:val="24"/>
                <w:szCs w:val="24"/>
              </w:rPr>
            </w:pPr>
            <w:del w:id="2970" w:author="Nguyen Duc Anh" w:date="2025-09-26T19:47:00Z">
              <w:r w:rsidDel="00E21C63">
                <w:rPr>
                  <w:rFonts w:asciiTheme="majorHAnsi" w:hAnsiTheme="majorHAnsi" w:cstheme="majorHAnsi"/>
                  <w:sz w:val="24"/>
                  <w:szCs w:val="24"/>
                </w:rPr>
                <w:delText>Droplist</w:delText>
              </w:r>
            </w:del>
          </w:p>
        </w:tc>
        <w:tc>
          <w:tcPr>
            <w:tcW w:w="911" w:type="dxa"/>
            <w:tcBorders>
              <w:top w:val="single" w:sz="4" w:space="0" w:color="000000"/>
              <w:left w:val="single" w:sz="4" w:space="0" w:color="000000"/>
              <w:bottom w:val="single" w:sz="4" w:space="0" w:color="000000"/>
              <w:right w:val="single" w:sz="4" w:space="0" w:color="000000"/>
            </w:tcBorders>
          </w:tcPr>
          <w:p w14:paraId="1EFB6B75" w14:textId="7DB6477A" w:rsidR="00EF7586" w:rsidDel="00E21C63" w:rsidRDefault="00EF7586" w:rsidP="00952049">
            <w:pPr>
              <w:spacing w:line="256" w:lineRule="auto"/>
              <w:ind w:firstLine="0"/>
              <w:rPr>
                <w:del w:id="2971" w:author="Nguyen Duc Anh" w:date="2025-09-26T19:47:00Z"/>
                <w:rFonts w:asciiTheme="majorHAnsi" w:hAnsiTheme="majorHAnsi" w:cstheme="majorHAnsi"/>
                <w:sz w:val="24"/>
                <w:szCs w:val="24"/>
              </w:rPr>
            </w:pPr>
            <w:del w:id="2972" w:author="Nguyen Duc Anh" w:date="2025-09-26T19:47:00Z">
              <w:r w:rsidRPr="004E3089"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2E561A3B" w14:textId="5B4C1B1E" w:rsidR="00EF7586" w:rsidRPr="00644FCA" w:rsidDel="00E21C63" w:rsidRDefault="00EF7586" w:rsidP="00952049">
            <w:pPr>
              <w:spacing w:line="256" w:lineRule="auto"/>
              <w:ind w:firstLine="0"/>
              <w:rPr>
                <w:del w:id="2973" w:author="Nguyen Duc Anh" w:date="2025-09-26T19:47:00Z"/>
                <w:rFonts w:asciiTheme="majorHAnsi" w:hAnsiTheme="majorHAnsi" w:cstheme="majorHAnsi"/>
                <w:sz w:val="24"/>
                <w:szCs w:val="24"/>
              </w:rPr>
            </w:pPr>
            <w:del w:id="2974" w:author="Nguyen Duc Anh" w:date="2025-09-26T19:47:00Z">
              <w:r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38392226" w14:textId="064D79D0" w:rsidR="00EF7586" w:rsidRPr="00644FCA" w:rsidDel="00E21C63" w:rsidRDefault="00EF7586" w:rsidP="00952049">
            <w:pPr>
              <w:spacing w:line="256" w:lineRule="auto"/>
              <w:ind w:firstLine="0"/>
              <w:rPr>
                <w:del w:id="2975" w:author="Nguyen Duc Anh" w:date="2025-09-26T19:47:00Z"/>
                <w:rFonts w:asciiTheme="majorHAnsi" w:hAnsiTheme="majorHAnsi" w:cstheme="majorHAnsi"/>
                <w:sz w:val="24"/>
                <w:szCs w:val="24"/>
              </w:rPr>
            </w:pPr>
            <w:del w:id="2976"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02DFE80C" w14:textId="26FFC986" w:rsidR="00EF7586" w:rsidDel="00E21C63" w:rsidRDefault="00EF7586" w:rsidP="00952049">
            <w:pPr>
              <w:spacing w:line="256" w:lineRule="auto"/>
              <w:ind w:firstLine="0"/>
              <w:rPr>
                <w:del w:id="2977" w:author="Nguyen Duc Anh" w:date="2025-09-26T19:47:00Z"/>
                <w:rFonts w:asciiTheme="majorHAnsi" w:hAnsiTheme="majorHAnsi" w:cstheme="majorHAnsi"/>
                <w:sz w:val="24"/>
                <w:szCs w:val="24"/>
              </w:rPr>
            </w:pPr>
            <w:del w:id="2978" w:author="Nguyen Duc Anh" w:date="2025-09-26T19:47:00Z">
              <w:r w:rsidDel="00E21C63">
                <w:rPr>
                  <w:rFonts w:asciiTheme="majorHAnsi" w:hAnsiTheme="majorHAnsi" w:cstheme="majorHAnsi"/>
                  <w:sz w:val="24"/>
                  <w:szCs w:val="24"/>
                </w:rPr>
                <w:delText>Chọn loại phí (Tạm thời để chìm trường này)</w:delText>
              </w:r>
            </w:del>
          </w:p>
          <w:p w14:paraId="62D5B879" w14:textId="3DE2E043" w:rsidR="00EF7586" w:rsidRPr="0093302E" w:rsidDel="00E21C63" w:rsidRDefault="00EF7586" w:rsidP="00952049">
            <w:pPr>
              <w:spacing w:line="256" w:lineRule="auto"/>
              <w:ind w:firstLine="0"/>
              <w:rPr>
                <w:del w:id="2979" w:author="Nguyen Duc Anh" w:date="2025-09-26T19:47:00Z"/>
                <w:rFonts w:asciiTheme="majorHAnsi" w:hAnsiTheme="majorHAnsi" w:cstheme="majorHAnsi"/>
                <w:sz w:val="24"/>
                <w:szCs w:val="24"/>
              </w:rPr>
            </w:pPr>
          </w:p>
        </w:tc>
      </w:tr>
      <w:tr w:rsidR="00EF7586" w:rsidRPr="00644FCA" w:rsidDel="00E21C63" w14:paraId="4ACB8145" w14:textId="2ECED297" w:rsidTr="00952049">
        <w:trPr>
          <w:trHeight w:val="748"/>
          <w:del w:id="2980"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3C7EBD51" w14:textId="0F59A367" w:rsidR="00EF7586" w:rsidRPr="00644FCA" w:rsidDel="00E21C63" w:rsidRDefault="00EF7586" w:rsidP="00E74B40">
            <w:pPr>
              <w:numPr>
                <w:ilvl w:val="0"/>
                <w:numId w:val="30"/>
              </w:numPr>
              <w:tabs>
                <w:tab w:val="left" w:pos="709"/>
              </w:tabs>
              <w:spacing w:line="256" w:lineRule="auto"/>
              <w:contextualSpacing/>
              <w:jc w:val="center"/>
              <w:rPr>
                <w:del w:id="2981"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65319182" w14:textId="1B1A5B32" w:rsidR="00EF7586" w:rsidDel="00E21C63" w:rsidRDefault="00EF7586" w:rsidP="00952049">
            <w:pPr>
              <w:spacing w:line="256" w:lineRule="auto"/>
              <w:ind w:firstLine="0"/>
              <w:rPr>
                <w:del w:id="2982" w:author="Nguyen Duc Anh" w:date="2025-09-26T19:47:00Z"/>
                <w:rFonts w:asciiTheme="majorHAnsi" w:hAnsiTheme="majorHAnsi" w:cstheme="majorHAnsi"/>
                <w:sz w:val="24"/>
                <w:szCs w:val="24"/>
              </w:rPr>
            </w:pPr>
            <w:del w:id="2983" w:author="Nguyen Duc Anh" w:date="2025-09-26T19:47:00Z">
              <w:r w:rsidDel="00E21C63">
                <w:rPr>
                  <w:rFonts w:asciiTheme="majorHAnsi" w:hAnsiTheme="majorHAnsi" w:cstheme="majorHAnsi"/>
                  <w:sz w:val="24"/>
                  <w:szCs w:val="24"/>
                </w:rPr>
                <w:delText>Số tiền phí</w:delText>
              </w:r>
            </w:del>
          </w:p>
        </w:tc>
        <w:tc>
          <w:tcPr>
            <w:tcW w:w="1242" w:type="dxa"/>
            <w:tcBorders>
              <w:top w:val="single" w:sz="4" w:space="0" w:color="000000"/>
              <w:left w:val="single" w:sz="4" w:space="0" w:color="000000"/>
              <w:bottom w:val="single" w:sz="4" w:space="0" w:color="000000"/>
              <w:right w:val="single" w:sz="4" w:space="0" w:color="000000"/>
            </w:tcBorders>
          </w:tcPr>
          <w:p w14:paraId="39A81433" w14:textId="1605BE32" w:rsidR="00EF7586" w:rsidDel="00E21C63" w:rsidRDefault="00EF7586" w:rsidP="00952049">
            <w:pPr>
              <w:spacing w:line="256" w:lineRule="auto"/>
              <w:ind w:firstLine="0"/>
              <w:rPr>
                <w:del w:id="2984" w:author="Nguyen Duc Anh" w:date="2025-09-26T19:47:00Z"/>
                <w:rFonts w:asciiTheme="majorHAnsi" w:hAnsiTheme="majorHAnsi" w:cstheme="majorHAnsi"/>
                <w:sz w:val="24"/>
                <w:szCs w:val="24"/>
              </w:rPr>
            </w:pPr>
            <w:del w:id="2985" w:author="Nguyen Duc Anh" w:date="2025-09-26T19:47:00Z">
              <w:r w:rsidDel="00E21C63">
                <w:rPr>
                  <w:rFonts w:asciiTheme="majorHAnsi" w:hAnsiTheme="majorHAnsi" w:cstheme="majorHAnsi"/>
                  <w:sz w:val="24"/>
                  <w:szCs w:val="24"/>
                </w:rPr>
                <w:delText>Number</w:delText>
              </w:r>
            </w:del>
          </w:p>
        </w:tc>
        <w:tc>
          <w:tcPr>
            <w:tcW w:w="911" w:type="dxa"/>
            <w:tcBorders>
              <w:top w:val="single" w:sz="4" w:space="0" w:color="000000"/>
              <w:left w:val="single" w:sz="4" w:space="0" w:color="000000"/>
              <w:bottom w:val="single" w:sz="4" w:space="0" w:color="000000"/>
              <w:right w:val="single" w:sz="4" w:space="0" w:color="000000"/>
            </w:tcBorders>
          </w:tcPr>
          <w:p w14:paraId="001BB88E" w14:textId="3DAE3C0A" w:rsidR="00EF7586" w:rsidDel="00E21C63" w:rsidRDefault="00EF7586" w:rsidP="00952049">
            <w:pPr>
              <w:spacing w:line="256" w:lineRule="auto"/>
              <w:ind w:firstLine="0"/>
              <w:rPr>
                <w:del w:id="2986" w:author="Nguyen Duc Anh" w:date="2025-09-26T19:47:00Z"/>
                <w:rFonts w:asciiTheme="majorHAnsi" w:hAnsiTheme="majorHAnsi" w:cstheme="majorHAnsi"/>
                <w:sz w:val="24"/>
                <w:szCs w:val="24"/>
              </w:rPr>
            </w:pPr>
            <w:del w:id="2987" w:author="Nguyen Duc Anh" w:date="2025-09-26T19:47:00Z">
              <w:r w:rsidRPr="004E3089"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4283D2C3" w14:textId="6425EA51" w:rsidR="00EF7586" w:rsidRPr="00644FCA" w:rsidDel="00E21C63" w:rsidRDefault="00EF7586" w:rsidP="00952049">
            <w:pPr>
              <w:spacing w:line="256" w:lineRule="auto"/>
              <w:ind w:firstLine="0"/>
              <w:rPr>
                <w:del w:id="2988" w:author="Nguyen Duc Anh" w:date="2025-09-26T19:47:00Z"/>
                <w:rFonts w:asciiTheme="majorHAnsi" w:hAnsiTheme="majorHAnsi" w:cstheme="majorHAnsi"/>
                <w:sz w:val="24"/>
                <w:szCs w:val="24"/>
              </w:rPr>
            </w:pPr>
            <w:del w:id="2989" w:author="Nguyen Duc Anh" w:date="2025-09-26T19:47:00Z">
              <w:r w:rsidDel="00E21C63">
                <w:rPr>
                  <w:rFonts w:asciiTheme="majorHAnsi" w:hAnsiTheme="majorHAnsi" w:cstheme="majorHAnsi"/>
                  <w:sz w:val="24"/>
                  <w:szCs w:val="24"/>
                </w:rPr>
                <w:delText xml:space="preserve">Không </w:delText>
              </w:r>
            </w:del>
          </w:p>
        </w:tc>
        <w:tc>
          <w:tcPr>
            <w:tcW w:w="994" w:type="dxa"/>
            <w:tcBorders>
              <w:top w:val="single" w:sz="4" w:space="0" w:color="000000"/>
              <w:left w:val="single" w:sz="4" w:space="0" w:color="000000"/>
              <w:bottom w:val="single" w:sz="4" w:space="0" w:color="000000"/>
              <w:right w:val="single" w:sz="4" w:space="0" w:color="000000"/>
            </w:tcBorders>
          </w:tcPr>
          <w:p w14:paraId="56395F01" w14:textId="625BB60A" w:rsidR="00EF7586" w:rsidRPr="00644FCA" w:rsidDel="00E21C63" w:rsidRDefault="00EF7586" w:rsidP="00952049">
            <w:pPr>
              <w:spacing w:line="256" w:lineRule="auto"/>
              <w:ind w:firstLine="0"/>
              <w:rPr>
                <w:del w:id="2990" w:author="Nguyen Duc Anh" w:date="2025-09-26T19:47:00Z"/>
                <w:rFonts w:asciiTheme="majorHAnsi" w:hAnsiTheme="majorHAnsi" w:cstheme="majorHAnsi"/>
                <w:sz w:val="24"/>
                <w:szCs w:val="24"/>
              </w:rPr>
            </w:pPr>
            <w:del w:id="2991"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71FE7B42" w14:textId="5A98B118" w:rsidR="00EF7586" w:rsidRPr="0093302E" w:rsidDel="00E21C63" w:rsidRDefault="00EF7586" w:rsidP="00952049">
            <w:pPr>
              <w:spacing w:line="256" w:lineRule="auto"/>
              <w:ind w:firstLine="0"/>
              <w:rPr>
                <w:del w:id="2992" w:author="Nguyen Duc Anh" w:date="2025-09-26T19:47:00Z"/>
                <w:rFonts w:asciiTheme="majorHAnsi" w:hAnsiTheme="majorHAnsi" w:cstheme="majorHAnsi"/>
                <w:sz w:val="24"/>
                <w:szCs w:val="24"/>
              </w:rPr>
            </w:pPr>
            <w:del w:id="2993" w:author="Nguyen Duc Anh" w:date="2025-09-26T19:47:00Z">
              <w:r w:rsidDel="00E21C63">
                <w:rPr>
                  <w:rFonts w:asciiTheme="majorHAnsi" w:hAnsiTheme="majorHAnsi" w:cstheme="majorHAnsi"/>
                  <w:sz w:val="24"/>
                  <w:szCs w:val="24"/>
                </w:rPr>
                <w:delText>Hiển thị số tiền phí sau khi chọn loại phí (Tạm thời để chìm trường này)</w:delText>
              </w:r>
            </w:del>
          </w:p>
        </w:tc>
      </w:tr>
      <w:tr w:rsidR="00EF7586" w:rsidRPr="00644FCA" w:rsidDel="00E21C63" w14:paraId="4B51207C" w14:textId="5199167E" w:rsidTr="00952049">
        <w:trPr>
          <w:trHeight w:val="748"/>
          <w:del w:id="2994"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7C2B1C4A" w14:textId="4F71C1C6" w:rsidR="00EF7586" w:rsidRPr="00644FCA" w:rsidDel="00E21C63" w:rsidRDefault="00EF7586" w:rsidP="00E74B40">
            <w:pPr>
              <w:numPr>
                <w:ilvl w:val="0"/>
                <w:numId w:val="30"/>
              </w:numPr>
              <w:tabs>
                <w:tab w:val="left" w:pos="709"/>
              </w:tabs>
              <w:spacing w:line="256" w:lineRule="auto"/>
              <w:contextualSpacing/>
              <w:jc w:val="center"/>
              <w:rPr>
                <w:del w:id="2995"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1CE93620" w14:textId="3B26EB2B" w:rsidR="00EF7586" w:rsidDel="00E21C63" w:rsidRDefault="00EF7586" w:rsidP="00952049">
            <w:pPr>
              <w:spacing w:line="256" w:lineRule="auto"/>
              <w:ind w:firstLine="0"/>
              <w:rPr>
                <w:del w:id="2996" w:author="Nguyen Duc Anh" w:date="2025-09-26T19:47:00Z"/>
                <w:rFonts w:asciiTheme="majorHAnsi" w:hAnsiTheme="majorHAnsi" w:cstheme="majorHAnsi"/>
                <w:sz w:val="24"/>
                <w:szCs w:val="24"/>
              </w:rPr>
            </w:pPr>
            <w:del w:id="2997" w:author="Nguyen Duc Anh" w:date="2025-09-26T19:47:00Z">
              <w:r w:rsidDel="00E21C63">
                <w:rPr>
                  <w:rFonts w:asciiTheme="majorHAnsi" w:hAnsiTheme="majorHAnsi" w:cstheme="majorHAnsi"/>
                  <w:sz w:val="24"/>
                  <w:szCs w:val="24"/>
                </w:rPr>
                <w:delText>Ngày giá trị</w:delText>
              </w:r>
            </w:del>
          </w:p>
        </w:tc>
        <w:tc>
          <w:tcPr>
            <w:tcW w:w="1242" w:type="dxa"/>
            <w:tcBorders>
              <w:top w:val="single" w:sz="4" w:space="0" w:color="000000"/>
              <w:left w:val="single" w:sz="4" w:space="0" w:color="000000"/>
              <w:bottom w:val="single" w:sz="4" w:space="0" w:color="000000"/>
              <w:right w:val="single" w:sz="4" w:space="0" w:color="000000"/>
            </w:tcBorders>
          </w:tcPr>
          <w:p w14:paraId="39CE2B30" w14:textId="51899471" w:rsidR="00EF7586" w:rsidDel="00E21C63" w:rsidRDefault="00EF7586" w:rsidP="00952049">
            <w:pPr>
              <w:spacing w:line="256" w:lineRule="auto"/>
              <w:ind w:firstLine="0"/>
              <w:rPr>
                <w:del w:id="2998" w:author="Nguyen Duc Anh" w:date="2025-09-26T19:47:00Z"/>
                <w:rFonts w:asciiTheme="majorHAnsi" w:hAnsiTheme="majorHAnsi" w:cstheme="majorHAnsi"/>
                <w:sz w:val="24"/>
                <w:szCs w:val="24"/>
              </w:rPr>
            </w:pPr>
            <w:del w:id="2999" w:author="Nguyen Duc Anh" w:date="2025-09-26T19:47:00Z">
              <w:r w:rsidDel="00E21C63">
                <w:rPr>
                  <w:rFonts w:asciiTheme="majorHAnsi" w:hAnsiTheme="majorHAnsi" w:cstheme="majorHAnsi"/>
                  <w:sz w:val="24"/>
                  <w:szCs w:val="24"/>
                </w:rPr>
                <w:delText>Date</w:delText>
              </w:r>
            </w:del>
          </w:p>
        </w:tc>
        <w:tc>
          <w:tcPr>
            <w:tcW w:w="911" w:type="dxa"/>
            <w:tcBorders>
              <w:top w:val="single" w:sz="4" w:space="0" w:color="000000"/>
              <w:left w:val="single" w:sz="4" w:space="0" w:color="000000"/>
              <w:bottom w:val="single" w:sz="4" w:space="0" w:color="000000"/>
              <w:right w:val="single" w:sz="4" w:space="0" w:color="000000"/>
            </w:tcBorders>
          </w:tcPr>
          <w:p w14:paraId="355BA7CE" w14:textId="6594E601" w:rsidR="00EF7586" w:rsidDel="00E21C63" w:rsidRDefault="00EF7586" w:rsidP="00952049">
            <w:pPr>
              <w:spacing w:line="256" w:lineRule="auto"/>
              <w:ind w:firstLine="0"/>
              <w:rPr>
                <w:del w:id="3000" w:author="Nguyen Duc Anh" w:date="2025-09-26T19:47:00Z"/>
                <w:rFonts w:asciiTheme="majorHAnsi" w:hAnsiTheme="majorHAnsi" w:cstheme="majorHAnsi"/>
                <w:sz w:val="24"/>
                <w:szCs w:val="24"/>
              </w:rPr>
            </w:pPr>
            <w:del w:id="3001" w:author="Nguyen Duc Anh" w:date="2025-09-26T19:47:00Z">
              <w:r w:rsidRPr="004E3089"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18415BBC" w14:textId="2A1EE90D" w:rsidR="00EF7586" w:rsidRPr="00644FCA" w:rsidDel="00E21C63" w:rsidRDefault="00EF7586" w:rsidP="00952049">
            <w:pPr>
              <w:spacing w:line="256" w:lineRule="auto"/>
              <w:ind w:firstLine="0"/>
              <w:rPr>
                <w:del w:id="3002" w:author="Nguyen Duc Anh" w:date="2025-09-26T19:47:00Z"/>
                <w:rFonts w:asciiTheme="majorHAnsi" w:hAnsiTheme="majorHAnsi" w:cstheme="majorHAnsi"/>
                <w:sz w:val="24"/>
                <w:szCs w:val="24"/>
              </w:rPr>
            </w:pPr>
            <w:del w:id="3003" w:author="Nguyen Duc Anh" w:date="2025-09-26T19:47:00Z">
              <w:r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1E69033B" w14:textId="5A3D33B4" w:rsidR="00EF7586" w:rsidRPr="00644FCA" w:rsidDel="00E21C63" w:rsidRDefault="00EF7586" w:rsidP="00952049">
            <w:pPr>
              <w:spacing w:line="256" w:lineRule="auto"/>
              <w:ind w:firstLine="0"/>
              <w:rPr>
                <w:del w:id="3004" w:author="Nguyen Duc Anh" w:date="2025-09-26T19:47:00Z"/>
                <w:rFonts w:asciiTheme="majorHAnsi" w:hAnsiTheme="majorHAnsi" w:cstheme="majorHAnsi"/>
                <w:sz w:val="24"/>
                <w:szCs w:val="24"/>
              </w:rPr>
            </w:pPr>
            <w:del w:id="3005" w:author="Nguyen Duc Anh" w:date="2025-09-26T19:47:00Z">
              <w:r w:rsidDel="00E21C63">
                <w:rPr>
                  <w:rFonts w:asciiTheme="majorHAnsi" w:hAnsiTheme="majorHAnsi" w:cstheme="majorHAnsi"/>
                  <w:sz w:val="24"/>
                  <w:szCs w:val="24"/>
                </w:rPr>
                <w:delText>Có</w:delText>
              </w:r>
            </w:del>
          </w:p>
        </w:tc>
        <w:tc>
          <w:tcPr>
            <w:tcW w:w="3564" w:type="dxa"/>
            <w:tcBorders>
              <w:top w:val="single" w:sz="4" w:space="0" w:color="000000"/>
              <w:left w:val="single" w:sz="4" w:space="0" w:color="000000"/>
              <w:bottom w:val="single" w:sz="4" w:space="0" w:color="000000"/>
              <w:right w:val="single" w:sz="4" w:space="0" w:color="000000"/>
            </w:tcBorders>
          </w:tcPr>
          <w:p w14:paraId="3DADB04C" w14:textId="2D23CDC0" w:rsidR="00EF7586" w:rsidRPr="0093302E" w:rsidDel="00E21C63" w:rsidRDefault="00EF7586" w:rsidP="00952049">
            <w:pPr>
              <w:spacing w:line="256" w:lineRule="auto"/>
              <w:ind w:firstLine="0"/>
              <w:rPr>
                <w:del w:id="3006" w:author="Nguyen Duc Anh" w:date="2025-09-26T19:47:00Z"/>
                <w:rFonts w:asciiTheme="majorHAnsi" w:hAnsiTheme="majorHAnsi" w:cstheme="majorHAnsi"/>
                <w:sz w:val="24"/>
                <w:szCs w:val="24"/>
              </w:rPr>
            </w:pPr>
            <w:del w:id="3007" w:author="Nguyen Duc Anh" w:date="2025-09-26T19:47:00Z">
              <w:r w:rsidDel="00E21C63">
                <w:rPr>
                  <w:rFonts w:asciiTheme="majorHAnsi" w:hAnsiTheme="majorHAnsi" w:cstheme="majorHAnsi"/>
                  <w:sz w:val="24"/>
                  <w:szCs w:val="24"/>
                </w:rPr>
                <w:delText>Hiển thị mặc định ngày hiện tại và cho phép sửa</w:delText>
              </w:r>
            </w:del>
          </w:p>
        </w:tc>
      </w:tr>
      <w:tr w:rsidR="00EF7586" w:rsidRPr="00644FCA" w:rsidDel="00E21C63" w14:paraId="187EC2CF" w14:textId="19448B68" w:rsidTr="00952049">
        <w:trPr>
          <w:trHeight w:val="748"/>
          <w:del w:id="3008"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02581CD4" w14:textId="7900AE25" w:rsidR="00EF7586" w:rsidRPr="00644FCA" w:rsidDel="00E21C63" w:rsidRDefault="00EF7586" w:rsidP="00E74B40">
            <w:pPr>
              <w:numPr>
                <w:ilvl w:val="0"/>
                <w:numId w:val="30"/>
              </w:numPr>
              <w:tabs>
                <w:tab w:val="left" w:pos="709"/>
              </w:tabs>
              <w:spacing w:line="256" w:lineRule="auto"/>
              <w:contextualSpacing/>
              <w:jc w:val="center"/>
              <w:rPr>
                <w:del w:id="3009"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9569416" w14:textId="157FB851" w:rsidR="00EF7586" w:rsidDel="00E21C63" w:rsidRDefault="00EF7586" w:rsidP="00952049">
            <w:pPr>
              <w:spacing w:line="256" w:lineRule="auto"/>
              <w:ind w:firstLine="0"/>
              <w:rPr>
                <w:del w:id="3010" w:author="Nguyen Duc Anh" w:date="2025-09-26T19:47:00Z"/>
                <w:rFonts w:asciiTheme="majorHAnsi" w:hAnsiTheme="majorHAnsi" w:cstheme="majorHAnsi"/>
                <w:sz w:val="24"/>
                <w:szCs w:val="24"/>
              </w:rPr>
            </w:pPr>
            <w:del w:id="3011" w:author="Nguyen Duc Anh" w:date="2025-09-26T19:47:00Z">
              <w:r w:rsidDel="00E21C63">
                <w:rPr>
                  <w:rFonts w:asciiTheme="majorHAnsi" w:hAnsiTheme="majorHAnsi" w:cstheme="majorHAnsi"/>
                  <w:sz w:val="24"/>
                  <w:szCs w:val="24"/>
                </w:rPr>
                <w:delText>Loại tiền thu phí</w:delText>
              </w:r>
            </w:del>
          </w:p>
        </w:tc>
        <w:tc>
          <w:tcPr>
            <w:tcW w:w="1242" w:type="dxa"/>
            <w:tcBorders>
              <w:top w:val="single" w:sz="4" w:space="0" w:color="000000"/>
              <w:left w:val="single" w:sz="4" w:space="0" w:color="000000"/>
              <w:bottom w:val="single" w:sz="4" w:space="0" w:color="000000"/>
              <w:right w:val="single" w:sz="4" w:space="0" w:color="000000"/>
            </w:tcBorders>
          </w:tcPr>
          <w:p w14:paraId="597BC3C5" w14:textId="1A406140" w:rsidR="00EF7586" w:rsidDel="00E21C63" w:rsidRDefault="00EF7586" w:rsidP="00952049">
            <w:pPr>
              <w:spacing w:line="256" w:lineRule="auto"/>
              <w:ind w:firstLine="0"/>
              <w:rPr>
                <w:del w:id="3012" w:author="Nguyen Duc Anh" w:date="2025-09-26T19:47:00Z"/>
                <w:rFonts w:asciiTheme="majorHAnsi" w:hAnsiTheme="majorHAnsi" w:cstheme="majorHAnsi"/>
                <w:sz w:val="24"/>
                <w:szCs w:val="24"/>
              </w:rPr>
            </w:pPr>
            <w:del w:id="3013" w:author="Nguyen Duc Anh" w:date="2025-09-26T19:47:00Z">
              <w:r w:rsidDel="00E21C63">
                <w:rPr>
                  <w:rFonts w:asciiTheme="majorHAnsi" w:hAnsiTheme="majorHAnsi" w:cstheme="majorHAnsi"/>
                  <w:sz w:val="24"/>
                  <w:szCs w:val="24"/>
                </w:rPr>
                <w:delText>Droplist</w:delText>
              </w:r>
            </w:del>
          </w:p>
        </w:tc>
        <w:tc>
          <w:tcPr>
            <w:tcW w:w="911" w:type="dxa"/>
            <w:tcBorders>
              <w:top w:val="single" w:sz="4" w:space="0" w:color="000000"/>
              <w:left w:val="single" w:sz="4" w:space="0" w:color="000000"/>
              <w:bottom w:val="single" w:sz="4" w:space="0" w:color="000000"/>
              <w:right w:val="single" w:sz="4" w:space="0" w:color="000000"/>
            </w:tcBorders>
          </w:tcPr>
          <w:p w14:paraId="7C123ABD" w14:textId="49042717" w:rsidR="00EF7586" w:rsidDel="00E21C63" w:rsidRDefault="00EF7586" w:rsidP="00952049">
            <w:pPr>
              <w:spacing w:line="256" w:lineRule="auto"/>
              <w:ind w:firstLine="0"/>
              <w:rPr>
                <w:del w:id="3014" w:author="Nguyen Duc Anh" w:date="2025-09-26T19:47:00Z"/>
                <w:rFonts w:asciiTheme="majorHAnsi" w:hAnsiTheme="majorHAnsi" w:cstheme="majorHAnsi"/>
                <w:sz w:val="24"/>
                <w:szCs w:val="24"/>
              </w:rPr>
            </w:pPr>
            <w:del w:id="3015" w:author="Nguyen Duc Anh" w:date="2025-09-26T19:47:00Z">
              <w:r w:rsidRPr="004E3089"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626461F0" w14:textId="5866F592" w:rsidR="00EF7586" w:rsidRPr="00644FCA" w:rsidDel="00E21C63" w:rsidRDefault="00EF7586" w:rsidP="00952049">
            <w:pPr>
              <w:spacing w:line="256" w:lineRule="auto"/>
              <w:ind w:firstLine="0"/>
              <w:rPr>
                <w:del w:id="3016" w:author="Nguyen Duc Anh" w:date="2025-09-26T19:47:00Z"/>
                <w:rFonts w:asciiTheme="majorHAnsi" w:hAnsiTheme="majorHAnsi" w:cstheme="majorHAnsi"/>
                <w:sz w:val="24"/>
                <w:szCs w:val="24"/>
              </w:rPr>
            </w:pPr>
            <w:del w:id="3017" w:author="Nguyen Duc Anh" w:date="2025-09-26T19:47:00Z">
              <w:r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400E2900" w14:textId="54929EBF" w:rsidR="00EF7586" w:rsidRPr="00644FCA" w:rsidDel="00E21C63" w:rsidRDefault="00EF7586" w:rsidP="00952049">
            <w:pPr>
              <w:spacing w:line="256" w:lineRule="auto"/>
              <w:ind w:firstLine="0"/>
              <w:rPr>
                <w:del w:id="3018" w:author="Nguyen Duc Anh" w:date="2025-09-26T19:47:00Z"/>
                <w:rFonts w:asciiTheme="majorHAnsi" w:hAnsiTheme="majorHAnsi" w:cstheme="majorHAnsi"/>
                <w:sz w:val="24"/>
                <w:szCs w:val="24"/>
              </w:rPr>
            </w:pPr>
            <w:del w:id="3019"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7A47C5A7" w14:textId="03575A44" w:rsidR="00EF7586" w:rsidDel="00E21C63" w:rsidRDefault="00EF7586" w:rsidP="00952049">
            <w:pPr>
              <w:spacing w:line="256" w:lineRule="auto"/>
              <w:ind w:firstLine="0"/>
              <w:rPr>
                <w:del w:id="3020" w:author="Nguyen Duc Anh" w:date="2025-09-26T19:47:00Z"/>
                <w:rFonts w:asciiTheme="majorHAnsi" w:hAnsiTheme="majorHAnsi" w:cstheme="majorHAnsi"/>
                <w:sz w:val="24"/>
                <w:szCs w:val="24"/>
              </w:rPr>
            </w:pPr>
            <w:del w:id="3021" w:author="Nguyen Duc Anh" w:date="2025-09-26T19:47:00Z">
              <w:r w:rsidDel="00E21C63">
                <w:rPr>
                  <w:rFonts w:asciiTheme="majorHAnsi" w:hAnsiTheme="majorHAnsi" w:cstheme="majorHAnsi"/>
                  <w:sz w:val="24"/>
                  <w:szCs w:val="24"/>
                </w:rPr>
                <w:delText>Chọn loại tiền thu phí (Tạm thời để chìm trường này)</w:delText>
              </w:r>
            </w:del>
          </w:p>
          <w:p w14:paraId="2E76A403" w14:textId="492E88D7" w:rsidR="00EF7586" w:rsidRPr="0093302E" w:rsidDel="00E21C63" w:rsidRDefault="00EF7586" w:rsidP="00952049">
            <w:pPr>
              <w:spacing w:line="256" w:lineRule="auto"/>
              <w:ind w:firstLine="0"/>
              <w:rPr>
                <w:del w:id="3022" w:author="Nguyen Duc Anh" w:date="2025-09-26T19:47:00Z"/>
                <w:rFonts w:asciiTheme="majorHAnsi" w:hAnsiTheme="majorHAnsi" w:cstheme="majorHAnsi"/>
                <w:sz w:val="24"/>
                <w:szCs w:val="24"/>
              </w:rPr>
            </w:pPr>
          </w:p>
        </w:tc>
      </w:tr>
      <w:tr w:rsidR="00EF7586" w:rsidRPr="00644FCA" w:rsidDel="00E21C63" w14:paraId="053261C7" w14:textId="58B1C6FB" w:rsidTr="00952049">
        <w:trPr>
          <w:trHeight w:val="748"/>
          <w:del w:id="3023"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5204501F" w14:textId="75A4CC73" w:rsidR="00EF7586" w:rsidRPr="00644FCA" w:rsidDel="00E21C63" w:rsidRDefault="00EF7586" w:rsidP="00E74B40">
            <w:pPr>
              <w:numPr>
                <w:ilvl w:val="0"/>
                <w:numId w:val="30"/>
              </w:numPr>
              <w:tabs>
                <w:tab w:val="left" w:pos="709"/>
              </w:tabs>
              <w:spacing w:line="256" w:lineRule="auto"/>
              <w:contextualSpacing/>
              <w:jc w:val="center"/>
              <w:rPr>
                <w:del w:id="3024"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A8295B3" w14:textId="2EB3ACB9" w:rsidR="00EF7586" w:rsidDel="00E21C63" w:rsidRDefault="00EF7586" w:rsidP="00952049">
            <w:pPr>
              <w:spacing w:line="256" w:lineRule="auto"/>
              <w:ind w:firstLine="0"/>
              <w:rPr>
                <w:del w:id="3025" w:author="Nguyen Duc Anh" w:date="2025-09-26T19:47:00Z"/>
                <w:rFonts w:asciiTheme="majorHAnsi" w:hAnsiTheme="majorHAnsi" w:cstheme="majorHAnsi"/>
                <w:sz w:val="24"/>
                <w:szCs w:val="24"/>
              </w:rPr>
            </w:pPr>
            <w:del w:id="3026" w:author="Nguyen Duc Anh" w:date="2025-09-26T19:47:00Z">
              <w:r w:rsidDel="00E21C63">
                <w:rPr>
                  <w:rFonts w:asciiTheme="majorHAnsi" w:hAnsiTheme="majorHAnsi" w:cstheme="majorHAnsi"/>
                  <w:sz w:val="24"/>
                  <w:szCs w:val="24"/>
                </w:rPr>
                <w:delText>VAT</w:delText>
              </w:r>
            </w:del>
          </w:p>
        </w:tc>
        <w:tc>
          <w:tcPr>
            <w:tcW w:w="1242" w:type="dxa"/>
            <w:tcBorders>
              <w:top w:val="single" w:sz="4" w:space="0" w:color="000000"/>
              <w:left w:val="single" w:sz="4" w:space="0" w:color="000000"/>
              <w:bottom w:val="single" w:sz="4" w:space="0" w:color="000000"/>
              <w:right w:val="single" w:sz="4" w:space="0" w:color="000000"/>
            </w:tcBorders>
          </w:tcPr>
          <w:p w14:paraId="4EB59EBC" w14:textId="216A4B07" w:rsidR="00EF7586" w:rsidDel="00E21C63" w:rsidRDefault="00EF7586" w:rsidP="00952049">
            <w:pPr>
              <w:spacing w:line="256" w:lineRule="auto"/>
              <w:ind w:firstLine="0"/>
              <w:rPr>
                <w:del w:id="3027" w:author="Nguyen Duc Anh" w:date="2025-09-26T19:47:00Z"/>
                <w:rFonts w:asciiTheme="majorHAnsi" w:hAnsiTheme="majorHAnsi" w:cstheme="majorHAnsi"/>
                <w:sz w:val="24"/>
                <w:szCs w:val="24"/>
              </w:rPr>
            </w:pPr>
            <w:del w:id="3028" w:author="Nguyen Duc Anh" w:date="2025-09-26T19:47:00Z">
              <w:r w:rsidDel="00E21C63">
                <w:rPr>
                  <w:rFonts w:asciiTheme="majorHAnsi" w:hAnsiTheme="majorHAnsi" w:cstheme="majorHAnsi"/>
                  <w:sz w:val="24"/>
                  <w:szCs w:val="24"/>
                </w:rPr>
                <w:delText>Text</w:delText>
              </w:r>
            </w:del>
          </w:p>
        </w:tc>
        <w:tc>
          <w:tcPr>
            <w:tcW w:w="911" w:type="dxa"/>
            <w:tcBorders>
              <w:top w:val="single" w:sz="4" w:space="0" w:color="000000"/>
              <w:left w:val="single" w:sz="4" w:space="0" w:color="000000"/>
              <w:bottom w:val="single" w:sz="4" w:space="0" w:color="000000"/>
              <w:right w:val="single" w:sz="4" w:space="0" w:color="000000"/>
            </w:tcBorders>
          </w:tcPr>
          <w:p w14:paraId="289780AB" w14:textId="27B5EE15" w:rsidR="00EF7586" w:rsidRPr="001C7499" w:rsidDel="00E21C63" w:rsidRDefault="00EF7586" w:rsidP="00952049">
            <w:pPr>
              <w:spacing w:line="256" w:lineRule="auto"/>
              <w:ind w:firstLine="0"/>
              <w:rPr>
                <w:del w:id="3029" w:author="Nguyen Duc Anh" w:date="2025-09-26T19:47:00Z"/>
                <w:rFonts w:asciiTheme="majorHAnsi" w:hAnsiTheme="majorHAnsi" w:cstheme="majorHAnsi"/>
                <w:sz w:val="24"/>
                <w:szCs w:val="24"/>
              </w:rPr>
            </w:pPr>
            <w:del w:id="3030" w:author="Nguyen Duc Anh" w:date="2025-09-26T19:47:00Z">
              <w:r w:rsidRPr="004E3089"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572FE8F3" w14:textId="5B122AEB" w:rsidR="00EF7586" w:rsidDel="00E21C63" w:rsidRDefault="00EF7586" w:rsidP="00952049">
            <w:pPr>
              <w:spacing w:line="256" w:lineRule="auto"/>
              <w:ind w:firstLine="0"/>
              <w:rPr>
                <w:del w:id="3031" w:author="Nguyen Duc Anh" w:date="2025-09-26T19:47:00Z"/>
                <w:rFonts w:asciiTheme="majorHAnsi" w:hAnsiTheme="majorHAnsi" w:cstheme="majorHAnsi"/>
                <w:sz w:val="24"/>
                <w:szCs w:val="24"/>
              </w:rPr>
            </w:pPr>
            <w:del w:id="3032"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6408A165" w14:textId="607557D8" w:rsidR="00EF7586" w:rsidDel="00E21C63" w:rsidRDefault="00EF7586" w:rsidP="00952049">
            <w:pPr>
              <w:spacing w:line="256" w:lineRule="auto"/>
              <w:ind w:firstLine="0"/>
              <w:rPr>
                <w:del w:id="3033" w:author="Nguyen Duc Anh" w:date="2025-09-26T19:47:00Z"/>
                <w:rFonts w:asciiTheme="majorHAnsi" w:hAnsiTheme="majorHAnsi" w:cstheme="majorHAnsi"/>
                <w:sz w:val="24"/>
                <w:szCs w:val="24"/>
              </w:rPr>
            </w:pPr>
            <w:del w:id="3034"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3A2487D8" w14:textId="4C416900" w:rsidR="00EF7586" w:rsidDel="00E21C63" w:rsidRDefault="00EF7586" w:rsidP="00952049">
            <w:pPr>
              <w:spacing w:line="256" w:lineRule="auto"/>
              <w:ind w:firstLine="0"/>
              <w:rPr>
                <w:del w:id="3035" w:author="Nguyen Duc Anh" w:date="2025-09-26T19:47:00Z"/>
                <w:rFonts w:asciiTheme="majorHAnsi" w:hAnsiTheme="majorHAnsi" w:cstheme="majorHAnsi"/>
                <w:sz w:val="24"/>
                <w:szCs w:val="24"/>
              </w:rPr>
            </w:pPr>
            <w:del w:id="3036" w:author="Nguyen Duc Anh" w:date="2025-09-26T19:47:00Z">
              <w:r w:rsidDel="00E21C63">
                <w:rPr>
                  <w:rFonts w:asciiTheme="majorHAnsi" w:hAnsiTheme="majorHAnsi" w:cstheme="majorHAnsi"/>
                  <w:sz w:val="24"/>
                  <w:szCs w:val="24"/>
                </w:rPr>
                <w:delText>Nhập % VAT (Tạm thời để chìm trường này)</w:delText>
              </w:r>
            </w:del>
          </w:p>
          <w:p w14:paraId="267C2F61" w14:textId="046603F0" w:rsidR="00EF7586" w:rsidDel="00E21C63" w:rsidRDefault="00EF7586" w:rsidP="00952049">
            <w:pPr>
              <w:spacing w:line="256" w:lineRule="auto"/>
              <w:ind w:firstLine="0"/>
              <w:rPr>
                <w:del w:id="3037" w:author="Nguyen Duc Anh" w:date="2025-09-26T19:47:00Z"/>
                <w:rFonts w:asciiTheme="majorHAnsi" w:hAnsiTheme="majorHAnsi" w:cstheme="majorHAnsi"/>
                <w:sz w:val="24"/>
                <w:szCs w:val="24"/>
              </w:rPr>
            </w:pPr>
          </w:p>
        </w:tc>
      </w:tr>
      <w:tr w:rsidR="00EF7586" w:rsidRPr="00644FCA" w:rsidDel="00E21C63" w14:paraId="0C7200FA" w14:textId="2C21495F" w:rsidTr="00952049">
        <w:trPr>
          <w:trHeight w:val="748"/>
          <w:del w:id="3038"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78DDB1FB" w14:textId="372B7F40" w:rsidR="00EF7586" w:rsidRPr="00644FCA" w:rsidDel="00E21C63" w:rsidRDefault="00EF7586" w:rsidP="00E74B40">
            <w:pPr>
              <w:numPr>
                <w:ilvl w:val="0"/>
                <w:numId w:val="30"/>
              </w:numPr>
              <w:tabs>
                <w:tab w:val="left" w:pos="709"/>
              </w:tabs>
              <w:spacing w:line="256" w:lineRule="auto"/>
              <w:contextualSpacing/>
              <w:jc w:val="center"/>
              <w:rPr>
                <w:del w:id="3039"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6C01EE34" w14:textId="382E4FAC" w:rsidR="00EF7586" w:rsidDel="00E21C63" w:rsidRDefault="00EF7586" w:rsidP="00952049">
            <w:pPr>
              <w:spacing w:line="256" w:lineRule="auto"/>
              <w:ind w:firstLine="0"/>
              <w:rPr>
                <w:del w:id="3040" w:author="Nguyen Duc Anh" w:date="2025-09-26T19:47:00Z"/>
                <w:rFonts w:asciiTheme="majorHAnsi" w:hAnsiTheme="majorHAnsi" w:cstheme="majorHAnsi"/>
                <w:sz w:val="24"/>
                <w:szCs w:val="24"/>
              </w:rPr>
            </w:pPr>
            <w:del w:id="3041" w:author="Nguyen Duc Anh" w:date="2025-09-26T19:47:00Z">
              <w:r w:rsidDel="00E21C63">
                <w:rPr>
                  <w:rFonts w:asciiTheme="majorHAnsi" w:hAnsiTheme="majorHAnsi" w:cstheme="majorHAnsi"/>
                  <w:sz w:val="24"/>
                  <w:szCs w:val="24"/>
                </w:rPr>
                <w:delText>Số tiền VAT</w:delText>
              </w:r>
            </w:del>
          </w:p>
        </w:tc>
        <w:tc>
          <w:tcPr>
            <w:tcW w:w="1242" w:type="dxa"/>
            <w:tcBorders>
              <w:top w:val="single" w:sz="4" w:space="0" w:color="000000"/>
              <w:left w:val="single" w:sz="4" w:space="0" w:color="000000"/>
              <w:bottom w:val="single" w:sz="4" w:space="0" w:color="000000"/>
              <w:right w:val="single" w:sz="4" w:space="0" w:color="000000"/>
            </w:tcBorders>
          </w:tcPr>
          <w:p w14:paraId="211C4331" w14:textId="72EF190B" w:rsidR="00EF7586" w:rsidDel="00E21C63" w:rsidRDefault="00EF7586" w:rsidP="00952049">
            <w:pPr>
              <w:spacing w:line="256" w:lineRule="auto"/>
              <w:ind w:firstLine="0"/>
              <w:rPr>
                <w:del w:id="3042" w:author="Nguyen Duc Anh" w:date="2025-09-26T19:47:00Z"/>
                <w:rFonts w:asciiTheme="majorHAnsi" w:hAnsiTheme="majorHAnsi" w:cstheme="majorHAnsi"/>
                <w:sz w:val="24"/>
                <w:szCs w:val="24"/>
              </w:rPr>
            </w:pPr>
            <w:del w:id="3043" w:author="Nguyen Duc Anh" w:date="2025-09-26T19:47:00Z">
              <w:r w:rsidDel="00E21C63">
                <w:rPr>
                  <w:rFonts w:asciiTheme="majorHAnsi" w:hAnsiTheme="majorHAnsi" w:cstheme="majorHAnsi"/>
                  <w:sz w:val="24"/>
                  <w:szCs w:val="24"/>
                </w:rPr>
                <w:delText>Number</w:delText>
              </w:r>
            </w:del>
          </w:p>
        </w:tc>
        <w:tc>
          <w:tcPr>
            <w:tcW w:w="911" w:type="dxa"/>
            <w:tcBorders>
              <w:top w:val="single" w:sz="4" w:space="0" w:color="000000"/>
              <w:left w:val="single" w:sz="4" w:space="0" w:color="000000"/>
              <w:bottom w:val="single" w:sz="4" w:space="0" w:color="000000"/>
              <w:right w:val="single" w:sz="4" w:space="0" w:color="000000"/>
            </w:tcBorders>
          </w:tcPr>
          <w:p w14:paraId="544A83D8" w14:textId="058DED0A" w:rsidR="00EF7586" w:rsidRPr="001C7499" w:rsidDel="00E21C63" w:rsidRDefault="00EF7586" w:rsidP="00952049">
            <w:pPr>
              <w:spacing w:line="256" w:lineRule="auto"/>
              <w:ind w:firstLine="0"/>
              <w:rPr>
                <w:del w:id="3044" w:author="Nguyen Duc Anh" w:date="2025-09-26T19:47:00Z"/>
                <w:rFonts w:asciiTheme="majorHAnsi" w:hAnsiTheme="majorHAnsi" w:cstheme="majorHAnsi"/>
                <w:sz w:val="24"/>
                <w:szCs w:val="24"/>
              </w:rPr>
            </w:pPr>
            <w:del w:id="3045" w:author="Nguyen Duc Anh" w:date="2025-09-26T19:47:00Z">
              <w:r w:rsidRPr="004E3089"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49B0D587" w14:textId="7FFD5951" w:rsidR="00EF7586" w:rsidDel="00E21C63" w:rsidRDefault="00EF7586" w:rsidP="00952049">
            <w:pPr>
              <w:spacing w:line="256" w:lineRule="auto"/>
              <w:ind w:firstLine="0"/>
              <w:rPr>
                <w:del w:id="3046" w:author="Nguyen Duc Anh" w:date="2025-09-26T19:47:00Z"/>
                <w:rFonts w:asciiTheme="majorHAnsi" w:hAnsiTheme="majorHAnsi" w:cstheme="majorHAnsi"/>
                <w:sz w:val="24"/>
                <w:szCs w:val="24"/>
              </w:rPr>
            </w:pPr>
            <w:del w:id="3047" w:author="Nguyen Duc Anh" w:date="2025-09-26T19:47:00Z">
              <w:r w:rsidDel="00E21C63">
                <w:rPr>
                  <w:rFonts w:asciiTheme="majorHAnsi" w:hAnsiTheme="majorHAnsi" w:cstheme="majorHAnsi"/>
                  <w:sz w:val="24"/>
                  <w:szCs w:val="24"/>
                </w:rPr>
                <w:delText xml:space="preserve">Không </w:delText>
              </w:r>
            </w:del>
          </w:p>
        </w:tc>
        <w:tc>
          <w:tcPr>
            <w:tcW w:w="994" w:type="dxa"/>
            <w:tcBorders>
              <w:top w:val="single" w:sz="4" w:space="0" w:color="000000"/>
              <w:left w:val="single" w:sz="4" w:space="0" w:color="000000"/>
              <w:bottom w:val="single" w:sz="4" w:space="0" w:color="000000"/>
              <w:right w:val="single" w:sz="4" w:space="0" w:color="000000"/>
            </w:tcBorders>
          </w:tcPr>
          <w:p w14:paraId="1FFC70A4" w14:textId="1EF5E034" w:rsidR="00EF7586" w:rsidDel="00E21C63" w:rsidRDefault="00EF7586" w:rsidP="00952049">
            <w:pPr>
              <w:spacing w:line="256" w:lineRule="auto"/>
              <w:ind w:firstLine="0"/>
              <w:rPr>
                <w:del w:id="3048" w:author="Nguyen Duc Anh" w:date="2025-09-26T19:47:00Z"/>
                <w:rFonts w:asciiTheme="majorHAnsi" w:hAnsiTheme="majorHAnsi" w:cstheme="majorHAnsi"/>
                <w:sz w:val="24"/>
                <w:szCs w:val="24"/>
              </w:rPr>
            </w:pPr>
            <w:del w:id="3049"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3279F9D4" w14:textId="7E15F9E9" w:rsidR="00EF7586" w:rsidDel="00E21C63" w:rsidRDefault="00EF7586" w:rsidP="00952049">
            <w:pPr>
              <w:spacing w:line="256" w:lineRule="auto"/>
              <w:ind w:firstLine="0"/>
              <w:rPr>
                <w:del w:id="3050" w:author="Nguyen Duc Anh" w:date="2025-09-26T19:47:00Z"/>
                <w:rFonts w:asciiTheme="majorHAnsi" w:hAnsiTheme="majorHAnsi" w:cstheme="majorHAnsi"/>
                <w:sz w:val="24"/>
                <w:szCs w:val="24"/>
              </w:rPr>
            </w:pPr>
            <w:del w:id="3051" w:author="Nguyen Duc Anh" w:date="2025-09-26T19:47:00Z">
              <w:r w:rsidDel="00E21C63">
                <w:rPr>
                  <w:rFonts w:asciiTheme="majorHAnsi" w:hAnsiTheme="majorHAnsi" w:cstheme="majorHAnsi"/>
                  <w:sz w:val="24"/>
                  <w:szCs w:val="24"/>
                </w:rPr>
                <w:delText>Hiển thị số tiền VAT khi nhập % VAT (Tạm thời để chìm trường này)</w:delText>
              </w:r>
            </w:del>
          </w:p>
        </w:tc>
      </w:tr>
      <w:tr w:rsidR="00EF7586" w:rsidRPr="00644FCA" w:rsidDel="00E21C63" w14:paraId="5E239660" w14:textId="64B36F21" w:rsidTr="00952049">
        <w:trPr>
          <w:trHeight w:val="748"/>
          <w:del w:id="3052" w:author="Nguyen Duc Anh" w:date="2025-09-26T19:47:00Z"/>
        </w:trPr>
        <w:tc>
          <w:tcPr>
            <w:tcW w:w="10100" w:type="dxa"/>
            <w:gridSpan w:val="7"/>
            <w:tcBorders>
              <w:top w:val="single" w:sz="4" w:space="0" w:color="000000"/>
              <w:left w:val="single" w:sz="4" w:space="0" w:color="000000"/>
              <w:bottom w:val="single" w:sz="4" w:space="0" w:color="000000"/>
              <w:right w:val="single" w:sz="4" w:space="0" w:color="000000"/>
            </w:tcBorders>
          </w:tcPr>
          <w:p w14:paraId="0C9C2AD3" w14:textId="6DFB81E7" w:rsidR="00EF7586" w:rsidDel="00E21C63" w:rsidRDefault="00EF7586" w:rsidP="00952049">
            <w:pPr>
              <w:spacing w:line="256" w:lineRule="auto"/>
              <w:ind w:firstLine="0"/>
              <w:rPr>
                <w:del w:id="3053" w:author="Nguyen Duc Anh" w:date="2025-09-26T19:47:00Z"/>
                <w:rFonts w:asciiTheme="majorHAnsi" w:hAnsiTheme="majorHAnsi" w:cstheme="majorHAnsi"/>
                <w:sz w:val="24"/>
                <w:szCs w:val="24"/>
              </w:rPr>
            </w:pPr>
            <w:del w:id="3054" w:author="Nguyen Duc Anh" w:date="2025-09-26T19:47:00Z">
              <w:r w:rsidRPr="00B12133" w:rsidDel="00E21C63">
                <w:rPr>
                  <w:rFonts w:asciiTheme="majorHAnsi" w:hAnsiTheme="majorHAnsi" w:cstheme="majorHAnsi"/>
                  <w:b/>
                  <w:bCs/>
                  <w:sz w:val="24"/>
                  <w:szCs w:val="24"/>
                </w:rPr>
                <w:delText>Số tiền nhận</w:delText>
              </w:r>
            </w:del>
          </w:p>
        </w:tc>
      </w:tr>
      <w:tr w:rsidR="00EF7586" w:rsidRPr="00644FCA" w:rsidDel="00E21C63" w14:paraId="040F0365" w14:textId="462B2AEC" w:rsidTr="00952049">
        <w:trPr>
          <w:trHeight w:val="748"/>
          <w:del w:id="3055"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164CC3C9" w14:textId="52BB3AB3" w:rsidR="00EF7586" w:rsidRPr="00644FCA" w:rsidDel="00E21C63" w:rsidRDefault="00EF7586" w:rsidP="00E74B40">
            <w:pPr>
              <w:numPr>
                <w:ilvl w:val="0"/>
                <w:numId w:val="30"/>
              </w:numPr>
              <w:tabs>
                <w:tab w:val="left" w:pos="709"/>
              </w:tabs>
              <w:spacing w:line="256" w:lineRule="auto"/>
              <w:contextualSpacing/>
              <w:jc w:val="center"/>
              <w:rPr>
                <w:del w:id="3056"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19FFA082" w14:textId="6AD43773" w:rsidR="00EF7586" w:rsidDel="00E21C63" w:rsidRDefault="00EF7586" w:rsidP="00952049">
            <w:pPr>
              <w:spacing w:line="256" w:lineRule="auto"/>
              <w:ind w:firstLine="0"/>
              <w:rPr>
                <w:del w:id="3057" w:author="Nguyen Duc Anh" w:date="2025-09-26T19:47:00Z"/>
                <w:rFonts w:asciiTheme="majorHAnsi" w:hAnsiTheme="majorHAnsi" w:cstheme="majorHAnsi"/>
                <w:sz w:val="24"/>
                <w:szCs w:val="24"/>
              </w:rPr>
            </w:pPr>
            <w:del w:id="3058" w:author="Nguyen Duc Anh" w:date="2025-09-26T19:47:00Z">
              <w:r w:rsidDel="00E21C63">
                <w:rPr>
                  <w:rFonts w:asciiTheme="majorHAnsi" w:hAnsiTheme="majorHAnsi" w:cstheme="majorHAnsi"/>
                  <w:sz w:val="24"/>
                  <w:szCs w:val="24"/>
                </w:rPr>
                <w:delText>Số tiền giao dịch</w:delText>
              </w:r>
            </w:del>
          </w:p>
        </w:tc>
        <w:tc>
          <w:tcPr>
            <w:tcW w:w="1242" w:type="dxa"/>
            <w:tcBorders>
              <w:top w:val="single" w:sz="4" w:space="0" w:color="000000"/>
              <w:left w:val="single" w:sz="4" w:space="0" w:color="000000"/>
              <w:bottom w:val="single" w:sz="4" w:space="0" w:color="000000"/>
              <w:right w:val="single" w:sz="4" w:space="0" w:color="000000"/>
            </w:tcBorders>
          </w:tcPr>
          <w:p w14:paraId="7EBD4E53" w14:textId="05332F14" w:rsidR="00EF7586" w:rsidDel="00E21C63" w:rsidRDefault="00EF7586" w:rsidP="00952049">
            <w:pPr>
              <w:spacing w:line="256" w:lineRule="auto"/>
              <w:ind w:firstLine="0"/>
              <w:rPr>
                <w:del w:id="3059" w:author="Nguyen Duc Anh" w:date="2025-09-26T19:47:00Z"/>
                <w:rFonts w:asciiTheme="majorHAnsi" w:hAnsiTheme="majorHAnsi" w:cstheme="majorHAnsi"/>
                <w:sz w:val="24"/>
                <w:szCs w:val="24"/>
              </w:rPr>
            </w:pPr>
            <w:del w:id="3060" w:author="Nguyen Duc Anh" w:date="2025-09-26T19:47:00Z">
              <w:r w:rsidDel="00E21C63">
                <w:rPr>
                  <w:rFonts w:asciiTheme="majorHAnsi" w:hAnsiTheme="majorHAnsi" w:cstheme="majorHAnsi"/>
                  <w:sz w:val="24"/>
                  <w:szCs w:val="24"/>
                </w:rPr>
                <w:delText>Number</w:delText>
              </w:r>
            </w:del>
          </w:p>
        </w:tc>
        <w:tc>
          <w:tcPr>
            <w:tcW w:w="911" w:type="dxa"/>
            <w:tcBorders>
              <w:top w:val="single" w:sz="4" w:space="0" w:color="000000"/>
              <w:left w:val="single" w:sz="4" w:space="0" w:color="000000"/>
              <w:bottom w:val="single" w:sz="4" w:space="0" w:color="000000"/>
              <w:right w:val="single" w:sz="4" w:space="0" w:color="000000"/>
            </w:tcBorders>
          </w:tcPr>
          <w:p w14:paraId="3F72C1B6" w14:textId="31771ADD" w:rsidR="00EF7586" w:rsidRPr="001C7499" w:rsidDel="00E21C63" w:rsidRDefault="00EF7586" w:rsidP="00952049">
            <w:pPr>
              <w:spacing w:line="256" w:lineRule="auto"/>
              <w:ind w:firstLine="0"/>
              <w:rPr>
                <w:del w:id="3061" w:author="Nguyen Duc Anh" w:date="2025-09-26T19:47:00Z"/>
                <w:rFonts w:asciiTheme="majorHAnsi" w:hAnsiTheme="majorHAnsi" w:cstheme="majorHAnsi"/>
                <w:sz w:val="24"/>
                <w:szCs w:val="24"/>
              </w:rPr>
            </w:pPr>
            <w:del w:id="3062" w:author="Nguyen Duc Anh" w:date="2025-09-26T19:47:00Z">
              <w:r w:rsidRPr="004E3089"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307E2AD3" w14:textId="77950771" w:rsidR="00EF7586" w:rsidDel="00E21C63" w:rsidRDefault="00EF7586" w:rsidP="00952049">
            <w:pPr>
              <w:spacing w:line="256" w:lineRule="auto"/>
              <w:ind w:firstLine="0"/>
              <w:rPr>
                <w:del w:id="3063" w:author="Nguyen Duc Anh" w:date="2025-09-26T19:47:00Z"/>
                <w:rFonts w:asciiTheme="majorHAnsi" w:hAnsiTheme="majorHAnsi" w:cstheme="majorHAnsi"/>
                <w:sz w:val="24"/>
                <w:szCs w:val="24"/>
              </w:rPr>
            </w:pPr>
            <w:del w:id="3064" w:author="Nguyen Duc Anh" w:date="2025-09-26T19:47:00Z">
              <w:r w:rsidDel="00E21C63">
                <w:rPr>
                  <w:rFonts w:asciiTheme="majorHAnsi" w:hAnsiTheme="majorHAnsi" w:cstheme="majorHAnsi"/>
                  <w:sz w:val="24"/>
                  <w:szCs w:val="24"/>
                </w:rPr>
                <w:delText xml:space="preserve">Không </w:delText>
              </w:r>
            </w:del>
          </w:p>
        </w:tc>
        <w:tc>
          <w:tcPr>
            <w:tcW w:w="994" w:type="dxa"/>
            <w:tcBorders>
              <w:top w:val="single" w:sz="4" w:space="0" w:color="000000"/>
              <w:left w:val="single" w:sz="4" w:space="0" w:color="000000"/>
              <w:bottom w:val="single" w:sz="4" w:space="0" w:color="000000"/>
              <w:right w:val="single" w:sz="4" w:space="0" w:color="000000"/>
            </w:tcBorders>
          </w:tcPr>
          <w:p w14:paraId="733DB3F8" w14:textId="0836919B" w:rsidR="00EF7586" w:rsidDel="00E21C63" w:rsidRDefault="00EF7586" w:rsidP="00952049">
            <w:pPr>
              <w:spacing w:line="256" w:lineRule="auto"/>
              <w:ind w:firstLine="0"/>
              <w:rPr>
                <w:del w:id="3065" w:author="Nguyen Duc Anh" w:date="2025-09-26T19:47:00Z"/>
                <w:rFonts w:asciiTheme="majorHAnsi" w:hAnsiTheme="majorHAnsi" w:cstheme="majorHAnsi"/>
                <w:sz w:val="24"/>
                <w:szCs w:val="24"/>
              </w:rPr>
            </w:pPr>
            <w:del w:id="3066"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212E30B3" w14:textId="59F925C7" w:rsidR="00EF7586" w:rsidDel="00E21C63" w:rsidRDefault="00EF7586" w:rsidP="00952049">
            <w:pPr>
              <w:spacing w:line="256" w:lineRule="auto"/>
              <w:ind w:firstLine="0"/>
              <w:rPr>
                <w:del w:id="3067" w:author="Nguyen Duc Anh" w:date="2025-09-26T19:47:00Z"/>
                <w:rFonts w:asciiTheme="majorHAnsi" w:hAnsiTheme="majorHAnsi" w:cstheme="majorHAnsi"/>
                <w:sz w:val="24"/>
                <w:szCs w:val="24"/>
              </w:rPr>
            </w:pPr>
            <w:del w:id="3068" w:author="Nguyen Duc Anh" w:date="2025-09-26T19:47:00Z">
              <w:r w:rsidDel="00E21C63">
                <w:rPr>
                  <w:rFonts w:asciiTheme="majorHAnsi" w:hAnsiTheme="majorHAnsi" w:cstheme="majorHAnsi"/>
                  <w:sz w:val="24"/>
                  <w:szCs w:val="24"/>
                </w:rPr>
                <w:delText>Hiển thị số tiền giao dịch sau khi chọn loại tỷ giá</w:delText>
              </w:r>
            </w:del>
          </w:p>
        </w:tc>
      </w:tr>
      <w:tr w:rsidR="00EF7586" w:rsidRPr="00644FCA" w:rsidDel="00E21C63" w14:paraId="4BB408C8" w14:textId="30D0B59E" w:rsidTr="00952049">
        <w:trPr>
          <w:trHeight w:val="748"/>
          <w:del w:id="3069"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4F01EE4A" w14:textId="011A723C" w:rsidR="00EF7586" w:rsidRPr="00644FCA" w:rsidDel="00E21C63" w:rsidRDefault="00EF7586" w:rsidP="00E74B40">
            <w:pPr>
              <w:numPr>
                <w:ilvl w:val="0"/>
                <w:numId w:val="30"/>
              </w:numPr>
              <w:tabs>
                <w:tab w:val="left" w:pos="709"/>
              </w:tabs>
              <w:spacing w:line="256" w:lineRule="auto"/>
              <w:contextualSpacing/>
              <w:jc w:val="center"/>
              <w:rPr>
                <w:del w:id="3070"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181F7A5B" w14:textId="69E6CE80" w:rsidR="00EF7586" w:rsidDel="00E21C63" w:rsidRDefault="00EF7586" w:rsidP="00952049">
            <w:pPr>
              <w:spacing w:line="256" w:lineRule="auto"/>
              <w:ind w:firstLine="0"/>
              <w:rPr>
                <w:del w:id="3071" w:author="Nguyen Duc Anh" w:date="2025-09-26T19:47:00Z"/>
                <w:rFonts w:asciiTheme="majorHAnsi" w:hAnsiTheme="majorHAnsi" w:cstheme="majorHAnsi"/>
                <w:sz w:val="24"/>
                <w:szCs w:val="24"/>
              </w:rPr>
            </w:pPr>
            <w:del w:id="3072" w:author="Nguyen Duc Anh" w:date="2025-09-26T19:47:00Z">
              <w:r w:rsidDel="00E21C63">
                <w:rPr>
                  <w:rFonts w:asciiTheme="majorHAnsi" w:hAnsiTheme="majorHAnsi" w:cstheme="majorHAnsi"/>
                  <w:sz w:val="24"/>
                  <w:szCs w:val="24"/>
                </w:rPr>
                <w:delText>Tỷ giá</w:delText>
              </w:r>
            </w:del>
          </w:p>
        </w:tc>
        <w:tc>
          <w:tcPr>
            <w:tcW w:w="1242" w:type="dxa"/>
            <w:tcBorders>
              <w:top w:val="single" w:sz="4" w:space="0" w:color="000000"/>
              <w:left w:val="single" w:sz="4" w:space="0" w:color="000000"/>
              <w:bottom w:val="single" w:sz="4" w:space="0" w:color="000000"/>
              <w:right w:val="single" w:sz="4" w:space="0" w:color="000000"/>
            </w:tcBorders>
          </w:tcPr>
          <w:p w14:paraId="0AA5B700" w14:textId="78D257E4" w:rsidR="00EF7586" w:rsidDel="00E21C63" w:rsidRDefault="00EF7586" w:rsidP="00952049">
            <w:pPr>
              <w:spacing w:line="256" w:lineRule="auto"/>
              <w:ind w:firstLine="0"/>
              <w:rPr>
                <w:del w:id="3073" w:author="Nguyen Duc Anh" w:date="2025-09-26T19:47:00Z"/>
                <w:rFonts w:asciiTheme="majorHAnsi" w:hAnsiTheme="majorHAnsi" w:cstheme="majorHAnsi"/>
                <w:sz w:val="24"/>
                <w:szCs w:val="24"/>
              </w:rPr>
            </w:pPr>
            <w:del w:id="3074" w:author="Nguyen Duc Anh" w:date="2025-09-26T19:47:00Z">
              <w:r w:rsidDel="00E21C63">
                <w:rPr>
                  <w:rFonts w:asciiTheme="majorHAnsi" w:hAnsiTheme="majorHAnsi" w:cstheme="majorHAnsi"/>
                  <w:sz w:val="24"/>
                  <w:szCs w:val="24"/>
                </w:rPr>
                <w:delText>Number</w:delText>
              </w:r>
            </w:del>
          </w:p>
        </w:tc>
        <w:tc>
          <w:tcPr>
            <w:tcW w:w="911" w:type="dxa"/>
            <w:tcBorders>
              <w:top w:val="single" w:sz="4" w:space="0" w:color="000000"/>
              <w:left w:val="single" w:sz="4" w:space="0" w:color="000000"/>
              <w:bottom w:val="single" w:sz="4" w:space="0" w:color="000000"/>
              <w:right w:val="single" w:sz="4" w:space="0" w:color="000000"/>
            </w:tcBorders>
          </w:tcPr>
          <w:p w14:paraId="126A287C" w14:textId="09BACC43" w:rsidR="00EF7586" w:rsidRPr="001C7499" w:rsidDel="00E21C63" w:rsidRDefault="00EF7586" w:rsidP="00952049">
            <w:pPr>
              <w:spacing w:line="256" w:lineRule="auto"/>
              <w:ind w:firstLine="0"/>
              <w:rPr>
                <w:del w:id="3075" w:author="Nguyen Duc Anh" w:date="2025-09-26T19:47:00Z"/>
                <w:rFonts w:asciiTheme="majorHAnsi" w:hAnsiTheme="majorHAnsi" w:cstheme="majorHAnsi"/>
                <w:sz w:val="24"/>
                <w:szCs w:val="24"/>
              </w:rPr>
            </w:pPr>
            <w:del w:id="3076" w:author="Nguyen Duc Anh" w:date="2025-09-26T19:47:00Z">
              <w:r w:rsidRPr="004E3089"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0D9FDA57" w14:textId="1549BB81" w:rsidR="00EF7586" w:rsidDel="00E21C63" w:rsidRDefault="00EF7586" w:rsidP="00952049">
            <w:pPr>
              <w:spacing w:line="256" w:lineRule="auto"/>
              <w:ind w:firstLine="0"/>
              <w:rPr>
                <w:del w:id="3077" w:author="Nguyen Duc Anh" w:date="2025-09-26T19:47:00Z"/>
                <w:rFonts w:asciiTheme="majorHAnsi" w:hAnsiTheme="majorHAnsi" w:cstheme="majorHAnsi"/>
                <w:sz w:val="24"/>
                <w:szCs w:val="24"/>
              </w:rPr>
            </w:pPr>
            <w:del w:id="3078" w:author="Nguyen Duc Anh" w:date="2025-09-26T19:47:00Z">
              <w:r w:rsidDel="00E21C63">
                <w:rPr>
                  <w:rFonts w:asciiTheme="majorHAnsi" w:hAnsiTheme="majorHAnsi" w:cstheme="majorHAnsi"/>
                  <w:sz w:val="24"/>
                  <w:szCs w:val="24"/>
                </w:rPr>
                <w:delText xml:space="preserve">Không </w:delText>
              </w:r>
            </w:del>
          </w:p>
        </w:tc>
        <w:tc>
          <w:tcPr>
            <w:tcW w:w="994" w:type="dxa"/>
            <w:tcBorders>
              <w:top w:val="single" w:sz="4" w:space="0" w:color="000000"/>
              <w:left w:val="single" w:sz="4" w:space="0" w:color="000000"/>
              <w:bottom w:val="single" w:sz="4" w:space="0" w:color="000000"/>
              <w:right w:val="single" w:sz="4" w:space="0" w:color="000000"/>
            </w:tcBorders>
          </w:tcPr>
          <w:p w14:paraId="48880569" w14:textId="60D4424E" w:rsidR="00EF7586" w:rsidDel="00E21C63" w:rsidRDefault="00EF7586" w:rsidP="00952049">
            <w:pPr>
              <w:spacing w:line="256" w:lineRule="auto"/>
              <w:ind w:firstLine="0"/>
              <w:rPr>
                <w:del w:id="3079" w:author="Nguyen Duc Anh" w:date="2025-09-26T19:47:00Z"/>
                <w:rFonts w:asciiTheme="majorHAnsi" w:hAnsiTheme="majorHAnsi" w:cstheme="majorHAnsi"/>
                <w:sz w:val="24"/>
                <w:szCs w:val="24"/>
              </w:rPr>
            </w:pPr>
            <w:del w:id="3080"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254463C3" w14:textId="4C534025" w:rsidR="00EF7586" w:rsidDel="00E21C63" w:rsidRDefault="00EF7586" w:rsidP="00952049">
            <w:pPr>
              <w:spacing w:line="256" w:lineRule="auto"/>
              <w:ind w:firstLine="0"/>
              <w:rPr>
                <w:del w:id="3081" w:author="Nguyen Duc Anh" w:date="2025-09-26T19:47:00Z"/>
                <w:rFonts w:asciiTheme="majorHAnsi" w:hAnsiTheme="majorHAnsi" w:cstheme="majorHAnsi"/>
                <w:sz w:val="24"/>
                <w:szCs w:val="24"/>
              </w:rPr>
            </w:pPr>
            <w:del w:id="3082" w:author="Nguyen Duc Anh" w:date="2025-09-26T19:47:00Z">
              <w:r w:rsidDel="00E21C63">
                <w:rPr>
                  <w:rFonts w:asciiTheme="majorHAnsi" w:hAnsiTheme="majorHAnsi" w:cstheme="majorHAnsi"/>
                  <w:sz w:val="24"/>
                  <w:szCs w:val="24"/>
                </w:rPr>
                <w:delText>Hiển thị tỷ giá sau khi chọn loại tỷ giá</w:delText>
              </w:r>
            </w:del>
          </w:p>
        </w:tc>
      </w:tr>
      <w:tr w:rsidR="00EF7586" w:rsidRPr="00644FCA" w:rsidDel="00E21C63" w14:paraId="2F259F60" w14:textId="6E8F0EDE" w:rsidTr="00952049">
        <w:trPr>
          <w:trHeight w:val="748"/>
          <w:del w:id="3083"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54C1AB6F" w14:textId="51D430A2" w:rsidR="00EF7586" w:rsidRPr="00644FCA" w:rsidDel="00E21C63" w:rsidRDefault="00EF7586" w:rsidP="00E74B40">
            <w:pPr>
              <w:numPr>
                <w:ilvl w:val="0"/>
                <w:numId w:val="30"/>
              </w:numPr>
              <w:tabs>
                <w:tab w:val="left" w:pos="709"/>
              </w:tabs>
              <w:spacing w:line="256" w:lineRule="auto"/>
              <w:contextualSpacing/>
              <w:jc w:val="center"/>
              <w:rPr>
                <w:del w:id="3084"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4DAA5CE" w14:textId="0765E87A" w:rsidR="00EF7586" w:rsidDel="00E21C63" w:rsidRDefault="00EF7586" w:rsidP="00952049">
            <w:pPr>
              <w:spacing w:line="256" w:lineRule="auto"/>
              <w:ind w:firstLine="0"/>
              <w:rPr>
                <w:del w:id="3085" w:author="Nguyen Duc Anh" w:date="2025-09-26T19:47:00Z"/>
                <w:rFonts w:asciiTheme="majorHAnsi" w:hAnsiTheme="majorHAnsi" w:cstheme="majorHAnsi"/>
                <w:sz w:val="24"/>
                <w:szCs w:val="24"/>
              </w:rPr>
            </w:pPr>
            <w:del w:id="3086" w:author="Nguyen Duc Anh" w:date="2025-09-26T19:47:00Z">
              <w:r w:rsidDel="00E21C63">
                <w:rPr>
                  <w:rFonts w:asciiTheme="majorHAnsi" w:hAnsiTheme="majorHAnsi" w:cstheme="majorHAnsi"/>
                  <w:sz w:val="24"/>
                  <w:szCs w:val="24"/>
                </w:rPr>
                <w:delText>Số tiền thu đổi</w:delText>
              </w:r>
            </w:del>
          </w:p>
        </w:tc>
        <w:tc>
          <w:tcPr>
            <w:tcW w:w="1242" w:type="dxa"/>
            <w:tcBorders>
              <w:top w:val="single" w:sz="4" w:space="0" w:color="000000"/>
              <w:left w:val="single" w:sz="4" w:space="0" w:color="000000"/>
              <w:bottom w:val="single" w:sz="4" w:space="0" w:color="000000"/>
              <w:right w:val="single" w:sz="4" w:space="0" w:color="000000"/>
            </w:tcBorders>
          </w:tcPr>
          <w:p w14:paraId="73179990" w14:textId="30504DEC" w:rsidR="00EF7586" w:rsidDel="00E21C63" w:rsidRDefault="00EF7586" w:rsidP="00952049">
            <w:pPr>
              <w:spacing w:line="256" w:lineRule="auto"/>
              <w:ind w:firstLine="0"/>
              <w:rPr>
                <w:del w:id="3087" w:author="Nguyen Duc Anh" w:date="2025-09-26T19:47:00Z"/>
                <w:rFonts w:asciiTheme="majorHAnsi" w:hAnsiTheme="majorHAnsi" w:cstheme="majorHAnsi"/>
                <w:sz w:val="24"/>
                <w:szCs w:val="24"/>
              </w:rPr>
            </w:pPr>
            <w:del w:id="3088" w:author="Nguyen Duc Anh" w:date="2025-09-26T19:47:00Z">
              <w:r w:rsidDel="00E21C63">
                <w:rPr>
                  <w:rFonts w:asciiTheme="majorHAnsi" w:hAnsiTheme="majorHAnsi" w:cstheme="majorHAnsi"/>
                  <w:sz w:val="24"/>
                  <w:szCs w:val="24"/>
                </w:rPr>
                <w:delText>Number</w:delText>
              </w:r>
            </w:del>
          </w:p>
        </w:tc>
        <w:tc>
          <w:tcPr>
            <w:tcW w:w="911" w:type="dxa"/>
            <w:tcBorders>
              <w:top w:val="single" w:sz="4" w:space="0" w:color="000000"/>
              <w:left w:val="single" w:sz="4" w:space="0" w:color="000000"/>
              <w:bottom w:val="single" w:sz="4" w:space="0" w:color="000000"/>
              <w:right w:val="single" w:sz="4" w:space="0" w:color="000000"/>
            </w:tcBorders>
          </w:tcPr>
          <w:p w14:paraId="6B6B1F52" w14:textId="4E155051" w:rsidR="00EF7586" w:rsidDel="00E21C63" w:rsidRDefault="00EF7586" w:rsidP="00952049">
            <w:pPr>
              <w:spacing w:line="256" w:lineRule="auto"/>
              <w:ind w:firstLine="0"/>
              <w:rPr>
                <w:del w:id="3089" w:author="Nguyen Duc Anh" w:date="2025-09-26T19:47:00Z"/>
                <w:rFonts w:asciiTheme="majorHAnsi" w:hAnsiTheme="majorHAnsi" w:cstheme="majorHAnsi"/>
                <w:sz w:val="24"/>
                <w:szCs w:val="24"/>
              </w:rPr>
            </w:pPr>
            <w:del w:id="3090" w:author="Nguyen Duc Anh" w:date="2025-09-26T19:47:00Z">
              <w:r w:rsidRPr="004E3089"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079D904B" w14:textId="638A7B1D" w:rsidR="00EF7586" w:rsidDel="00E21C63" w:rsidRDefault="00EF7586" w:rsidP="00952049">
            <w:pPr>
              <w:spacing w:line="256" w:lineRule="auto"/>
              <w:ind w:firstLine="0"/>
              <w:rPr>
                <w:del w:id="3091" w:author="Nguyen Duc Anh" w:date="2025-09-26T19:47:00Z"/>
                <w:rFonts w:asciiTheme="majorHAnsi" w:hAnsiTheme="majorHAnsi" w:cstheme="majorHAnsi"/>
                <w:sz w:val="24"/>
                <w:szCs w:val="24"/>
              </w:rPr>
            </w:pPr>
            <w:del w:id="3092" w:author="Nguyen Duc Anh" w:date="2025-09-26T19:47:00Z">
              <w:r w:rsidDel="00E21C63">
                <w:rPr>
                  <w:rFonts w:asciiTheme="majorHAnsi" w:hAnsiTheme="majorHAnsi" w:cstheme="majorHAnsi"/>
                  <w:sz w:val="24"/>
                  <w:szCs w:val="24"/>
                </w:rPr>
                <w:delText xml:space="preserve">Không </w:delText>
              </w:r>
            </w:del>
          </w:p>
        </w:tc>
        <w:tc>
          <w:tcPr>
            <w:tcW w:w="994" w:type="dxa"/>
            <w:tcBorders>
              <w:top w:val="single" w:sz="4" w:space="0" w:color="000000"/>
              <w:left w:val="single" w:sz="4" w:space="0" w:color="000000"/>
              <w:bottom w:val="single" w:sz="4" w:space="0" w:color="000000"/>
              <w:right w:val="single" w:sz="4" w:space="0" w:color="000000"/>
            </w:tcBorders>
          </w:tcPr>
          <w:p w14:paraId="42B53854" w14:textId="2BC23E56" w:rsidR="00EF7586" w:rsidDel="00E21C63" w:rsidRDefault="00EF7586" w:rsidP="00952049">
            <w:pPr>
              <w:spacing w:line="256" w:lineRule="auto"/>
              <w:ind w:firstLine="0"/>
              <w:rPr>
                <w:del w:id="3093" w:author="Nguyen Duc Anh" w:date="2025-09-26T19:47:00Z"/>
                <w:rFonts w:asciiTheme="majorHAnsi" w:hAnsiTheme="majorHAnsi" w:cstheme="majorHAnsi"/>
                <w:sz w:val="24"/>
                <w:szCs w:val="24"/>
              </w:rPr>
            </w:pPr>
            <w:del w:id="3094"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3D3ED95D" w14:textId="35FAB8C4" w:rsidR="00EF7586" w:rsidDel="00E21C63" w:rsidRDefault="00EF7586" w:rsidP="00952049">
            <w:pPr>
              <w:spacing w:line="256" w:lineRule="auto"/>
              <w:ind w:firstLine="0"/>
              <w:rPr>
                <w:del w:id="3095" w:author="Nguyen Duc Anh" w:date="2025-09-26T19:47:00Z"/>
                <w:rFonts w:asciiTheme="majorHAnsi" w:hAnsiTheme="majorHAnsi" w:cstheme="majorHAnsi"/>
                <w:sz w:val="24"/>
                <w:szCs w:val="24"/>
              </w:rPr>
            </w:pPr>
            <w:del w:id="3096" w:author="Nguyen Duc Anh" w:date="2025-09-26T19:47:00Z">
              <w:r w:rsidDel="00E21C63">
                <w:rPr>
                  <w:rFonts w:asciiTheme="majorHAnsi" w:hAnsiTheme="majorHAnsi" w:cstheme="majorHAnsi"/>
                  <w:sz w:val="24"/>
                  <w:szCs w:val="24"/>
                </w:rPr>
                <w:delText xml:space="preserve">Hiển thị số tiền thu đổi sau khi quy đổi tỷ giá </w:delText>
              </w:r>
            </w:del>
          </w:p>
        </w:tc>
      </w:tr>
      <w:tr w:rsidR="00EF7586" w:rsidRPr="00644FCA" w:rsidDel="00E21C63" w14:paraId="4BCB8107" w14:textId="480DB394" w:rsidTr="00952049">
        <w:trPr>
          <w:trHeight w:val="748"/>
          <w:del w:id="3097"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515FF081" w14:textId="013A486C" w:rsidR="00EF7586" w:rsidRPr="00644FCA" w:rsidDel="00E21C63" w:rsidRDefault="00EF7586" w:rsidP="00E74B40">
            <w:pPr>
              <w:numPr>
                <w:ilvl w:val="0"/>
                <w:numId w:val="30"/>
              </w:numPr>
              <w:tabs>
                <w:tab w:val="left" w:pos="709"/>
              </w:tabs>
              <w:spacing w:line="256" w:lineRule="auto"/>
              <w:contextualSpacing/>
              <w:jc w:val="center"/>
              <w:rPr>
                <w:del w:id="3098"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689A5B67" w14:textId="0CFD382E" w:rsidR="00EF7586" w:rsidDel="00E21C63" w:rsidRDefault="00EF7586" w:rsidP="00952049">
            <w:pPr>
              <w:spacing w:line="256" w:lineRule="auto"/>
              <w:ind w:firstLine="0"/>
              <w:rPr>
                <w:del w:id="3099" w:author="Nguyen Duc Anh" w:date="2025-09-26T19:47:00Z"/>
                <w:rFonts w:asciiTheme="majorHAnsi" w:hAnsiTheme="majorHAnsi" w:cstheme="majorHAnsi"/>
                <w:sz w:val="24"/>
                <w:szCs w:val="24"/>
              </w:rPr>
            </w:pPr>
            <w:del w:id="3100" w:author="Nguyen Duc Anh" w:date="2025-09-26T19:47:00Z">
              <w:r w:rsidDel="00E21C63">
                <w:rPr>
                  <w:rFonts w:asciiTheme="majorHAnsi" w:hAnsiTheme="majorHAnsi" w:cstheme="majorHAnsi"/>
                  <w:sz w:val="24"/>
                  <w:szCs w:val="24"/>
                </w:rPr>
                <w:delText>Tổng giao dịch nhận được</w:delText>
              </w:r>
            </w:del>
          </w:p>
        </w:tc>
        <w:tc>
          <w:tcPr>
            <w:tcW w:w="1242" w:type="dxa"/>
            <w:tcBorders>
              <w:top w:val="single" w:sz="4" w:space="0" w:color="000000"/>
              <w:left w:val="single" w:sz="4" w:space="0" w:color="000000"/>
              <w:bottom w:val="single" w:sz="4" w:space="0" w:color="000000"/>
              <w:right w:val="single" w:sz="4" w:space="0" w:color="000000"/>
            </w:tcBorders>
          </w:tcPr>
          <w:p w14:paraId="04B176C2" w14:textId="4A664B05" w:rsidR="00EF7586" w:rsidDel="00E21C63" w:rsidRDefault="00EF7586" w:rsidP="00952049">
            <w:pPr>
              <w:spacing w:line="256" w:lineRule="auto"/>
              <w:ind w:firstLine="0"/>
              <w:rPr>
                <w:del w:id="3101" w:author="Nguyen Duc Anh" w:date="2025-09-26T19:47:00Z"/>
                <w:rFonts w:asciiTheme="majorHAnsi" w:hAnsiTheme="majorHAnsi" w:cstheme="majorHAnsi"/>
                <w:sz w:val="24"/>
                <w:szCs w:val="24"/>
              </w:rPr>
            </w:pPr>
            <w:del w:id="3102" w:author="Nguyen Duc Anh" w:date="2025-09-26T19:47:00Z">
              <w:r w:rsidDel="00E21C63">
                <w:rPr>
                  <w:rFonts w:asciiTheme="majorHAnsi" w:hAnsiTheme="majorHAnsi" w:cstheme="majorHAnsi"/>
                  <w:sz w:val="24"/>
                  <w:szCs w:val="24"/>
                </w:rPr>
                <w:delText>Number</w:delText>
              </w:r>
            </w:del>
          </w:p>
        </w:tc>
        <w:tc>
          <w:tcPr>
            <w:tcW w:w="911" w:type="dxa"/>
            <w:tcBorders>
              <w:top w:val="single" w:sz="4" w:space="0" w:color="000000"/>
              <w:left w:val="single" w:sz="4" w:space="0" w:color="000000"/>
              <w:bottom w:val="single" w:sz="4" w:space="0" w:color="000000"/>
              <w:right w:val="single" w:sz="4" w:space="0" w:color="000000"/>
            </w:tcBorders>
          </w:tcPr>
          <w:p w14:paraId="27259904" w14:textId="56B08B65" w:rsidR="00EF7586" w:rsidDel="00E21C63" w:rsidRDefault="00EF7586" w:rsidP="00952049">
            <w:pPr>
              <w:spacing w:line="256" w:lineRule="auto"/>
              <w:ind w:firstLine="0"/>
              <w:rPr>
                <w:del w:id="3103" w:author="Nguyen Duc Anh" w:date="2025-09-26T19:47:00Z"/>
                <w:rFonts w:asciiTheme="majorHAnsi" w:hAnsiTheme="majorHAnsi" w:cstheme="majorHAnsi"/>
                <w:sz w:val="24"/>
                <w:szCs w:val="24"/>
              </w:rPr>
            </w:pPr>
            <w:del w:id="3104" w:author="Nguyen Duc Anh" w:date="2025-09-26T19:47:00Z">
              <w:r w:rsidRPr="004E3089"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686BEC31" w14:textId="38F29671" w:rsidR="00EF7586" w:rsidDel="00E21C63" w:rsidRDefault="00EF7586" w:rsidP="00952049">
            <w:pPr>
              <w:spacing w:line="256" w:lineRule="auto"/>
              <w:ind w:firstLine="0"/>
              <w:rPr>
                <w:del w:id="3105" w:author="Nguyen Duc Anh" w:date="2025-09-26T19:47:00Z"/>
                <w:rFonts w:asciiTheme="majorHAnsi" w:hAnsiTheme="majorHAnsi" w:cstheme="majorHAnsi"/>
                <w:sz w:val="24"/>
                <w:szCs w:val="24"/>
              </w:rPr>
            </w:pPr>
            <w:del w:id="3106" w:author="Nguyen Duc Anh" w:date="2025-09-26T19:47:00Z">
              <w:r w:rsidDel="00E21C63">
                <w:rPr>
                  <w:rFonts w:asciiTheme="majorHAnsi" w:hAnsiTheme="majorHAnsi" w:cstheme="majorHAnsi"/>
                  <w:sz w:val="24"/>
                  <w:szCs w:val="24"/>
                </w:rPr>
                <w:delText xml:space="preserve">Không </w:delText>
              </w:r>
            </w:del>
          </w:p>
        </w:tc>
        <w:tc>
          <w:tcPr>
            <w:tcW w:w="994" w:type="dxa"/>
            <w:tcBorders>
              <w:top w:val="single" w:sz="4" w:space="0" w:color="000000"/>
              <w:left w:val="single" w:sz="4" w:space="0" w:color="000000"/>
              <w:bottom w:val="single" w:sz="4" w:space="0" w:color="000000"/>
              <w:right w:val="single" w:sz="4" w:space="0" w:color="000000"/>
            </w:tcBorders>
          </w:tcPr>
          <w:p w14:paraId="0F51076B" w14:textId="15FE1782" w:rsidR="00EF7586" w:rsidDel="00E21C63" w:rsidRDefault="00EF7586" w:rsidP="00952049">
            <w:pPr>
              <w:spacing w:line="256" w:lineRule="auto"/>
              <w:ind w:firstLine="0"/>
              <w:rPr>
                <w:del w:id="3107" w:author="Nguyen Duc Anh" w:date="2025-09-26T19:47:00Z"/>
                <w:rFonts w:asciiTheme="majorHAnsi" w:hAnsiTheme="majorHAnsi" w:cstheme="majorHAnsi"/>
                <w:sz w:val="24"/>
                <w:szCs w:val="24"/>
              </w:rPr>
            </w:pPr>
            <w:del w:id="3108"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329651C3" w14:textId="51D08867" w:rsidR="00EF7586" w:rsidDel="00E21C63" w:rsidRDefault="00EF7586" w:rsidP="00952049">
            <w:pPr>
              <w:spacing w:line="256" w:lineRule="auto"/>
              <w:ind w:firstLine="0"/>
              <w:rPr>
                <w:del w:id="3109" w:author="Nguyen Duc Anh" w:date="2025-09-26T19:47:00Z"/>
                <w:rFonts w:asciiTheme="majorHAnsi" w:hAnsiTheme="majorHAnsi" w:cstheme="majorHAnsi"/>
                <w:sz w:val="24"/>
                <w:szCs w:val="24"/>
              </w:rPr>
            </w:pPr>
            <w:del w:id="3110" w:author="Nguyen Duc Anh" w:date="2025-09-26T19:47:00Z">
              <w:r w:rsidDel="00E21C63">
                <w:rPr>
                  <w:rFonts w:asciiTheme="majorHAnsi" w:hAnsiTheme="majorHAnsi" w:cstheme="majorHAnsi"/>
                  <w:sz w:val="24"/>
                  <w:szCs w:val="24"/>
                </w:rPr>
                <w:delText>Hiển thị tổng số tiền giao dịch nhận được sau khi quy đổi tỷ giá</w:delText>
              </w:r>
            </w:del>
          </w:p>
        </w:tc>
      </w:tr>
      <w:tr w:rsidR="00EF7586" w:rsidRPr="00644FCA" w:rsidDel="00E21C63" w14:paraId="7FA4B485" w14:textId="46A90670" w:rsidTr="00952049">
        <w:trPr>
          <w:trHeight w:val="748"/>
          <w:del w:id="3111" w:author="Nguyen Duc Anh" w:date="2025-09-26T19:47:00Z"/>
        </w:trPr>
        <w:tc>
          <w:tcPr>
            <w:tcW w:w="10100" w:type="dxa"/>
            <w:gridSpan w:val="7"/>
            <w:tcBorders>
              <w:top w:val="single" w:sz="4" w:space="0" w:color="000000"/>
              <w:left w:val="single" w:sz="4" w:space="0" w:color="000000"/>
              <w:bottom w:val="single" w:sz="4" w:space="0" w:color="000000"/>
              <w:right w:val="single" w:sz="4" w:space="0" w:color="000000"/>
            </w:tcBorders>
          </w:tcPr>
          <w:p w14:paraId="5921C58E" w14:textId="6BFC3C7A" w:rsidR="00EF7586" w:rsidDel="00E21C63" w:rsidRDefault="00EF7586" w:rsidP="00952049">
            <w:pPr>
              <w:spacing w:line="256" w:lineRule="auto"/>
              <w:ind w:firstLine="0"/>
              <w:rPr>
                <w:del w:id="3112" w:author="Nguyen Duc Anh" w:date="2025-09-26T19:47:00Z"/>
                <w:rFonts w:asciiTheme="majorHAnsi" w:hAnsiTheme="majorHAnsi" w:cstheme="majorHAnsi"/>
                <w:sz w:val="24"/>
                <w:szCs w:val="24"/>
              </w:rPr>
            </w:pPr>
            <w:del w:id="3113" w:author="Nguyen Duc Anh" w:date="2025-09-26T19:47:00Z">
              <w:r w:rsidRPr="00B12133" w:rsidDel="00E21C63">
                <w:rPr>
                  <w:rFonts w:asciiTheme="majorHAnsi" w:hAnsiTheme="majorHAnsi" w:cstheme="majorHAnsi"/>
                  <w:b/>
                  <w:bCs/>
                  <w:sz w:val="24"/>
                  <w:szCs w:val="24"/>
                </w:rPr>
                <w:delText>Chi tiết nợ/có</w:delText>
              </w:r>
            </w:del>
          </w:p>
        </w:tc>
      </w:tr>
      <w:tr w:rsidR="00EF7586" w:rsidRPr="00644FCA" w:rsidDel="00E21C63" w14:paraId="129067E9" w14:textId="7863BEB9" w:rsidTr="00952049">
        <w:trPr>
          <w:trHeight w:val="748"/>
          <w:del w:id="3114"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6CAE4DA5" w14:textId="5D68C2BD" w:rsidR="00EF7586" w:rsidRPr="00644FCA" w:rsidDel="00E21C63" w:rsidRDefault="00EF7586" w:rsidP="00E74B40">
            <w:pPr>
              <w:numPr>
                <w:ilvl w:val="0"/>
                <w:numId w:val="30"/>
              </w:numPr>
              <w:tabs>
                <w:tab w:val="left" w:pos="709"/>
              </w:tabs>
              <w:spacing w:line="256" w:lineRule="auto"/>
              <w:contextualSpacing/>
              <w:jc w:val="center"/>
              <w:rPr>
                <w:del w:id="3115"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5E5B28B" w14:textId="47921204" w:rsidR="00EF7586" w:rsidRPr="00644FCA" w:rsidDel="00E21C63" w:rsidRDefault="00EF7586" w:rsidP="00952049">
            <w:pPr>
              <w:spacing w:line="256" w:lineRule="auto"/>
              <w:ind w:firstLine="0"/>
              <w:rPr>
                <w:del w:id="3116" w:author="Nguyen Duc Anh" w:date="2025-09-26T19:47:00Z"/>
                <w:rFonts w:asciiTheme="majorHAnsi" w:hAnsiTheme="majorHAnsi" w:cstheme="majorHAnsi"/>
                <w:sz w:val="24"/>
                <w:szCs w:val="24"/>
              </w:rPr>
            </w:pPr>
            <w:del w:id="3117" w:author="Nguyen Duc Anh" w:date="2025-09-26T19:47:00Z">
              <w:r w:rsidDel="00E21C63">
                <w:rPr>
                  <w:rFonts w:asciiTheme="majorHAnsi" w:hAnsiTheme="majorHAnsi" w:cstheme="majorHAnsi"/>
                  <w:sz w:val="24"/>
                  <w:szCs w:val="24"/>
                </w:rPr>
                <w:delText>Loại thanh toán</w:delText>
              </w:r>
            </w:del>
          </w:p>
        </w:tc>
        <w:tc>
          <w:tcPr>
            <w:tcW w:w="1242" w:type="dxa"/>
            <w:tcBorders>
              <w:top w:val="single" w:sz="4" w:space="0" w:color="000000"/>
              <w:left w:val="single" w:sz="4" w:space="0" w:color="000000"/>
              <w:bottom w:val="single" w:sz="4" w:space="0" w:color="000000"/>
              <w:right w:val="single" w:sz="4" w:space="0" w:color="000000"/>
            </w:tcBorders>
          </w:tcPr>
          <w:p w14:paraId="07FF653A" w14:textId="67B5F902" w:rsidR="00EF7586" w:rsidRPr="00644FCA" w:rsidDel="00E21C63" w:rsidRDefault="00EF7586" w:rsidP="00952049">
            <w:pPr>
              <w:spacing w:line="256" w:lineRule="auto"/>
              <w:ind w:firstLine="0"/>
              <w:rPr>
                <w:del w:id="3118" w:author="Nguyen Duc Anh" w:date="2025-09-26T19:47:00Z"/>
                <w:rFonts w:asciiTheme="majorHAnsi" w:hAnsiTheme="majorHAnsi" w:cstheme="majorHAnsi"/>
                <w:sz w:val="24"/>
                <w:szCs w:val="24"/>
              </w:rPr>
            </w:pPr>
            <w:del w:id="3119" w:author="Nguyen Duc Anh" w:date="2025-09-26T19:47:00Z">
              <w:r w:rsidDel="00E21C63">
                <w:rPr>
                  <w:rFonts w:asciiTheme="majorHAnsi" w:hAnsiTheme="majorHAnsi" w:cstheme="majorHAnsi"/>
                  <w:sz w:val="24"/>
                  <w:szCs w:val="24"/>
                </w:rPr>
                <w:delText>Droplist</w:delText>
              </w:r>
            </w:del>
          </w:p>
        </w:tc>
        <w:tc>
          <w:tcPr>
            <w:tcW w:w="911" w:type="dxa"/>
            <w:tcBorders>
              <w:top w:val="single" w:sz="4" w:space="0" w:color="000000"/>
              <w:left w:val="single" w:sz="4" w:space="0" w:color="000000"/>
              <w:bottom w:val="single" w:sz="4" w:space="0" w:color="000000"/>
              <w:right w:val="single" w:sz="4" w:space="0" w:color="000000"/>
            </w:tcBorders>
          </w:tcPr>
          <w:p w14:paraId="6BDB16BE" w14:textId="7211A686" w:rsidR="00EF7586" w:rsidRPr="00644FCA" w:rsidDel="00E21C63" w:rsidRDefault="00EF7586" w:rsidP="00952049">
            <w:pPr>
              <w:spacing w:line="256" w:lineRule="auto"/>
              <w:ind w:firstLine="0"/>
              <w:rPr>
                <w:del w:id="3120" w:author="Nguyen Duc Anh" w:date="2025-09-26T19:47:00Z"/>
                <w:rFonts w:asciiTheme="majorHAnsi" w:hAnsiTheme="majorHAnsi" w:cstheme="majorHAnsi"/>
                <w:sz w:val="24"/>
                <w:szCs w:val="24"/>
              </w:rPr>
            </w:pPr>
            <w:del w:id="3121" w:author="Nguyen Duc Anh" w:date="2025-09-26T19:47:00Z">
              <w:r w:rsidRPr="004E3089"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4F046B76" w14:textId="4ED0FE3A" w:rsidR="00EF7586" w:rsidRPr="00644FCA" w:rsidDel="00E21C63" w:rsidRDefault="00EF7586" w:rsidP="00952049">
            <w:pPr>
              <w:spacing w:line="256" w:lineRule="auto"/>
              <w:ind w:firstLine="0"/>
              <w:rPr>
                <w:del w:id="3122" w:author="Nguyen Duc Anh" w:date="2025-09-26T19:47:00Z"/>
                <w:rFonts w:asciiTheme="majorHAnsi" w:hAnsiTheme="majorHAnsi" w:cstheme="majorHAnsi"/>
                <w:sz w:val="24"/>
                <w:szCs w:val="24"/>
              </w:rPr>
            </w:pPr>
            <w:del w:id="3123" w:author="Nguyen Duc Anh" w:date="2025-09-26T19:47:00Z">
              <w:r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779B7231" w14:textId="555B5DF6" w:rsidR="00EF7586" w:rsidRPr="00644FCA" w:rsidDel="00E21C63" w:rsidRDefault="00EF7586" w:rsidP="00952049">
            <w:pPr>
              <w:spacing w:line="256" w:lineRule="auto"/>
              <w:ind w:firstLine="0"/>
              <w:rPr>
                <w:del w:id="3124" w:author="Nguyen Duc Anh" w:date="2025-09-26T19:47:00Z"/>
                <w:rFonts w:asciiTheme="majorHAnsi" w:hAnsiTheme="majorHAnsi" w:cstheme="majorHAnsi"/>
                <w:sz w:val="24"/>
                <w:szCs w:val="24"/>
              </w:rPr>
            </w:pPr>
            <w:del w:id="3125"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2178CA53" w14:textId="3F9E31FC" w:rsidR="00EF7586" w:rsidDel="00E21C63" w:rsidRDefault="00EF7586" w:rsidP="00952049">
            <w:pPr>
              <w:spacing w:line="256" w:lineRule="auto"/>
              <w:ind w:firstLine="0"/>
              <w:rPr>
                <w:del w:id="3126" w:author="Nguyen Duc Anh" w:date="2025-09-26T19:47:00Z"/>
                <w:rFonts w:asciiTheme="majorHAnsi" w:hAnsiTheme="majorHAnsi" w:cstheme="majorHAnsi"/>
                <w:sz w:val="24"/>
                <w:szCs w:val="24"/>
              </w:rPr>
            </w:pPr>
            <w:del w:id="3127" w:author="Nguyen Duc Anh" w:date="2025-09-26T19:47:00Z">
              <w:r w:rsidDel="00E21C63">
                <w:rPr>
                  <w:rFonts w:asciiTheme="majorHAnsi" w:hAnsiTheme="majorHAnsi" w:cstheme="majorHAnsi"/>
                  <w:sz w:val="24"/>
                  <w:szCs w:val="24"/>
                </w:rPr>
                <w:delText>Chọn loại thanh toán:</w:delText>
              </w:r>
            </w:del>
          </w:p>
          <w:p w14:paraId="31F683D5" w14:textId="22E2FD93" w:rsidR="00EF7586" w:rsidDel="00E21C63" w:rsidRDefault="00EF7586" w:rsidP="00952049">
            <w:pPr>
              <w:spacing w:line="256" w:lineRule="auto"/>
              <w:ind w:firstLine="0"/>
              <w:rPr>
                <w:del w:id="3128" w:author="Nguyen Duc Anh" w:date="2025-09-26T19:47:00Z"/>
                <w:rFonts w:asciiTheme="majorHAnsi" w:hAnsiTheme="majorHAnsi" w:cstheme="majorHAnsi"/>
                <w:sz w:val="24"/>
                <w:szCs w:val="24"/>
              </w:rPr>
            </w:pPr>
            <w:del w:id="3129" w:author="Nguyen Duc Anh" w:date="2025-09-26T19:47:00Z">
              <w:r w:rsidDel="00E21C63">
                <w:rPr>
                  <w:rFonts w:asciiTheme="majorHAnsi" w:hAnsiTheme="majorHAnsi" w:cstheme="majorHAnsi"/>
                  <w:sz w:val="24"/>
                  <w:szCs w:val="24"/>
                </w:rPr>
                <w:delText>- Mua ngoại tệ: Tiền mặt</w:delText>
              </w:r>
            </w:del>
          </w:p>
          <w:p w14:paraId="592C4643" w14:textId="20550313" w:rsidR="00EF7586" w:rsidRPr="00644FCA" w:rsidDel="00E21C63" w:rsidRDefault="00EF7586" w:rsidP="00952049">
            <w:pPr>
              <w:spacing w:line="256" w:lineRule="auto"/>
              <w:ind w:firstLine="0"/>
              <w:rPr>
                <w:del w:id="3130" w:author="Nguyen Duc Anh" w:date="2025-09-26T19:47:00Z"/>
                <w:rFonts w:asciiTheme="majorHAnsi" w:hAnsiTheme="majorHAnsi" w:cstheme="majorHAnsi"/>
                <w:sz w:val="24"/>
                <w:szCs w:val="24"/>
              </w:rPr>
            </w:pPr>
            <w:del w:id="3131" w:author="Nguyen Duc Anh" w:date="2025-09-26T19:47:00Z">
              <w:r w:rsidDel="00E21C63">
                <w:rPr>
                  <w:rFonts w:asciiTheme="majorHAnsi" w:hAnsiTheme="majorHAnsi" w:cstheme="majorHAnsi"/>
                  <w:sz w:val="24"/>
                  <w:szCs w:val="24"/>
                </w:rPr>
                <w:delText>- Bán/Đổi ngoại tệ: Tiền mặt, Tài khoản KH, CCA</w:delText>
              </w:r>
            </w:del>
          </w:p>
        </w:tc>
      </w:tr>
      <w:tr w:rsidR="00EF7586" w:rsidRPr="00644FCA" w:rsidDel="00E21C63" w14:paraId="138FA14E" w14:textId="539A3AA3" w:rsidTr="00952049">
        <w:trPr>
          <w:trHeight w:val="748"/>
          <w:del w:id="3132"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48EF1AE1" w14:textId="2598C2B5" w:rsidR="00EF7586" w:rsidRPr="00644FCA" w:rsidDel="00E21C63" w:rsidRDefault="00EF7586" w:rsidP="00952049">
            <w:pPr>
              <w:tabs>
                <w:tab w:val="left" w:pos="709"/>
              </w:tabs>
              <w:spacing w:line="256" w:lineRule="auto"/>
              <w:ind w:firstLine="0"/>
              <w:contextualSpacing/>
              <w:jc w:val="both"/>
              <w:rPr>
                <w:del w:id="3133" w:author="Nguyen Duc Anh" w:date="2025-09-26T19:47:00Z"/>
                <w:rFonts w:asciiTheme="majorHAnsi" w:hAnsiTheme="majorHAnsi" w:cstheme="majorHAnsi"/>
                <w:sz w:val="24"/>
                <w:szCs w:val="24"/>
              </w:rPr>
            </w:pPr>
          </w:p>
        </w:tc>
        <w:tc>
          <w:tcPr>
            <w:tcW w:w="9444" w:type="dxa"/>
            <w:gridSpan w:val="6"/>
            <w:tcBorders>
              <w:top w:val="single" w:sz="4" w:space="0" w:color="000000"/>
              <w:left w:val="single" w:sz="4" w:space="0" w:color="000000"/>
              <w:bottom w:val="single" w:sz="4" w:space="0" w:color="000000"/>
              <w:right w:val="single" w:sz="4" w:space="0" w:color="000000"/>
            </w:tcBorders>
          </w:tcPr>
          <w:p w14:paraId="17E6FD49" w14:textId="4994269D" w:rsidR="00EF7586" w:rsidRPr="00C83D50" w:rsidDel="00E21C63" w:rsidRDefault="00EF7586" w:rsidP="00952049">
            <w:pPr>
              <w:spacing w:line="256" w:lineRule="auto"/>
              <w:ind w:firstLine="0"/>
              <w:rPr>
                <w:del w:id="3134" w:author="Nguyen Duc Anh" w:date="2025-09-26T19:47:00Z"/>
                <w:rFonts w:asciiTheme="majorHAnsi" w:hAnsiTheme="majorHAnsi" w:cstheme="majorHAnsi"/>
                <w:b/>
                <w:bCs/>
                <w:sz w:val="24"/>
                <w:szCs w:val="24"/>
              </w:rPr>
            </w:pPr>
            <w:del w:id="3135" w:author="Nguyen Duc Anh" w:date="2025-09-26T19:47:00Z">
              <w:r w:rsidRPr="00C83D50" w:rsidDel="00E21C63">
                <w:rPr>
                  <w:rFonts w:asciiTheme="majorHAnsi" w:hAnsiTheme="majorHAnsi" w:cstheme="majorHAnsi"/>
                  <w:b/>
                  <w:bCs/>
                  <w:sz w:val="24"/>
                  <w:szCs w:val="24"/>
                </w:rPr>
                <w:delText>Loại thanh toán: Tiền mặt</w:delText>
              </w:r>
            </w:del>
          </w:p>
        </w:tc>
      </w:tr>
      <w:tr w:rsidR="00EF7586" w:rsidRPr="00644FCA" w:rsidDel="00E21C63" w14:paraId="0A47DC16" w14:textId="60682EA9" w:rsidTr="00952049">
        <w:trPr>
          <w:trHeight w:val="748"/>
          <w:del w:id="3136"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082BE144" w14:textId="5EC864BE" w:rsidR="00EF7586" w:rsidRPr="00644FCA" w:rsidDel="00E21C63" w:rsidRDefault="00EF7586" w:rsidP="00E74B40">
            <w:pPr>
              <w:numPr>
                <w:ilvl w:val="0"/>
                <w:numId w:val="30"/>
              </w:numPr>
              <w:tabs>
                <w:tab w:val="left" w:pos="709"/>
              </w:tabs>
              <w:spacing w:line="256" w:lineRule="auto"/>
              <w:contextualSpacing/>
              <w:jc w:val="center"/>
              <w:rPr>
                <w:del w:id="3137"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166D9C76" w14:textId="153C55D0" w:rsidR="00EF7586" w:rsidDel="00E21C63" w:rsidRDefault="00EF7586" w:rsidP="00952049">
            <w:pPr>
              <w:spacing w:line="256" w:lineRule="auto"/>
              <w:ind w:firstLine="0"/>
              <w:rPr>
                <w:del w:id="3138" w:author="Nguyen Duc Anh" w:date="2025-09-26T19:47:00Z"/>
                <w:rFonts w:asciiTheme="majorHAnsi" w:hAnsiTheme="majorHAnsi" w:cstheme="majorHAnsi"/>
                <w:sz w:val="24"/>
                <w:szCs w:val="24"/>
              </w:rPr>
            </w:pPr>
            <w:del w:id="3139" w:author="Nguyen Duc Anh" w:date="2025-09-26T19:47:00Z">
              <w:r w:rsidDel="00E21C63">
                <w:rPr>
                  <w:rFonts w:asciiTheme="majorHAnsi" w:hAnsiTheme="majorHAnsi" w:cstheme="majorHAnsi"/>
                  <w:sz w:val="24"/>
                  <w:szCs w:val="24"/>
                </w:rPr>
                <w:delText>User ID</w:delText>
              </w:r>
            </w:del>
          </w:p>
        </w:tc>
        <w:tc>
          <w:tcPr>
            <w:tcW w:w="1242" w:type="dxa"/>
            <w:tcBorders>
              <w:top w:val="single" w:sz="4" w:space="0" w:color="000000"/>
              <w:left w:val="single" w:sz="4" w:space="0" w:color="000000"/>
              <w:bottom w:val="single" w:sz="4" w:space="0" w:color="000000"/>
              <w:right w:val="single" w:sz="4" w:space="0" w:color="000000"/>
            </w:tcBorders>
          </w:tcPr>
          <w:p w14:paraId="06181B89" w14:textId="207CE2B1" w:rsidR="00EF7586" w:rsidDel="00E21C63" w:rsidRDefault="00EF7586" w:rsidP="00952049">
            <w:pPr>
              <w:spacing w:line="256" w:lineRule="auto"/>
              <w:ind w:firstLine="0"/>
              <w:rPr>
                <w:del w:id="3140" w:author="Nguyen Duc Anh" w:date="2025-09-26T19:47:00Z"/>
                <w:rFonts w:asciiTheme="majorHAnsi" w:hAnsiTheme="majorHAnsi" w:cstheme="majorHAnsi"/>
                <w:sz w:val="24"/>
                <w:szCs w:val="24"/>
              </w:rPr>
            </w:pPr>
            <w:del w:id="3141" w:author="Nguyen Duc Anh" w:date="2025-09-26T19:47:00Z">
              <w:r w:rsidDel="00E21C63">
                <w:rPr>
                  <w:rFonts w:asciiTheme="majorHAnsi" w:hAnsiTheme="majorHAnsi" w:cstheme="majorHAnsi"/>
                  <w:sz w:val="24"/>
                  <w:szCs w:val="24"/>
                </w:rPr>
                <w:delText>Text</w:delText>
              </w:r>
            </w:del>
          </w:p>
        </w:tc>
        <w:tc>
          <w:tcPr>
            <w:tcW w:w="911" w:type="dxa"/>
            <w:tcBorders>
              <w:top w:val="single" w:sz="4" w:space="0" w:color="000000"/>
              <w:left w:val="single" w:sz="4" w:space="0" w:color="000000"/>
              <w:bottom w:val="single" w:sz="4" w:space="0" w:color="000000"/>
              <w:right w:val="single" w:sz="4" w:space="0" w:color="000000"/>
            </w:tcBorders>
          </w:tcPr>
          <w:p w14:paraId="65E500E1" w14:textId="22AA32B6" w:rsidR="00EF7586" w:rsidRPr="004E3089" w:rsidDel="00E21C63" w:rsidRDefault="00EF7586" w:rsidP="00952049">
            <w:pPr>
              <w:spacing w:line="256" w:lineRule="auto"/>
              <w:ind w:firstLine="0"/>
              <w:rPr>
                <w:del w:id="3142" w:author="Nguyen Duc Anh" w:date="2025-09-26T19:47:00Z"/>
                <w:rFonts w:asciiTheme="majorHAnsi" w:hAnsiTheme="majorHAnsi" w:cstheme="majorHAnsi"/>
                <w:sz w:val="24"/>
                <w:szCs w:val="24"/>
              </w:rPr>
            </w:pPr>
            <w:del w:id="3143" w:author="Nguyen Duc Anh" w:date="2025-09-26T19:47:00Z">
              <w:r w:rsidRPr="004E3089"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1D5F94BA" w14:textId="15AB7E90" w:rsidR="00EF7586" w:rsidDel="00E21C63" w:rsidRDefault="00EF7586" w:rsidP="00952049">
            <w:pPr>
              <w:spacing w:line="256" w:lineRule="auto"/>
              <w:ind w:firstLine="0"/>
              <w:rPr>
                <w:del w:id="3144" w:author="Nguyen Duc Anh" w:date="2025-09-26T19:47:00Z"/>
                <w:rFonts w:asciiTheme="majorHAnsi" w:hAnsiTheme="majorHAnsi" w:cstheme="majorHAnsi"/>
                <w:sz w:val="24"/>
                <w:szCs w:val="24"/>
              </w:rPr>
            </w:pPr>
            <w:del w:id="3145" w:author="Nguyen Duc Anh" w:date="2025-09-26T19:47:00Z">
              <w:r w:rsidDel="00E21C63">
                <w:rPr>
                  <w:rFonts w:asciiTheme="majorHAnsi" w:hAnsiTheme="majorHAnsi" w:cstheme="majorHAnsi"/>
                  <w:sz w:val="24"/>
                  <w:szCs w:val="24"/>
                </w:rPr>
                <w:delText xml:space="preserve">Không </w:delText>
              </w:r>
            </w:del>
          </w:p>
        </w:tc>
        <w:tc>
          <w:tcPr>
            <w:tcW w:w="994" w:type="dxa"/>
            <w:tcBorders>
              <w:top w:val="single" w:sz="4" w:space="0" w:color="000000"/>
              <w:left w:val="single" w:sz="4" w:space="0" w:color="000000"/>
              <w:bottom w:val="single" w:sz="4" w:space="0" w:color="000000"/>
              <w:right w:val="single" w:sz="4" w:space="0" w:color="000000"/>
            </w:tcBorders>
          </w:tcPr>
          <w:p w14:paraId="76D96701" w14:textId="323EA8BE" w:rsidR="00EF7586" w:rsidDel="00E21C63" w:rsidRDefault="00EF7586" w:rsidP="00952049">
            <w:pPr>
              <w:spacing w:line="256" w:lineRule="auto"/>
              <w:ind w:firstLine="0"/>
              <w:rPr>
                <w:del w:id="3146" w:author="Nguyen Duc Anh" w:date="2025-09-26T19:47:00Z"/>
                <w:rFonts w:asciiTheme="majorHAnsi" w:hAnsiTheme="majorHAnsi" w:cstheme="majorHAnsi"/>
                <w:sz w:val="24"/>
                <w:szCs w:val="24"/>
              </w:rPr>
            </w:pPr>
            <w:del w:id="3147"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0D517D7D" w14:textId="4A05ED2A" w:rsidR="00EF7586" w:rsidDel="00E21C63" w:rsidRDefault="00EF7586" w:rsidP="00952049">
            <w:pPr>
              <w:spacing w:line="256" w:lineRule="auto"/>
              <w:ind w:firstLine="0"/>
              <w:rPr>
                <w:del w:id="3148" w:author="Nguyen Duc Anh" w:date="2025-09-26T19:47:00Z"/>
                <w:rFonts w:asciiTheme="majorHAnsi" w:hAnsiTheme="majorHAnsi" w:cstheme="majorHAnsi"/>
                <w:sz w:val="24"/>
                <w:szCs w:val="24"/>
              </w:rPr>
            </w:pPr>
            <w:del w:id="3149" w:author="Nguyen Duc Anh" w:date="2025-09-26T19:47:00Z">
              <w:r w:rsidDel="00E21C63">
                <w:rPr>
                  <w:rFonts w:asciiTheme="majorHAnsi" w:hAnsiTheme="majorHAnsi" w:cstheme="majorHAnsi"/>
                  <w:sz w:val="24"/>
                  <w:szCs w:val="24"/>
                </w:rPr>
                <w:delText>Hiển thị user ID của người lập lệnh</w:delText>
              </w:r>
            </w:del>
          </w:p>
        </w:tc>
      </w:tr>
      <w:tr w:rsidR="00EF7586" w:rsidRPr="00644FCA" w:rsidDel="00E21C63" w14:paraId="5C193D8D" w14:textId="6027DCE2" w:rsidTr="00952049">
        <w:trPr>
          <w:trHeight w:val="748"/>
          <w:del w:id="3150"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01D2E9E6" w14:textId="17D2F166" w:rsidR="00EF7586" w:rsidRPr="00644FCA" w:rsidDel="00E21C63" w:rsidRDefault="00EF7586" w:rsidP="00E74B40">
            <w:pPr>
              <w:numPr>
                <w:ilvl w:val="0"/>
                <w:numId w:val="30"/>
              </w:numPr>
              <w:tabs>
                <w:tab w:val="left" w:pos="709"/>
              </w:tabs>
              <w:spacing w:line="256" w:lineRule="auto"/>
              <w:contextualSpacing/>
              <w:jc w:val="center"/>
              <w:rPr>
                <w:del w:id="3151"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1363CEFC" w14:textId="5BEC7051" w:rsidR="00EF7586" w:rsidDel="00E21C63" w:rsidRDefault="00EF7586" w:rsidP="00952049">
            <w:pPr>
              <w:spacing w:line="256" w:lineRule="auto"/>
              <w:ind w:firstLine="0"/>
              <w:rPr>
                <w:del w:id="3152" w:author="Nguyen Duc Anh" w:date="2025-09-26T19:47:00Z"/>
                <w:rFonts w:asciiTheme="majorHAnsi" w:hAnsiTheme="majorHAnsi" w:cstheme="majorHAnsi"/>
                <w:sz w:val="24"/>
                <w:szCs w:val="24"/>
              </w:rPr>
            </w:pPr>
            <w:del w:id="3153" w:author="Nguyen Duc Anh" w:date="2025-09-26T19:47:00Z">
              <w:r w:rsidDel="00E21C63">
                <w:rPr>
                  <w:rFonts w:asciiTheme="majorHAnsi" w:hAnsiTheme="majorHAnsi" w:cstheme="majorHAnsi"/>
                  <w:sz w:val="24"/>
                  <w:szCs w:val="24"/>
                </w:rPr>
                <w:delText>Tên User ID</w:delText>
              </w:r>
            </w:del>
          </w:p>
        </w:tc>
        <w:tc>
          <w:tcPr>
            <w:tcW w:w="1242" w:type="dxa"/>
            <w:tcBorders>
              <w:top w:val="single" w:sz="4" w:space="0" w:color="000000"/>
              <w:left w:val="single" w:sz="4" w:space="0" w:color="000000"/>
              <w:bottom w:val="single" w:sz="4" w:space="0" w:color="000000"/>
              <w:right w:val="single" w:sz="4" w:space="0" w:color="000000"/>
            </w:tcBorders>
          </w:tcPr>
          <w:p w14:paraId="77085663" w14:textId="772BF76B" w:rsidR="00EF7586" w:rsidDel="00E21C63" w:rsidRDefault="00EF7586" w:rsidP="00952049">
            <w:pPr>
              <w:spacing w:line="256" w:lineRule="auto"/>
              <w:ind w:firstLine="0"/>
              <w:rPr>
                <w:del w:id="3154" w:author="Nguyen Duc Anh" w:date="2025-09-26T19:47:00Z"/>
                <w:rFonts w:asciiTheme="majorHAnsi" w:hAnsiTheme="majorHAnsi" w:cstheme="majorHAnsi"/>
                <w:sz w:val="24"/>
                <w:szCs w:val="24"/>
              </w:rPr>
            </w:pPr>
            <w:del w:id="3155" w:author="Nguyen Duc Anh" w:date="2025-09-26T19:47:00Z">
              <w:r w:rsidDel="00E21C63">
                <w:rPr>
                  <w:rFonts w:asciiTheme="majorHAnsi" w:hAnsiTheme="majorHAnsi" w:cstheme="majorHAnsi"/>
                  <w:sz w:val="24"/>
                  <w:szCs w:val="24"/>
                </w:rPr>
                <w:delText>Text</w:delText>
              </w:r>
            </w:del>
          </w:p>
        </w:tc>
        <w:tc>
          <w:tcPr>
            <w:tcW w:w="911" w:type="dxa"/>
            <w:tcBorders>
              <w:top w:val="single" w:sz="4" w:space="0" w:color="000000"/>
              <w:left w:val="single" w:sz="4" w:space="0" w:color="000000"/>
              <w:bottom w:val="single" w:sz="4" w:space="0" w:color="000000"/>
              <w:right w:val="single" w:sz="4" w:space="0" w:color="000000"/>
            </w:tcBorders>
          </w:tcPr>
          <w:p w14:paraId="15E717B1" w14:textId="1489D660" w:rsidR="00EF7586" w:rsidRPr="004E3089" w:rsidDel="00E21C63" w:rsidRDefault="00EF7586" w:rsidP="00952049">
            <w:pPr>
              <w:spacing w:line="256" w:lineRule="auto"/>
              <w:ind w:firstLine="0"/>
              <w:rPr>
                <w:del w:id="3156" w:author="Nguyen Duc Anh" w:date="2025-09-26T19:47:00Z"/>
                <w:rFonts w:asciiTheme="majorHAnsi" w:hAnsiTheme="majorHAnsi" w:cstheme="majorHAnsi"/>
                <w:sz w:val="24"/>
                <w:szCs w:val="24"/>
              </w:rPr>
            </w:pPr>
            <w:del w:id="3157"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5D84A15D" w14:textId="08213EB7" w:rsidR="00EF7586" w:rsidDel="00E21C63" w:rsidRDefault="00EF7586" w:rsidP="00952049">
            <w:pPr>
              <w:spacing w:line="256" w:lineRule="auto"/>
              <w:ind w:firstLine="0"/>
              <w:rPr>
                <w:del w:id="3158" w:author="Nguyen Duc Anh" w:date="2025-09-26T19:47:00Z"/>
                <w:rFonts w:asciiTheme="majorHAnsi" w:hAnsiTheme="majorHAnsi" w:cstheme="majorHAnsi"/>
                <w:sz w:val="24"/>
                <w:szCs w:val="24"/>
              </w:rPr>
            </w:pPr>
            <w:del w:id="3159" w:author="Nguyen Duc Anh" w:date="2025-09-26T19:47:00Z">
              <w:r w:rsidDel="00E21C63">
                <w:rPr>
                  <w:rFonts w:asciiTheme="majorHAnsi" w:hAnsiTheme="majorHAnsi" w:cstheme="majorHAnsi"/>
                  <w:sz w:val="24"/>
                  <w:szCs w:val="24"/>
                </w:rPr>
                <w:delText>Không</w:delText>
              </w:r>
            </w:del>
          </w:p>
        </w:tc>
        <w:tc>
          <w:tcPr>
            <w:tcW w:w="994" w:type="dxa"/>
            <w:tcBorders>
              <w:top w:val="single" w:sz="4" w:space="0" w:color="000000"/>
              <w:left w:val="single" w:sz="4" w:space="0" w:color="000000"/>
              <w:bottom w:val="single" w:sz="4" w:space="0" w:color="000000"/>
              <w:right w:val="single" w:sz="4" w:space="0" w:color="000000"/>
            </w:tcBorders>
          </w:tcPr>
          <w:p w14:paraId="442F523D" w14:textId="1A4A502E" w:rsidR="00EF7586" w:rsidDel="00E21C63" w:rsidRDefault="00EF7586" w:rsidP="00952049">
            <w:pPr>
              <w:spacing w:line="256" w:lineRule="auto"/>
              <w:ind w:firstLine="0"/>
              <w:rPr>
                <w:del w:id="3160" w:author="Nguyen Duc Anh" w:date="2025-09-26T19:47:00Z"/>
                <w:rFonts w:asciiTheme="majorHAnsi" w:hAnsiTheme="majorHAnsi" w:cstheme="majorHAnsi"/>
                <w:sz w:val="24"/>
                <w:szCs w:val="24"/>
              </w:rPr>
            </w:pPr>
            <w:del w:id="3161"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6672C5C0" w14:textId="07BFB24D" w:rsidR="00EF7586" w:rsidDel="00E21C63" w:rsidRDefault="00EF7586" w:rsidP="00952049">
            <w:pPr>
              <w:spacing w:line="256" w:lineRule="auto"/>
              <w:ind w:firstLine="0"/>
              <w:rPr>
                <w:del w:id="3162" w:author="Nguyen Duc Anh" w:date="2025-09-26T19:47:00Z"/>
                <w:rFonts w:asciiTheme="majorHAnsi" w:hAnsiTheme="majorHAnsi" w:cstheme="majorHAnsi"/>
                <w:sz w:val="24"/>
                <w:szCs w:val="24"/>
              </w:rPr>
            </w:pPr>
            <w:del w:id="3163" w:author="Nguyen Duc Anh" w:date="2025-09-26T19:47:00Z">
              <w:r w:rsidDel="00E21C63">
                <w:rPr>
                  <w:rFonts w:asciiTheme="majorHAnsi" w:hAnsiTheme="majorHAnsi" w:cstheme="majorHAnsi"/>
                  <w:sz w:val="24"/>
                  <w:szCs w:val="24"/>
                </w:rPr>
                <w:delText>Hiển tên user ID theo user ID</w:delText>
              </w:r>
            </w:del>
          </w:p>
        </w:tc>
      </w:tr>
      <w:tr w:rsidR="00EF7586" w:rsidRPr="00644FCA" w:rsidDel="00E21C63" w14:paraId="45CBBDA7" w14:textId="7265DD48" w:rsidTr="00952049">
        <w:trPr>
          <w:trHeight w:val="748"/>
          <w:del w:id="3164"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4F5B2C27" w14:textId="7451AAAE" w:rsidR="00EF7586" w:rsidRPr="00644FCA" w:rsidDel="00E21C63" w:rsidRDefault="00EF7586" w:rsidP="00E74B40">
            <w:pPr>
              <w:numPr>
                <w:ilvl w:val="0"/>
                <w:numId w:val="30"/>
              </w:numPr>
              <w:tabs>
                <w:tab w:val="left" w:pos="709"/>
              </w:tabs>
              <w:spacing w:line="256" w:lineRule="auto"/>
              <w:contextualSpacing/>
              <w:jc w:val="center"/>
              <w:rPr>
                <w:del w:id="3165"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7B9BD84" w14:textId="5DD278A0" w:rsidR="00EF7586" w:rsidDel="00E21C63" w:rsidRDefault="00EF7586" w:rsidP="00952049">
            <w:pPr>
              <w:spacing w:line="256" w:lineRule="auto"/>
              <w:ind w:firstLine="0"/>
              <w:rPr>
                <w:del w:id="3166" w:author="Nguyen Duc Anh" w:date="2025-09-26T19:47:00Z"/>
                <w:rFonts w:asciiTheme="majorHAnsi" w:hAnsiTheme="majorHAnsi" w:cstheme="majorHAnsi"/>
                <w:sz w:val="24"/>
                <w:szCs w:val="24"/>
              </w:rPr>
            </w:pPr>
            <w:del w:id="3167" w:author="Nguyen Duc Anh" w:date="2025-09-26T19:47:00Z">
              <w:r w:rsidDel="00E21C63">
                <w:rPr>
                  <w:rFonts w:asciiTheme="majorHAnsi" w:hAnsiTheme="majorHAnsi" w:cstheme="majorHAnsi"/>
                  <w:sz w:val="24"/>
                  <w:szCs w:val="24"/>
                </w:rPr>
                <w:delText>Số tiền</w:delText>
              </w:r>
            </w:del>
          </w:p>
        </w:tc>
        <w:tc>
          <w:tcPr>
            <w:tcW w:w="1242" w:type="dxa"/>
            <w:tcBorders>
              <w:top w:val="single" w:sz="4" w:space="0" w:color="000000"/>
              <w:left w:val="single" w:sz="4" w:space="0" w:color="000000"/>
              <w:bottom w:val="single" w:sz="4" w:space="0" w:color="000000"/>
              <w:right w:val="single" w:sz="4" w:space="0" w:color="000000"/>
            </w:tcBorders>
          </w:tcPr>
          <w:p w14:paraId="2BA859A1" w14:textId="0526FB1D" w:rsidR="00EF7586" w:rsidDel="00E21C63" w:rsidRDefault="00EF7586" w:rsidP="00952049">
            <w:pPr>
              <w:spacing w:line="256" w:lineRule="auto"/>
              <w:ind w:firstLine="0"/>
              <w:rPr>
                <w:del w:id="3168" w:author="Nguyen Duc Anh" w:date="2025-09-26T19:47:00Z"/>
                <w:rFonts w:asciiTheme="majorHAnsi" w:hAnsiTheme="majorHAnsi" w:cstheme="majorHAnsi"/>
                <w:sz w:val="24"/>
                <w:szCs w:val="24"/>
              </w:rPr>
            </w:pPr>
            <w:del w:id="3169" w:author="Nguyen Duc Anh" w:date="2025-09-26T19:47:00Z">
              <w:r w:rsidDel="00E21C63">
                <w:rPr>
                  <w:rFonts w:asciiTheme="majorHAnsi" w:hAnsiTheme="majorHAnsi" w:cstheme="majorHAnsi"/>
                  <w:sz w:val="24"/>
                  <w:szCs w:val="24"/>
                </w:rPr>
                <w:delText>Number</w:delText>
              </w:r>
            </w:del>
          </w:p>
        </w:tc>
        <w:tc>
          <w:tcPr>
            <w:tcW w:w="911" w:type="dxa"/>
            <w:tcBorders>
              <w:top w:val="single" w:sz="4" w:space="0" w:color="000000"/>
              <w:left w:val="single" w:sz="4" w:space="0" w:color="000000"/>
              <w:bottom w:val="single" w:sz="4" w:space="0" w:color="000000"/>
              <w:right w:val="single" w:sz="4" w:space="0" w:color="000000"/>
            </w:tcBorders>
          </w:tcPr>
          <w:p w14:paraId="748345E2" w14:textId="1132A548" w:rsidR="00EF7586" w:rsidRPr="004E3089" w:rsidDel="00E21C63" w:rsidRDefault="00EF7586" w:rsidP="00952049">
            <w:pPr>
              <w:spacing w:line="256" w:lineRule="auto"/>
              <w:ind w:firstLine="0"/>
              <w:rPr>
                <w:del w:id="3170" w:author="Nguyen Duc Anh" w:date="2025-09-26T19:47:00Z"/>
                <w:rFonts w:asciiTheme="majorHAnsi" w:hAnsiTheme="majorHAnsi" w:cstheme="majorHAnsi"/>
                <w:sz w:val="24"/>
                <w:szCs w:val="24"/>
              </w:rPr>
            </w:pPr>
            <w:del w:id="3171" w:author="Nguyen Duc Anh" w:date="2025-09-26T19:47:00Z">
              <w:r w:rsidRPr="004E3089"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6B1CEB7B" w14:textId="6E90D15E" w:rsidR="00EF7586" w:rsidDel="00E21C63" w:rsidRDefault="00EF7586" w:rsidP="00952049">
            <w:pPr>
              <w:spacing w:line="256" w:lineRule="auto"/>
              <w:ind w:firstLine="0"/>
              <w:rPr>
                <w:del w:id="3172" w:author="Nguyen Duc Anh" w:date="2025-09-26T19:47:00Z"/>
                <w:rFonts w:asciiTheme="majorHAnsi" w:hAnsiTheme="majorHAnsi" w:cstheme="majorHAnsi"/>
                <w:sz w:val="24"/>
                <w:szCs w:val="24"/>
              </w:rPr>
            </w:pPr>
            <w:del w:id="3173" w:author="Nguyen Duc Anh" w:date="2025-09-26T19:47:00Z">
              <w:r w:rsidDel="00E21C63">
                <w:rPr>
                  <w:rFonts w:asciiTheme="majorHAnsi" w:hAnsiTheme="majorHAnsi" w:cstheme="majorHAnsi"/>
                  <w:sz w:val="24"/>
                  <w:szCs w:val="24"/>
                </w:rPr>
                <w:delText xml:space="preserve">Không </w:delText>
              </w:r>
            </w:del>
          </w:p>
        </w:tc>
        <w:tc>
          <w:tcPr>
            <w:tcW w:w="994" w:type="dxa"/>
            <w:tcBorders>
              <w:top w:val="single" w:sz="4" w:space="0" w:color="000000"/>
              <w:left w:val="single" w:sz="4" w:space="0" w:color="000000"/>
              <w:bottom w:val="single" w:sz="4" w:space="0" w:color="000000"/>
              <w:right w:val="single" w:sz="4" w:space="0" w:color="000000"/>
            </w:tcBorders>
          </w:tcPr>
          <w:p w14:paraId="4F82BB9A" w14:textId="1E7C1061" w:rsidR="00EF7586" w:rsidDel="00E21C63" w:rsidRDefault="00EF7586" w:rsidP="00952049">
            <w:pPr>
              <w:spacing w:line="256" w:lineRule="auto"/>
              <w:ind w:firstLine="0"/>
              <w:rPr>
                <w:del w:id="3174" w:author="Nguyen Duc Anh" w:date="2025-09-26T19:47:00Z"/>
                <w:rFonts w:asciiTheme="majorHAnsi" w:hAnsiTheme="majorHAnsi" w:cstheme="majorHAnsi"/>
                <w:sz w:val="24"/>
                <w:szCs w:val="24"/>
              </w:rPr>
            </w:pPr>
            <w:del w:id="3175"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6563EEC4" w14:textId="6A8E5BD5" w:rsidR="00EF7586" w:rsidDel="00E21C63" w:rsidRDefault="00EF7586" w:rsidP="00952049">
            <w:pPr>
              <w:spacing w:line="256" w:lineRule="auto"/>
              <w:ind w:firstLine="0"/>
              <w:rPr>
                <w:del w:id="3176" w:author="Nguyen Duc Anh" w:date="2025-09-26T19:47:00Z"/>
                <w:rFonts w:asciiTheme="majorHAnsi" w:hAnsiTheme="majorHAnsi" w:cstheme="majorHAnsi"/>
                <w:sz w:val="24"/>
                <w:szCs w:val="24"/>
              </w:rPr>
            </w:pPr>
            <w:del w:id="3177" w:author="Nguyen Duc Anh" w:date="2025-09-26T19:47:00Z">
              <w:r w:rsidDel="00E21C63">
                <w:rPr>
                  <w:rFonts w:asciiTheme="majorHAnsi" w:hAnsiTheme="majorHAnsi" w:cstheme="majorHAnsi"/>
                  <w:sz w:val="24"/>
                  <w:szCs w:val="24"/>
                </w:rPr>
                <w:delText>Hiển thị số tiền sau khi quy đổi tỷ giá</w:delText>
              </w:r>
            </w:del>
          </w:p>
        </w:tc>
      </w:tr>
      <w:tr w:rsidR="00EF7586" w:rsidRPr="00644FCA" w:rsidDel="00E21C63" w14:paraId="211A565B" w14:textId="28B9EBC6" w:rsidTr="00952049">
        <w:trPr>
          <w:trHeight w:val="748"/>
          <w:del w:id="3178"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34379173" w14:textId="48E70A5E" w:rsidR="00EF7586" w:rsidRPr="00644FCA" w:rsidDel="00E21C63" w:rsidRDefault="00EF7586" w:rsidP="00952049">
            <w:pPr>
              <w:tabs>
                <w:tab w:val="left" w:pos="709"/>
              </w:tabs>
              <w:spacing w:line="256" w:lineRule="auto"/>
              <w:contextualSpacing/>
              <w:jc w:val="both"/>
              <w:rPr>
                <w:del w:id="3179" w:author="Nguyen Duc Anh" w:date="2025-09-26T19:47:00Z"/>
                <w:rFonts w:asciiTheme="majorHAnsi" w:hAnsiTheme="majorHAnsi" w:cstheme="majorHAnsi"/>
                <w:sz w:val="24"/>
                <w:szCs w:val="24"/>
              </w:rPr>
            </w:pPr>
          </w:p>
        </w:tc>
        <w:tc>
          <w:tcPr>
            <w:tcW w:w="9444" w:type="dxa"/>
            <w:gridSpan w:val="6"/>
            <w:tcBorders>
              <w:top w:val="single" w:sz="4" w:space="0" w:color="000000"/>
              <w:left w:val="single" w:sz="4" w:space="0" w:color="000000"/>
              <w:bottom w:val="single" w:sz="4" w:space="0" w:color="000000"/>
              <w:right w:val="single" w:sz="4" w:space="0" w:color="000000"/>
            </w:tcBorders>
          </w:tcPr>
          <w:p w14:paraId="52D3C430" w14:textId="3F2C7CBB" w:rsidR="00EF7586" w:rsidRPr="00E82E9F" w:rsidDel="00E21C63" w:rsidRDefault="00EF7586" w:rsidP="00952049">
            <w:pPr>
              <w:spacing w:line="256" w:lineRule="auto"/>
              <w:ind w:firstLine="0"/>
              <w:rPr>
                <w:del w:id="3180" w:author="Nguyen Duc Anh" w:date="2025-09-26T19:47:00Z"/>
                <w:rFonts w:asciiTheme="majorHAnsi" w:hAnsiTheme="majorHAnsi" w:cstheme="majorHAnsi"/>
                <w:b/>
                <w:bCs/>
                <w:sz w:val="24"/>
                <w:szCs w:val="24"/>
              </w:rPr>
            </w:pPr>
            <w:del w:id="3181" w:author="Nguyen Duc Anh" w:date="2025-09-26T19:47:00Z">
              <w:r w:rsidRPr="00E82E9F" w:rsidDel="00E21C63">
                <w:rPr>
                  <w:rFonts w:asciiTheme="majorHAnsi" w:hAnsiTheme="majorHAnsi" w:cstheme="majorHAnsi"/>
                  <w:b/>
                  <w:bCs/>
                  <w:sz w:val="24"/>
                  <w:szCs w:val="24"/>
                </w:rPr>
                <w:delText>Loại thanh toán: CCA</w:delText>
              </w:r>
            </w:del>
          </w:p>
        </w:tc>
      </w:tr>
      <w:tr w:rsidR="00EF7586" w:rsidRPr="00644FCA" w:rsidDel="00E21C63" w14:paraId="716E0FEB" w14:textId="2D7A7B50" w:rsidTr="00952049">
        <w:trPr>
          <w:trHeight w:val="748"/>
          <w:del w:id="3182"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0A6FB0A3" w14:textId="7F96DC99" w:rsidR="00EF7586" w:rsidRPr="00644FCA" w:rsidDel="00E21C63" w:rsidRDefault="00EF7586" w:rsidP="00E74B40">
            <w:pPr>
              <w:numPr>
                <w:ilvl w:val="0"/>
                <w:numId w:val="30"/>
              </w:numPr>
              <w:tabs>
                <w:tab w:val="left" w:pos="709"/>
              </w:tabs>
              <w:spacing w:line="256" w:lineRule="auto"/>
              <w:contextualSpacing/>
              <w:jc w:val="center"/>
              <w:rPr>
                <w:del w:id="3183"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9D80CF1" w14:textId="7E33868A" w:rsidR="00EF7586" w:rsidDel="00E21C63" w:rsidRDefault="00EF7586" w:rsidP="00952049">
            <w:pPr>
              <w:spacing w:line="256" w:lineRule="auto"/>
              <w:ind w:firstLine="0"/>
              <w:rPr>
                <w:del w:id="3184" w:author="Nguyen Duc Anh" w:date="2025-09-26T19:47:00Z"/>
                <w:rFonts w:asciiTheme="majorHAnsi" w:hAnsiTheme="majorHAnsi" w:cstheme="majorHAnsi"/>
                <w:sz w:val="24"/>
                <w:szCs w:val="24"/>
              </w:rPr>
            </w:pPr>
            <w:del w:id="3185" w:author="Nguyen Duc Anh" w:date="2025-09-26T19:47:00Z">
              <w:r w:rsidDel="00E21C63">
                <w:rPr>
                  <w:rFonts w:asciiTheme="majorHAnsi" w:hAnsiTheme="majorHAnsi" w:cstheme="majorHAnsi"/>
                  <w:sz w:val="24"/>
                  <w:szCs w:val="24"/>
                </w:rPr>
                <w:delText>User ID</w:delText>
              </w:r>
            </w:del>
          </w:p>
        </w:tc>
        <w:tc>
          <w:tcPr>
            <w:tcW w:w="1242" w:type="dxa"/>
            <w:tcBorders>
              <w:top w:val="single" w:sz="4" w:space="0" w:color="000000"/>
              <w:left w:val="single" w:sz="4" w:space="0" w:color="000000"/>
              <w:bottom w:val="single" w:sz="4" w:space="0" w:color="000000"/>
              <w:right w:val="single" w:sz="4" w:space="0" w:color="000000"/>
            </w:tcBorders>
          </w:tcPr>
          <w:p w14:paraId="70756E70" w14:textId="0F7B0D34" w:rsidR="00EF7586" w:rsidDel="00E21C63" w:rsidRDefault="00EF7586" w:rsidP="00952049">
            <w:pPr>
              <w:spacing w:line="256" w:lineRule="auto"/>
              <w:ind w:firstLine="0"/>
              <w:rPr>
                <w:del w:id="3186" w:author="Nguyen Duc Anh" w:date="2025-09-26T19:47:00Z"/>
                <w:rFonts w:asciiTheme="majorHAnsi" w:hAnsiTheme="majorHAnsi" w:cstheme="majorHAnsi"/>
                <w:sz w:val="24"/>
                <w:szCs w:val="24"/>
              </w:rPr>
            </w:pPr>
            <w:del w:id="3187" w:author="Nguyen Duc Anh" w:date="2025-09-26T19:47:00Z">
              <w:r w:rsidDel="00E21C63">
                <w:rPr>
                  <w:rFonts w:asciiTheme="majorHAnsi" w:hAnsiTheme="majorHAnsi" w:cstheme="majorHAnsi"/>
                  <w:sz w:val="24"/>
                  <w:szCs w:val="24"/>
                </w:rPr>
                <w:delText>Dropdownlist</w:delText>
              </w:r>
            </w:del>
          </w:p>
        </w:tc>
        <w:tc>
          <w:tcPr>
            <w:tcW w:w="911" w:type="dxa"/>
            <w:tcBorders>
              <w:top w:val="single" w:sz="4" w:space="0" w:color="000000"/>
              <w:left w:val="single" w:sz="4" w:space="0" w:color="000000"/>
              <w:bottom w:val="single" w:sz="4" w:space="0" w:color="000000"/>
              <w:right w:val="single" w:sz="4" w:space="0" w:color="000000"/>
            </w:tcBorders>
          </w:tcPr>
          <w:p w14:paraId="641AA650" w14:textId="30937605" w:rsidR="00EF7586" w:rsidDel="00E21C63" w:rsidRDefault="00EF7586" w:rsidP="00952049">
            <w:pPr>
              <w:spacing w:line="256" w:lineRule="auto"/>
              <w:ind w:firstLine="0"/>
              <w:rPr>
                <w:del w:id="3188" w:author="Nguyen Duc Anh" w:date="2025-09-26T19:47:00Z"/>
                <w:rFonts w:asciiTheme="majorHAnsi" w:hAnsiTheme="majorHAnsi" w:cstheme="majorHAnsi"/>
                <w:sz w:val="24"/>
                <w:szCs w:val="24"/>
              </w:rPr>
            </w:pPr>
            <w:del w:id="3189" w:author="Nguyen Duc Anh" w:date="2025-09-26T19:47:00Z">
              <w:r w:rsidRPr="004E3089"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6D6B2CFE" w14:textId="7BFDA461" w:rsidR="00EF7586" w:rsidDel="00E21C63" w:rsidRDefault="00EF7586" w:rsidP="00952049">
            <w:pPr>
              <w:spacing w:line="256" w:lineRule="auto"/>
              <w:ind w:firstLine="0"/>
              <w:rPr>
                <w:del w:id="3190" w:author="Nguyen Duc Anh" w:date="2025-09-26T19:47:00Z"/>
                <w:rFonts w:asciiTheme="majorHAnsi" w:hAnsiTheme="majorHAnsi" w:cstheme="majorHAnsi"/>
                <w:sz w:val="24"/>
                <w:szCs w:val="24"/>
              </w:rPr>
            </w:pPr>
            <w:del w:id="3191"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43A9F59F" w14:textId="7F726F0A" w:rsidR="00EF7586" w:rsidDel="00E21C63" w:rsidRDefault="00EF7586" w:rsidP="00952049">
            <w:pPr>
              <w:spacing w:line="256" w:lineRule="auto"/>
              <w:ind w:firstLine="0"/>
              <w:rPr>
                <w:del w:id="3192" w:author="Nguyen Duc Anh" w:date="2025-09-26T19:47:00Z"/>
                <w:rFonts w:asciiTheme="majorHAnsi" w:hAnsiTheme="majorHAnsi" w:cstheme="majorHAnsi"/>
                <w:sz w:val="24"/>
                <w:szCs w:val="24"/>
              </w:rPr>
            </w:pPr>
            <w:del w:id="3193"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6A40BD96" w14:textId="769F2173" w:rsidR="00EF7586" w:rsidDel="00E21C63" w:rsidRDefault="00EF7586" w:rsidP="00952049">
            <w:pPr>
              <w:spacing w:line="256" w:lineRule="auto"/>
              <w:ind w:firstLine="0"/>
              <w:rPr>
                <w:del w:id="3194" w:author="Nguyen Duc Anh" w:date="2025-09-26T19:47:00Z"/>
                <w:rFonts w:asciiTheme="majorHAnsi" w:hAnsiTheme="majorHAnsi" w:cstheme="majorHAnsi"/>
                <w:sz w:val="24"/>
                <w:szCs w:val="24"/>
              </w:rPr>
            </w:pPr>
            <w:del w:id="3195" w:author="Nguyen Duc Anh" w:date="2025-09-26T19:47:00Z">
              <w:r w:rsidDel="00E21C63">
                <w:rPr>
                  <w:rFonts w:asciiTheme="majorHAnsi" w:hAnsiTheme="majorHAnsi" w:cstheme="majorHAnsi"/>
                  <w:sz w:val="24"/>
                  <w:szCs w:val="24"/>
                </w:rPr>
                <w:delText>Chọn userID cùng chi nhánh/phòng giao dịch và cùng loại tiền tệ được xử lý nhận số tiền thanh toán.</w:delText>
              </w:r>
            </w:del>
          </w:p>
          <w:p w14:paraId="50B601C0" w14:textId="51D32D37" w:rsidR="00EF7586" w:rsidDel="00E21C63" w:rsidRDefault="00EF7586" w:rsidP="00952049">
            <w:pPr>
              <w:spacing w:line="256" w:lineRule="auto"/>
              <w:ind w:firstLine="0"/>
              <w:rPr>
                <w:del w:id="3196" w:author="Nguyen Duc Anh" w:date="2025-09-26T19:47:00Z"/>
                <w:rFonts w:asciiTheme="majorHAnsi" w:hAnsiTheme="majorHAnsi" w:cstheme="majorHAnsi"/>
                <w:sz w:val="24"/>
                <w:szCs w:val="24"/>
              </w:rPr>
            </w:pPr>
          </w:p>
        </w:tc>
      </w:tr>
      <w:tr w:rsidR="00EF7586" w:rsidRPr="00644FCA" w:rsidDel="00E21C63" w14:paraId="38749F3B" w14:textId="4820CF69" w:rsidTr="00952049">
        <w:trPr>
          <w:trHeight w:val="748"/>
          <w:del w:id="3197"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26659D2A" w14:textId="4ED967DB" w:rsidR="00EF7586" w:rsidRPr="00644FCA" w:rsidDel="00E21C63" w:rsidRDefault="00EF7586" w:rsidP="00E74B40">
            <w:pPr>
              <w:numPr>
                <w:ilvl w:val="0"/>
                <w:numId w:val="30"/>
              </w:numPr>
              <w:tabs>
                <w:tab w:val="left" w:pos="709"/>
              </w:tabs>
              <w:spacing w:line="256" w:lineRule="auto"/>
              <w:contextualSpacing/>
              <w:jc w:val="center"/>
              <w:rPr>
                <w:del w:id="3198"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34B123A" w14:textId="04875C18" w:rsidR="00EF7586" w:rsidDel="00E21C63" w:rsidRDefault="00EF7586" w:rsidP="00952049">
            <w:pPr>
              <w:spacing w:line="256" w:lineRule="auto"/>
              <w:ind w:firstLine="0"/>
              <w:rPr>
                <w:del w:id="3199" w:author="Nguyen Duc Anh" w:date="2025-09-26T19:47:00Z"/>
                <w:rFonts w:asciiTheme="majorHAnsi" w:hAnsiTheme="majorHAnsi" w:cstheme="majorHAnsi"/>
                <w:sz w:val="24"/>
                <w:szCs w:val="24"/>
              </w:rPr>
            </w:pPr>
            <w:del w:id="3200" w:author="Nguyen Duc Anh" w:date="2025-09-26T19:47:00Z">
              <w:r w:rsidDel="00E21C63">
                <w:rPr>
                  <w:rFonts w:asciiTheme="majorHAnsi" w:hAnsiTheme="majorHAnsi" w:cstheme="majorHAnsi"/>
                  <w:sz w:val="24"/>
                  <w:szCs w:val="24"/>
                </w:rPr>
                <w:delText>Tên User ID</w:delText>
              </w:r>
            </w:del>
          </w:p>
        </w:tc>
        <w:tc>
          <w:tcPr>
            <w:tcW w:w="1242" w:type="dxa"/>
            <w:tcBorders>
              <w:top w:val="single" w:sz="4" w:space="0" w:color="000000"/>
              <w:left w:val="single" w:sz="4" w:space="0" w:color="000000"/>
              <w:bottom w:val="single" w:sz="4" w:space="0" w:color="000000"/>
              <w:right w:val="single" w:sz="4" w:space="0" w:color="000000"/>
            </w:tcBorders>
          </w:tcPr>
          <w:p w14:paraId="1206F6DE" w14:textId="7B393651" w:rsidR="00EF7586" w:rsidDel="00E21C63" w:rsidRDefault="00EF7586" w:rsidP="00952049">
            <w:pPr>
              <w:spacing w:line="256" w:lineRule="auto"/>
              <w:ind w:firstLine="0"/>
              <w:rPr>
                <w:del w:id="3201" w:author="Nguyen Duc Anh" w:date="2025-09-26T19:47:00Z"/>
                <w:rFonts w:asciiTheme="majorHAnsi" w:hAnsiTheme="majorHAnsi" w:cstheme="majorHAnsi"/>
                <w:sz w:val="24"/>
                <w:szCs w:val="24"/>
              </w:rPr>
            </w:pPr>
            <w:del w:id="3202" w:author="Nguyen Duc Anh" w:date="2025-09-26T19:47:00Z">
              <w:r w:rsidDel="00E21C63">
                <w:rPr>
                  <w:rFonts w:asciiTheme="majorHAnsi" w:hAnsiTheme="majorHAnsi" w:cstheme="majorHAnsi"/>
                  <w:sz w:val="24"/>
                  <w:szCs w:val="24"/>
                </w:rPr>
                <w:delText>Text</w:delText>
              </w:r>
            </w:del>
          </w:p>
        </w:tc>
        <w:tc>
          <w:tcPr>
            <w:tcW w:w="911" w:type="dxa"/>
            <w:tcBorders>
              <w:top w:val="single" w:sz="4" w:space="0" w:color="000000"/>
              <w:left w:val="single" w:sz="4" w:space="0" w:color="000000"/>
              <w:bottom w:val="single" w:sz="4" w:space="0" w:color="000000"/>
              <w:right w:val="single" w:sz="4" w:space="0" w:color="000000"/>
            </w:tcBorders>
          </w:tcPr>
          <w:p w14:paraId="3039542D" w14:textId="755ECDF0" w:rsidR="00EF7586" w:rsidRPr="004E3089" w:rsidDel="00E21C63" w:rsidRDefault="00EF7586" w:rsidP="00952049">
            <w:pPr>
              <w:spacing w:line="256" w:lineRule="auto"/>
              <w:ind w:firstLine="0"/>
              <w:rPr>
                <w:del w:id="3203" w:author="Nguyen Duc Anh" w:date="2025-09-26T19:47:00Z"/>
                <w:rFonts w:asciiTheme="majorHAnsi" w:hAnsiTheme="majorHAnsi" w:cstheme="majorHAnsi"/>
                <w:sz w:val="24"/>
                <w:szCs w:val="24"/>
              </w:rPr>
            </w:pPr>
            <w:del w:id="3204"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225F1EA9" w14:textId="58E457A9" w:rsidR="00EF7586" w:rsidDel="00E21C63" w:rsidRDefault="00EF7586" w:rsidP="00952049">
            <w:pPr>
              <w:spacing w:line="256" w:lineRule="auto"/>
              <w:ind w:firstLine="0"/>
              <w:rPr>
                <w:del w:id="3205" w:author="Nguyen Duc Anh" w:date="2025-09-26T19:47:00Z"/>
                <w:rFonts w:asciiTheme="majorHAnsi" w:hAnsiTheme="majorHAnsi" w:cstheme="majorHAnsi"/>
                <w:sz w:val="24"/>
                <w:szCs w:val="24"/>
              </w:rPr>
            </w:pPr>
            <w:del w:id="3206" w:author="Nguyen Duc Anh" w:date="2025-09-26T19:47:00Z">
              <w:r w:rsidDel="00E21C63">
                <w:rPr>
                  <w:rFonts w:asciiTheme="majorHAnsi" w:hAnsiTheme="majorHAnsi" w:cstheme="majorHAnsi"/>
                  <w:sz w:val="24"/>
                  <w:szCs w:val="24"/>
                </w:rPr>
                <w:delText>Không</w:delText>
              </w:r>
            </w:del>
          </w:p>
        </w:tc>
        <w:tc>
          <w:tcPr>
            <w:tcW w:w="994" w:type="dxa"/>
            <w:tcBorders>
              <w:top w:val="single" w:sz="4" w:space="0" w:color="000000"/>
              <w:left w:val="single" w:sz="4" w:space="0" w:color="000000"/>
              <w:bottom w:val="single" w:sz="4" w:space="0" w:color="000000"/>
              <w:right w:val="single" w:sz="4" w:space="0" w:color="000000"/>
            </w:tcBorders>
          </w:tcPr>
          <w:p w14:paraId="36280AD8" w14:textId="6F4FE77C" w:rsidR="00EF7586" w:rsidDel="00E21C63" w:rsidRDefault="00EF7586" w:rsidP="00952049">
            <w:pPr>
              <w:spacing w:line="256" w:lineRule="auto"/>
              <w:ind w:firstLine="0"/>
              <w:rPr>
                <w:del w:id="3207" w:author="Nguyen Duc Anh" w:date="2025-09-26T19:47:00Z"/>
                <w:rFonts w:asciiTheme="majorHAnsi" w:hAnsiTheme="majorHAnsi" w:cstheme="majorHAnsi"/>
                <w:sz w:val="24"/>
                <w:szCs w:val="24"/>
              </w:rPr>
            </w:pPr>
            <w:del w:id="3208"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3934C4F4" w14:textId="57E35AD7" w:rsidR="00EF7586" w:rsidDel="00E21C63" w:rsidRDefault="00EF7586" w:rsidP="00952049">
            <w:pPr>
              <w:spacing w:line="256" w:lineRule="auto"/>
              <w:ind w:firstLine="0"/>
              <w:rPr>
                <w:del w:id="3209" w:author="Nguyen Duc Anh" w:date="2025-09-26T19:47:00Z"/>
                <w:rFonts w:asciiTheme="majorHAnsi" w:hAnsiTheme="majorHAnsi" w:cstheme="majorHAnsi"/>
                <w:sz w:val="24"/>
                <w:szCs w:val="24"/>
              </w:rPr>
            </w:pPr>
            <w:del w:id="3210" w:author="Nguyen Duc Anh" w:date="2025-09-26T19:47:00Z">
              <w:r w:rsidDel="00E21C63">
                <w:rPr>
                  <w:rFonts w:asciiTheme="majorHAnsi" w:hAnsiTheme="majorHAnsi" w:cstheme="majorHAnsi"/>
                  <w:sz w:val="24"/>
                  <w:szCs w:val="24"/>
                </w:rPr>
                <w:delText>Hiển tên user ID theo user ID</w:delText>
              </w:r>
            </w:del>
          </w:p>
        </w:tc>
      </w:tr>
      <w:tr w:rsidR="00EF7586" w:rsidRPr="00644FCA" w:rsidDel="00E21C63" w14:paraId="7D2DBE6C" w14:textId="01F13DEA" w:rsidTr="00952049">
        <w:trPr>
          <w:trHeight w:val="748"/>
          <w:del w:id="3211"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6D0D650F" w14:textId="2DC1B8CD" w:rsidR="00EF7586" w:rsidRPr="00644FCA" w:rsidDel="00E21C63" w:rsidRDefault="00EF7586" w:rsidP="00E74B40">
            <w:pPr>
              <w:numPr>
                <w:ilvl w:val="0"/>
                <w:numId w:val="30"/>
              </w:numPr>
              <w:tabs>
                <w:tab w:val="left" w:pos="709"/>
              </w:tabs>
              <w:spacing w:line="256" w:lineRule="auto"/>
              <w:contextualSpacing/>
              <w:jc w:val="center"/>
              <w:rPr>
                <w:del w:id="3212"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5EAED5B" w14:textId="7BC297B1" w:rsidR="00EF7586" w:rsidDel="00E21C63" w:rsidRDefault="00EF7586" w:rsidP="00952049">
            <w:pPr>
              <w:spacing w:line="256" w:lineRule="auto"/>
              <w:ind w:firstLine="0"/>
              <w:rPr>
                <w:del w:id="3213" w:author="Nguyen Duc Anh" w:date="2025-09-26T19:47:00Z"/>
                <w:rFonts w:asciiTheme="majorHAnsi" w:hAnsiTheme="majorHAnsi" w:cstheme="majorHAnsi"/>
                <w:sz w:val="24"/>
                <w:szCs w:val="24"/>
              </w:rPr>
            </w:pPr>
            <w:del w:id="3214" w:author="Nguyen Duc Anh" w:date="2025-09-26T19:47:00Z">
              <w:r w:rsidDel="00E21C63">
                <w:rPr>
                  <w:rFonts w:asciiTheme="majorHAnsi" w:hAnsiTheme="majorHAnsi" w:cstheme="majorHAnsi"/>
                  <w:sz w:val="24"/>
                  <w:szCs w:val="24"/>
                </w:rPr>
                <w:delText>Số tiền</w:delText>
              </w:r>
            </w:del>
          </w:p>
        </w:tc>
        <w:tc>
          <w:tcPr>
            <w:tcW w:w="1242" w:type="dxa"/>
            <w:tcBorders>
              <w:top w:val="single" w:sz="4" w:space="0" w:color="000000"/>
              <w:left w:val="single" w:sz="4" w:space="0" w:color="000000"/>
              <w:bottom w:val="single" w:sz="4" w:space="0" w:color="000000"/>
              <w:right w:val="single" w:sz="4" w:space="0" w:color="000000"/>
            </w:tcBorders>
          </w:tcPr>
          <w:p w14:paraId="10A08E1C" w14:textId="5424E94D" w:rsidR="00EF7586" w:rsidDel="00E21C63" w:rsidRDefault="00EF7586" w:rsidP="00952049">
            <w:pPr>
              <w:spacing w:line="256" w:lineRule="auto"/>
              <w:ind w:firstLine="0"/>
              <w:rPr>
                <w:del w:id="3215" w:author="Nguyen Duc Anh" w:date="2025-09-26T19:47:00Z"/>
                <w:rFonts w:asciiTheme="majorHAnsi" w:hAnsiTheme="majorHAnsi" w:cstheme="majorHAnsi"/>
                <w:sz w:val="24"/>
                <w:szCs w:val="24"/>
              </w:rPr>
            </w:pPr>
            <w:del w:id="3216" w:author="Nguyen Duc Anh" w:date="2025-09-26T19:47:00Z">
              <w:r w:rsidDel="00E21C63">
                <w:rPr>
                  <w:rFonts w:asciiTheme="majorHAnsi" w:hAnsiTheme="majorHAnsi" w:cstheme="majorHAnsi"/>
                  <w:sz w:val="24"/>
                  <w:szCs w:val="24"/>
                </w:rPr>
                <w:delText>Number</w:delText>
              </w:r>
            </w:del>
          </w:p>
        </w:tc>
        <w:tc>
          <w:tcPr>
            <w:tcW w:w="911" w:type="dxa"/>
            <w:tcBorders>
              <w:top w:val="single" w:sz="4" w:space="0" w:color="000000"/>
              <w:left w:val="single" w:sz="4" w:space="0" w:color="000000"/>
              <w:bottom w:val="single" w:sz="4" w:space="0" w:color="000000"/>
              <w:right w:val="single" w:sz="4" w:space="0" w:color="000000"/>
            </w:tcBorders>
          </w:tcPr>
          <w:p w14:paraId="7A7877AC" w14:textId="39246BF6" w:rsidR="00EF7586" w:rsidRPr="004E3089" w:rsidDel="00E21C63" w:rsidRDefault="00EF7586" w:rsidP="00952049">
            <w:pPr>
              <w:spacing w:line="256" w:lineRule="auto"/>
              <w:ind w:firstLine="0"/>
              <w:rPr>
                <w:del w:id="3217" w:author="Nguyen Duc Anh" w:date="2025-09-26T19:47:00Z"/>
                <w:rFonts w:asciiTheme="majorHAnsi" w:hAnsiTheme="majorHAnsi" w:cstheme="majorHAnsi"/>
                <w:sz w:val="24"/>
                <w:szCs w:val="24"/>
              </w:rPr>
            </w:pPr>
            <w:del w:id="3218" w:author="Nguyen Duc Anh" w:date="2025-09-26T19:47:00Z">
              <w:r w:rsidRPr="004E3089"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7A9407D4" w14:textId="70729D1E" w:rsidR="00EF7586" w:rsidDel="00E21C63" w:rsidRDefault="00EF7586" w:rsidP="00952049">
            <w:pPr>
              <w:spacing w:line="256" w:lineRule="auto"/>
              <w:ind w:firstLine="0"/>
              <w:rPr>
                <w:del w:id="3219" w:author="Nguyen Duc Anh" w:date="2025-09-26T19:47:00Z"/>
                <w:rFonts w:asciiTheme="majorHAnsi" w:hAnsiTheme="majorHAnsi" w:cstheme="majorHAnsi"/>
                <w:sz w:val="24"/>
                <w:szCs w:val="24"/>
              </w:rPr>
            </w:pPr>
            <w:del w:id="3220" w:author="Nguyen Duc Anh" w:date="2025-09-26T19:47:00Z">
              <w:r w:rsidDel="00E21C63">
                <w:rPr>
                  <w:rFonts w:asciiTheme="majorHAnsi" w:hAnsiTheme="majorHAnsi" w:cstheme="majorHAnsi"/>
                  <w:sz w:val="24"/>
                  <w:szCs w:val="24"/>
                </w:rPr>
                <w:delText xml:space="preserve">Không </w:delText>
              </w:r>
            </w:del>
          </w:p>
        </w:tc>
        <w:tc>
          <w:tcPr>
            <w:tcW w:w="994" w:type="dxa"/>
            <w:tcBorders>
              <w:top w:val="single" w:sz="4" w:space="0" w:color="000000"/>
              <w:left w:val="single" w:sz="4" w:space="0" w:color="000000"/>
              <w:bottom w:val="single" w:sz="4" w:space="0" w:color="000000"/>
              <w:right w:val="single" w:sz="4" w:space="0" w:color="000000"/>
            </w:tcBorders>
          </w:tcPr>
          <w:p w14:paraId="1BFD4415" w14:textId="10C24683" w:rsidR="00EF7586" w:rsidDel="00E21C63" w:rsidRDefault="00EF7586" w:rsidP="00952049">
            <w:pPr>
              <w:spacing w:line="256" w:lineRule="auto"/>
              <w:ind w:firstLine="0"/>
              <w:rPr>
                <w:del w:id="3221" w:author="Nguyen Duc Anh" w:date="2025-09-26T19:47:00Z"/>
                <w:rFonts w:asciiTheme="majorHAnsi" w:hAnsiTheme="majorHAnsi" w:cstheme="majorHAnsi"/>
                <w:sz w:val="24"/>
                <w:szCs w:val="24"/>
              </w:rPr>
            </w:pPr>
            <w:del w:id="3222"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5E299B0A" w14:textId="29141187" w:rsidR="00EF7586" w:rsidDel="00E21C63" w:rsidRDefault="00EF7586" w:rsidP="00952049">
            <w:pPr>
              <w:spacing w:line="256" w:lineRule="auto"/>
              <w:ind w:firstLine="0"/>
              <w:rPr>
                <w:del w:id="3223" w:author="Nguyen Duc Anh" w:date="2025-09-26T19:47:00Z"/>
                <w:rFonts w:asciiTheme="majorHAnsi" w:hAnsiTheme="majorHAnsi" w:cstheme="majorHAnsi"/>
                <w:sz w:val="24"/>
                <w:szCs w:val="24"/>
              </w:rPr>
            </w:pPr>
            <w:del w:id="3224" w:author="Nguyen Duc Anh" w:date="2025-09-26T19:47:00Z">
              <w:r w:rsidDel="00E21C63">
                <w:rPr>
                  <w:rFonts w:asciiTheme="majorHAnsi" w:hAnsiTheme="majorHAnsi" w:cstheme="majorHAnsi"/>
                  <w:sz w:val="24"/>
                  <w:szCs w:val="24"/>
                </w:rPr>
                <w:delText>Hiển thị số tiền sau khi quy đổi tỷ giá</w:delText>
              </w:r>
            </w:del>
          </w:p>
        </w:tc>
      </w:tr>
      <w:tr w:rsidR="00EF7586" w:rsidRPr="00644FCA" w:rsidDel="00E21C63" w14:paraId="41C5B93F" w14:textId="3C7BDF9A" w:rsidTr="00952049">
        <w:trPr>
          <w:trHeight w:val="748"/>
          <w:del w:id="3225"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5EEF35BC" w14:textId="1EE0F3A1" w:rsidR="00EF7586" w:rsidRPr="00644FCA" w:rsidDel="00E21C63" w:rsidRDefault="00EF7586" w:rsidP="00952049">
            <w:pPr>
              <w:tabs>
                <w:tab w:val="left" w:pos="709"/>
              </w:tabs>
              <w:spacing w:line="256" w:lineRule="auto"/>
              <w:ind w:firstLine="0"/>
              <w:contextualSpacing/>
              <w:jc w:val="both"/>
              <w:rPr>
                <w:del w:id="3226" w:author="Nguyen Duc Anh" w:date="2025-09-26T19:47:00Z"/>
                <w:rFonts w:asciiTheme="majorHAnsi" w:hAnsiTheme="majorHAnsi" w:cstheme="majorHAnsi"/>
                <w:sz w:val="24"/>
                <w:szCs w:val="24"/>
              </w:rPr>
            </w:pPr>
          </w:p>
        </w:tc>
        <w:tc>
          <w:tcPr>
            <w:tcW w:w="9444" w:type="dxa"/>
            <w:gridSpan w:val="6"/>
            <w:tcBorders>
              <w:top w:val="single" w:sz="4" w:space="0" w:color="000000"/>
              <w:left w:val="single" w:sz="4" w:space="0" w:color="000000"/>
              <w:bottom w:val="single" w:sz="4" w:space="0" w:color="000000"/>
              <w:right w:val="single" w:sz="4" w:space="0" w:color="000000"/>
            </w:tcBorders>
          </w:tcPr>
          <w:p w14:paraId="19ED5AEB" w14:textId="1DA0CA41" w:rsidR="00EF7586" w:rsidRPr="00AC020F" w:rsidDel="00E21C63" w:rsidRDefault="00EF7586" w:rsidP="00952049">
            <w:pPr>
              <w:spacing w:line="256" w:lineRule="auto"/>
              <w:ind w:firstLine="0"/>
              <w:rPr>
                <w:del w:id="3227" w:author="Nguyen Duc Anh" w:date="2025-09-26T19:47:00Z"/>
                <w:rFonts w:asciiTheme="majorHAnsi" w:hAnsiTheme="majorHAnsi" w:cstheme="majorHAnsi"/>
                <w:b/>
                <w:bCs/>
                <w:sz w:val="24"/>
                <w:szCs w:val="24"/>
              </w:rPr>
            </w:pPr>
            <w:del w:id="3228" w:author="Nguyen Duc Anh" w:date="2025-09-26T19:47:00Z">
              <w:r w:rsidRPr="00AC020F" w:rsidDel="00E21C63">
                <w:rPr>
                  <w:rFonts w:asciiTheme="majorHAnsi" w:hAnsiTheme="majorHAnsi" w:cstheme="majorHAnsi"/>
                  <w:b/>
                  <w:bCs/>
                  <w:sz w:val="24"/>
                  <w:szCs w:val="24"/>
                </w:rPr>
                <w:delText>Loại thanh toán: Chuyển khoản</w:delText>
              </w:r>
            </w:del>
          </w:p>
        </w:tc>
      </w:tr>
      <w:tr w:rsidR="00EF7586" w:rsidRPr="00644FCA" w:rsidDel="00E21C63" w14:paraId="67A2B646" w14:textId="225DA598" w:rsidTr="00952049">
        <w:trPr>
          <w:trHeight w:val="748"/>
          <w:del w:id="3229"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5960717D" w14:textId="773DF56D" w:rsidR="00EF7586" w:rsidRPr="00644FCA" w:rsidDel="00E21C63" w:rsidRDefault="00EF7586" w:rsidP="00E74B40">
            <w:pPr>
              <w:numPr>
                <w:ilvl w:val="0"/>
                <w:numId w:val="30"/>
              </w:numPr>
              <w:tabs>
                <w:tab w:val="left" w:pos="709"/>
              </w:tabs>
              <w:spacing w:line="256" w:lineRule="auto"/>
              <w:contextualSpacing/>
              <w:jc w:val="center"/>
              <w:rPr>
                <w:del w:id="3230"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63EEACD0" w14:textId="1483393C" w:rsidR="00EF7586" w:rsidDel="00E21C63" w:rsidRDefault="00EF7586" w:rsidP="00952049">
            <w:pPr>
              <w:spacing w:line="256" w:lineRule="auto"/>
              <w:ind w:firstLine="0"/>
              <w:rPr>
                <w:del w:id="3231" w:author="Nguyen Duc Anh" w:date="2025-09-26T19:47:00Z"/>
                <w:rFonts w:asciiTheme="majorHAnsi" w:hAnsiTheme="majorHAnsi" w:cstheme="majorHAnsi"/>
                <w:sz w:val="24"/>
                <w:szCs w:val="24"/>
              </w:rPr>
            </w:pPr>
            <w:del w:id="3232" w:author="Nguyen Duc Anh" w:date="2025-09-26T19:47:00Z">
              <w:r w:rsidDel="00E21C63">
                <w:rPr>
                  <w:rFonts w:asciiTheme="majorHAnsi" w:hAnsiTheme="majorHAnsi" w:cstheme="majorHAnsi"/>
                  <w:sz w:val="24"/>
                  <w:szCs w:val="24"/>
                </w:rPr>
                <w:delText>Số tài khoản</w:delText>
              </w:r>
            </w:del>
          </w:p>
        </w:tc>
        <w:tc>
          <w:tcPr>
            <w:tcW w:w="1242" w:type="dxa"/>
            <w:tcBorders>
              <w:top w:val="single" w:sz="4" w:space="0" w:color="000000"/>
              <w:left w:val="single" w:sz="4" w:space="0" w:color="000000"/>
              <w:bottom w:val="single" w:sz="4" w:space="0" w:color="000000"/>
              <w:right w:val="single" w:sz="4" w:space="0" w:color="000000"/>
            </w:tcBorders>
          </w:tcPr>
          <w:p w14:paraId="566890B0" w14:textId="2FCE00E9" w:rsidR="00EF7586" w:rsidDel="00E21C63" w:rsidRDefault="00EF7586" w:rsidP="00952049">
            <w:pPr>
              <w:spacing w:line="256" w:lineRule="auto"/>
              <w:ind w:firstLine="0"/>
              <w:rPr>
                <w:del w:id="3233" w:author="Nguyen Duc Anh" w:date="2025-09-26T19:47:00Z"/>
                <w:rFonts w:asciiTheme="majorHAnsi" w:hAnsiTheme="majorHAnsi" w:cstheme="majorHAnsi"/>
                <w:sz w:val="24"/>
                <w:szCs w:val="24"/>
              </w:rPr>
            </w:pPr>
            <w:del w:id="3234" w:author="Nguyen Duc Anh" w:date="2025-09-26T19:47:00Z">
              <w:r w:rsidDel="00E21C63">
                <w:rPr>
                  <w:rFonts w:asciiTheme="majorHAnsi" w:hAnsiTheme="majorHAnsi" w:cstheme="majorHAnsi"/>
                  <w:sz w:val="24"/>
                  <w:szCs w:val="24"/>
                </w:rPr>
                <w:delText>dropdownlist</w:delText>
              </w:r>
            </w:del>
          </w:p>
        </w:tc>
        <w:tc>
          <w:tcPr>
            <w:tcW w:w="911" w:type="dxa"/>
            <w:tcBorders>
              <w:top w:val="single" w:sz="4" w:space="0" w:color="000000"/>
              <w:left w:val="single" w:sz="4" w:space="0" w:color="000000"/>
              <w:bottom w:val="single" w:sz="4" w:space="0" w:color="000000"/>
              <w:right w:val="single" w:sz="4" w:space="0" w:color="000000"/>
            </w:tcBorders>
          </w:tcPr>
          <w:p w14:paraId="048383B6" w14:textId="2ED7372C" w:rsidR="00EF7586" w:rsidRPr="004E3089" w:rsidDel="00E21C63" w:rsidRDefault="00EF7586" w:rsidP="00952049">
            <w:pPr>
              <w:spacing w:line="256" w:lineRule="auto"/>
              <w:ind w:firstLine="0"/>
              <w:rPr>
                <w:del w:id="3235" w:author="Nguyen Duc Anh" w:date="2025-09-26T19:47:00Z"/>
                <w:rFonts w:asciiTheme="majorHAnsi" w:hAnsiTheme="majorHAnsi" w:cstheme="majorHAnsi"/>
                <w:sz w:val="24"/>
                <w:szCs w:val="24"/>
              </w:rPr>
            </w:pPr>
            <w:del w:id="3236" w:author="Nguyen Duc Anh" w:date="2025-09-26T19:47:00Z">
              <w:r w:rsidRPr="004E3089"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44609371" w14:textId="056A056B" w:rsidR="00EF7586" w:rsidDel="00E21C63" w:rsidRDefault="00EF7586" w:rsidP="00952049">
            <w:pPr>
              <w:spacing w:line="256" w:lineRule="auto"/>
              <w:ind w:firstLine="0"/>
              <w:rPr>
                <w:del w:id="3237" w:author="Nguyen Duc Anh" w:date="2025-09-26T19:47:00Z"/>
                <w:rFonts w:asciiTheme="majorHAnsi" w:hAnsiTheme="majorHAnsi" w:cstheme="majorHAnsi"/>
                <w:sz w:val="24"/>
                <w:szCs w:val="24"/>
              </w:rPr>
            </w:pPr>
            <w:del w:id="3238" w:author="Nguyen Duc Anh" w:date="2025-09-26T19:47:00Z">
              <w:r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480523FA" w14:textId="78646C62" w:rsidR="00EF7586" w:rsidDel="00E21C63" w:rsidRDefault="00EF7586" w:rsidP="00952049">
            <w:pPr>
              <w:spacing w:line="256" w:lineRule="auto"/>
              <w:ind w:firstLine="0"/>
              <w:rPr>
                <w:del w:id="3239" w:author="Nguyen Duc Anh" w:date="2025-09-26T19:47:00Z"/>
                <w:rFonts w:asciiTheme="majorHAnsi" w:hAnsiTheme="majorHAnsi" w:cstheme="majorHAnsi"/>
                <w:sz w:val="24"/>
                <w:szCs w:val="24"/>
              </w:rPr>
            </w:pPr>
            <w:del w:id="3240"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08420411" w14:textId="3B32AE83" w:rsidR="00EF7586" w:rsidDel="00E21C63" w:rsidRDefault="00EF7586" w:rsidP="00952049">
            <w:pPr>
              <w:spacing w:line="256" w:lineRule="auto"/>
              <w:ind w:firstLine="0"/>
              <w:rPr>
                <w:del w:id="3241" w:author="Nguyen Duc Anh" w:date="2025-09-26T19:47:00Z"/>
                <w:rFonts w:asciiTheme="majorHAnsi" w:hAnsiTheme="majorHAnsi" w:cstheme="majorHAnsi"/>
                <w:sz w:val="24"/>
                <w:szCs w:val="24"/>
              </w:rPr>
            </w:pPr>
            <w:del w:id="3242" w:author="Nguyen Duc Anh" w:date="2025-09-26T19:47:00Z">
              <w:r w:rsidDel="00E21C63">
                <w:rPr>
                  <w:rFonts w:asciiTheme="majorHAnsi" w:hAnsiTheme="majorHAnsi" w:cstheme="majorHAnsi"/>
                  <w:sz w:val="24"/>
                  <w:szCs w:val="24"/>
                </w:rPr>
                <w:delText>Nhập số tài khoản khách hàng và nhấn icon tìm kiếm để truy vấn tài khoản nhận thanh toán</w:delText>
              </w:r>
            </w:del>
          </w:p>
        </w:tc>
      </w:tr>
      <w:tr w:rsidR="00EF7586" w:rsidRPr="00644FCA" w:rsidDel="00E21C63" w14:paraId="65B51360" w14:textId="1A407CF5" w:rsidTr="00952049">
        <w:trPr>
          <w:trHeight w:val="748"/>
          <w:del w:id="3243"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68377AD0" w14:textId="7DA66F10" w:rsidR="00EF7586" w:rsidRPr="00644FCA" w:rsidDel="00E21C63" w:rsidRDefault="00EF7586" w:rsidP="00E74B40">
            <w:pPr>
              <w:numPr>
                <w:ilvl w:val="0"/>
                <w:numId w:val="30"/>
              </w:numPr>
              <w:tabs>
                <w:tab w:val="left" w:pos="709"/>
              </w:tabs>
              <w:spacing w:line="256" w:lineRule="auto"/>
              <w:contextualSpacing/>
              <w:jc w:val="center"/>
              <w:rPr>
                <w:del w:id="3244"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36F602B" w14:textId="4255FE62" w:rsidR="00EF7586" w:rsidDel="00E21C63" w:rsidRDefault="00EF7586" w:rsidP="00952049">
            <w:pPr>
              <w:spacing w:line="256" w:lineRule="auto"/>
              <w:ind w:firstLine="0"/>
              <w:rPr>
                <w:del w:id="3245" w:author="Nguyen Duc Anh" w:date="2025-09-26T19:47:00Z"/>
                <w:rFonts w:asciiTheme="majorHAnsi" w:hAnsiTheme="majorHAnsi" w:cstheme="majorHAnsi"/>
                <w:sz w:val="24"/>
                <w:szCs w:val="24"/>
              </w:rPr>
            </w:pPr>
            <w:del w:id="3246" w:author="Nguyen Duc Anh" w:date="2025-09-26T19:47:00Z">
              <w:r w:rsidDel="00E21C63">
                <w:rPr>
                  <w:rFonts w:asciiTheme="majorHAnsi" w:hAnsiTheme="majorHAnsi" w:cstheme="majorHAnsi"/>
                  <w:sz w:val="24"/>
                  <w:szCs w:val="24"/>
                </w:rPr>
                <w:delText>Tên tài khoản</w:delText>
              </w:r>
            </w:del>
          </w:p>
        </w:tc>
        <w:tc>
          <w:tcPr>
            <w:tcW w:w="1242" w:type="dxa"/>
            <w:tcBorders>
              <w:top w:val="single" w:sz="4" w:space="0" w:color="000000"/>
              <w:left w:val="single" w:sz="4" w:space="0" w:color="000000"/>
              <w:bottom w:val="single" w:sz="4" w:space="0" w:color="000000"/>
              <w:right w:val="single" w:sz="4" w:space="0" w:color="000000"/>
            </w:tcBorders>
          </w:tcPr>
          <w:p w14:paraId="52C92CF5" w14:textId="20A6DAE5" w:rsidR="00EF7586" w:rsidDel="00E21C63" w:rsidRDefault="00EF7586" w:rsidP="00952049">
            <w:pPr>
              <w:spacing w:line="256" w:lineRule="auto"/>
              <w:ind w:firstLine="0"/>
              <w:rPr>
                <w:del w:id="3247" w:author="Nguyen Duc Anh" w:date="2025-09-26T19:47:00Z"/>
                <w:rFonts w:asciiTheme="majorHAnsi" w:hAnsiTheme="majorHAnsi" w:cstheme="majorHAnsi"/>
                <w:sz w:val="24"/>
                <w:szCs w:val="24"/>
              </w:rPr>
            </w:pPr>
            <w:del w:id="3248" w:author="Nguyen Duc Anh" w:date="2025-09-26T19:47:00Z">
              <w:r w:rsidDel="00E21C63">
                <w:rPr>
                  <w:rFonts w:asciiTheme="majorHAnsi" w:hAnsiTheme="majorHAnsi" w:cstheme="majorHAnsi"/>
                  <w:sz w:val="24"/>
                  <w:szCs w:val="24"/>
                </w:rPr>
                <w:delText>Text</w:delText>
              </w:r>
            </w:del>
          </w:p>
        </w:tc>
        <w:tc>
          <w:tcPr>
            <w:tcW w:w="911" w:type="dxa"/>
            <w:tcBorders>
              <w:top w:val="single" w:sz="4" w:space="0" w:color="000000"/>
              <w:left w:val="single" w:sz="4" w:space="0" w:color="000000"/>
              <w:bottom w:val="single" w:sz="4" w:space="0" w:color="000000"/>
              <w:right w:val="single" w:sz="4" w:space="0" w:color="000000"/>
            </w:tcBorders>
          </w:tcPr>
          <w:p w14:paraId="0ACE9CF5" w14:textId="6FE2777A" w:rsidR="00EF7586" w:rsidRPr="004E3089" w:rsidDel="00E21C63" w:rsidRDefault="00EF7586" w:rsidP="00952049">
            <w:pPr>
              <w:spacing w:line="256" w:lineRule="auto"/>
              <w:ind w:firstLine="0"/>
              <w:rPr>
                <w:del w:id="3249" w:author="Nguyen Duc Anh" w:date="2025-09-26T19:47:00Z"/>
                <w:rFonts w:asciiTheme="majorHAnsi" w:hAnsiTheme="majorHAnsi" w:cstheme="majorHAnsi"/>
                <w:sz w:val="24"/>
                <w:szCs w:val="24"/>
              </w:rPr>
            </w:pPr>
            <w:del w:id="3250" w:author="Nguyen Duc Anh" w:date="2025-09-26T19:47:00Z">
              <w:r w:rsidRPr="004E3089"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33681056" w14:textId="6CA7CB22" w:rsidR="00EF7586" w:rsidDel="00E21C63" w:rsidRDefault="00EF7586" w:rsidP="00952049">
            <w:pPr>
              <w:spacing w:line="256" w:lineRule="auto"/>
              <w:ind w:firstLine="0"/>
              <w:rPr>
                <w:del w:id="3251" w:author="Nguyen Duc Anh" w:date="2025-09-26T19:47:00Z"/>
                <w:rFonts w:asciiTheme="majorHAnsi" w:hAnsiTheme="majorHAnsi" w:cstheme="majorHAnsi"/>
                <w:sz w:val="24"/>
                <w:szCs w:val="24"/>
              </w:rPr>
            </w:pPr>
            <w:del w:id="3252" w:author="Nguyen Duc Anh" w:date="2025-09-26T19:47:00Z">
              <w:r w:rsidDel="00E21C63">
                <w:rPr>
                  <w:rFonts w:asciiTheme="majorHAnsi" w:hAnsiTheme="majorHAnsi" w:cstheme="majorHAnsi"/>
                  <w:sz w:val="24"/>
                  <w:szCs w:val="24"/>
                </w:rPr>
                <w:delText xml:space="preserve">Không </w:delText>
              </w:r>
            </w:del>
          </w:p>
        </w:tc>
        <w:tc>
          <w:tcPr>
            <w:tcW w:w="994" w:type="dxa"/>
            <w:tcBorders>
              <w:top w:val="single" w:sz="4" w:space="0" w:color="000000"/>
              <w:left w:val="single" w:sz="4" w:space="0" w:color="000000"/>
              <w:bottom w:val="single" w:sz="4" w:space="0" w:color="000000"/>
              <w:right w:val="single" w:sz="4" w:space="0" w:color="000000"/>
            </w:tcBorders>
          </w:tcPr>
          <w:p w14:paraId="3A4788F6" w14:textId="4355B19D" w:rsidR="00EF7586" w:rsidDel="00E21C63" w:rsidRDefault="00EF7586" w:rsidP="00952049">
            <w:pPr>
              <w:spacing w:line="256" w:lineRule="auto"/>
              <w:ind w:firstLine="0"/>
              <w:rPr>
                <w:del w:id="3253" w:author="Nguyen Duc Anh" w:date="2025-09-26T19:47:00Z"/>
                <w:rFonts w:asciiTheme="majorHAnsi" w:hAnsiTheme="majorHAnsi" w:cstheme="majorHAnsi"/>
                <w:sz w:val="24"/>
                <w:szCs w:val="24"/>
              </w:rPr>
            </w:pPr>
            <w:del w:id="3254"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655E1769" w14:textId="0D914CEB" w:rsidR="00EF7586" w:rsidDel="00E21C63" w:rsidRDefault="00EF7586" w:rsidP="00952049">
            <w:pPr>
              <w:spacing w:line="256" w:lineRule="auto"/>
              <w:ind w:firstLine="0"/>
              <w:rPr>
                <w:del w:id="3255" w:author="Nguyen Duc Anh" w:date="2025-09-26T19:47:00Z"/>
                <w:rFonts w:asciiTheme="majorHAnsi" w:hAnsiTheme="majorHAnsi" w:cstheme="majorHAnsi"/>
                <w:sz w:val="24"/>
                <w:szCs w:val="24"/>
              </w:rPr>
            </w:pPr>
            <w:del w:id="3256" w:author="Nguyen Duc Anh" w:date="2025-09-26T19:47:00Z">
              <w:r w:rsidDel="00E21C63">
                <w:rPr>
                  <w:rFonts w:asciiTheme="majorHAnsi" w:hAnsiTheme="majorHAnsi" w:cstheme="majorHAnsi"/>
                  <w:sz w:val="24"/>
                  <w:szCs w:val="24"/>
                </w:rPr>
                <w:delText>Hiển thị tên tài khoản khách hàng sau khi truy vấn số tài khoản</w:delText>
              </w:r>
            </w:del>
          </w:p>
        </w:tc>
      </w:tr>
      <w:tr w:rsidR="00EF7586" w:rsidRPr="00644FCA" w:rsidDel="00E21C63" w14:paraId="0A56F81E" w14:textId="1A762BFD" w:rsidTr="00952049">
        <w:trPr>
          <w:trHeight w:val="748"/>
          <w:del w:id="3257"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6EB529DB" w14:textId="37069593" w:rsidR="00EF7586" w:rsidRPr="00644FCA" w:rsidDel="00E21C63" w:rsidRDefault="00EF7586" w:rsidP="00E74B40">
            <w:pPr>
              <w:numPr>
                <w:ilvl w:val="0"/>
                <w:numId w:val="30"/>
              </w:numPr>
              <w:tabs>
                <w:tab w:val="left" w:pos="709"/>
              </w:tabs>
              <w:spacing w:line="256" w:lineRule="auto"/>
              <w:contextualSpacing/>
              <w:jc w:val="center"/>
              <w:rPr>
                <w:del w:id="3258"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713AA8C" w14:textId="64430A6E" w:rsidR="00EF7586" w:rsidDel="00E21C63" w:rsidRDefault="00EF7586" w:rsidP="00952049">
            <w:pPr>
              <w:spacing w:line="256" w:lineRule="auto"/>
              <w:ind w:firstLine="0"/>
              <w:rPr>
                <w:del w:id="3259" w:author="Nguyen Duc Anh" w:date="2025-09-26T19:47:00Z"/>
                <w:rFonts w:asciiTheme="majorHAnsi" w:hAnsiTheme="majorHAnsi" w:cstheme="majorHAnsi"/>
                <w:sz w:val="24"/>
                <w:szCs w:val="24"/>
              </w:rPr>
            </w:pPr>
            <w:del w:id="3260" w:author="Nguyen Duc Anh" w:date="2025-09-26T19:47:00Z">
              <w:r w:rsidDel="00E21C63">
                <w:rPr>
                  <w:rFonts w:asciiTheme="majorHAnsi" w:hAnsiTheme="majorHAnsi" w:cstheme="majorHAnsi"/>
                  <w:sz w:val="24"/>
                  <w:szCs w:val="24"/>
                </w:rPr>
                <w:delText>Số tiền</w:delText>
              </w:r>
            </w:del>
          </w:p>
        </w:tc>
        <w:tc>
          <w:tcPr>
            <w:tcW w:w="1242" w:type="dxa"/>
            <w:tcBorders>
              <w:top w:val="single" w:sz="4" w:space="0" w:color="000000"/>
              <w:left w:val="single" w:sz="4" w:space="0" w:color="000000"/>
              <w:bottom w:val="single" w:sz="4" w:space="0" w:color="000000"/>
              <w:right w:val="single" w:sz="4" w:space="0" w:color="000000"/>
            </w:tcBorders>
          </w:tcPr>
          <w:p w14:paraId="08829D98" w14:textId="7FB4FFC4" w:rsidR="00EF7586" w:rsidDel="00E21C63" w:rsidRDefault="00EF7586" w:rsidP="00952049">
            <w:pPr>
              <w:spacing w:line="256" w:lineRule="auto"/>
              <w:ind w:firstLine="0"/>
              <w:rPr>
                <w:del w:id="3261" w:author="Nguyen Duc Anh" w:date="2025-09-26T19:47:00Z"/>
                <w:rFonts w:asciiTheme="majorHAnsi" w:hAnsiTheme="majorHAnsi" w:cstheme="majorHAnsi"/>
                <w:sz w:val="24"/>
                <w:szCs w:val="24"/>
              </w:rPr>
            </w:pPr>
            <w:del w:id="3262" w:author="Nguyen Duc Anh" w:date="2025-09-26T19:47:00Z">
              <w:r w:rsidDel="00E21C63">
                <w:rPr>
                  <w:rFonts w:asciiTheme="majorHAnsi" w:hAnsiTheme="majorHAnsi" w:cstheme="majorHAnsi"/>
                  <w:sz w:val="24"/>
                  <w:szCs w:val="24"/>
                </w:rPr>
                <w:delText>Number</w:delText>
              </w:r>
            </w:del>
          </w:p>
        </w:tc>
        <w:tc>
          <w:tcPr>
            <w:tcW w:w="911" w:type="dxa"/>
            <w:tcBorders>
              <w:top w:val="single" w:sz="4" w:space="0" w:color="000000"/>
              <w:left w:val="single" w:sz="4" w:space="0" w:color="000000"/>
              <w:bottom w:val="single" w:sz="4" w:space="0" w:color="000000"/>
              <w:right w:val="single" w:sz="4" w:space="0" w:color="000000"/>
            </w:tcBorders>
          </w:tcPr>
          <w:p w14:paraId="15E496CE" w14:textId="69A9A526" w:rsidR="00EF7586" w:rsidRPr="004E3089" w:rsidDel="00E21C63" w:rsidRDefault="00EF7586" w:rsidP="00952049">
            <w:pPr>
              <w:spacing w:line="256" w:lineRule="auto"/>
              <w:ind w:firstLine="0"/>
              <w:rPr>
                <w:del w:id="3263" w:author="Nguyen Duc Anh" w:date="2025-09-26T19:47:00Z"/>
                <w:rFonts w:asciiTheme="majorHAnsi" w:hAnsiTheme="majorHAnsi" w:cstheme="majorHAnsi"/>
                <w:sz w:val="24"/>
                <w:szCs w:val="24"/>
              </w:rPr>
            </w:pPr>
            <w:del w:id="3264" w:author="Nguyen Duc Anh" w:date="2025-09-26T19:47:00Z">
              <w:r w:rsidRPr="004E3089" w:rsidDel="00E21C63">
                <w:rPr>
                  <w:rFonts w:asciiTheme="majorHAnsi" w:hAnsiTheme="majorHAnsi" w:cstheme="majorHAnsi"/>
                  <w:sz w:val="24"/>
                  <w:szCs w:val="24"/>
                </w:rPr>
                <w:delText xml:space="preserve">Có </w:delText>
              </w:r>
            </w:del>
          </w:p>
        </w:tc>
        <w:tc>
          <w:tcPr>
            <w:tcW w:w="994" w:type="dxa"/>
            <w:tcBorders>
              <w:top w:val="single" w:sz="4" w:space="0" w:color="000000"/>
              <w:left w:val="single" w:sz="4" w:space="0" w:color="000000"/>
              <w:bottom w:val="single" w:sz="4" w:space="0" w:color="000000"/>
              <w:right w:val="single" w:sz="4" w:space="0" w:color="000000"/>
            </w:tcBorders>
          </w:tcPr>
          <w:p w14:paraId="7D7A145B" w14:textId="028D2BD9" w:rsidR="00EF7586" w:rsidDel="00E21C63" w:rsidRDefault="00EF7586" w:rsidP="00952049">
            <w:pPr>
              <w:spacing w:line="256" w:lineRule="auto"/>
              <w:ind w:firstLine="0"/>
              <w:rPr>
                <w:del w:id="3265" w:author="Nguyen Duc Anh" w:date="2025-09-26T19:47:00Z"/>
                <w:rFonts w:asciiTheme="majorHAnsi" w:hAnsiTheme="majorHAnsi" w:cstheme="majorHAnsi"/>
                <w:sz w:val="24"/>
                <w:szCs w:val="24"/>
              </w:rPr>
            </w:pPr>
            <w:del w:id="3266" w:author="Nguyen Duc Anh" w:date="2025-09-26T19:47:00Z">
              <w:r w:rsidDel="00E21C63">
                <w:rPr>
                  <w:rFonts w:asciiTheme="majorHAnsi" w:hAnsiTheme="majorHAnsi" w:cstheme="majorHAnsi"/>
                  <w:sz w:val="24"/>
                  <w:szCs w:val="24"/>
                </w:rPr>
                <w:delText xml:space="preserve">Không </w:delText>
              </w:r>
            </w:del>
          </w:p>
        </w:tc>
        <w:tc>
          <w:tcPr>
            <w:tcW w:w="994" w:type="dxa"/>
            <w:tcBorders>
              <w:top w:val="single" w:sz="4" w:space="0" w:color="000000"/>
              <w:left w:val="single" w:sz="4" w:space="0" w:color="000000"/>
              <w:bottom w:val="single" w:sz="4" w:space="0" w:color="000000"/>
              <w:right w:val="single" w:sz="4" w:space="0" w:color="000000"/>
            </w:tcBorders>
          </w:tcPr>
          <w:p w14:paraId="4F6BD7C0" w14:textId="00A51548" w:rsidR="00EF7586" w:rsidDel="00E21C63" w:rsidRDefault="00EF7586" w:rsidP="00952049">
            <w:pPr>
              <w:spacing w:line="256" w:lineRule="auto"/>
              <w:ind w:firstLine="0"/>
              <w:rPr>
                <w:del w:id="3267" w:author="Nguyen Duc Anh" w:date="2025-09-26T19:47:00Z"/>
                <w:rFonts w:asciiTheme="majorHAnsi" w:hAnsiTheme="majorHAnsi" w:cstheme="majorHAnsi"/>
                <w:sz w:val="24"/>
                <w:szCs w:val="24"/>
              </w:rPr>
            </w:pPr>
            <w:del w:id="3268"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7740C1C7" w14:textId="1F4E5095" w:rsidR="00EF7586" w:rsidDel="00E21C63" w:rsidRDefault="00EF7586" w:rsidP="00952049">
            <w:pPr>
              <w:spacing w:line="256" w:lineRule="auto"/>
              <w:ind w:firstLine="0"/>
              <w:rPr>
                <w:del w:id="3269" w:author="Nguyen Duc Anh" w:date="2025-09-26T19:47:00Z"/>
                <w:rFonts w:asciiTheme="majorHAnsi" w:hAnsiTheme="majorHAnsi" w:cstheme="majorHAnsi"/>
                <w:sz w:val="24"/>
                <w:szCs w:val="24"/>
              </w:rPr>
            </w:pPr>
            <w:del w:id="3270" w:author="Nguyen Duc Anh" w:date="2025-09-26T19:47:00Z">
              <w:r w:rsidDel="00E21C63">
                <w:rPr>
                  <w:rFonts w:asciiTheme="majorHAnsi" w:hAnsiTheme="majorHAnsi" w:cstheme="majorHAnsi"/>
                  <w:sz w:val="24"/>
                  <w:szCs w:val="24"/>
                </w:rPr>
                <w:delText>Hiển thị số tiền sau khi quy đổi tỷ giá</w:delText>
              </w:r>
            </w:del>
          </w:p>
        </w:tc>
      </w:tr>
      <w:tr w:rsidR="00EF7586" w:rsidRPr="00644FCA" w:rsidDel="00E21C63" w14:paraId="23E34E39" w14:textId="0C3E24AD" w:rsidTr="00952049">
        <w:trPr>
          <w:trHeight w:val="530"/>
          <w:del w:id="3271" w:author="Nguyen Duc Anh" w:date="2025-09-26T19:47:00Z"/>
        </w:trPr>
        <w:tc>
          <w:tcPr>
            <w:tcW w:w="5542" w:type="dxa"/>
            <w:gridSpan w:val="5"/>
            <w:tcBorders>
              <w:top w:val="single" w:sz="4" w:space="0" w:color="000000"/>
              <w:left w:val="single" w:sz="4" w:space="0" w:color="000000"/>
              <w:bottom w:val="single" w:sz="4" w:space="0" w:color="000000"/>
              <w:right w:val="single" w:sz="4" w:space="0" w:color="000000"/>
            </w:tcBorders>
          </w:tcPr>
          <w:p w14:paraId="45793E16" w14:textId="421C7065" w:rsidR="00EF7586" w:rsidRPr="00EA2637" w:rsidDel="00E21C63" w:rsidRDefault="00EF7586" w:rsidP="00952049">
            <w:pPr>
              <w:spacing w:line="256" w:lineRule="auto"/>
              <w:ind w:firstLine="0"/>
              <w:rPr>
                <w:del w:id="3272" w:author="Nguyen Duc Anh" w:date="2025-09-26T19:47:00Z"/>
                <w:rFonts w:asciiTheme="majorHAnsi" w:hAnsiTheme="majorHAnsi" w:cstheme="majorHAnsi"/>
                <w:b/>
                <w:bCs/>
                <w:sz w:val="24"/>
                <w:szCs w:val="24"/>
              </w:rPr>
            </w:pPr>
            <w:del w:id="3273" w:author="Nguyen Duc Anh" w:date="2025-09-26T19:47:00Z">
              <w:r w:rsidDel="00E21C63">
                <w:rPr>
                  <w:rFonts w:asciiTheme="majorHAnsi" w:hAnsiTheme="majorHAnsi" w:cstheme="majorHAnsi"/>
                  <w:b/>
                  <w:bCs/>
                  <w:sz w:val="24"/>
                  <w:szCs w:val="24"/>
                </w:rPr>
                <w:delText>Nhập tùy chọn</w:delText>
              </w:r>
            </w:del>
          </w:p>
        </w:tc>
        <w:tc>
          <w:tcPr>
            <w:tcW w:w="994" w:type="dxa"/>
            <w:tcBorders>
              <w:top w:val="single" w:sz="4" w:space="0" w:color="000000"/>
              <w:left w:val="single" w:sz="4" w:space="0" w:color="000000"/>
              <w:bottom w:val="single" w:sz="4" w:space="0" w:color="000000"/>
              <w:right w:val="single" w:sz="4" w:space="0" w:color="000000"/>
            </w:tcBorders>
          </w:tcPr>
          <w:p w14:paraId="574FABC1" w14:textId="5810AD34" w:rsidR="00EF7586" w:rsidDel="00E21C63" w:rsidRDefault="00EF7586" w:rsidP="00952049">
            <w:pPr>
              <w:spacing w:line="256" w:lineRule="auto"/>
              <w:ind w:firstLine="0"/>
              <w:rPr>
                <w:del w:id="3274" w:author="Nguyen Duc Anh" w:date="2025-09-26T19:47:00Z"/>
                <w:rFonts w:asciiTheme="majorHAnsi" w:hAnsiTheme="majorHAnsi" w:cstheme="majorHAnsi"/>
                <w:sz w:val="24"/>
                <w:szCs w:val="24"/>
              </w:rPr>
            </w:pPr>
          </w:p>
        </w:tc>
        <w:tc>
          <w:tcPr>
            <w:tcW w:w="3564" w:type="dxa"/>
            <w:tcBorders>
              <w:top w:val="single" w:sz="4" w:space="0" w:color="000000"/>
              <w:left w:val="single" w:sz="4" w:space="0" w:color="000000"/>
              <w:bottom w:val="single" w:sz="4" w:space="0" w:color="000000"/>
              <w:right w:val="single" w:sz="4" w:space="0" w:color="000000"/>
            </w:tcBorders>
          </w:tcPr>
          <w:p w14:paraId="267CFC2F" w14:textId="12D18DEB" w:rsidR="00EF7586" w:rsidDel="00E21C63" w:rsidRDefault="00EF7586" w:rsidP="00952049">
            <w:pPr>
              <w:spacing w:line="256" w:lineRule="auto"/>
              <w:ind w:firstLine="0"/>
              <w:rPr>
                <w:del w:id="3275" w:author="Nguyen Duc Anh" w:date="2025-09-26T19:47:00Z"/>
                <w:rFonts w:asciiTheme="majorHAnsi" w:hAnsiTheme="majorHAnsi" w:cstheme="majorHAnsi"/>
                <w:sz w:val="24"/>
                <w:szCs w:val="24"/>
              </w:rPr>
            </w:pPr>
          </w:p>
        </w:tc>
      </w:tr>
      <w:tr w:rsidR="00EF7586" w:rsidRPr="00644FCA" w:rsidDel="00E21C63" w14:paraId="0B90A6C4" w14:textId="5794EBA2" w:rsidTr="00952049">
        <w:trPr>
          <w:trHeight w:val="748"/>
          <w:del w:id="3276"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623CAE8E" w14:textId="4711AC15" w:rsidR="00EF7586" w:rsidRPr="00644FCA" w:rsidDel="00E21C63" w:rsidRDefault="00EF7586" w:rsidP="00E74B40">
            <w:pPr>
              <w:numPr>
                <w:ilvl w:val="0"/>
                <w:numId w:val="30"/>
              </w:numPr>
              <w:tabs>
                <w:tab w:val="left" w:pos="709"/>
              </w:tabs>
              <w:spacing w:line="256" w:lineRule="auto"/>
              <w:contextualSpacing/>
              <w:jc w:val="center"/>
              <w:rPr>
                <w:del w:id="3277"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4D017339" w14:textId="7B87E911" w:rsidR="00EF7586" w:rsidRPr="00644FCA" w:rsidDel="00E21C63" w:rsidRDefault="00EF7586" w:rsidP="00952049">
            <w:pPr>
              <w:spacing w:line="256" w:lineRule="auto"/>
              <w:ind w:firstLine="0"/>
              <w:rPr>
                <w:del w:id="3278" w:author="Nguyen Duc Anh" w:date="2025-09-26T19:47:00Z"/>
                <w:rFonts w:asciiTheme="majorHAnsi" w:hAnsiTheme="majorHAnsi" w:cstheme="majorHAnsi"/>
                <w:sz w:val="24"/>
                <w:szCs w:val="24"/>
              </w:rPr>
            </w:pPr>
            <w:del w:id="3279" w:author="Nguyen Duc Anh" w:date="2025-09-26T19:47:00Z">
              <w:r w:rsidDel="00E21C63">
                <w:rPr>
                  <w:rFonts w:asciiTheme="majorHAnsi" w:hAnsiTheme="majorHAnsi" w:cstheme="majorHAnsi"/>
                  <w:sz w:val="24"/>
                  <w:szCs w:val="24"/>
                </w:rPr>
                <w:delText>Tên khách hàng</w:delText>
              </w:r>
            </w:del>
          </w:p>
        </w:tc>
        <w:tc>
          <w:tcPr>
            <w:tcW w:w="1242" w:type="dxa"/>
            <w:tcBorders>
              <w:top w:val="single" w:sz="4" w:space="0" w:color="000000"/>
              <w:left w:val="single" w:sz="4" w:space="0" w:color="000000"/>
              <w:bottom w:val="single" w:sz="4" w:space="0" w:color="000000"/>
              <w:right w:val="single" w:sz="4" w:space="0" w:color="000000"/>
            </w:tcBorders>
          </w:tcPr>
          <w:p w14:paraId="4BAE324A" w14:textId="68196105" w:rsidR="00EF7586" w:rsidRPr="00644FCA" w:rsidDel="00E21C63" w:rsidRDefault="00EF7586" w:rsidP="00952049">
            <w:pPr>
              <w:spacing w:line="256" w:lineRule="auto"/>
              <w:ind w:firstLine="0"/>
              <w:rPr>
                <w:del w:id="3280" w:author="Nguyen Duc Anh" w:date="2025-09-26T19:47:00Z"/>
                <w:rFonts w:asciiTheme="majorHAnsi" w:hAnsiTheme="majorHAnsi" w:cstheme="majorHAnsi"/>
                <w:sz w:val="24"/>
                <w:szCs w:val="24"/>
              </w:rPr>
            </w:pPr>
            <w:del w:id="3281" w:author="Nguyen Duc Anh" w:date="2025-09-26T19:47:00Z">
              <w:r w:rsidDel="00E21C63">
                <w:rPr>
                  <w:rFonts w:asciiTheme="majorHAnsi" w:hAnsiTheme="majorHAnsi" w:cstheme="majorHAnsi"/>
                  <w:sz w:val="24"/>
                  <w:szCs w:val="24"/>
                </w:rPr>
                <w:delText>Text</w:delText>
              </w:r>
            </w:del>
          </w:p>
        </w:tc>
        <w:tc>
          <w:tcPr>
            <w:tcW w:w="911" w:type="dxa"/>
            <w:tcBorders>
              <w:top w:val="single" w:sz="4" w:space="0" w:color="000000"/>
              <w:left w:val="single" w:sz="4" w:space="0" w:color="000000"/>
              <w:bottom w:val="single" w:sz="4" w:space="0" w:color="000000"/>
              <w:right w:val="single" w:sz="4" w:space="0" w:color="000000"/>
            </w:tcBorders>
          </w:tcPr>
          <w:p w14:paraId="74CC1FE4" w14:textId="4BD25724" w:rsidR="00EF7586" w:rsidRPr="00644FCA" w:rsidDel="00E21C63" w:rsidRDefault="00EF7586" w:rsidP="00952049">
            <w:pPr>
              <w:spacing w:line="256" w:lineRule="auto"/>
              <w:ind w:firstLine="0"/>
              <w:rPr>
                <w:del w:id="3282" w:author="Nguyen Duc Anh" w:date="2025-09-26T19:47:00Z"/>
                <w:rFonts w:asciiTheme="majorHAnsi" w:hAnsiTheme="majorHAnsi" w:cstheme="majorHAnsi"/>
                <w:sz w:val="24"/>
                <w:szCs w:val="24"/>
              </w:rPr>
            </w:pPr>
            <w:del w:id="3283"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55F053F4" w14:textId="63852599" w:rsidR="00EF7586" w:rsidRPr="00644FCA" w:rsidDel="00E21C63" w:rsidRDefault="00EF7586" w:rsidP="00952049">
            <w:pPr>
              <w:spacing w:line="256" w:lineRule="auto"/>
              <w:ind w:firstLine="0"/>
              <w:rPr>
                <w:del w:id="3284" w:author="Nguyen Duc Anh" w:date="2025-09-26T19:47:00Z"/>
                <w:rFonts w:asciiTheme="majorHAnsi" w:hAnsiTheme="majorHAnsi" w:cstheme="majorHAnsi"/>
                <w:sz w:val="24"/>
                <w:szCs w:val="24"/>
              </w:rPr>
            </w:pPr>
            <w:del w:id="3285"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7FD1A7A8" w14:textId="55724B83" w:rsidR="00EF7586" w:rsidRPr="00644FCA" w:rsidDel="00E21C63" w:rsidRDefault="00EF7586" w:rsidP="00952049">
            <w:pPr>
              <w:spacing w:line="256" w:lineRule="auto"/>
              <w:ind w:firstLine="0"/>
              <w:rPr>
                <w:del w:id="3286" w:author="Nguyen Duc Anh" w:date="2025-09-26T19:47:00Z"/>
                <w:rFonts w:asciiTheme="majorHAnsi" w:hAnsiTheme="majorHAnsi" w:cstheme="majorHAnsi"/>
                <w:sz w:val="24"/>
                <w:szCs w:val="24"/>
              </w:rPr>
            </w:pPr>
            <w:del w:id="3287"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2919C714" w14:textId="0A676C14" w:rsidR="00EF7586" w:rsidDel="00E21C63" w:rsidRDefault="00EF7586" w:rsidP="00952049">
            <w:pPr>
              <w:spacing w:line="256" w:lineRule="auto"/>
              <w:ind w:firstLine="0"/>
              <w:rPr>
                <w:del w:id="3288" w:author="Nguyen Duc Anh" w:date="2025-09-26T19:47:00Z"/>
                <w:rFonts w:asciiTheme="majorHAnsi" w:hAnsiTheme="majorHAnsi" w:cstheme="majorHAnsi"/>
                <w:sz w:val="24"/>
                <w:szCs w:val="24"/>
              </w:rPr>
            </w:pPr>
            <w:del w:id="3289" w:author="Nguyen Duc Anh" w:date="2025-09-26T19:47:00Z">
              <w:r w:rsidDel="00E21C63">
                <w:rPr>
                  <w:rFonts w:asciiTheme="majorHAnsi" w:hAnsiTheme="majorHAnsi" w:cstheme="majorHAnsi"/>
                  <w:sz w:val="24"/>
                  <w:szCs w:val="24"/>
                </w:rPr>
                <w:delText>Hiển thị hoặc nhập tên khách hàng mua/bán ngoại tệ</w:delText>
              </w:r>
            </w:del>
          </w:p>
          <w:p w14:paraId="5CF7053C" w14:textId="2F8334FF" w:rsidR="00EF7586" w:rsidRPr="00644FCA" w:rsidDel="00E21C63" w:rsidRDefault="00EF7586" w:rsidP="00952049">
            <w:pPr>
              <w:spacing w:line="256" w:lineRule="auto"/>
              <w:ind w:firstLine="0"/>
              <w:rPr>
                <w:del w:id="3290" w:author="Nguyen Duc Anh" w:date="2025-09-26T19:47:00Z"/>
                <w:rFonts w:asciiTheme="majorHAnsi" w:hAnsiTheme="majorHAnsi" w:cstheme="majorHAnsi"/>
                <w:sz w:val="24"/>
                <w:szCs w:val="24"/>
              </w:rPr>
            </w:pPr>
            <w:del w:id="3291" w:author="Nguyen Duc Anh" w:date="2025-09-26T19:47:00Z">
              <w:r w:rsidDel="00E21C63">
                <w:rPr>
                  <w:rFonts w:asciiTheme="majorHAnsi" w:hAnsiTheme="majorHAnsi" w:cstheme="majorHAnsi"/>
                  <w:sz w:val="24"/>
                  <w:szCs w:val="24"/>
                </w:rPr>
                <w:delText>Hiển thị khi truy vấn mã khách hàng thành công.</w:delText>
              </w:r>
            </w:del>
          </w:p>
        </w:tc>
      </w:tr>
      <w:tr w:rsidR="00EF7586" w:rsidRPr="00644FCA" w:rsidDel="00E21C63" w14:paraId="0411BF4A" w14:textId="2BBDB853" w:rsidTr="00952049">
        <w:trPr>
          <w:trHeight w:val="748"/>
          <w:del w:id="3292"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475A6A1F" w14:textId="07208D42" w:rsidR="00EF7586" w:rsidRPr="00644FCA" w:rsidDel="00E21C63" w:rsidRDefault="00EF7586" w:rsidP="00E74B40">
            <w:pPr>
              <w:numPr>
                <w:ilvl w:val="0"/>
                <w:numId w:val="30"/>
              </w:numPr>
              <w:tabs>
                <w:tab w:val="left" w:pos="709"/>
              </w:tabs>
              <w:spacing w:line="256" w:lineRule="auto"/>
              <w:contextualSpacing/>
              <w:jc w:val="center"/>
              <w:rPr>
                <w:del w:id="3293"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2A5F496" w14:textId="3A978902" w:rsidR="00EF7586" w:rsidDel="00E21C63" w:rsidRDefault="00EF7586" w:rsidP="00952049">
            <w:pPr>
              <w:spacing w:line="256" w:lineRule="auto"/>
              <w:ind w:firstLine="0"/>
              <w:rPr>
                <w:del w:id="3294" w:author="Nguyen Duc Anh" w:date="2025-09-26T19:47:00Z"/>
                <w:rFonts w:asciiTheme="majorHAnsi" w:hAnsiTheme="majorHAnsi" w:cstheme="majorHAnsi"/>
                <w:sz w:val="24"/>
                <w:szCs w:val="24"/>
              </w:rPr>
            </w:pPr>
            <w:del w:id="3295" w:author="Nguyen Duc Anh" w:date="2025-09-26T19:47:00Z">
              <w:r w:rsidDel="00E21C63">
                <w:rPr>
                  <w:rFonts w:asciiTheme="majorHAnsi" w:hAnsiTheme="majorHAnsi" w:cstheme="majorHAnsi"/>
                  <w:sz w:val="24"/>
                  <w:szCs w:val="24"/>
                </w:rPr>
                <w:delText>Loại giấy tờ</w:delText>
              </w:r>
            </w:del>
          </w:p>
        </w:tc>
        <w:tc>
          <w:tcPr>
            <w:tcW w:w="1242" w:type="dxa"/>
            <w:tcBorders>
              <w:top w:val="single" w:sz="4" w:space="0" w:color="000000"/>
              <w:left w:val="single" w:sz="4" w:space="0" w:color="000000"/>
              <w:bottom w:val="single" w:sz="4" w:space="0" w:color="000000"/>
              <w:right w:val="single" w:sz="4" w:space="0" w:color="000000"/>
            </w:tcBorders>
          </w:tcPr>
          <w:p w14:paraId="63A509B6" w14:textId="79905826" w:rsidR="00EF7586" w:rsidDel="00E21C63" w:rsidRDefault="00EF7586" w:rsidP="00952049">
            <w:pPr>
              <w:spacing w:line="256" w:lineRule="auto"/>
              <w:ind w:firstLine="0"/>
              <w:rPr>
                <w:del w:id="3296" w:author="Nguyen Duc Anh" w:date="2025-09-26T19:47:00Z"/>
                <w:rFonts w:asciiTheme="majorHAnsi" w:hAnsiTheme="majorHAnsi" w:cstheme="majorHAnsi"/>
                <w:sz w:val="24"/>
                <w:szCs w:val="24"/>
              </w:rPr>
            </w:pPr>
            <w:del w:id="3297" w:author="Nguyen Duc Anh" w:date="2025-09-26T19:47:00Z">
              <w:r w:rsidDel="00E21C63">
                <w:rPr>
                  <w:rFonts w:asciiTheme="majorHAnsi" w:hAnsiTheme="majorHAnsi" w:cstheme="majorHAnsi"/>
                  <w:sz w:val="24"/>
                  <w:szCs w:val="24"/>
                </w:rPr>
                <w:delText>Droplist</w:delText>
              </w:r>
            </w:del>
          </w:p>
        </w:tc>
        <w:tc>
          <w:tcPr>
            <w:tcW w:w="911" w:type="dxa"/>
            <w:tcBorders>
              <w:top w:val="single" w:sz="4" w:space="0" w:color="000000"/>
              <w:left w:val="single" w:sz="4" w:space="0" w:color="000000"/>
              <w:bottom w:val="single" w:sz="4" w:space="0" w:color="000000"/>
              <w:right w:val="single" w:sz="4" w:space="0" w:color="000000"/>
            </w:tcBorders>
          </w:tcPr>
          <w:p w14:paraId="4D72889F" w14:textId="60661982" w:rsidR="00EF7586" w:rsidDel="00E21C63" w:rsidRDefault="00EF7586" w:rsidP="00952049">
            <w:pPr>
              <w:spacing w:line="256" w:lineRule="auto"/>
              <w:ind w:firstLine="0"/>
              <w:rPr>
                <w:del w:id="3298" w:author="Nguyen Duc Anh" w:date="2025-09-26T19:47:00Z"/>
                <w:rFonts w:asciiTheme="majorHAnsi" w:hAnsiTheme="majorHAnsi" w:cstheme="majorHAnsi"/>
                <w:sz w:val="24"/>
                <w:szCs w:val="24"/>
              </w:rPr>
            </w:pPr>
            <w:del w:id="3299"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3DF01F1E" w14:textId="7A867A49" w:rsidR="00EF7586" w:rsidRPr="00CD6ACD" w:rsidDel="00E21C63" w:rsidRDefault="00EF7586" w:rsidP="00952049">
            <w:pPr>
              <w:spacing w:line="256" w:lineRule="auto"/>
              <w:ind w:firstLine="0"/>
              <w:rPr>
                <w:del w:id="3300" w:author="Nguyen Duc Anh" w:date="2025-09-26T19:47:00Z"/>
                <w:rFonts w:asciiTheme="majorHAnsi" w:hAnsiTheme="majorHAnsi" w:cstheme="majorHAnsi"/>
                <w:sz w:val="24"/>
                <w:szCs w:val="24"/>
              </w:rPr>
            </w:pPr>
            <w:del w:id="3301"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3FE69631" w14:textId="7E820EA6" w:rsidR="00EF7586" w:rsidDel="00E21C63" w:rsidRDefault="00EF7586" w:rsidP="00952049">
            <w:pPr>
              <w:spacing w:line="256" w:lineRule="auto"/>
              <w:ind w:firstLine="0"/>
              <w:rPr>
                <w:del w:id="3302" w:author="Nguyen Duc Anh" w:date="2025-09-26T19:47:00Z"/>
                <w:rFonts w:asciiTheme="majorHAnsi" w:hAnsiTheme="majorHAnsi" w:cstheme="majorHAnsi"/>
                <w:sz w:val="24"/>
                <w:szCs w:val="24"/>
              </w:rPr>
            </w:pPr>
            <w:del w:id="3303"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0C1CBCE8" w14:textId="76A27002" w:rsidR="00EF7586" w:rsidDel="00E21C63" w:rsidRDefault="00EF7586" w:rsidP="00952049">
            <w:pPr>
              <w:spacing w:line="256" w:lineRule="auto"/>
              <w:ind w:firstLine="0"/>
              <w:rPr>
                <w:del w:id="3304" w:author="Nguyen Duc Anh" w:date="2025-09-26T19:47:00Z"/>
                <w:rFonts w:asciiTheme="majorHAnsi" w:hAnsiTheme="majorHAnsi" w:cstheme="majorHAnsi"/>
                <w:sz w:val="24"/>
                <w:szCs w:val="24"/>
              </w:rPr>
            </w:pPr>
            <w:del w:id="3305" w:author="Nguyen Duc Anh" w:date="2025-09-26T19:47:00Z">
              <w:r w:rsidDel="00E21C63">
                <w:rPr>
                  <w:rFonts w:asciiTheme="majorHAnsi" w:hAnsiTheme="majorHAnsi" w:cstheme="majorHAnsi"/>
                  <w:sz w:val="24"/>
                  <w:szCs w:val="24"/>
                </w:rPr>
                <w:delText>Chọn loại giấy tờ của khách hàng mua/bán ngoại tệ</w:delText>
              </w:r>
            </w:del>
          </w:p>
          <w:p w14:paraId="4587C15C" w14:textId="58C57F9E" w:rsidR="00EF7586" w:rsidDel="00E21C63" w:rsidRDefault="00EF7586" w:rsidP="00952049">
            <w:pPr>
              <w:spacing w:line="256" w:lineRule="auto"/>
              <w:ind w:firstLine="0"/>
              <w:rPr>
                <w:del w:id="3306" w:author="Nguyen Duc Anh" w:date="2025-09-26T19:47:00Z"/>
                <w:rFonts w:asciiTheme="majorHAnsi" w:hAnsiTheme="majorHAnsi" w:cstheme="majorHAnsi"/>
                <w:sz w:val="24"/>
                <w:szCs w:val="24"/>
              </w:rPr>
            </w:pPr>
            <w:del w:id="3307" w:author="Nguyen Duc Anh" w:date="2025-09-26T19:47:00Z">
              <w:r w:rsidDel="00E21C63">
                <w:rPr>
                  <w:rFonts w:asciiTheme="majorHAnsi" w:hAnsiTheme="majorHAnsi" w:cstheme="majorHAnsi"/>
                  <w:sz w:val="24"/>
                  <w:szCs w:val="24"/>
                </w:rPr>
                <w:delText>Hiển thị khi truy vấn mã khách hàng thành công.</w:delText>
              </w:r>
            </w:del>
          </w:p>
        </w:tc>
      </w:tr>
      <w:tr w:rsidR="00EF7586" w:rsidRPr="00644FCA" w:rsidDel="00E21C63" w14:paraId="70973A3C" w14:textId="5730A976" w:rsidTr="00952049">
        <w:trPr>
          <w:trHeight w:val="748"/>
          <w:del w:id="3308"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37E43DB2" w14:textId="28551F85" w:rsidR="00EF7586" w:rsidRPr="00644FCA" w:rsidDel="00E21C63" w:rsidRDefault="00EF7586" w:rsidP="00E74B40">
            <w:pPr>
              <w:numPr>
                <w:ilvl w:val="0"/>
                <w:numId w:val="30"/>
              </w:numPr>
              <w:tabs>
                <w:tab w:val="left" w:pos="709"/>
              </w:tabs>
              <w:spacing w:line="256" w:lineRule="auto"/>
              <w:contextualSpacing/>
              <w:jc w:val="center"/>
              <w:rPr>
                <w:del w:id="3309"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4A1F97E6" w14:textId="71B075FB" w:rsidR="00EF7586" w:rsidRPr="00644FCA" w:rsidDel="00E21C63" w:rsidRDefault="00EF7586" w:rsidP="00952049">
            <w:pPr>
              <w:spacing w:line="256" w:lineRule="auto"/>
              <w:ind w:firstLine="0"/>
              <w:rPr>
                <w:del w:id="3310" w:author="Nguyen Duc Anh" w:date="2025-09-26T19:47:00Z"/>
                <w:rFonts w:asciiTheme="majorHAnsi" w:hAnsiTheme="majorHAnsi" w:cstheme="majorHAnsi"/>
                <w:sz w:val="24"/>
                <w:szCs w:val="24"/>
              </w:rPr>
            </w:pPr>
            <w:del w:id="3311" w:author="Nguyen Duc Anh" w:date="2025-09-26T19:47:00Z">
              <w:r w:rsidDel="00E21C63">
                <w:rPr>
                  <w:rFonts w:asciiTheme="majorHAnsi" w:hAnsiTheme="majorHAnsi" w:cstheme="majorHAnsi"/>
                  <w:sz w:val="24"/>
                  <w:szCs w:val="24"/>
                </w:rPr>
                <w:delText>Số giấy tờ</w:delText>
              </w:r>
            </w:del>
          </w:p>
        </w:tc>
        <w:tc>
          <w:tcPr>
            <w:tcW w:w="1242" w:type="dxa"/>
            <w:tcBorders>
              <w:top w:val="single" w:sz="4" w:space="0" w:color="000000"/>
              <w:left w:val="single" w:sz="4" w:space="0" w:color="000000"/>
              <w:bottom w:val="single" w:sz="4" w:space="0" w:color="000000"/>
              <w:right w:val="single" w:sz="4" w:space="0" w:color="000000"/>
            </w:tcBorders>
          </w:tcPr>
          <w:p w14:paraId="39134246" w14:textId="55CAA180" w:rsidR="00EF7586" w:rsidRPr="00644FCA" w:rsidDel="00E21C63" w:rsidRDefault="00EF7586" w:rsidP="00952049">
            <w:pPr>
              <w:spacing w:line="256" w:lineRule="auto"/>
              <w:ind w:firstLine="0"/>
              <w:rPr>
                <w:del w:id="3312" w:author="Nguyen Duc Anh" w:date="2025-09-26T19:47:00Z"/>
                <w:rFonts w:asciiTheme="majorHAnsi" w:hAnsiTheme="majorHAnsi" w:cstheme="majorHAnsi"/>
                <w:sz w:val="24"/>
                <w:szCs w:val="24"/>
              </w:rPr>
            </w:pPr>
            <w:del w:id="3313" w:author="Nguyen Duc Anh" w:date="2025-09-26T19:47:00Z">
              <w:r w:rsidDel="00E21C63">
                <w:rPr>
                  <w:rFonts w:asciiTheme="majorHAnsi" w:hAnsiTheme="majorHAnsi" w:cstheme="majorHAnsi"/>
                  <w:sz w:val="24"/>
                  <w:szCs w:val="24"/>
                </w:rPr>
                <w:delText>Text</w:delText>
              </w:r>
            </w:del>
          </w:p>
        </w:tc>
        <w:tc>
          <w:tcPr>
            <w:tcW w:w="911" w:type="dxa"/>
            <w:tcBorders>
              <w:top w:val="single" w:sz="4" w:space="0" w:color="000000"/>
              <w:left w:val="single" w:sz="4" w:space="0" w:color="000000"/>
              <w:bottom w:val="single" w:sz="4" w:space="0" w:color="000000"/>
              <w:right w:val="single" w:sz="4" w:space="0" w:color="000000"/>
            </w:tcBorders>
          </w:tcPr>
          <w:p w14:paraId="32E24A9A" w14:textId="4BB9C294" w:rsidR="00EF7586" w:rsidRPr="00644FCA" w:rsidDel="00E21C63" w:rsidRDefault="00EF7586" w:rsidP="00952049">
            <w:pPr>
              <w:spacing w:line="256" w:lineRule="auto"/>
              <w:ind w:firstLine="0"/>
              <w:rPr>
                <w:del w:id="3314" w:author="Nguyen Duc Anh" w:date="2025-09-26T19:47:00Z"/>
                <w:rFonts w:asciiTheme="majorHAnsi" w:hAnsiTheme="majorHAnsi" w:cstheme="majorHAnsi"/>
                <w:sz w:val="24"/>
                <w:szCs w:val="24"/>
              </w:rPr>
            </w:pPr>
            <w:del w:id="3315"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2E54C140" w14:textId="00964D83" w:rsidR="00EF7586" w:rsidRPr="00644FCA" w:rsidDel="00E21C63" w:rsidRDefault="00EF7586" w:rsidP="00952049">
            <w:pPr>
              <w:spacing w:line="256" w:lineRule="auto"/>
              <w:ind w:firstLine="0"/>
              <w:rPr>
                <w:del w:id="3316" w:author="Nguyen Duc Anh" w:date="2025-09-26T19:47:00Z"/>
                <w:rFonts w:asciiTheme="majorHAnsi" w:hAnsiTheme="majorHAnsi" w:cstheme="majorHAnsi"/>
                <w:sz w:val="24"/>
                <w:szCs w:val="24"/>
              </w:rPr>
            </w:pPr>
            <w:del w:id="3317"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04867CC9" w14:textId="20D4E489" w:rsidR="00EF7586" w:rsidRPr="00644FCA" w:rsidDel="00E21C63" w:rsidRDefault="00EF7586" w:rsidP="00952049">
            <w:pPr>
              <w:spacing w:line="256" w:lineRule="auto"/>
              <w:ind w:firstLine="0"/>
              <w:rPr>
                <w:del w:id="3318" w:author="Nguyen Duc Anh" w:date="2025-09-26T19:47:00Z"/>
                <w:rFonts w:asciiTheme="majorHAnsi" w:hAnsiTheme="majorHAnsi" w:cstheme="majorHAnsi"/>
                <w:sz w:val="24"/>
                <w:szCs w:val="24"/>
              </w:rPr>
            </w:pPr>
            <w:del w:id="3319"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366DD7E7" w14:textId="1C02E0D8" w:rsidR="00EF7586" w:rsidDel="00E21C63" w:rsidRDefault="00EF7586" w:rsidP="00952049">
            <w:pPr>
              <w:spacing w:line="256" w:lineRule="auto"/>
              <w:ind w:firstLine="0"/>
              <w:rPr>
                <w:del w:id="3320" w:author="Nguyen Duc Anh" w:date="2025-09-26T19:47:00Z"/>
                <w:rFonts w:asciiTheme="majorHAnsi" w:hAnsiTheme="majorHAnsi" w:cstheme="majorHAnsi"/>
                <w:sz w:val="24"/>
                <w:szCs w:val="24"/>
              </w:rPr>
            </w:pPr>
            <w:del w:id="3321" w:author="Nguyen Duc Anh" w:date="2025-09-26T19:47:00Z">
              <w:r w:rsidDel="00E21C63">
                <w:rPr>
                  <w:rFonts w:asciiTheme="majorHAnsi" w:hAnsiTheme="majorHAnsi" w:cstheme="majorHAnsi"/>
                  <w:sz w:val="24"/>
                  <w:szCs w:val="24"/>
                </w:rPr>
                <w:delText>Hiển thị hoặc nhập số giấy tờ của khách hàng mua/bán ngoại tệ</w:delText>
              </w:r>
            </w:del>
          </w:p>
          <w:p w14:paraId="2F008B31" w14:textId="2BACD3A5" w:rsidR="00EF7586" w:rsidDel="00E21C63" w:rsidRDefault="00EF7586" w:rsidP="00952049">
            <w:pPr>
              <w:spacing w:line="256" w:lineRule="auto"/>
              <w:ind w:firstLine="0"/>
              <w:rPr>
                <w:del w:id="3322" w:author="Nguyen Duc Anh" w:date="2025-09-26T19:47:00Z"/>
                <w:rFonts w:asciiTheme="majorHAnsi" w:hAnsiTheme="majorHAnsi" w:cstheme="majorHAnsi"/>
                <w:sz w:val="24"/>
                <w:szCs w:val="24"/>
              </w:rPr>
            </w:pPr>
            <w:del w:id="3323" w:author="Nguyen Duc Anh" w:date="2025-09-26T19:47:00Z">
              <w:r w:rsidDel="00E21C63">
                <w:rPr>
                  <w:rFonts w:asciiTheme="majorHAnsi" w:hAnsiTheme="majorHAnsi" w:cstheme="majorHAnsi"/>
                  <w:sz w:val="24"/>
                  <w:szCs w:val="24"/>
                </w:rPr>
                <w:delText>Hiển thị khi truy vấn mã khách hàng thành công.</w:delText>
              </w:r>
            </w:del>
          </w:p>
          <w:p w14:paraId="42E89B36" w14:textId="204020A2" w:rsidR="00EF7586" w:rsidRPr="00644FCA" w:rsidDel="00E21C63" w:rsidRDefault="00EF7586" w:rsidP="00952049">
            <w:pPr>
              <w:spacing w:line="256" w:lineRule="auto"/>
              <w:ind w:firstLine="0"/>
              <w:rPr>
                <w:del w:id="3324" w:author="Nguyen Duc Anh" w:date="2025-09-26T19:47:00Z"/>
                <w:rFonts w:asciiTheme="majorHAnsi" w:hAnsiTheme="majorHAnsi" w:cstheme="majorHAnsi"/>
                <w:sz w:val="24"/>
                <w:szCs w:val="24"/>
              </w:rPr>
            </w:pPr>
          </w:p>
        </w:tc>
      </w:tr>
      <w:tr w:rsidR="00EF7586" w:rsidRPr="00644FCA" w:rsidDel="00E21C63" w14:paraId="39BB5868" w14:textId="53CBD5BB" w:rsidTr="00952049">
        <w:trPr>
          <w:trHeight w:val="748"/>
          <w:del w:id="3325"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74A204E8" w14:textId="00E20011" w:rsidR="00EF7586" w:rsidRPr="00644FCA" w:rsidDel="00E21C63" w:rsidRDefault="00EF7586" w:rsidP="00E74B40">
            <w:pPr>
              <w:numPr>
                <w:ilvl w:val="0"/>
                <w:numId w:val="30"/>
              </w:numPr>
              <w:tabs>
                <w:tab w:val="left" w:pos="709"/>
              </w:tabs>
              <w:spacing w:line="256" w:lineRule="auto"/>
              <w:contextualSpacing/>
              <w:jc w:val="center"/>
              <w:rPr>
                <w:del w:id="3326"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6A334E4" w14:textId="2233FBF5" w:rsidR="00EF7586" w:rsidDel="00E21C63" w:rsidRDefault="00EF7586" w:rsidP="00952049">
            <w:pPr>
              <w:spacing w:line="256" w:lineRule="auto"/>
              <w:ind w:firstLine="0"/>
              <w:rPr>
                <w:del w:id="3327" w:author="Nguyen Duc Anh" w:date="2025-09-26T19:47:00Z"/>
                <w:rFonts w:asciiTheme="majorHAnsi" w:hAnsiTheme="majorHAnsi" w:cstheme="majorHAnsi"/>
                <w:sz w:val="24"/>
                <w:szCs w:val="24"/>
              </w:rPr>
            </w:pPr>
            <w:del w:id="3328" w:author="Nguyen Duc Anh" w:date="2025-09-26T19:47:00Z">
              <w:r w:rsidDel="00E21C63">
                <w:rPr>
                  <w:rFonts w:asciiTheme="majorHAnsi" w:hAnsiTheme="majorHAnsi" w:cstheme="majorHAnsi"/>
                  <w:sz w:val="24"/>
                  <w:szCs w:val="24"/>
                </w:rPr>
                <w:delText>Ngày cấp</w:delText>
              </w:r>
            </w:del>
          </w:p>
        </w:tc>
        <w:tc>
          <w:tcPr>
            <w:tcW w:w="1242" w:type="dxa"/>
            <w:tcBorders>
              <w:top w:val="single" w:sz="4" w:space="0" w:color="000000"/>
              <w:left w:val="single" w:sz="4" w:space="0" w:color="000000"/>
              <w:bottom w:val="single" w:sz="4" w:space="0" w:color="000000"/>
              <w:right w:val="single" w:sz="4" w:space="0" w:color="000000"/>
            </w:tcBorders>
          </w:tcPr>
          <w:p w14:paraId="3E30C500" w14:textId="54D933BB" w:rsidR="00EF7586" w:rsidDel="00E21C63" w:rsidRDefault="00EF7586" w:rsidP="00952049">
            <w:pPr>
              <w:spacing w:line="256" w:lineRule="auto"/>
              <w:ind w:firstLine="0"/>
              <w:rPr>
                <w:del w:id="3329" w:author="Nguyen Duc Anh" w:date="2025-09-26T19:47:00Z"/>
                <w:rFonts w:asciiTheme="majorHAnsi" w:hAnsiTheme="majorHAnsi" w:cstheme="majorHAnsi"/>
                <w:sz w:val="24"/>
                <w:szCs w:val="24"/>
              </w:rPr>
            </w:pPr>
            <w:del w:id="3330" w:author="Nguyen Duc Anh" w:date="2025-09-26T19:47:00Z">
              <w:r w:rsidDel="00E21C63">
                <w:rPr>
                  <w:rFonts w:asciiTheme="majorHAnsi" w:hAnsiTheme="majorHAnsi" w:cstheme="majorHAnsi"/>
                  <w:sz w:val="24"/>
                  <w:szCs w:val="24"/>
                </w:rPr>
                <w:delText>Date</w:delText>
              </w:r>
            </w:del>
          </w:p>
        </w:tc>
        <w:tc>
          <w:tcPr>
            <w:tcW w:w="911" w:type="dxa"/>
            <w:tcBorders>
              <w:top w:val="single" w:sz="4" w:space="0" w:color="000000"/>
              <w:left w:val="single" w:sz="4" w:space="0" w:color="000000"/>
              <w:bottom w:val="single" w:sz="4" w:space="0" w:color="000000"/>
              <w:right w:val="single" w:sz="4" w:space="0" w:color="000000"/>
            </w:tcBorders>
          </w:tcPr>
          <w:p w14:paraId="70027759" w14:textId="10A3C7BA" w:rsidR="00EF7586" w:rsidDel="00E21C63" w:rsidRDefault="00EF7586" w:rsidP="00952049">
            <w:pPr>
              <w:spacing w:line="256" w:lineRule="auto"/>
              <w:ind w:firstLine="0"/>
              <w:rPr>
                <w:del w:id="3331" w:author="Nguyen Duc Anh" w:date="2025-09-26T19:47:00Z"/>
                <w:rFonts w:asciiTheme="majorHAnsi" w:hAnsiTheme="majorHAnsi" w:cstheme="majorHAnsi"/>
                <w:sz w:val="24"/>
                <w:szCs w:val="24"/>
              </w:rPr>
            </w:pPr>
            <w:del w:id="3332"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29A9962E" w14:textId="70C7538C" w:rsidR="00EF7586" w:rsidRPr="00CD6ACD" w:rsidDel="00E21C63" w:rsidRDefault="00EF7586" w:rsidP="00952049">
            <w:pPr>
              <w:spacing w:line="256" w:lineRule="auto"/>
              <w:ind w:firstLine="0"/>
              <w:rPr>
                <w:del w:id="3333" w:author="Nguyen Duc Anh" w:date="2025-09-26T19:47:00Z"/>
                <w:rFonts w:asciiTheme="majorHAnsi" w:hAnsiTheme="majorHAnsi" w:cstheme="majorHAnsi"/>
                <w:sz w:val="24"/>
                <w:szCs w:val="24"/>
              </w:rPr>
            </w:pPr>
            <w:del w:id="3334"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69F33E7F" w14:textId="22C41952" w:rsidR="00EF7586" w:rsidDel="00E21C63" w:rsidRDefault="00EF7586" w:rsidP="00952049">
            <w:pPr>
              <w:spacing w:line="256" w:lineRule="auto"/>
              <w:ind w:firstLine="0"/>
              <w:rPr>
                <w:del w:id="3335" w:author="Nguyen Duc Anh" w:date="2025-09-26T19:47:00Z"/>
                <w:rFonts w:asciiTheme="majorHAnsi" w:hAnsiTheme="majorHAnsi" w:cstheme="majorHAnsi"/>
                <w:sz w:val="24"/>
                <w:szCs w:val="24"/>
              </w:rPr>
            </w:pPr>
            <w:del w:id="3336"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33B17B88" w14:textId="4F7F46B9" w:rsidR="00EF7586" w:rsidDel="00E21C63" w:rsidRDefault="00EF7586" w:rsidP="00952049">
            <w:pPr>
              <w:spacing w:line="256" w:lineRule="auto"/>
              <w:ind w:firstLine="0"/>
              <w:rPr>
                <w:del w:id="3337" w:author="Nguyen Duc Anh" w:date="2025-09-26T19:47:00Z"/>
                <w:rFonts w:asciiTheme="majorHAnsi" w:hAnsiTheme="majorHAnsi" w:cstheme="majorHAnsi"/>
                <w:sz w:val="24"/>
                <w:szCs w:val="24"/>
              </w:rPr>
            </w:pPr>
            <w:del w:id="3338" w:author="Nguyen Duc Anh" w:date="2025-09-26T19:47:00Z">
              <w:r w:rsidRPr="00273B67" w:rsidDel="00E21C63">
                <w:rPr>
                  <w:rFonts w:asciiTheme="majorHAnsi" w:hAnsiTheme="majorHAnsi" w:cstheme="majorHAnsi"/>
                  <w:sz w:val="24"/>
                  <w:szCs w:val="24"/>
                </w:rPr>
                <w:delText xml:space="preserve">Hiển </w:delText>
              </w:r>
              <w:r w:rsidDel="00E21C63">
                <w:rPr>
                  <w:rFonts w:asciiTheme="majorHAnsi" w:hAnsiTheme="majorHAnsi" w:cstheme="majorHAnsi"/>
                  <w:sz w:val="24"/>
                  <w:szCs w:val="24"/>
                </w:rPr>
                <w:delText>thị hoặc nhập/chọn ngày cấp giấy tờ của khách hàng mua/bán ngoại tệ</w:delText>
              </w:r>
            </w:del>
          </w:p>
          <w:p w14:paraId="3ADCF1BD" w14:textId="6804CFC0" w:rsidR="00EF7586" w:rsidDel="00E21C63" w:rsidRDefault="00EF7586" w:rsidP="00952049">
            <w:pPr>
              <w:spacing w:line="256" w:lineRule="auto"/>
              <w:ind w:firstLine="0"/>
              <w:rPr>
                <w:del w:id="3339" w:author="Nguyen Duc Anh" w:date="2025-09-26T19:47:00Z"/>
                <w:rFonts w:asciiTheme="majorHAnsi" w:hAnsiTheme="majorHAnsi" w:cstheme="majorHAnsi"/>
                <w:sz w:val="24"/>
                <w:szCs w:val="24"/>
              </w:rPr>
            </w:pPr>
            <w:del w:id="3340" w:author="Nguyen Duc Anh" w:date="2025-09-26T19:47:00Z">
              <w:r w:rsidDel="00E21C63">
                <w:rPr>
                  <w:rFonts w:asciiTheme="majorHAnsi" w:hAnsiTheme="majorHAnsi" w:cstheme="majorHAnsi"/>
                  <w:sz w:val="24"/>
                  <w:szCs w:val="24"/>
                </w:rPr>
                <w:delText>Hiển thị khi truy vấn mã khách hàng thành công.</w:delText>
              </w:r>
            </w:del>
          </w:p>
          <w:p w14:paraId="4932B7A0" w14:textId="033999BF" w:rsidR="00EF7586" w:rsidDel="00E21C63" w:rsidRDefault="00EF7586" w:rsidP="00952049">
            <w:pPr>
              <w:spacing w:line="256" w:lineRule="auto"/>
              <w:ind w:firstLine="0"/>
              <w:rPr>
                <w:del w:id="3341" w:author="Nguyen Duc Anh" w:date="2025-09-26T19:47:00Z"/>
                <w:rFonts w:asciiTheme="majorHAnsi" w:hAnsiTheme="majorHAnsi" w:cstheme="majorHAnsi"/>
                <w:sz w:val="24"/>
                <w:szCs w:val="24"/>
              </w:rPr>
            </w:pPr>
            <w:del w:id="3342" w:author="Nguyen Duc Anh" w:date="2025-09-26T19:47:00Z">
              <w:r w:rsidDel="00E21C63">
                <w:rPr>
                  <w:rFonts w:asciiTheme="majorHAnsi" w:hAnsiTheme="majorHAnsi" w:cstheme="majorHAnsi"/>
                  <w:sz w:val="24"/>
                  <w:szCs w:val="24"/>
                </w:rPr>
                <w:delText>Định dạng 00/00/0000</w:delText>
              </w:r>
            </w:del>
          </w:p>
        </w:tc>
      </w:tr>
      <w:tr w:rsidR="00EF7586" w:rsidRPr="00644FCA" w:rsidDel="00E21C63" w14:paraId="0B82723B" w14:textId="2FB46ED4" w:rsidTr="00952049">
        <w:trPr>
          <w:trHeight w:val="748"/>
          <w:del w:id="3343"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633B5B1B" w14:textId="4DD33A41" w:rsidR="00EF7586" w:rsidRPr="00644FCA" w:rsidDel="00E21C63" w:rsidRDefault="00EF7586" w:rsidP="00E74B40">
            <w:pPr>
              <w:numPr>
                <w:ilvl w:val="0"/>
                <w:numId w:val="30"/>
              </w:numPr>
              <w:tabs>
                <w:tab w:val="left" w:pos="709"/>
              </w:tabs>
              <w:spacing w:line="256" w:lineRule="auto"/>
              <w:contextualSpacing/>
              <w:jc w:val="center"/>
              <w:rPr>
                <w:del w:id="3344"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7230607" w14:textId="57882A6C" w:rsidR="00EF7586" w:rsidRPr="00644FCA" w:rsidDel="00E21C63" w:rsidRDefault="00EF7586" w:rsidP="00952049">
            <w:pPr>
              <w:spacing w:line="256" w:lineRule="auto"/>
              <w:ind w:firstLine="0"/>
              <w:rPr>
                <w:del w:id="3345" w:author="Nguyen Duc Anh" w:date="2025-09-26T19:47:00Z"/>
                <w:rFonts w:asciiTheme="majorHAnsi" w:hAnsiTheme="majorHAnsi" w:cstheme="majorHAnsi"/>
                <w:sz w:val="24"/>
                <w:szCs w:val="24"/>
              </w:rPr>
            </w:pPr>
            <w:del w:id="3346" w:author="Nguyen Duc Anh" w:date="2025-09-26T19:47:00Z">
              <w:r w:rsidDel="00E21C63">
                <w:rPr>
                  <w:rFonts w:asciiTheme="majorHAnsi" w:hAnsiTheme="majorHAnsi" w:cstheme="majorHAnsi"/>
                  <w:sz w:val="24"/>
                  <w:szCs w:val="24"/>
                </w:rPr>
                <w:delText>Ngày đến hạn</w:delText>
              </w:r>
            </w:del>
          </w:p>
        </w:tc>
        <w:tc>
          <w:tcPr>
            <w:tcW w:w="1242" w:type="dxa"/>
            <w:tcBorders>
              <w:top w:val="single" w:sz="4" w:space="0" w:color="000000"/>
              <w:left w:val="single" w:sz="4" w:space="0" w:color="000000"/>
              <w:bottom w:val="single" w:sz="4" w:space="0" w:color="000000"/>
              <w:right w:val="single" w:sz="4" w:space="0" w:color="000000"/>
            </w:tcBorders>
          </w:tcPr>
          <w:p w14:paraId="15AB37FA" w14:textId="599DD7EE" w:rsidR="00EF7586" w:rsidRPr="00644FCA" w:rsidDel="00E21C63" w:rsidRDefault="00EF7586" w:rsidP="00952049">
            <w:pPr>
              <w:spacing w:line="256" w:lineRule="auto"/>
              <w:ind w:firstLine="0"/>
              <w:rPr>
                <w:del w:id="3347" w:author="Nguyen Duc Anh" w:date="2025-09-26T19:47:00Z"/>
                <w:rFonts w:asciiTheme="majorHAnsi" w:hAnsiTheme="majorHAnsi" w:cstheme="majorHAnsi"/>
                <w:sz w:val="24"/>
                <w:szCs w:val="24"/>
              </w:rPr>
            </w:pPr>
            <w:del w:id="3348" w:author="Nguyen Duc Anh" w:date="2025-09-26T19:47:00Z">
              <w:r w:rsidDel="00E21C63">
                <w:rPr>
                  <w:rFonts w:asciiTheme="majorHAnsi" w:hAnsiTheme="majorHAnsi" w:cstheme="majorHAnsi"/>
                  <w:sz w:val="24"/>
                  <w:szCs w:val="24"/>
                </w:rPr>
                <w:delText>Date</w:delText>
              </w:r>
            </w:del>
          </w:p>
        </w:tc>
        <w:tc>
          <w:tcPr>
            <w:tcW w:w="911" w:type="dxa"/>
            <w:tcBorders>
              <w:top w:val="single" w:sz="4" w:space="0" w:color="000000"/>
              <w:left w:val="single" w:sz="4" w:space="0" w:color="000000"/>
              <w:bottom w:val="single" w:sz="4" w:space="0" w:color="000000"/>
              <w:right w:val="single" w:sz="4" w:space="0" w:color="000000"/>
            </w:tcBorders>
          </w:tcPr>
          <w:p w14:paraId="648F27FE" w14:textId="7C77C476" w:rsidR="00EF7586" w:rsidRPr="00644FCA" w:rsidDel="00E21C63" w:rsidRDefault="00EF7586" w:rsidP="00952049">
            <w:pPr>
              <w:spacing w:line="256" w:lineRule="auto"/>
              <w:ind w:firstLine="0"/>
              <w:rPr>
                <w:del w:id="3349" w:author="Nguyen Duc Anh" w:date="2025-09-26T19:47:00Z"/>
                <w:rFonts w:asciiTheme="majorHAnsi" w:hAnsiTheme="majorHAnsi" w:cstheme="majorHAnsi"/>
                <w:sz w:val="24"/>
                <w:szCs w:val="24"/>
              </w:rPr>
            </w:pPr>
            <w:del w:id="3350"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62FE21A0" w14:textId="63E666FA" w:rsidR="00EF7586" w:rsidRPr="00644FCA" w:rsidDel="00E21C63" w:rsidRDefault="00EF7586" w:rsidP="00952049">
            <w:pPr>
              <w:spacing w:line="256" w:lineRule="auto"/>
              <w:ind w:firstLine="0"/>
              <w:rPr>
                <w:del w:id="3351" w:author="Nguyen Duc Anh" w:date="2025-09-26T19:47:00Z"/>
                <w:rFonts w:asciiTheme="majorHAnsi" w:hAnsiTheme="majorHAnsi" w:cstheme="majorHAnsi"/>
                <w:sz w:val="24"/>
                <w:szCs w:val="24"/>
              </w:rPr>
            </w:pPr>
            <w:del w:id="3352"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4A5CD59C" w14:textId="1BE53881" w:rsidR="00EF7586" w:rsidRPr="00644FCA" w:rsidDel="00E21C63" w:rsidRDefault="00EF7586" w:rsidP="00952049">
            <w:pPr>
              <w:spacing w:line="256" w:lineRule="auto"/>
              <w:ind w:firstLine="0"/>
              <w:rPr>
                <w:del w:id="3353" w:author="Nguyen Duc Anh" w:date="2025-09-26T19:47:00Z"/>
                <w:rFonts w:asciiTheme="majorHAnsi" w:hAnsiTheme="majorHAnsi" w:cstheme="majorHAnsi"/>
                <w:sz w:val="24"/>
                <w:szCs w:val="24"/>
              </w:rPr>
            </w:pPr>
            <w:del w:id="3354"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667B9D62" w14:textId="3D4B6CE7" w:rsidR="00EF7586" w:rsidDel="00E21C63" w:rsidRDefault="00EF7586" w:rsidP="00952049">
            <w:pPr>
              <w:spacing w:line="256" w:lineRule="auto"/>
              <w:ind w:firstLine="0"/>
              <w:rPr>
                <w:del w:id="3355" w:author="Nguyen Duc Anh" w:date="2025-09-26T19:47:00Z"/>
                <w:rFonts w:asciiTheme="majorHAnsi" w:hAnsiTheme="majorHAnsi" w:cstheme="majorHAnsi"/>
                <w:sz w:val="24"/>
                <w:szCs w:val="24"/>
              </w:rPr>
            </w:pPr>
            <w:del w:id="3356" w:author="Nguyen Duc Anh" w:date="2025-09-26T19:47:00Z">
              <w:r w:rsidRPr="00273B67" w:rsidDel="00E21C63">
                <w:rPr>
                  <w:rFonts w:asciiTheme="majorHAnsi" w:hAnsiTheme="majorHAnsi" w:cstheme="majorHAnsi"/>
                  <w:sz w:val="24"/>
                  <w:szCs w:val="24"/>
                </w:rPr>
                <w:delText xml:space="preserve">Hiển </w:delText>
              </w:r>
              <w:r w:rsidDel="00E21C63">
                <w:rPr>
                  <w:rFonts w:asciiTheme="majorHAnsi" w:hAnsiTheme="majorHAnsi" w:cstheme="majorHAnsi"/>
                  <w:sz w:val="24"/>
                  <w:szCs w:val="24"/>
                </w:rPr>
                <w:delText>thị hoặc nhập/chọn ngày đến hạn giấy tờ của khách hàng mua/bán ngoại tệ</w:delText>
              </w:r>
            </w:del>
          </w:p>
          <w:p w14:paraId="2F519F08" w14:textId="1B4354C7" w:rsidR="00EF7586" w:rsidDel="00E21C63" w:rsidRDefault="00EF7586" w:rsidP="00952049">
            <w:pPr>
              <w:spacing w:line="256" w:lineRule="auto"/>
              <w:ind w:firstLine="0"/>
              <w:rPr>
                <w:del w:id="3357" w:author="Nguyen Duc Anh" w:date="2025-09-26T19:47:00Z"/>
                <w:rFonts w:asciiTheme="majorHAnsi" w:hAnsiTheme="majorHAnsi" w:cstheme="majorHAnsi"/>
                <w:sz w:val="24"/>
                <w:szCs w:val="24"/>
              </w:rPr>
            </w:pPr>
            <w:del w:id="3358" w:author="Nguyen Duc Anh" w:date="2025-09-26T19:47:00Z">
              <w:r w:rsidDel="00E21C63">
                <w:rPr>
                  <w:rFonts w:asciiTheme="majorHAnsi" w:hAnsiTheme="majorHAnsi" w:cstheme="majorHAnsi"/>
                  <w:sz w:val="24"/>
                  <w:szCs w:val="24"/>
                </w:rPr>
                <w:delText>Hiển thị khi truy vấn mã khách hàng thành công.</w:delText>
              </w:r>
            </w:del>
          </w:p>
          <w:p w14:paraId="694EB4FE" w14:textId="3847A5E7" w:rsidR="00EF7586" w:rsidRPr="00273B67" w:rsidDel="00E21C63" w:rsidRDefault="00EF7586" w:rsidP="00952049">
            <w:pPr>
              <w:spacing w:line="256" w:lineRule="auto"/>
              <w:ind w:firstLine="0"/>
              <w:rPr>
                <w:del w:id="3359" w:author="Nguyen Duc Anh" w:date="2025-09-26T19:47:00Z"/>
                <w:rFonts w:asciiTheme="majorHAnsi" w:hAnsiTheme="majorHAnsi" w:cstheme="majorHAnsi"/>
                <w:sz w:val="24"/>
                <w:szCs w:val="24"/>
              </w:rPr>
            </w:pPr>
            <w:del w:id="3360" w:author="Nguyen Duc Anh" w:date="2025-09-26T19:47:00Z">
              <w:r w:rsidDel="00E21C63">
                <w:rPr>
                  <w:rFonts w:asciiTheme="majorHAnsi" w:hAnsiTheme="majorHAnsi" w:cstheme="majorHAnsi"/>
                  <w:sz w:val="24"/>
                  <w:szCs w:val="24"/>
                </w:rPr>
                <w:delText>Định dạng 00/00/0000</w:delText>
              </w:r>
            </w:del>
          </w:p>
        </w:tc>
      </w:tr>
      <w:tr w:rsidR="00EF7586" w:rsidRPr="00644FCA" w:rsidDel="00E21C63" w14:paraId="033C17E1" w14:textId="727BA945" w:rsidTr="00952049">
        <w:trPr>
          <w:trHeight w:val="748"/>
          <w:del w:id="3361"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266501E0" w14:textId="380C81AC" w:rsidR="00EF7586" w:rsidRPr="00644FCA" w:rsidDel="00E21C63" w:rsidRDefault="00EF7586" w:rsidP="00E74B40">
            <w:pPr>
              <w:numPr>
                <w:ilvl w:val="0"/>
                <w:numId w:val="30"/>
              </w:numPr>
              <w:tabs>
                <w:tab w:val="left" w:pos="709"/>
              </w:tabs>
              <w:spacing w:line="256" w:lineRule="auto"/>
              <w:contextualSpacing/>
              <w:jc w:val="center"/>
              <w:rPr>
                <w:del w:id="3362"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C05A9F2" w14:textId="230939F7" w:rsidR="00EF7586" w:rsidRPr="00644FCA" w:rsidDel="00E21C63" w:rsidRDefault="00EF7586" w:rsidP="00952049">
            <w:pPr>
              <w:spacing w:line="256" w:lineRule="auto"/>
              <w:ind w:firstLine="0"/>
              <w:rPr>
                <w:del w:id="3363" w:author="Nguyen Duc Anh" w:date="2025-09-26T19:47:00Z"/>
                <w:rFonts w:asciiTheme="majorHAnsi" w:hAnsiTheme="majorHAnsi" w:cstheme="majorHAnsi"/>
                <w:sz w:val="24"/>
                <w:szCs w:val="24"/>
              </w:rPr>
            </w:pPr>
            <w:del w:id="3364" w:author="Nguyen Duc Anh" w:date="2025-09-26T19:47:00Z">
              <w:r w:rsidDel="00E21C63">
                <w:rPr>
                  <w:rFonts w:asciiTheme="majorHAnsi" w:hAnsiTheme="majorHAnsi" w:cstheme="majorHAnsi"/>
                  <w:sz w:val="24"/>
                  <w:szCs w:val="24"/>
                </w:rPr>
                <w:delText>Quốc tịch</w:delText>
              </w:r>
            </w:del>
          </w:p>
        </w:tc>
        <w:tc>
          <w:tcPr>
            <w:tcW w:w="1242" w:type="dxa"/>
            <w:tcBorders>
              <w:top w:val="single" w:sz="4" w:space="0" w:color="000000"/>
              <w:left w:val="single" w:sz="4" w:space="0" w:color="000000"/>
              <w:bottom w:val="single" w:sz="4" w:space="0" w:color="000000"/>
              <w:right w:val="single" w:sz="4" w:space="0" w:color="000000"/>
            </w:tcBorders>
          </w:tcPr>
          <w:p w14:paraId="50556BE6" w14:textId="3716AE1D" w:rsidR="00EF7586" w:rsidRPr="00644FCA" w:rsidDel="00E21C63" w:rsidRDefault="00EF7586" w:rsidP="00952049">
            <w:pPr>
              <w:spacing w:line="256" w:lineRule="auto"/>
              <w:ind w:firstLine="0"/>
              <w:rPr>
                <w:del w:id="3365" w:author="Nguyen Duc Anh" w:date="2025-09-26T19:47:00Z"/>
                <w:rFonts w:asciiTheme="majorHAnsi" w:hAnsiTheme="majorHAnsi" w:cstheme="majorHAnsi"/>
                <w:sz w:val="24"/>
                <w:szCs w:val="24"/>
              </w:rPr>
            </w:pPr>
            <w:del w:id="3366" w:author="Nguyen Duc Anh" w:date="2025-09-26T19:47:00Z">
              <w:r w:rsidDel="00E21C63">
                <w:rPr>
                  <w:rFonts w:asciiTheme="majorHAnsi" w:hAnsiTheme="majorHAnsi" w:cstheme="majorHAnsi"/>
                  <w:sz w:val="24"/>
                  <w:szCs w:val="24"/>
                </w:rPr>
                <w:delText>Droplist</w:delText>
              </w:r>
            </w:del>
          </w:p>
        </w:tc>
        <w:tc>
          <w:tcPr>
            <w:tcW w:w="911" w:type="dxa"/>
            <w:tcBorders>
              <w:top w:val="single" w:sz="4" w:space="0" w:color="000000"/>
              <w:left w:val="single" w:sz="4" w:space="0" w:color="000000"/>
              <w:bottom w:val="single" w:sz="4" w:space="0" w:color="000000"/>
              <w:right w:val="single" w:sz="4" w:space="0" w:color="000000"/>
            </w:tcBorders>
          </w:tcPr>
          <w:p w14:paraId="78193F3A" w14:textId="4F2D7AFF" w:rsidR="00EF7586" w:rsidRPr="00644FCA" w:rsidDel="00E21C63" w:rsidRDefault="00EF7586" w:rsidP="00952049">
            <w:pPr>
              <w:spacing w:line="256" w:lineRule="auto"/>
              <w:ind w:firstLine="0"/>
              <w:rPr>
                <w:del w:id="3367" w:author="Nguyen Duc Anh" w:date="2025-09-26T19:47:00Z"/>
                <w:rFonts w:asciiTheme="majorHAnsi" w:hAnsiTheme="majorHAnsi" w:cstheme="majorHAnsi"/>
                <w:sz w:val="24"/>
                <w:szCs w:val="24"/>
              </w:rPr>
            </w:pPr>
            <w:del w:id="3368"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7B9B8AC1" w14:textId="531DC7A6" w:rsidR="00EF7586" w:rsidRPr="00644FCA" w:rsidDel="00E21C63" w:rsidRDefault="00EF7586" w:rsidP="00952049">
            <w:pPr>
              <w:spacing w:line="256" w:lineRule="auto"/>
              <w:ind w:firstLine="0"/>
              <w:rPr>
                <w:del w:id="3369" w:author="Nguyen Duc Anh" w:date="2025-09-26T19:47:00Z"/>
                <w:rFonts w:asciiTheme="majorHAnsi" w:hAnsiTheme="majorHAnsi" w:cstheme="majorHAnsi"/>
                <w:sz w:val="24"/>
                <w:szCs w:val="24"/>
              </w:rPr>
            </w:pPr>
            <w:del w:id="3370"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19270387" w14:textId="4A80D92A" w:rsidR="00EF7586" w:rsidRPr="00644FCA" w:rsidDel="00E21C63" w:rsidRDefault="00EF7586" w:rsidP="00952049">
            <w:pPr>
              <w:spacing w:line="256" w:lineRule="auto"/>
              <w:ind w:firstLine="0"/>
              <w:rPr>
                <w:del w:id="3371" w:author="Nguyen Duc Anh" w:date="2025-09-26T19:47:00Z"/>
                <w:rFonts w:asciiTheme="majorHAnsi" w:hAnsiTheme="majorHAnsi" w:cstheme="majorHAnsi"/>
                <w:sz w:val="24"/>
                <w:szCs w:val="24"/>
              </w:rPr>
            </w:pPr>
            <w:del w:id="3372"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08BF1DCD" w14:textId="7D11196C" w:rsidR="00EF7586" w:rsidDel="00E21C63" w:rsidRDefault="00EF7586" w:rsidP="00952049">
            <w:pPr>
              <w:spacing w:line="256" w:lineRule="auto"/>
              <w:ind w:firstLine="0"/>
              <w:rPr>
                <w:del w:id="3373" w:author="Nguyen Duc Anh" w:date="2025-09-26T19:47:00Z"/>
                <w:rFonts w:asciiTheme="majorHAnsi" w:hAnsiTheme="majorHAnsi" w:cstheme="majorHAnsi"/>
                <w:sz w:val="24"/>
                <w:szCs w:val="24"/>
              </w:rPr>
            </w:pPr>
            <w:del w:id="3374" w:author="Nguyen Duc Anh" w:date="2025-09-26T19:47:00Z">
              <w:r w:rsidDel="00E21C63">
                <w:rPr>
                  <w:rFonts w:asciiTheme="majorHAnsi" w:hAnsiTheme="majorHAnsi" w:cstheme="majorHAnsi"/>
                  <w:sz w:val="24"/>
                  <w:szCs w:val="24"/>
                </w:rPr>
                <w:delText>Hiển thị hoặc chọn quốc tịch của khách hàng mua/bán ngoại tệ</w:delText>
              </w:r>
            </w:del>
          </w:p>
          <w:p w14:paraId="26E6E717" w14:textId="3D153AC0" w:rsidR="00EF7586" w:rsidRPr="00644FCA" w:rsidDel="00E21C63" w:rsidRDefault="00EF7586" w:rsidP="00952049">
            <w:pPr>
              <w:spacing w:line="256" w:lineRule="auto"/>
              <w:ind w:firstLine="0"/>
              <w:rPr>
                <w:del w:id="3375" w:author="Nguyen Duc Anh" w:date="2025-09-26T19:47:00Z"/>
                <w:rFonts w:asciiTheme="majorHAnsi" w:hAnsiTheme="majorHAnsi" w:cstheme="majorHAnsi"/>
                <w:sz w:val="24"/>
                <w:szCs w:val="24"/>
              </w:rPr>
            </w:pPr>
            <w:del w:id="3376" w:author="Nguyen Duc Anh" w:date="2025-09-26T19:47:00Z">
              <w:r w:rsidDel="00E21C63">
                <w:rPr>
                  <w:rFonts w:asciiTheme="majorHAnsi" w:hAnsiTheme="majorHAnsi" w:cstheme="majorHAnsi"/>
                  <w:sz w:val="24"/>
                  <w:szCs w:val="24"/>
                </w:rPr>
                <w:delText>Hiển thị khi truy vấn mã khách hàng thành công.</w:delText>
              </w:r>
            </w:del>
          </w:p>
        </w:tc>
      </w:tr>
      <w:tr w:rsidR="00EF7586" w:rsidRPr="00644FCA" w:rsidDel="00E21C63" w14:paraId="3F55CBB2" w14:textId="5BB5F54A" w:rsidTr="00952049">
        <w:trPr>
          <w:trHeight w:val="748"/>
          <w:del w:id="3377"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336CC0E5" w14:textId="0D19ADE3" w:rsidR="00EF7586" w:rsidRPr="00644FCA" w:rsidDel="00E21C63" w:rsidRDefault="00EF7586" w:rsidP="00E74B40">
            <w:pPr>
              <w:numPr>
                <w:ilvl w:val="0"/>
                <w:numId w:val="30"/>
              </w:numPr>
              <w:tabs>
                <w:tab w:val="left" w:pos="709"/>
              </w:tabs>
              <w:spacing w:line="256" w:lineRule="auto"/>
              <w:contextualSpacing/>
              <w:jc w:val="center"/>
              <w:rPr>
                <w:del w:id="3378"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6E30E6D6" w14:textId="5AE18F62" w:rsidR="00EF7586" w:rsidDel="00E21C63" w:rsidRDefault="00EF7586" w:rsidP="00952049">
            <w:pPr>
              <w:spacing w:line="256" w:lineRule="auto"/>
              <w:ind w:firstLine="0"/>
              <w:rPr>
                <w:del w:id="3379" w:author="Nguyen Duc Anh" w:date="2025-09-26T19:47:00Z"/>
                <w:rFonts w:asciiTheme="majorHAnsi" w:hAnsiTheme="majorHAnsi" w:cstheme="majorHAnsi"/>
                <w:sz w:val="24"/>
                <w:szCs w:val="24"/>
              </w:rPr>
            </w:pPr>
            <w:del w:id="3380" w:author="Nguyen Duc Anh" w:date="2025-09-26T19:47:00Z">
              <w:r w:rsidDel="00E21C63">
                <w:rPr>
                  <w:rFonts w:asciiTheme="majorHAnsi" w:hAnsiTheme="majorHAnsi" w:cstheme="majorHAnsi"/>
                  <w:sz w:val="24"/>
                  <w:szCs w:val="24"/>
                </w:rPr>
                <w:delText>Nơi cấp</w:delText>
              </w:r>
            </w:del>
          </w:p>
        </w:tc>
        <w:tc>
          <w:tcPr>
            <w:tcW w:w="1242" w:type="dxa"/>
            <w:tcBorders>
              <w:top w:val="single" w:sz="4" w:space="0" w:color="000000"/>
              <w:left w:val="single" w:sz="4" w:space="0" w:color="000000"/>
              <w:bottom w:val="single" w:sz="4" w:space="0" w:color="000000"/>
              <w:right w:val="single" w:sz="4" w:space="0" w:color="000000"/>
            </w:tcBorders>
          </w:tcPr>
          <w:p w14:paraId="651481D2" w14:textId="20FDA03D" w:rsidR="00EF7586" w:rsidDel="00E21C63" w:rsidRDefault="00EF7586" w:rsidP="00952049">
            <w:pPr>
              <w:spacing w:line="256" w:lineRule="auto"/>
              <w:ind w:firstLine="0"/>
              <w:rPr>
                <w:del w:id="3381" w:author="Nguyen Duc Anh" w:date="2025-09-26T19:47:00Z"/>
                <w:rFonts w:asciiTheme="majorHAnsi" w:hAnsiTheme="majorHAnsi" w:cstheme="majorHAnsi"/>
                <w:sz w:val="24"/>
                <w:szCs w:val="24"/>
              </w:rPr>
            </w:pPr>
            <w:del w:id="3382" w:author="Nguyen Duc Anh" w:date="2025-09-26T19:47:00Z">
              <w:r w:rsidDel="00E21C63">
                <w:rPr>
                  <w:rFonts w:asciiTheme="majorHAnsi" w:hAnsiTheme="majorHAnsi" w:cstheme="majorHAnsi"/>
                  <w:sz w:val="24"/>
                  <w:szCs w:val="24"/>
                </w:rPr>
                <w:delText>Text</w:delText>
              </w:r>
            </w:del>
          </w:p>
        </w:tc>
        <w:tc>
          <w:tcPr>
            <w:tcW w:w="911" w:type="dxa"/>
            <w:tcBorders>
              <w:top w:val="single" w:sz="4" w:space="0" w:color="000000"/>
              <w:left w:val="single" w:sz="4" w:space="0" w:color="000000"/>
              <w:bottom w:val="single" w:sz="4" w:space="0" w:color="000000"/>
              <w:right w:val="single" w:sz="4" w:space="0" w:color="000000"/>
            </w:tcBorders>
          </w:tcPr>
          <w:p w14:paraId="5EC54CA6" w14:textId="3674B78F" w:rsidR="00EF7586" w:rsidDel="00E21C63" w:rsidRDefault="00EF7586" w:rsidP="00952049">
            <w:pPr>
              <w:spacing w:line="256" w:lineRule="auto"/>
              <w:ind w:firstLine="0"/>
              <w:rPr>
                <w:del w:id="3383" w:author="Nguyen Duc Anh" w:date="2025-09-26T19:47:00Z"/>
                <w:rFonts w:asciiTheme="majorHAnsi" w:hAnsiTheme="majorHAnsi" w:cstheme="majorHAnsi"/>
                <w:sz w:val="24"/>
                <w:szCs w:val="24"/>
              </w:rPr>
            </w:pPr>
            <w:del w:id="3384"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521A63B4" w14:textId="03380D70" w:rsidR="00EF7586" w:rsidRPr="00164A02" w:rsidDel="00E21C63" w:rsidRDefault="00EF7586" w:rsidP="00952049">
            <w:pPr>
              <w:spacing w:line="256" w:lineRule="auto"/>
              <w:ind w:firstLine="0"/>
              <w:rPr>
                <w:del w:id="3385" w:author="Nguyen Duc Anh" w:date="2025-09-26T19:47:00Z"/>
                <w:rFonts w:asciiTheme="majorHAnsi" w:hAnsiTheme="majorHAnsi" w:cstheme="majorHAnsi"/>
                <w:sz w:val="24"/>
                <w:szCs w:val="24"/>
              </w:rPr>
            </w:pPr>
            <w:del w:id="3386"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596FE3B4" w14:textId="70AF9F39" w:rsidR="00EF7586" w:rsidDel="00E21C63" w:rsidRDefault="00EF7586" w:rsidP="00952049">
            <w:pPr>
              <w:spacing w:line="256" w:lineRule="auto"/>
              <w:ind w:firstLine="0"/>
              <w:rPr>
                <w:del w:id="3387" w:author="Nguyen Duc Anh" w:date="2025-09-26T19:47:00Z"/>
                <w:rFonts w:asciiTheme="majorHAnsi" w:hAnsiTheme="majorHAnsi" w:cstheme="majorHAnsi"/>
                <w:sz w:val="24"/>
                <w:szCs w:val="24"/>
              </w:rPr>
            </w:pPr>
            <w:del w:id="3388"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347F5F23" w14:textId="040EC6BB" w:rsidR="00EF7586" w:rsidDel="00E21C63" w:rsidRDefault="00EF7586" w:rsidP="00952049">
            <w:pPr>
              <w:spacing w:line="256" w:lineRule="auto"/>
              <w:ind w:firstLine="0"/>
              <w:rPr>
                <w:del w:id="3389" w:author="Nguyen Duc Anh" w:date="2025-09-26T19:47:00Z"/>
                <w:rFonts w:asciiTheme="majorHAnsi" w:hAnsiTheme="majorHAnsi" w:cstheme="majorHAnsi"/>
                <w:sz w:val="24"/>
                <w:szCs w:val="24"/>
              </w:rPr>
            </w:pPr>
            <w:del w:id="3390" w:author="Nguyen Duc Anh" w:date="2025-09-26T19:47:00Z">
              <w:r w:rsidDel="00E21C63">
                <w:rPr>
                  <w:rFonts w:asciiTheme="majorHAnsi" w:hAnsiTheme="majorHAnsi" w:cstheme="majorHAnsi"/>
                  <w:sz w:val="24"/>
                  <w:szCs w:val="24"/>
                </w:rPr>
                <w:delText>Hiển thị hoặc nhập nơi cấp giấy tờ của khách hàng mua/bán ngoại tệ</w:delText>
              </w:r>
            </w:del>
          </w:p>
          <w:p w14:paraId="15718707" w14:textId="476DD5F5" w:rsidR="00EF7586" w:rsidDel="00E21C63" w:rsidRDefault="00EF7586" w:rsidP="00952049">
            <w:pPr>
              <w:spacing w:line="256" w:lineRule="auto"/>
              <w:ind w:firstLine="0"/>
              <w:rPr>
                <w:del w:id="3391" w:author="Nguyen Duc Anh" w:date="2025-09-26T19:47:00Z"/>
                <w:rFonts w:asciiTheme="majorHAnsi" w:hAnsiTheme="majorHAnsi" w:cstheme="majorHAnsi"/>
                <w:sz w:val="24"/>
                <w:szCs w:val="24"/>
              </w:rPr>
            </w:pPr>
            <w:del w:id="3392" w:author="Nguyen Duc Anh" w:date="2025-09-26T19:47:00Z">
              <w:r w:rsidDel="00E21C63">
                <w:rPr>
                  <w:rFonts w:asciiTheme="majorHAnsi" w:hAnsiTheme="majorHAnsi" w:cstheme="majorHAnsi"/>
                  <w:sz w:val="24"/>
                  <w:szCs w:val="24"/>
                </w:rPr>
                <w:delText>Hiển thị khi truy vấn mã khách hàng thành công.</w:delText>
              </w:r>
            </w:del>
          </w:p>
        </w:tc>
      </w:tr>
      <w:tr w:rsidR="00EF7586" w:rsidRPr="00644FCA" w:rsidDel="00E21C63" w14:paraId="6B8AEEAC" w14:textId="292B3F4A" w:rsidTr="00952049">
        <w:trPr>
          <w:trHeight w:val="748"/>
          <w:del w:id="3393"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59742F53" w14:textId="6E8FF730" w:rsidR="00EF7586" w:rsidRPr="00644FCA" w:rsidDel="00E21C63" w:rsidRDefault="00EF7586" w:rsidP="00E74B40">
            <w:pPr>
              <w:numPr>
                <w:ilvl w:val="0"/>
                <w:numId w:val="30"/>
              </w:numPr>
              <w:tabs>
                <w:tab w:val="left" w:pos="709"/>
              </w:tabs>
              <w:spacing w:line="256" w:lineRule="auto"/>
              <w:contextualSpacing/>
              <w:jc w:val="center"/>
              <w:rPr>
                <w:del w:id="3394"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59485DD0" w14:textId="5B55FDA5" w:rsidR="00EF7586" w:rsidRPr="00644FCA" w:rsidDel="00E21C63" w:rsidRDefault="00EF7586" w:rsidP="00952049">
            <w:pPr>
              <w:spacing w:line="256" w:lineRule="auto"/>
              <w:ind w:firstLine="0"/>
              <w:rPr>
                <w:del w:id="3395" w:author="Nguyen Duc Anh" w:date="2025-09-26T19:47:00Z"/>
                <w:rFonts w:asciiTheme="majorHAnsi" w:hAnsiTheme="majorHAnsi" w:cstheme="majorHAnsi"/>
                <w:sz w:val="24"/>
                <w:szCs w:val="24"/>
              </w:rPr>
            </w:pPr>
            <w:del w:id="3396" w:author="Nguyen Duc Anh" w:date="2025-09-26T19:47:00Z">
              <w:r w:rsidDel="00E21C63">
                <w:rPr>
                  <w:rFonts w:asciiTheme="majorHAnsi" w:hAnsiTheme="majorHAnsi" w:cstheme="majorHAnsi"/>
                  <w:sz w:val="24"/>
                  <w:szCs w:val="24"/>
                </w:rPr>
                <w:delText>Mã số thuế</w:delText>
              </w:r>
            </w:del>
          </w:p>
        </w:tc>
        <w:tc>
          <w:tcPr>
            <w:tcW w:w="1242" w:type="dxa"/>
            <w:tcBorders>
              <w:top w:val="single" w:sz="4" w:space="0" w:color="000000"/>
              <w:left w:val="single" w:sz="4" w:space="0" w:color="000000"/>
              <w:bottom w:val="single" w:sz="4" w:space="0" w:color="000000"/>
              <w:right w:val="single" w:sz="4" w:space="0" w:color="000000"/>
            </w:tcBorders>
          </w:tcPr>
          <w:p w14:paraId="4843EC86" w14:textId="04B5AAE1" w:rsidR="00EF7586" w:rsidRPr="00644FCA" w:rsidDel="00E21C63" w:rsidRDefault="00EF7586" w:rsidP="00952049">
            <w:pPr>
              <w:spacing w:line="256" w:lineRule="auto"/>
              <w:ind w:firstLine="0"/>
              <w:rPr>
                <w:del w:id="3397" w:author="Nguyen Duc Anh" w:date="2025-09-26T19:47:00Z"/>
                <w:rFonts w:asciiTheme="majorHAnsi" w:hAnsiTheme="majorHAnsi" w:cstheme="majorHAnsi"/>
                <w:sz w:val="24"/>
                <w:szCs w:val="24"/>
              </w:rPr>
            </w:pPr>
            <w:del w:id="3398" w:author="Nguyen Duc Anh" w:date="2025-09-26T19:47:00Z">
              <w:r w:rsidDel="00E21C63">
                <w:rPr>
                  <w:rFonts w:asciiTheme="majorHAnsi" w:hAnsiTheme="majorHAnsi" w:cstheme="majorHAnsi"/>
                  <w:sz w:val="24"/>
                  <w:szCs w:val="24"/>
                </w:rPr>
                <w:delText>Number</w:delText>
              </w:r>
            </w:del>
          </w:p>
        </w:tc>
        <w:tc>
          <w:tcPr>
            <w:tcW w:w="911" w:type="dxa"/>
            <w:tcBorders>
              <w:top w:val="single" w:sz="4" w:space="0" w:color="000000"/>
              <w:left w:val="single" w:sz="4" w:space="0" w:color="000000"/>
              <w:bottom w:val="single" w:sz="4" w:space="0" w:color="000000"/>
              <w:right w:val="single" w:sz="4" w:space="0" w:color="000000"/>
            </w:tcBorders>
          </w:tcPr>
          <w:p w14:paraId="70D5A319" w14:textId="055D2FA4" w:rsidR="00EF7586" w:rsidRPr="00644FCA" w:rsidDel="00E21C63" w:rsidRDefault="00EF7586" w:rsidP="00952049">
            <w:pPr>
              <w:spacing w:line="256" w:lineRule="auto"/>
              <w:ind w:firstLine="0"/>
              <w:rPr>
                <w:del w:id="3399" w:author="Nguyen Duc Anh" w:date="2025-09-26T19:47:00Z"/>
                <w:rFonts w:asciiTheme="majorHAnsi" w:hAnsiTheme="majorHAnsi" w:cstheme="majorHAnsi"/>
                <w:sz w:val="24"/>
                <w:szCs w:val="24"/>
              </w:rPr>
            </w:pPr>
            <w:del w:id="3400"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4EDEEECA" w14:textId="11CA2ABA" w:rsidR="00EF7586" w:rsidRPr="00644FCA" w:rsidDel="00E21C63" w:rsidRDefault="00EF7586" w:rsidP="00952049">
            <w:pPr>
              <w:spacing w:line="256" w:lineRule="auto"/>
              <w:ind w:firstLine="0"/>
              <w:rPr>
                <w:del w:id="3401" w:author="Nguyen Duc Anh" w:date="2025-09-26T19:47:00Z"/>
                <w:rFonts w:asciiTheme="majorHAnsi" w:hAnsiTheme="majorHAnsi" w:cstheme="majorHAnsi"/>
                <w:sz w:val="24"/>
                <w:szCs w:val="24"/>
              </w:rPr>
            </w:pPr>
            <w:del w:id="3402" w:author="Nguyen Duc Anh" w:date="2025-09-26T19:47:00Z">
              <w:r w:rsidRPr="00D35B6E"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597BAD33" w14:textId="10BF17FA" w:rsidR="00EF7586" w:rsidRPr="00644FCA" w:rsidDel="00E21C63" w:rsidRDefault="00EF7586" w:rsidP="00952049">
            <w:pPr>
              <w:spacing w:line="256" w:lineRule="auto"/>
              <w:ind w:firstLine="0"/>
              <w:rPr>
                <w:del w:id="3403" w:author="Nguyen Duc Anh" w:date="2025-09-26T19:47:00Z"/>
                <w:rFonts w:asciiTheme="majorHAnsi" w:hAnsiTheme="majorHAnsi" w:cstheme="majorHAnsi"/>
                <w:sz w:val="24"/>
                <w:szCs w:val="24"/>
              </w:rPr>
            </w:pPr>
            <w:del w:id="3404"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78B053FE" w14:textId="4FDCC169" w:rsidR="00EF7586" w:rsidDel="00E21C63" w:rsidRDefault="00EF7586" w:rsidP="00952049">
            <w:pPr>
              <w:spacing w:line="256" w:lineRule="auto"/>
              <w:ind w:firstLine="0"/>
              <w:rPr>
                <w:del w:id="3405" w:author="Nguyen Duc Anh" w:date="2025-09-26T19:47:00Z"/>
                <w:rFonts w:asciiTheme="majorHAnsi" w:hAnsiTheme="majorHAnsi" w:cstheme="majorHAnsi"/>
                <w:sz w:val="24"/>
                <w:szCs w:val="24"/>
              </w:rPr>
            </w:pPr>
            <w:del w:id="3406" w:author="Nguyen Duc Anh" w:date="2025-09-26T19:47:00Z">
              <w:r w:rsidDel="00E21C63">
                <w:rPr>
                  <w:rFonts w:asciiTheme="majorHAnsi" w:hAnsiTheme="majorHAnsi" w:cstheme="majorHAnsi"/>
                  <w:sz w:val="24"/>
                  <w:szCs w:val="24"/>
                </w:rPr>
                <w:delText>Hiển thị hoặc nhập mã số thuế của khách hàng mua/bán ngoại tệ</w:delText>
              </w:r>
            </w:del>
          </w:p>
          <w:p w14:paraId="1F9328A4" w14:textId="1548E94F" w:rsidR="00EF7586" w:rsidRPr="00644FCA" w:rsidDel="00E21C63" w:rsidRDefault="00EF7586" w:rsidP="00952049">
            <w:pPr>
              <w:spacing w:line="256" w:lineRule="auto"/>
              <w:ind w:firstLine="0"/>
              <w:rPr>
                <w:del w:id="3407" w:author="Nguyen Duc Anh" w:date="2025-09-26T19:47:00Z"/>
                <w:rFonts w:asciiTheme="majorHAnsi" w:hAnsiTheme="majorHAnsi" w:cstheme="majorHAnsi"/>
                <w:sz w:val="24"/>
                <w:szCs w:val="24"/>
              </w:rPr>
            </w:pPr>
            <w:del w:id="3408" w:author="Nguyen Duc Anh" w:date="2025-09-26T19:47:00Z">
              <w:r w:rsidDel="00E21C63">
                <w:rPr>
                  <w:rFonts w:asciiTheme="majorHAnsi" w:hAnsiTheme="majorHAnsi" w:cstheme="majorHAnsi"/>
                  <w:sz w:val="24"/>
                  <w:szCs w:val="24"/>
                </w:rPr>
                <w:delText>Hiển thị khi truy vấn mã khách hàng thành công.</w:delText>
              </w:r>
            </w:del>
          </w:p>
        </w:tc>
      </w:tr>
      <w:tr w:rsidR="00EF7586" w:rsidRPr="00644FCA" w:rsidDel="00E21C63" w14:paraId="74893906" w14:textId="5A8651AC" w:rsidTr="00952049">
        <w:trPr>
          <w:trHeight w:val="748"/>
          <w:del w:id="3409"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4BF3272F" w14:textId="7B27BE37" w:rsidR="00EF7586" w:rsidRPr="00644FCA" w:rsidDel="00E21C63" w:rsidRDefault="00EF7586" w:rsidP="00E74B40">
            <w:pPr>
              <w:numPr>
                <w:ilvl w:val="0"/>
                <w:numId w:val="30"/>
              </w:numPr>
              <w:tabs>
                <w:tab w:val="left" w:pos="709"/>
              </w:tabs>
              <w:spacing w:line="256" w:lineRule="auto"/>
              <w:contextualSpacing/>
              <w:jc w:val="center"/>
              <w:rPr>
                <w:del w:id="3410"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4A3302BA" w14:textId="627FA795" w:rsidR="00EF7586" w:rsidDel="00E21C63" w:rsidRDefault="00EF7586" w:rsidP="00952049">
            <w:pPr>
              <w:spacing w:line="256" w:lineRule="auto"/>
              <w:ind w:firstLine="0"/>
              <w:rPr>
                <w:del w:id="3411" w:author="Nguyen Duc Anh" w:date="2025-09-26T19:47:00Z"/>
                <w:rFonts w:asciiTheme="majorHAnsi" w:hAnsiTheme="majorHAnsi" w:cstheme="majorHAnsi"/>
                <w:sz w:val="24"/>
                <w:szCs w:val="24"/>
              </w:rPr>
            </w:pPr>
            <w:del w:id="3412" w:author="Nguyen Duc Anh" w:date="2025-09-26T19:47:00Z">
              <w:r w:rsidDel="00E21C63">
                <w:rPr>
                  <w:rFonts w:asciiTheme="majorHAnsi" w:hAnsiTheme="majorHAnsi" w:cstheme="majorHAnsi"/>
                  <w:sz w:val="24"/>
                  <w:szCs w:val="24"/>
                </w:rPr>
                <w:delText>Khác</w:delText>
              </w:r>
            </w:del>
          </w:p>
        </w:tc>
        <w:tc>
          <w:tcPr>
            <w:tcW w:w="1242" w:type="dxa"/>
            <w:tcBorders>
              <w:top w:val="single" w:sz="4" w:space="0" w:color="000000"/>
              <w:left w:val="single" w:sz="4" w:space="0" w:color="000000"/>
              <w:bottom w:val="single" w:sz="4" w:space="0" w:color="000000"/>
              <w:right w:val="single" w:sz="4" w:space="0" w:color="000000"/>
            </w:tcBorders>
          </w:tcPr>
          <w:p w14:paraId="21FC6C71" w14:textId="5D9C8EB8" w:rsidR="00EF7586" w:rsidDel="00E21C63" w:rsidRDefault="00EF7586" w:rsidP="00952049">
            <w:pPr>
              <w:spacing w:line="256" w:lineRule="auto"/>
              <w:ind w:firstLine="0"/>
              <w:rPr>
                <w:del w:id="3413" w:author="Nguyen Duc Anh" w:date="2025-09-26T19:47:00Z"/>
                <w:rFonts w:asciiTheme="majorHAnsi" w:hAnsiTheme="majorHAnsi" w:cstheme="majorHAnsi"/>
                <w:sz w:val="24"/>
                <w:szCs w:val="24"/>
              </w:rPr>
            </w:pPr>
            <w:del w:id="3414" w:author="Nguyen Duc Anh" w:date="2025-09-26T19:47:00Z">
              <w:r w:rsidDel="00E21C63">
                <w:rPr>
                  <w:rFonts w:asciiTheme="majorHAnsi" w:hAnsiTheme="majorHAnsi" w:cstheme="majorHAnsi"/>
                  <w:sz w:val="24"/>
                  <w:szCs w:val="24"/>
                </w:rPr>
                <w:delText>Text</w:delText>
              </w:r>
            </w:del>
          </w:p>
        </w:tc>
        <w:tc>
          <w:tcPr>
            <w:tcW w:w="911" w:type="dxa"/>
            <w:tcBorders>
              <w:top w:val="single" w:sz="4" w:space="0" w:color="000000"/>
              <w:left w:val="single" w:sz="4" w:space="0" w:color="000000"/>
              <w:bottom w:val="single" w:sz="4" w:space="0" w:color="000000"/>
              <w:right w:val="single" w:sz="4" w:space="0" w:color="000000"/>
            </w:tcBorders>
          </w:tcPr>
          <w:p w14:paraId="6BD900D7" w14:textId="0437705B" w:rsidR="00EF7586" w:rsidDel="00E21C63" w:rsidRDefault="00EF7586" w:rsidP="00952049">
            <w:pPr>
              <w:spacing w:line="256" w:lineRule="auto"/>
              <w:ind w:firstLine="0"/>
              <w:rPr>
                <w:del w:id="3415" w:author="Nguyen Duc Anh" w:date="2025-09-26T19:47:00Z"/>
                <w:rFonts w:asciiTheme="majorHAnsi" w:hAnsiTheme="majorHAnsi" w:cstheme="majorHAnsi"/>
                <w:sz w:val="24"/>
                <w:szCs w:val="24"/>
              </w:rPr>
            </w:pPr>
            <w:del w:id="3416"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7F02377B" w14:textId="29FB23F4" w:rsidR="00EF7586" w:rsidRPr="00164A02" w:rsidDel="00E21C63" w:rsidRDefault="00EF7586" w:rsidP="00952049">
            <w:pPr>
              <w:spacing w:line="256" w:lineRule="auto"/>
              <w:ind w:firstLine="0"/>
              <w:rPr>
                <w:del w:id="3417" w:author="Nguyen Duc Anh" w:date="2025-09-26T19:47:00Z"/>
                <w:rFonts w:asciiTheme="majorHAnsi" w:hAnsiTheme="majorHAnsi" w:cstheme="majorHAnsi"/>
                <w:sz w:val="24"/>
                <w:szCs w:val="24"/>
              </w:rPr>
            </w:pPr>
            <w:del w:id="3418" w:author="Nguyen Duc Anh" w:date="2025-09-26T19:47:00Z">
              <w:r w:rsidRPr="00D35B6E"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131761CC" w14:textId="4895D9C0" w:rsidR="00EF7586" w:rsidDel="00E21C63" w:rsidRDefault="00EF7586" w:rsidP="00952049">
            <w:pPr>
              <w:spacing w:line="256" w:lineRule="auto"/>
              <w:ind w:firstLine="0"/>
              <w:rPr>
                <w:del w:id="3419" w:author="Nguyen Duc Anh" w:date="2025-09-26T19:47:00Z"/>
                <w:rFonts w:asciiTheme="majorHAnsi" w:hAnsiTheme="majorHAnsi" w:cstheme="majorHAnsi"/>
                <w:sz w:val="24"/>
                <w:szCs w:val="24"/>
              </w:rPr>
            </w:pPr>
            <w:del w:id="3420"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030F892F" w14:textId="35E8C1EB" w:rsidR="00EF7586" w:rsidDel="00E21C63" w:rsidRDefault="00EF7586" w:rsidP="00952049">
            <w:pPr>
              <w:spacing w:line="256" w:lineRule="auto"/>
              <w:ind w:firstLine="0"/>
              <w:rPr>
                <w:del w:id="3421" w:author="Nguyen Duc Anh" w:date="2025-09-26T19:47:00Z"/>
                <w:rFonts w:asciiTheme="majorHAnsi" w:hAnsiTheme="majorHAnsi" w:cstheme="majorHAnsi"/>
                <w:sz w:val="24"/>
                <w:szCs w:val="24"/>
              </w:rPr>
            </w:pPr>
            <w:del w:id="3422" w:author="Nguyen Duc Anh" w:date="2025-09-26T19:47:00Z">
              <w:r w:rsidDel="00E21C63">
                <w:rPr>
                  <w:rFonts w:asciiTheme="majorHAnsi" w:hAnsiTheme="majorHAnsi" w:cstheme="majorHAnsi"/>
                  <w:sz w:val="24"/>
                  <w:szCs w:val="24"/>
                </w:rPr>
                <w:delText>Hiển thị hoặc nhập thêm dữ liệu của khách hàng mua/bán ngoại tệ nếu cần</w:delText>
              </w:r>
            </w:del>
          </w:p>
          <w:p w14:paraId="060E7ACA" w14:textId="60B3530F" w:rsidR="00EF7586" w:rsidDel="00E21C63" w:rsidRDefault="00EF7586" w:rsidP="00952049">
            <w:pPr>
              <w:spacing w:line="256" w:lineRule="auto"/>
              <w:ind w:firstLine="0"/>
              <w:rPr>
                <w:del w:id="3423" w:author="Nguyen Duc Anh" w:date="2025-09-26T19:47:00Z"/>
                <w:rFonts w:asciiTheme="majorHAnsi" w:hAnsiTheme="majorHAnsi" w:cstheme="majorHAnsi"/>
                <w:sz w:val="24"/>
                <w:szCs w:val="24"/>
              </w:rPr>
            </w:pPr>
            <w:del w:id="3424" w:author="Nguyen Duc Anh" w:date="2025-09-26T19:47:00Z">
              <w:r w:rsidDel="00E21C63">
                <w:rPr>
                  <w:rFonts w:asciiTheme="majorHAnsi" w:hAnsiTheme="majorHAnsi" w:cstheme="majorHAnsi"/>
                  <w:sz w:val="24"/>
                  <w:szCs w:val="24"/>
                </w:rPr>
                <w:delText>Hiển thị khi truy vấn mã khách hàng thành công.</w:delText>
              </w:r>
            </w:del>
          </w:p>
        </w:tc>
      </w:tr>
      <w:tr w:rsidR="00EF7586" w:rsidRPr="00644FCA" w:rsidDel="00E21C63" w14:paraId="03833A5C" w14:textId="137BCBE1" w:rsidTr="00952049">
        <w:trPr>
          <w:trHeight w:val="748"/>
          <w:del w:id="3425"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4F5DA15E" w14:textId="6DF80A8C" w:rsidR="00EF7586" w:rsidRPr="00644FCA" w:rsidDel="00E21C63" w:rsidRDefault="00EF7586" w:rsidP="00E74B40">
            <w:pPr>
              <w:numPr>
                <w:ilvl w:val="0"/>
                <w:numId w:val="30"/>
              </w:numPr>
              <w:tabs>
                <w:tab w:val="left" w:pos="709"/>
              </w:tabs>
              <w:spacing w:line="256" w:lineRule="auto"/>
              <w:contextualSpacing/>
              <w:jc w:val="center"/>
              <w:rPr>
                <w:del w:id="3426"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560469FD" w14:textId="03B7E383" w:rsidR="00EF7586" w:rsidDel="00E21C63" w:rsidRDefault="00EF7586" w:rsidP="00952049">
            <w:pPr>
              <w:spacing w:line="256" w:lineRule="auto"/>
              <w:ind w:firstLine="0"/>
              <w:rPr>
                <w:del w:id="3427" w:author="Nguyen Duc Anh" w:date="2025-09-26T19:47:00Z"/>
                <w:rFonts w:asciiTheme="majorHAnsi" w:hAnsiTheme="majorHAnsi" w:cstheme="majorHAnsi"/>
                <w:sz w:val="24"/>
                <w:szCs w:val="24"/>
              </w:rPr>
            </w:pPr>
            <w:del w:id="3428" w:author="Nguyen Duc Anh" w:date="2025-09-26T19:47:00Z">
              <w:r w:rsidDel="00E21C63">
                <w:rPr>
                  <w:rFonts w:asciiTheme="majorHAnsi" w:hAnsiTheme="majorHAnsi" w:cstheme="majorHAnsi"/>
                  <w:sz w:val="24"/>
                  <w:szCs w:val="24"/>
                </w:rPr>
                <w:delText>Địa chỉ</w:delText>
              </w:r>
            </w:del>
          </w:p>
        </w:tc>
        <w:tc>
          <w:tcPr>
            <w:tcW w:w="1242" w:type="dxa"/>
            <w:tcBorders>
              <w:top w:val="single" w:sz="4" w:space="0" w:color="000000"/>
              <w:left w:val="single" w:sz="4" w:space="0" w:color="000000"/>
              <w:bottom w:val="single" w:sz="4" w:space="0" w:color="000000"/>
              <w:right w:val="single" w:sz="4" w:space="0" w:color="000000"/>
            </w:tcBorders>
          </w:tcPr>
          <w:p w14:paraId="0262FCC2" w14:textId="4F0826F7" w:rsidR="00EF7586" w:rsidDel="00E21C63" w:rsidRDefault="00EF7586" w:rsidP="00952049">
            <w:pPr>
              <w:spacing w:line="256" w:lineRule="auto"/>
              <w:ind w:firstLine="0"/>
              <w:rPr>
                <w:del w:id="3429" w:author="Nguyen Duc Anh" w:date="2025-09-26T19:47:00Z"/>
                <w:rFonts w:asciiTheme="majorHAnsi" w:hAnsiTheme="majorHAnsi" w:cstheme="majorHAnsi"/>
                <w:sz w:val="24"/>
                <w:szCs w:val="24"/>
              </w:rPr>
            </w:pPr>
            <w:del w:id="3430" w:author="Nguyen Duc Anh" w:date="2025-09-26T19:47:00Z">
              <w:r w:rsidDel="00E21C63">
                <w:rPr>
                  <w:rFonts w:asciiTheme="majorHAnsi" w:hAnsiTheme="majorHAnsi" w:cstheme="majorHAnsi"/>
                  <w:sz w:val="24"/>
                  <w:szCs w:val="24"/>
                </w:rPr>
                <w:delText>Text</w:delText>
              </w:r>
            </w:del>
          </w:p>
        </w:tc>
        <w:tc>
          <w:tcPr>
            <w:tcW w:w="911" w:type="dxa"/>
            <w:tcBorders>
              <w:top w:val="single" w:sz="4" w:space="0" w:color="000000"/>
              <w:left w:val="single" w:sz="4" w:space="0" w:color="000000"/>
              <w:bottom w:val="single" w:sz="4" w:space="0" w:color="000000"/>
              <w:right w:val="single" w:sz="4" w:space="0" w:color="000000"/>
            </w:tcBorders>
          </w:tcPr>
          <w:p w14:paraId="2A875CE5" w14:textId="50423D89" w:rsidR="00EF7586" w:rsidDel="00E21C63" w:rsidRDefault="00EF7586" w:rsidP="00952049">
            <w:pPr>
              <w:spacing w:line="256" w:lineRule="auto"/>
              <w:ind w:firstLine="0"/>
              <w:rPr>
                <w:del w:id="3431" w:author="Nguyen Duc Anh" w:date="2025-09-26T19:47:00Z"/>
                <w:rFonts w:asciiTheme="majorHAnsi" w:hAnsiTheme="majorHAnsi" w:cstheme="majorHAnsi"/>
                <w:sz w:val="24"/>
                <w:szCs w:val="24"/>
              </w:rPr>
            </w:pPr>
            <w:del w:id="3432"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26037C6F" w14:textId="5A088515" w:rsidR="00EF7586" w:rsidRPr="00164A02" w:rsidDel="00E21C63" w:rsidRDefault="00EF7586" w:rsidP="00952049">
            <w:pPr>
              <w:spacing w:line="256" w:lineRule="auto"/>
              <w:ind w:firstLine="0"/>
              <w:rPr>
                <w:del w:id="3433" w:author="Nguyen Duc Anh" w:date="2025-09-26T19:47:00Z"/>
                <w:rFonts w:asciiTheme="majorHAnsi" w:hAnsiTheme="majorHAnsi" w:cstheme="majorHAnsi"/>
                <w:sz w:val="24"/>
                <w:szCs w:val="24"/>
              </w:rPr>
            </w:pPr>
            <w:del w:id="3434" w:author="Nguyen Duc Anh" w:date="2025-09-26T19:47:00Z">
              <w:r w:rsidRPr="00D35B6E"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6EC9847D" w14:textId="0775C894" w:rsidR="00EF7586" w:rsidDel="00E21C63" w:rsidRDefault="00EF7586" w:rsidP="00952049">
            <w:pPr>
              <w:spacing w:line="256" w:lineRule="auto"/>
              <w:ind w:firstLine="0"/>
              <w:rPr>
                <w:del w:id="3435" w:author="Nguyen Duc Anh" w:date="2025-09-26T19:47:00Z"/>
                <w:rFonts w:asciiTheme="majorHAnsi" w:hAnsiTheme="majorHAnsi" w:cstheme="majorHAnsi"/>
                <w:sz w:val="24"/>
                <w:szCs w:val="24"/>
              </w:rPr>
            </w:pPr>
            <w:del w:id="3436"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43ECAB44" w14:textId="7A1FC638" w:rsidR="00EF7586" w:rsidDel="00E21C63" w:rsidRDefault="00EF7586" w:rsidP="00952049">
            <w:pPr>
              <w:spacing w:line="256" w:lineRule="auto"/>
              <w:ind w:firstLine="0"/>
              <w:rPr>
                <w:del w:id="3437" w:author="Nguyen Duc Anh" w:date="2025-09-26T19:47:00Z"/>
                <w:rFonts w:asciiTheme="majorHAnsi" w:hAnsiTheme="majorHAnsi" w:cstheme="majorHAnsi"/>
                <w:sz w:val="24"/>
                <w:szCs w:val="24"/>
              </w:rPr>
            </w:pPr>
            <w:del w:id="3438" w:author="Nguyen Duc Anh" w:date="2025-09-26T19:47:00Z">
              <w:r w:rsidDel="00E21C63">
                <w:rPr>
                  <w:rFonts w:asciiTheme="majorHAnsi" w:hAnsiTheme="majorHAnsi" w:cstheme="majorHAnsi"/>
                  <w:sz w:val="24"/>
                  <w:szCs w:val="24"/>
                </w:rPr>
                <w:delText>Hiển thị hoặc nhập</w:delText>
              </w:r>
              <w:r w:rsidRPr="00273B67" w:rsidDel="00E21C63">
                <w:rPr>
                  <w:rFonts w:asciiTheme="majorHAnsi" w:hAnsiTheme="majorHAnsi" w:cstheme="majorHAnsi"/>
                  <w:sz w:val="24"/>
                  <w:szCs w:val="24"/>
                </w:rPr>
                <w:delText xml:space="preserve"> </w:delText>
              </w:r>
              <w:r w:rsidDel="00E21C63">
                <w:rPr>
                  <w:rFonts w:asciiTheme="majorHAnsi" w:hAnsiTheme="majorHAnsi" w:cstheme="majorHAnsi"/>
                  <w:sz w:val="24"/>
                  <w:szCs w:val="24"/>
                </w:rPr>
                <w:delText>địa chỉ của khách hàng mua/bán ngoại tệ</w:delText>
              </w:r>
            </w:del>
          </w:p>
          <w:p w14:paraId="69733348" w14:textId="53B9A1AA" w:rsidR="00EF7586" w:rsidDel="00E21C63" w:rsidRDefault="00EF7586" w:rsidP="00952049">
            <w:pPr>
              <w:spacing w:line="256" w:lineRule="auto"/>
              <w:ind w:firstLine="0"/>
              <w:rPr>
                <w:del w:id="3439" w:author="Nguyen Duc Anh" w:date="2025-09-26T19:47:00Z"/>
                <w:rFonts w:asciiTheme="majorHAnsi" w:hAnsiTheme="majorHAnsi" w:cstheme="majorHAnsi"/>
                <w:sz w:val="24"/>
                <w:szCs w:val="24"/>
              </w:rPr>
            </w:pPr>
            <w:del w:id="3440" w:author="Nguyen Duc Anh" w:date="2025-09-26T19:47:00Z">
              <w:r w:rsidDel="00E21C63">
                <w:rPr>
                  <w:rFonts w:asciiTheme="majorHAnsi" w:hAnsiTheme="majorHAnsi" w:cstheme="majorHAnsi"/>
                  <w:sz w:val="24"/>
                  <w:szCs w:val="24"/>
                </w:rPr>
                <w:delText>Hiển thị khi truy vấn mã khách hàng thành công.</w:delText>
              </w:r>
            </w:del>
          </w:p>
        </w:tc>
      </w:tr>
      <w:tr w:rsidR="00EF7586" w:rsidRPr="00644FCA" w:rsidDel="00E21C63" w14:paraId="5CE978A5" w14:textId="5A604B5F" w:rsidTr="00952049">
        <w:trPr>
          <w:trHeight w:val="748"/>
          <w:del w:id="3441"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5C628FCC" w14:textId="0F493768" w:rsidR="00EF7586" w:rsidRPr="00644FCA" w:rsidDel="00E21C63" w:rsidRDefault="00EF7586" w:rsidP="00E74B40">
            <w:pPr>
              <w:numPr>
                <w:ilvl w:val="0"/>
                <w:numId w:val="30"/>
              </w:numPr>
              <w:tabs>
                <w:tab w:val="left" w:pos="709"/>
              </w:tabs>
              <w:spacing w:line="256" w:lineRule="auto"/>
              <w:contextualSpacing/>
              <w:jc w:val="center"/>
              <w:rPr>
                <w:del w:id="3442"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4C335DAD" w14:textId="7D1ED2AB" w:rsidR="00EF7586" w:rsidRPr="00644FCA" w:rsidDel="00E21C63" w:rsidRDefault="00EF7586" w:rsidP="00952049">
            <w:pPr>
              <w:spacing w:line="256" w:lineRule="auto"/>
              <w:ind w:firstLine="0"/>
              <w:rPr>
                <w:del w:id="3443" w:author="Nguyen Duc Anh" w:date="2025-09-26T19:47:00Z"/>
                <w:rFonts w:asciiTheme="majorHAnsi" w:hAnsiTheme="majorHAnsi" w:cstheme="majorHAnsi"/>
                <w:sz w:val="24"/>
                <w:szCs w:val="24"/>
              </w:rPr>
            </w:pPr>
            <w:del w:id="3444" w:author="Nguyen Duc Anh" w:date="2025-09-26T19:47:00Z">
              <w:r w:rsidDel="00E21C63">
                <w:rPr>
                  <w:rFonts w:asciiTheme="majorHAnsi" w:hAnsiTheme="majorHAnsi" w:cstheme="majorHAnsi"/>
                  <w:sz w:val="24"/>
                  <w:szCs w:val="24"/>
                </w:rPr>
                <w:delText>Diễn giải</w:delText>
              </w:r>
            </w:del>
          </w:p>
        </w:tc>
        <w:tc>
          <w:tcPr>
            <w:tcW w:w="1242" w:type="dxa"/>
            <w:tcBorders>
              <w:top w:val="single" w:sz="4" w:space="0" w:color="000000"/>
              <w:left w:val="single" w:sz="4" w:space="0" w:color="000000"/>
              <w:bottom w:val="single" w:sz="4" w:space="0" w:color="000000"/>
              <w:right w:val="single" w:sz="4" w:space="0" w:color="000000"/>
            </w:tcBorders>
          </w:tcPr>
          <w:p w14:paraId="699D8425" w14:textId="5FF605B5" w:rsidR="00EF7586" w:rsidRPr="00644FCA" w:rsidDel="00E21C63" w:rsidRDefault="00EF7586" w:rsidP="00952049">
            <w:pPr>
              <w:spacing w:line="256" w:lineRule="auto"/>
              <w:ind w:firstLine="0"/>
              <w:rPr>
                <w:del w:id="3445" w:author="Nguyen Duc Anh" w:date="2025-09-26T19:47:00Z"/>
                <w:rFonts w:asciiTheme="majorHAnsi" w:hAnsiTheme="majorHAnsi" w:cstheme="majorHAnsi"/>
                <w:sz w:val="24"/>
                <w:szCs w:val="24"/>
              </w:rPr>
            </w:pPr>
            <w:del w:id="3446" w:author="Nguyen Duc Anh" w:date="2025-09-26T19:47:00Z">
              <w:r w:rsidDel="00E21C63">
                <w:rPr>
                  <w:rFonts w:asciiTheme="majorHAnsi" w:hAnsiTheme="majorHAnsi" w:cstheme="majorHAnsi"/>
                  <w:sz w:val="24"/>
                  <w:szCs w:val="24"/>
                </w:rPr>
                <w:delText>Text</w:delText>
              </w:r>
            </w:del>
          </w:p>
        </w:tc>
        <w:tc>
          <w:tcPr>
            <w:tcW w:w="911" w:type="dxa"/>
            <w:tcBorders>
              <w:top w:val="single" w:sz="4" w:space="0" w:color="000000"/>
              <w:left w:val="single" w:sz="4" w:space="0" w:color="000000"/>
              <w:bottom w:val="single" w:sz="4" w:space="0" w:color="000000"/>
              <w:right w:val="single" w:sz="4" w:space="0" w:color="000000"/>
            </w:tcBorders>
          </w:tcPr>
          <w:p w14:paraId="5AE37886" w14:textId="2059AE47" w:rsidR="00EF7586" w:rsidRPr="00644FCA" w:rsidDel="00E21C63" w:rsidRDefault="00EF7586" w:rsidP="00952049">
            <w:pPr>
              <w:spacing w:line="256" w:lineRule="auto"/>
              <w:ind w:firstLine="0"/>
              <w:rPr>
                <w:del w:id="3447" w:author="Nguyen Duc Anh" w:date="2025-09-26T19:47:00Z"/>
                <w:rFonts w:asciiTheme="majorHAnsi" w:hAnsiTheme="majorHAnsi" w:cstheme="majorHAnsi"/>
                <w:sz w:val="24"/>
                <w:szCs w:val="24"/>
              </w:rPr>
            </w:pPr>
            <w:del w:id="3448" w:author="Nguyen Duc Anh" w:date="2025-09-26T19:47:00Z">
              <w:r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63939AE6" w14:textId="56F3E665" w:rsidR="00EF7586" w:rsidRPr="00644FCA" w:rsidDel="00E21C63" w:rsidRDefault="00EF7586" w:rsidP="00952049">
            <w:pPr>
              <w:spacing w:line="256" w:lineRule="auto"/>
              <w:ind w:firstLine="0"/>
              <w:rPr>
                <w:del w:id="3449" w:author="Nguyen Duc Anh" w:date="2025-09-26T19:47:00Z"/>
                <w:rFonts w:asciiTheme="majorHAnsi" w:hAnsiTheme="majorHAnsi" w:cstheme="majorHAnsi"/>
                <w:sz w:val="24"/>
                <w:szCs w:val="24"/>
              </w:rPr>
            </w:pPr>
            <w:del w:id="3450" w:author="Nguyen Duc Anh" w:date="2025-09-26T19:47:00Z">
              <w:r w:rsidRPr="00D35B6E" w:rsidDel="00E21C63">
                <w:rPr>
                  <w:rFonts w:asciiTheme="majorHAnsi" w:hAnsiTheme="majorHAnsi" w:cstheme="majorHAnsi"/>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30AA4AD0" w14:textId="0B2C9EA7" w:rsidR="00EF7586" w:rsidRPr="00644FCA" w:rsidDel="00E21C63" w:rsidRDefault="00EF7586" w:rsidP="00952049">
            <w:pPr>
              <w:spacing w:line="256" w:lineRule="auto"/>
              <w:ind w:firstLine="0"/>
              <w:rPr>
                <w:del w:id="3451" w:author="Nguyen Duc Anh" w:date="2025-09-26T19:47:00Z"/>
                <w:rFonts w:asciiTheme="majorHAnsi" w:hAnsiTheme="majorHAnsi" w:cstheme="majorHAnsi"/>
                <w:sz w:val="24"/>
                <w:szCs w:val="24"/>
              </w:rPr>
            </w:pPr>
            <w:del w:id="3452" w:author="Nguyen Duc Anh" w:date="2025-09-26T19:47:00Z">
              <w:r w:rsidDel="00E21C63">
                <w:rPr>
                  <w:rFonts w:asciiTheme="majorHAnsi" w:hAnsiTheme="majorHAnsi" w:cstheme="majorHAnsi"/>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1004DE90" w14:textId="037AD51F" w:rsidR="00EF7586" w:rsidDel="00E21C63" w:rsidRDefault="00EF7586" w:rsidP="00952049">
            <w:pPr>
              <w:spacing w:line="256" w:lineRule="auto"/>
              <w:ind w:firstLine="0"/>
              <w:rPr>
                <w:del w:id="3453" w:author="Nguyen Duc Anh" w:date="2025-09-26T19:47:00Z"/>
                <w:rFonts w:asciiTheme="majorHAnsi" w:hAnsiTheme="majorHAnsi" w:cstheme="majorHAnsi"/>
                <w:sz w:val="24"/>
                <w:szCs w:val="24"/>
              </w:rPr>
            </w:pPr>
            <w:del w:id="3454" w:author="Nguyen Duc Anh" w:date="2025-09-26T19:47:00Z">
              <w:r w:rsidDel="00E21C63">
                <w:rPr>
                  <w:rFonts w:asciiTheme="majorHAnsi" w:hAnsiTheme="majorHAnsi" w:cstheme="majorHAnsi"/>
                  <w:sz w:val="24"/>
                  <w:szCs w:val="24"/>
                </w:rPr>
                <w:delText xml:space="preserve">Hiển thị hoặc nhập diễn giải </w:delText>
              </w:r>
            </w:del>
          </w:p>
          <w:p w14:paraId="25DAFB5A" w14:textId="013B48B0" w:rsidR="00EF7586" w:rsidRPr="00644FCA" w:rsidDel="00E21C63" w:rsidRDefault="00EF7586" w:rsidP="00952049">
            <w:pPr>
              <w:spacing w:line="256" w:lineRule="auto"/>
              <w:ind w:firstLine="0"/>
              <w:rPr>
                <w:del w:id="3455" w:author="Nguyen Duc Anh" w:date="2025-09-26T19:47:00Z"/>
                <w:rFonts w:asciiTheme="majorHAnsi" w:hAnsiTheme="majorHAnsi" w:cstheme="majorHAnsi"/>
                <w:sz w:val="24"/>
                <w:szCs w:val="24"/>
              </w:rPr>
            </w:pPr>
            <w:del w:id="3456" w:author="Nguyen Duc Anh" w:date="2025-09-26T19:47:00Z">
              <w:r w:rsidDel="00E21C63">
                <w:rPr>
                  <w:rFonts w:asciiTheme="majorHAnsi" w:hAnsiTheme="majorHAnsi" w:cstheme="majorHAnsi"/>
                  <w:sz w:val="24"/>
                  <w:szCs w:val="24"/>
                </w:rPr>
                <w:delText>Hiển thị khi truy vấn mã khách hàng thành công.</w:delText>
              </w:r>
            </w:del>
          </w:p>
        </w:tc>
      </w:tr>
      <w:tr w:rsidR="00EF7586" w:rsidRPr="00644FCA" w:rsidDel="00E21C63" w14:paraId="5BB4FC66" w14:textId="42B8F7AC" w:rsidTr="00952049">
        <w:trPr>
          <w:trHeight w:val="748"/>
          <w:del w:id="3457" w:author="Nguyen Duc Anh" w:date="2025-09-26T19:47:00Z"/>
        </w:trPr>
        <w:tc>
          <w:tcPr>
            <w:tcW w:w="10100" w:type="dxa"/>
            <w:gridSpan w:val="7"/>
            <w:tcBorders>
              <w:top w:val="single" w:sz="4" w:space="0" w:color="000000"/>
              <w:left w:val="single" w:sz="4" w:space="0" w:color="000000"/>
              <w:bottom w:val="single" w:sz="4" w:space="0" w:color="000000"/>
              <w:right w:val="single" w:sz="4" w:space="0" w:color="000000"/>
            </w:tcBorders>
          </w:tcPr>
          <w:p w14:paraId="03C640B0" w14:textId="4085419B" w:rsidR="00EF7586" w:rsidDel="00E21C63" w:rsidRDefault="00EF7586" w:rsidP="00952049">
            <w:pPr>
              <w:spacing w:line="256" w:lineRule="auto"/>
              <w:ind w:firstLine="0"/>
              <w:rPr>
                <w:del w:id="3458" w:author="Nguyen Duc Anh" w:date="2025-09-26T19:47:00Z"/>
                <w:rFonts w:asciiTheme="majorHAnsi" w:hAnsiTheme="majorHAnsi" w:cstheme="majorHAnsi"/>
                <w:b/>
                <w:sz w:val="24"/>
                <w:szCs w:val="24"/>
              </w:rPr>
            </w:pPr>
            <w:del w:id="3459" w:author="Nguyen Duc Anh" w:date="2025-09-26T19:47:00Z">
              <w:r w:rsidRPr="00151E2E" w:rsidDel="00E21C63">
                <w:rPr>
                  <w:rFonts w:asciiTheme="majorHAnsi" w:hAnsiTheme="majorHAnsi" w:cstheme="majorHAnsi"/>
                  <w:b/>
                  <w:sz w:val="24"/>
                  <w:szCs w:val="24"/>
                </w:rPr>
                <w:delText>Thông tin bảng kê tiền</w:delText>
              </w:r>
            </w:del>
          </w:p>
          <w:p w14:paraId="67AC653E" w14:textId="0B472090" w:rsidR="00EF7586" w:rsidDel="00E21C63" w:rsidRDefault="00EF7586" w:rsidP="00952049">
            <w:pPr>
              <w:spacing w:line="256" w:lineRule="auto"/>
              <w:ind w:firstLine="0"/>
              <w:rPr>
                <w:del w:id="3460" w:author="Nguyen Duc Anh" w:date="2025-09-26T19:47:00Z"/>
                <w:rFonts w:asciiTheme="majorHAnsi" w:hAnsiTheme="majorHAnsi" w:cstheme="majorHAnsi"/>
                <w:sz w:val="24"/>
                <w:szCs w:val="24"/>
              </w:rPr>
            </w:pPr>
            <w:del w:id="3461" w:author="Nguyen Duc Anh" w:date="2025-09-26T19:47:00Z">
              <w:r w:rsidDel="00E21C63">
                <w:rPr>
                  <w:rFonts w:asciiTheme="majorHAnsi" w:hAnsiTheme="majorHAnsi" w:cstheme="majorHAnsi"/>
                  <w:sz w:val="24"/>
                  <w:szCs w:val="24"/>
                </w:rPr>
                <w:delText>Hiển thị khi chọn loại thanh toán là tiền mặt</w:delText>
              </w:r>
            </w:del>
          </w:p>
        </w:tc>
      </w:tr>
      <w:tr w:rsidR="00EF7586" w:rsidRPr="00644FCA" w:rsidDel="00E21C63" w14:paraId="34301895" w14:textId="7D9004CB" w:rsidTr="00952049">
        <w:trPr>
          <w:trHeight w:val="748"/>
          <w:del w:id="3462"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4943BF14" w14:textId="4D0266A3" w:rsidR="00EF7586" w:rsidRPr="00644FCA" w:rsidDel="00E21C63" w:rsidRDefault="00EF7586" w:rsidP="00E74B40">
            <w:pPr>
              <w:numPr>
                <w:ilvl w:val="0"/>
                <w:numId w:val="30"/>
              </w:numPr>
              <w:tabs>
                <w:tab w:val="left" w:pos="709"/>
              </w:tabs>
              <w:spacing w:line="256" w:lineRule="auto"/>
              <w:contextualSpacing/>
              <w:jc w:val="center"/>
              <w:rPr>
                <w:del w:id="3463"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47063CEE" w14:textId="578FFD88" w:rsidR="00EF7586" w:rsidDel="00E21C63" w:rsidRDefault="00EF7586" w:rsidP="00952049">
            <w:pPr>
              <w:spacing w:line="256" w:lineRule="auto"/>
              <w:ind w:firstLine="0"/>
              <w:rPr>
                <w:del w:id="3464" w:author="Nguyen Duc Anh" w:date="2025-09-26T19:47:00Z"/>
                <w:rFonts w:asciiTheme="majorHAnsi" w:hAnsiTheme="majorHAnsi" w:cstheme="majorHAnsi"/>
                <w:sz w:val="24"/>
                <w:szCs w:val="24"/>
              </w:rPr>
            </w:pPr>
            <w:del w:id="3465" w:author="Nguyen Duc Anh" w:date="2025-09-26T19:47:00Z">
              <w:r w:rsidRPr="000D23CA" w:rsidDel="00E21C63">
                <w:rPr>
                  <w:rFonts w:asciiTheme="majorHAnsi" w:hAnsiTheme="majorHAnsi" w:cstheme="majorHAnsi"/>
                  <w:bCs/>
                  <w:sz w:val="24"/>
                  <w:szCs w:val="24"/>
                </w:rPr>
                <w:delText>STT</w:delText>
              </w:r>
            </w:del>
          </w:p>
        </w:tc>
        <w:tc>
          <w:tcPr>
            <w:tcW w:w="1242" w:type="dxa"/>
            <w:tcBorders>
              <w:top w:val="single" w:sz="4" w:space="0" w:color="000000"/>
              <w:left w:val="single" w:sz="4" w:space="0" w:color="000000"/>
              <w:bottom w:val="single" w:sz="4" w:space="0" w:color="000000"/>
              <w:right w:val="single" w:sz="4" w:space="0" w:color="000000"/>
            </w:tcBorders>
          </w:tcPr>
          <w:p w14:paraId="555C480F" w14:textId="36BE4B2E" w:rsidR="00EF7586" w:rsidDel="00E21C63" w:rsidRDefault="00EF7586" w:rsidP="00952049">
            <w:pPr>
              <w:spacing w:line="256" w:lineRule="auto"/>
              <w:ind w:firstLine="0"/>
              <w:rPr>
                <w:del w:id="3466" w:author="Nguyen Duc Anh" w:date="2025-09-26T19:47:00Z"/>
                <w:rFonts w:asciiTheme="majorHAnsi" w:hAnsiTheme="majorHAnsi" w:cstheme="majorHAnsi"/>
                <w:sz w:val="24"/>
                <w:szCs w:val="24"/>
              </w:rPr>
            </w:pPr>
            <w:del w:id="3467" w:author="Nguyen Duc Anh" w:date="2025-09-26T19:47:00Z">
              <w:r w:rsidDel="00E21C63">
                <w:rPr>
                  <w:rFonts w:asciiTheme="majorHAnsi" w:hAnsiTheme="majorHAnsi" w:cstheme="majorHAnsi"/>
                  <w:sz w:val="24"/>
                  <w:szCs w:val="24"/>
                </w:rPr>
                <w:delText>Number</w:delText>
              </w:r>
            </w:del>
          </w:p>
        </w:tc>
        <w:tc>
          <w:tcPr>
            <w:tcW w:w="911" w:type="dxa"/>
            <w:tcBorders>
              <w:top w:val="single" w:sz="4" w:space="0" w:color="000000"/>
              <w:left w:val="single" w:sz="4" w:space="0" w:color="000000"/>
              <w:bottom w:val="single" w:sz="4" w:space="0" w:color="000000"/>
              <w:right w:val="single" w:sz="4" w:space="0" w:color="000000"/>
            </w:tcBorders>
          </w:tcPr>
          <w:p w14:paraId="504539DF" w14:textId="4A9DBAAC" w:rsidR="00EF7586" w:rsidDel="00E21C63" w:rsidRDefault="00EF7586" w:rsidP="00952049">
            <w:pPr>
              <w:spacing w:line="256" w:lineRule="auto"/>
              <w:ind w:firstLine="0"/>
              <w:rPr>
                <w:del w:id="3468" w:author="Nguyen Duc Anh" w:date="2025-09-26T19:47:00Z"/>
                <w:rFonts w:asciiTheme="majorHAnsi" w:hAnsiTheme="majorHAnsi" w:cstheme="majorHAnsi"/>
                <w:sz w:val="24"/>
                <w:szCs w:val="24"/>
              </w:rPr>
            </w:pPr>
            <w:del w:id="3469" w:author="Nguyen Duc Anh" w:date="2025-09-26T19:47:00Z">
              <w:r w:rsidRPr="000D23CA" w:rsidDel="00E21C63">
                <w:rPr>
                  <w:rFonts w:asciiTheme="majorHAnsi" w:hAnsiTheme="majorHAnsi" w:cstheme="majorHAnsi"/>
                  <w:bCs/>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0AC9F25D" w14:textId="053AC719" w:rsidR="00EF7586" w:rsidRPr="00D35B6E" w:rsidDel="00E21C63" w:rsidRDefault="00EF7586" w:rsidP="00952049">
            <w:pPr>
              <w:spacing w:line="256" w:lineRule="auto"/>
              <w:ind w:firstLine="0"/>
              <w:rPr>
                <w:del w:id="3470" w:author="Nguyen Duc Anh" w:date="2025-09-26T19:47:00Z"/>
                <w:rFonts w:asciiTheme="majorHAnsi" w:hAnsiTheme="majorHAnsi" w:cstheme="majorHAnsi"/>
                <w:sz w:val="24"/>
                <w:szCs w:val="24"/>
              </w:rPr>
            </w:pPr>
            <w:del w:id="3471" w:author="Nguyen Duc Anh" w:date="2025-09-26T19:47:00Z">
              <w:r w:rsidRPr="000D23CA" w:rsidDel="00E21C63">
                <w:rPr>
                  <w:rFonts w:asciiTheme="majorHAnsi" w:hAnsiTheme="majorHAnsi" w:cstheme="majorHAnsi"/>
                  <w:bCs/>
                  <w:sz w:val="24"/>
                  <w:szCs w:val="24"/>
                </w:rPr>
                <w:delText>Không</w:delText>
              </w:r>
            </w:del>
          </w:p>
        </w:tc>
        <w:tc>
          <w:tcPr>
            <w:tcW w:w="994" w:type="dxa"/>
            <w:tcBorders>
              <w:top w:val="single" w:sz="4" w:space="0" w:color="000000"/>
              <w:left w:val="single" w:sz="4" w:space="0" w:color="000000"/>
              <w:bottom w:val="single" w:sz="4" w:space="0" w:color="000000"/>
              <w:right w:val="single" w:sz="4" w:space="0" w:color="000000"/>
            </w:tcBorders>
          </w:tcPr>
          <w:p w14:paraId="00637ECE" w14:textId="5CDC08CE" w:rsidR="00EF7586" w:rsidDel="00E21C63" w:rsidRDefault="00EF7586" w:rsidP="00952049">
            <w:pPr>
              <w:spacing w:line="256" w:lineRule="auto"/>
              <w:ind w:firstLine="0"/>
              <w:rPr>
                <w:del w:id="3472" w:author="Nguyen Duc Anh" w:date="2025-09-26T19:47:00Z"/>
                <w:rFonts w:asciiTheme="majorHAnsi" w:hAnsiTheme="majorHAnsi" w:cstheme="majorHAnsi"/>
                <w:sz w:val="24"/>
                <w:szCs w:val="24"/>
              </w:rPr>
            </w:pPr>
            <w:del w:id="3473" w:author="Nguyen Duc Anh" w:date="2025-09-26T19:47:00Z">
              <w:r w:rsidRPr="000D23CA" w:rsidDel="00E21C63">
                <w:rPr>
                  <w:rFonts w:asciiTheme="majorHAnsi" w:hAnsiTheme="majorHAnsi" w:cstheme="majorHAnsi"/>
                  <w:bCs/>
                  <w:sz w:val="24"/>
                  <w:szCs w:val="24"/>
                </w:rPr>
                <w:delText>Có</w:delText>
              </w:r>
            </w:del>
          </w:p>
        </w:tc>
        <w:tc>
          <w:tcPr>
            <w:tcW w:w="3564" w:type="dxa"/>
            <w:tcBorders>
              <w:top w:val="single" w:sz="4" w:space="0" w:color="000000"/>
              <w:left w:val="single" w:sz="4" w:space="0" w:color="000000"/>
              <w:bottom w:val="single" w:sz="4" w:space="0" w:color="000000"/>
              <w:right w:val="single" w:sz="4" w:space="0" w:color="000000"/>
            </w:tcBorders>
          </w:tcPr>
          <w:p w14:paraId="04044DFA" w14:textId="60F6F7DF" w:rsidR="00EF7586" w:rsidDel="00E21C63" w:rsidRDefault="00EF7586" w:rsidP="00952049">
            <w:pPr>
              <w:spacing w:line="256" w:lineRule="auto"/>
              <w:ind w:firstLine="0"/>
              <w:rPr>
                <w:del w:id="3474" w:author="Nguyen Duc Anh" w:date="2025-09-26T19:47:00Z"/>
                <w:rFonts w:asciiTheme="majorHAnsi" w:hAnsiTheme="majorHAnsi" w:cstheme="majorHAnsi"/>
                <w:sz w:val="24"/>
                <w:szCs w:val="24"/>
              </w:rPr>
            </w:pPr>
            <w:del w:id="3475" w:author="Nguyen Duc Anh" w:date="2025-09-26T19:47:00Z">
              <w:r w:rsidRPr="000D23CA" w:rsidDel="00E21C63">
                <w:rPr>
                  <w:rFonts w:asciiTheme="majorHAnsi" w:hAnsiTheme="majorHAnsi" w:cstheme="majorHAnsi"/>
                  <w:bCs/>
                  <w:sz w:val="24"/>
                  <w:szCs w:val="24"/>
                </w:rPr>
                <w:delText>Hiển thị số thứ tự của từng dòng</w:delText>
              </w:r>
            </w:del>
          </w:p>
        </w:tc>
      </w:tr>
      <w:tr w:rsidR="00EF7586" w:rsidRPr="00644FCA" w:rsidDel="00E21C63" w14:paraId="6B445709" w14:textId="0296AA51" w:rsidTr="00952049">
        <w:trPr>
          <w:trHeight w:val="748"/>
          <w:del w:id="3476"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342BED26" w14:textId="1914D756" w:rsidR="00EF7586" w:rsidRPr="00644FCA" w:rsidDel="00E21C63" w:rsidRDefault="00EF7586" w:rsidP="00E74B40">
            <w:pPr>
              <w:numPr>
                <w:ilvl w:val="0"/>
                <w:numId w:val="30"/>
              </w:numPr>
              <w:tabs>
                <w:tab w:val="left" w:pos="709"/>
              </w:tabs>
              <w:spacing w:line="256" w:lineRule="auto"/>
              <w:contextualSpacing/>
              <w:jc w:val="center"/>
              <w:rPr>
                <w:del w:id="3477"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1435965F" w14:textId="461929A6" w:rsidR="00EF7586" w:rsidDel="00E21C63" w:rsidRDefault="00EF7586" w:rsidP="00952049">
            <w:pPr>
              <w:spacing w:line="256" w:lineRule="auto"/>
              <w:ind w:firstLine="0"/>
              <w:rPr>
                <w:del w:id="3478" w:author="Nguyen Duc Anh" w:date="2025-09-26T19:47:00Z"/>
                <w:rFonts w:asciiTheme="majorHAnsi" w:hAnsiTheme="majorHAnsi" w:cstheme="majorHAnsi"/>
                <w:sz w:val="24"/>
                <w:szCs w:val="24"/>
              </w:rPr>
            </w:pPr>
            <w:del w:id="3479" w:author="Nguyen Duc Anh" w:date="2025-09-26T19:47:00Z">
              <w:r w:rsidRPr="000D23CA" w:rsidDel="00E21C63">
                <w:rPr>
                  <w:rFonts w:asciiTheme="majorHAnsi" w:hAnsiTheme="majorHAnsi" w:cstheme="majorHAnsi"/>
                  <w:bCs/>
                  <w:sz w:val="24"/>
                  <w:szCs w:val="24"/>
                </w:rPr>
                <w:delText>Mệnh giá</w:delText>
              </w:r>
            </w:del>
          </w:p>
        </w:tc>
        <w:tc>
          <w:tcPr>
            <w:tcW w:w="1242" w:type="dxa"/>
            <w:tcBorders>
              <w:top w:val="single" w:sz="4" w:space="0" w:color="000000"/>
              <w:left w:val="single" w:sz="4" w:space="0" w:color="000000"/>
              <w:bottom w:val="single" w:sz="4" w:space="0" w:color="000000"/>
              <w:right w:val="single" w:sz="4" w:space="0" w:color="000000"/>
            </w:tcBorders>
          </w:tcPr>
          <w:p w14:paraId="66D6883F" w14:textId="47BF0537" w:rsidR="00EF7586" w:rsidDel="00E21C63" w:rsidRDefault="00EF7586" w:rsidP="00952049">
            <w:pPr>
              <w:spacing w:line="256" w:lineRule="auto"/>
              <w:ind w:firstLine="0"/>
              <w:rPr>
                <w:del w:id="3480" w:author="Nguyen Duc Anh" w:date="2025-09-26T19:47:00Z"/>
                <w:rFonts w:asciiTheme="majorHAnsi" w:hAnsiTheme="majorHAnsi" w:cstheme="majorHAnsi"/>
                <w:sz w:val="24"/>
                <w:szCs w:val="24"/>
              </w:rPr>
            </w:pPr>
            <w:del w:id="3481" w:author="Nguyen Duc Anh" w:date="2025-09-26T19:47:00Z">
              <w:r w:rsidDel="00E21C63">
                <w:rPr>
                  <w:rFonts w:asciiTheme="majorHAnsi" w:hAnsiTheme="majorHAnsi" w:cstheme="majorHAnsi"/>
                  <w:sz w:val="24"/>
                  <w:szCs w:val="24"/>
                </w:rPr>
                <w:delText>Text</w:delText>
              </w:r>
            </w:del>
          </w:p>
        </w:tc>
        <w:tc>
          <w:tcPr>
            <w:tcW w:w="911" w:type="dxa"/>
            <w:tcBorders>
              <w:top w:val="single" w:sz="4" w:space="0" w:color="000000"/>
              <w:left w:val="single" w:sz="4" w:space="0" w:color="000000"/>
              <w:bottom w:val="single" w:sz="4" w:space="0" w:color="000000"/>
              <w:right w:val="single" w:sz="4" w:space="0" w:color="000000"/>
            </w:tcBorders>
          </w:tcPr>
          <w:p w14:paraId="4F35D741" w14:textId="27E06980" w:rsidR="00EF7586" w:rsidDel="00E21C63" w:rsidRDefault="00EF7586" w:rsidP="00952049">
            <w:pPr>
              <w:spacing w:line="256" w:lineRule="auto"/>
              <w:ind w:firstLine="0"/>
              <w:rPr>
                <w:del w:id="3482" w:author="Nguyen Duc Anh" w:date="2025-09-26T19:47:00Z"/>
                <w:rFonts w:asciiTheme="majorHAnsi" w:hAnsiTheme="majorHAnsi" w:cstheme="majorHAnsi"/>
                <w:sz w:val="24"/>
                <w:szCs w:val="24"/>
              </w:rPr>
            </w:pPr>
            <w:del w:id="3483" w:author="Nguyen Duc Anh" w:date="2025-09-26T19:47:00Z">
              <w:r w:rsidRPr="000D23CA" w:rsidDel="00E21C63">
                <w:rPr>
                  <w:rFonts w:asciiTheme="majorHAnsi" w:hAnsiTheme="majorHAnsi" w:cstheme="majorHAnsi"/>
                  <w:bCs/>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5F8FAC3B" w14:textId="07FDD2CD" w:rsidR="00EF7586" w:rsidRPr="00D35B6E" w:rsidDel="00E21C63" w:rsidRDefault="00EF7586" w:rsidP="00952049">
            <w:pPr>
              <w:spacing w:line="256" w:lineRule="auto"/>
              <w:ind w:firstLine="0"/>
              <w:rPr>
                <w:del w:id="3484" w:author="Nguyen Duc Anh" w:date="2025-09-26T19:47:00Z"/>
                <w:rFonts w:asciiTheme="majorHAnsi" w:hAnsiTheme="majorHAnsi" w:cstheme="majorHAnsi"/>
                <w:sz w:val="24"/>
                <w:szCs w:val="24"/>
              </w:rPr>
            </w:pPr>
            <w:del w:id="3485" w:author="Nguyen Duc Anh" w:date="2025-09-26T19:47:00Z">
              <w:r w:rsidRPr="000D23CA" w:rsidDel="00E21C63">
                <w:rPr>
                  <w:rFonts w:asciiTheme="majorHAnsi" w:hAnsiTheme="majorHAnsi" w:cstheme="majorHAnsi"/>
                  <w:bCs/>
                  <w:sz w:val="24"/>
                  <w:szCs w:val="24"/>
                </w:rPr>
                <w:delText>Có</w:delText>
              </w:r>
            </w:del>
          </w:p>
        </w:tc>
        <w:tc>
          <w:tcPr>
            <w:tcW w:w="994" w:type="dxa"/>
            <w:tcBorders>
              <w:top w:val="single" w:sz="4" w:space="0" w:color="000000"/>
              <w:left w:val="single" w:sz="4" w:space="0" w:color="000000"/>
              <w:bottom w:val="single" w:sz="4" w:space="0" w:color="000000"/>
              <w:right w:val="single" w:sz="4" w:space="0" w:color="000000"/>
            </w:tcBorders>
          </w:tcPr>
          <w:p w14:paraId="25CF488C" w14:textId="46212672" w:rsidR="00EF7586" w:rsidDel="00E21C63" w:rsidRDefault="00EF7586" w:rsidP="00952049">
            <w:pPr>
              <w:spacing w:line="256" w:lineRule="auto"/>
              <w:ind w:firstLine="0"/>
              <w:rPr>
                <w:del w:id="3486" w:author="Nguyen Duc Anh" w:date="2025-09-26T19:47:00Z"/>
                <w:rFonts w:asciiTheme="majorHAnsi" w:hAnsiTheme="majorHAnsi" w:cstheme="majorHAnsi"/>
                <w:sz w:val="24"/>
                <w:szCs w:val="24"/>
              </w:rPr>
            </w:pPr>
            <w:del w:id="3487" w:author="Nguyen Duc Anh" w:date="2025-09-26T19:47:00Z">
              <w:r w:rsidRPr="000D23CA" w:rsidDel="00E21C63">
                <w:rPr>
                  <w:rFonts w:asciiTheme="majorHAnsi" w:hAnsiTheme="majorHAnsi" w:cstheme="majorHAnsi"/>
                  <w:bCs/>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1C1EF908" w14:textId="0AA1F73E" w:rsidR="00EF7586" w:rsidDel="00E21C63" w:rsidRDefault="00EF7586" w:rsidP="00952049">
            <w:pPr>
              <w:spacing w:line="256" w:lineRule="auto"/>
              <w:ind w:firstLine="0"/>
              <w:rPr>
                <w:del w:id="3488" w:author="Nguyen Duc Anh" w:date="2025-09-26T19:47:00Z"/>
                <w:rFonts w:asciiTheme="majorHAnsi" w:hAnsiTheme="majorHAnsi" w:cstheme="majorHAnsi"/>
                <w:sz w:val="24"/>
                <w:szCs w:val="24"/>
              </w:rPr>
            </w:pPr>
            <w:del w:id="3489" w:author="Nguyen Duc Anh" w:date="2025-09-26T19:47:00Z">
              <w:r w:rsidRPr="000D23CA" w:rsidDel="00E21C63">
                <w:rPr>
                  <w:rFonts w:asciiTheme="majorHAnsi" w:hAnsiTheme="majorHAnsi" w:cstheme="majorHAnsi"/>
                  <w:bCs/>
                  <w:sz w:val="24"/>
                  <w:szCs w:val="24"/>
                </w:rPr>
                <w:delText>Hiển thị mệnh giá tiền</w:delText>
              </w:r>
            </w:del>
          </w:p>
        </w:tc>
      </w:tr>
      <w:tr w:rsidR="00EF7586" w:rsidRPr="00644FCA" w:rsidDel="00E21C63" w14:paraId="510701F6" w14:textId="30513C3E" w:rsidTr="00952049">
        <w:trPr>
          <w:trHeight w:val="748"/>
          <w:del w:id="3490"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37CBD7C6" w14:textId="6910A004" w:rsidR="00EF7586" w:rsidRPr="00644FCA" w:rsidDel="00E21C63" w:rsidRDefault="00EF7586" w:rsidP="00E74B40">
            <w:pPr>
              <w:numPr>
                <w:ilvl w:val="0"/>
                <w:numId w:val="30"/>
              </w:numPr>
              <w:tabs>
                <w:tab w:val="left" w:pos="709"/>
              </w:tabs>
              <w:spacing w:line="256" w:lineRule="auto"/>
              <w:contextualSpacing/>
              <w:jc w:val="center"/>
              <w:rPr>
                <w:del w:id="3491"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221A92A" w14:textId="387C294C" w:rsidR="00EF7586" w:rsidDel="00E21C63" w:rsidRDefault="00EF7586" w:rsidP="00952049">
            <w:pPr>
              <w:spacing w:line="256" w:lineRule="auto"/>
              <w:ind w:firstLine="0"/>
              <w:rPr>
                <w:del w:id="3492" w:author="Nguyen Duc Anh" w:date="2025-09-26T19:47:00Z"/>
                <w:rFonts w:asciiTheme="majorHAnsi" w:hAnsiTheme="majorHAnsi" w:cstheme="majorHAnsi"/>
                <w:sz w:val="24"/>
                <w:szCs w:val="24"/>
              </w:rPr>
            </w:pPr>
            <w:del w:id="3493" w:author="Nguyen Duc Anh" w:date="2025-09-26T19:47:00Z">
              <w:r w:rsidRPr="000D23CA" w:rsidDel="00E21C63">
                <w:rPr>
                  <w:rFonts w:asciiTheme="majorHAnsi" w:hAnsiTheme="majorHAnsi" w:cstheme="majorHAnsi"/>
                  <w:bCs/>
                  <w:sz w:val="24"/>
                  <w:szCs w:val="24"/>
                </w:rPr>
                <w:delText>Số tờ</w:delText>
              </w:r>
            </w:del>
          </w:p>
        </w:tc>
        <w:tc>
          <w:tcPr>
            <w:tcW w:w="1242" w:type="dxa"/>
            <w:tcBorders>
              <w:top w:val="single" w:sz="4" w:space="0" w:color="000000"/>
              <w:left w:val="single" w:sz="4" w:space="0" w:color="000000"/>
              <w:bottom w:val="single" w:sz="4" w:space="0" w:color="000000"/>
              <w:right w:val="single" w:sz="4" w:space="0" w:color="000000"/>
            </w:tcBorders>
          </w:tcPr>
          <w:p w14:paraId="006368C2" w14:textId="25B5DEAF" w:rsidR="00EF7586" w:rsidDel="00E21C63" w:rsidRDefault="00EF7586" w:rsidP="00952049">
            <w:pPr>
              <w:spacing w:line="256" w:lineRule="auto"/>
              <w:ind w:firstLine="0"/>
              <w:rPr>
                <w:del w:id="3494" w:author="Nguyen Duc Anh" w:date="2025-09-26T19:47:00Z"/>
                <w:rFonts w:asciiTheme="majorHAnsi" w:hAnsiTheme="majorHAnsi" w:cstheme="majorHAnsi"/>
                <w:sz w:val="24"/>
                <w:szCs w:val="24"/>
              </w:rPr>
            </w:pPr>
            <w:del w:id="3495" w:author="Nguyen Duc Anh" w:date="2025-09-26T19:47:00Z">
              <w:r w:rsidDel="00E21C63">
                <w:rPr>
                  <w:rFonts w:asciiTheme="majorHAnsi" w:hAnsiTheme="majorHAnsi" w:cstheme="majorHAnsi"/>
                  <w:sz w:val="24"/>
                  <w:szCs w:val="24"/>
                </w:rPr>
                <w:delText>Number</w:delText>
              </w:r>
            </w:del>
          </w:p>
        </w:tc>
        <w:tc>
          <w:tcPr>
            <w:tcW w:w="911" w:type="dxa"/>
            <w:tcBorders>
              <w:top w:val="single" w:sz="4" w:space="0" w:color="000000"/>
              <w:left w:val="single" w:sz="4" w:space="0" w:color="000000"/>
              <w:bottom w:val="single" w:sz="4" w:space="0" w:color="000000"/>
              <w:right w:val="single" w:sz="4" w:space="0" w:color="000000"/>
            </w:tcBorders>
          </w:tcPr>
          <w:p w14:paraId="00B68C4F" w14:textId="454286AA" w:rsidR="00EF7586" w:rsidDel="00E21C63" w:rsidRDefault="00EF7586" w:rsidP="00952049">
            <w:pPr>
              <w:spacing w:line="256" w:lineRule="auto"/>
              <w:ind w:firstLine="0"/>
              <w:rPr>
                <w:del w:id="3496" w:author="Nguyen Duc Anh" w:date="2025-09-26T19:47:00Z"/>
                <w:rFonts w:asciiTheme="majorHAnsi" w:hAnsiTheme="majorHAnsi" w:cstheme="majorHAnsi"/>
                <w:sz w:val="24"/>
                <w:szCs w:val="24"/>
              </w:rPr>
            </w:pPr>
            <w:del w:id="3497" w:author="Nguyen Duc Anh" w:date="2025-09-26T19:47:00Z">
              <w:r w:rsidRPr="000D23CA" w:rsidDel="00E21C63">
                <w:rPr>
                  <w:rFonts w:asciiTheme="majorHAnsi" w:hAnsiTheme="majorHAnsi" w:cstheme="majorHAnsi"/>
                  <w:bCs/>
                  <w:sz w:val="24"/>
                  <w:szCs w:val="24"/>
                </w:rPr>
                <w:delText>Không</w:delText>
              </w:r>
            </w:del>
          </w:p>
        </w:tc>
        <w:tc>
          <w:tcPr>
            <w:tcW w:w="994" w:type="dxa"/>
            <w:tcBorders>
              <w:top w:val="single" w:sz="4" w:space="0" w:color="000000"/>
              <w:left w:val="single" w:sz="4" w:space="0" w:color="000000"/>
              <w:bottom w:val="single" w:sz="4" w:space="0" w:color="000000"/>
              <w:right w:val="single" w:sz="4" w:space="0" w:color="000000"/>
            </w:tcBorders>
          </w:tcPr>
          <w:p w14:paraId="76315E28" w14:textId="234E3C71" w:rsidR="00EF7586" w:rsidRPr="00D35B6E" w:rsidDel="00E21C63" w:rsidRDefault="00EF7586" w:rsidP="00952049">
            <w:pPr>
              <w:spacing w:line="256" w:lineRule="auto"/>
              <w:ind w:firstLine="0"/>
              <w:rPr>
                <w:del w:id="3498" w:author="Nguyen Duc Anh" w:date="2025-09-26T19:47:00Z"/>
                <w:rFonts w:asciiTheme="majorHAnsi" w:hAnsiTheme="majorHAnsi" w:cstheme="majorHAnsi"/>
                <w:sz w:val="24"/>
                <w:szCs w:val="24"/>
              </w:rPr>
            </w:pPr>
            <w:del w:id="3499" w:author="Nguyen Duc Anh" w:date="2025-09-26T19:47:00Z">
              <w:r w:rsidRPr="000D23CA" w:rsidDel="00E21C63">
                <w:rPr>
                  <w:rFonts w:asciiTheme="majorHAnsi" w:hAnsiTheme="majorHAnsi" w:cstheme="majorHAnsi"/>
                  <w:bCs/>
                  <w:sz w:val="24"/>
                  <w:szCs w:val="24"/>
                </w:rPr>
                <w:delText>Không</w:delText>
              </w:r>
            </w:del>
          </w:p>
        </w:tc>
        <w:tc>
          <w:tcPr>
            <w:tcW w:w="994" w:type="dxa"/>
            <w:tcBorders>
              <w:top w:val="single" w:sz="4" w:space="0" w:color="000000"/>
              <w:left w:val="single" w:sz="4" w:space="0" w:color="000000"/>
              <w:bottom w:val="single" w:sz="4" w:space="0" w:color="000000"/>
              <w:right w:val="single" w:sz="4" w:space="0" w:color="000000"/>
            </w:tcBorders>
          </w:tcPr>
          <w:p w14:paraId="5EF61A3B" w14:textId="1CE5DD79" w:rsidR="00EF7586" w:rsidDel="00E21C63" w:rsidRDefault="00EF7586" w:rsidP="00952049">
            <w:pPr>
              <w:spacing w:line="256" w:lineRule="auto"/>
              <w:ind w:firstLine="0"/>
              <w:rPr>
                <w:del w:id="3500" w:author="Nguyen Duc Anh" w:date="2025-09-26T19:47:00Z"/>
                <w:rFonts w:asciiTheme="majorHAnsi" w:hAnsiTheme="majorHAnsi" w:cstheme="majorHAnsi"/>
                <w:sz w:val="24"/>
                <w:szCs w:val="24"/>
              </w:rPr>
            </w:pPr>
            <w:del w:id="3501" w:author="Nguyen Duc Anh" w:date="2025-09-26T19:47:00Z">
              <w:r w:rsidRPr="000D23CA" w:rsidDel="00E21C63">
                <w:rPr>
                  <w:rFonts w:asciiTheme="majorHAnsi" w:hAnsiTheme="majorHAnsi" w:cstheme="majorHAnsi"/>
                  <w:bCs/>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225925AC" w14:textId="685C19A8" w:rsidR="00EF7586" w:rsidDel="00E21C63" w:rsidRDefault="00EF7586" w:rsidP="00952049">
            <w:pPr>
              <w:spacing w:line="256" w:lineRule="auto"/>
              <w:ind w:firstLine="0"/>
              <w:rPr>
                <w:del w:id="3502" w:author="Nguyen Duc Anh" w:date="2025-09-26T19:47:00Z"/>
                <w:rFonts w:asciiTheme="majorHAnsi" w:hAnsiTheme="majorHAnsi" w:cstheme="majorHAnsi"/>
                <w:sz w:val="24"/>
                <w:szCs w:val="24"/>
              </w:rPr>
            </w:pPr>
            <w:del w:id="3503" w:author="Nguyen Duc Anh" w:date="2025-09-26T19:47:00Z">
              <w:r w:rsidRPr="000D23CA" w:rsidDel="00E21C63">
                <w:rPr>
                  <w:rFonts w:asciiTheme="majorHAnsi" w:hAnsiTheme="majorHAnsi" w:cstheme="majorHAnsi"/>
                  <w:bCs/>
                  <w:sz w:val="24"/>
                  <w:szCs w:val="24"/>
                </w:rPr>
                <w:delText>Hiển thị số tờ tiền khách hàng đưa cho giao dịch viên</w:delText>
              </w:r>
            </w:del>
          </w:p>
        </w:tc>
      </w:tr>
      <w:tr w:rsidR="00EF7586" w:rsidRPr="00644FCA" w:rsidDel="00E21C63" w14:paraId="5F73973C" w14:textId="408C0D1F" w:rsidTr="00952049">
        <w:trPr>
          <w:trHeight w:val="748"/>
          <w:del w:id="3504"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14E32957" w14:textId="3780D3D1" w:rsidR="00EF7586" w:rsidRPr="00644FCA" w:rsidDel="00E21C63" w:rsidRDefault="00EF7586" w:rsidP="00E74B40">
            <w:pPr>
              <w:numPr>
                <w:ilvl w:val="0"/>
                <w:numId w:val="30"/>
              </w:numPr>
              <w:tabs>
                <w:tab w:val="left" w:pos="709"/>
              </w:tabs>
              <w:spacing w:line="256" w:lineRule="auto"/>
              <w:contextualSpacing/>
              <w:jc w:val="center"/>
              <w:rPr>
                <w:del w:id="3505"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69B5A274" w14:textId="660D6E09" w:rsidR="00EF7586" w:rsidDel="00E21C63" w:rsidRDefault="00EF7586" w:rsidP="00952049">
            <w:pPr>
              <w:spacing w:line="256" w:lineRule="auto"/>
              <w:ind w:firstLine="0"/>
              <w:rPr>
                <w:del w:id="3506" w:author="Nguyen Duc Anh" w:date="2025-09-26T19:47:00Z"/>
                <w:rFonts w:asciiTheme="majorHAnsi" w:hAnsiTheme="majorHAnsi" w:cstheme="majorHAnsi"/>
                <w:sz w:val="24"/>
                <w:szCs w:val="24"/>
              </w:rPr>
            </w:pPr>
            <w:del w:id="3507" w:author="Nguyen Duc Anh" w:date="2025-09-26T19:47:00Z">
              <w:r w:rsidRPr="000D23CA" w:rsidDel="00E21C63">
                <w:rPr>
                  <w:rFonts w:asciiTheme="majorHAnsi" w:hAnsiTheme="majorHAnsi" w:cstheme="majorHAnsi"/>
                  <w:bCs/>
                  <w:sz w:val="24"/>
                  <w:szCs w:val="24"/>
                </w:rPr>
                <w:delText>Thành tiền</w:delText>
              </w:r>
            </w:del>
          </w:p>
        </w:tc>
        <w:tc>
          <w:tcPr>
            <w:tcW w:w="1242" w:type="dxa"/>
            <w:tcBorders>
              <w:top w:val="single" w:sz="4" w:space="0" w:color="000000"/>
              <w:left w:val="single" w:sz="4" w:space="0" w:color="000000"/>
              <w:bottom w:val="single" w:sz="4" w:space="0" w:color="000000"/>
              <w:right w:val="single" w:sz="4" w:space="0" w:color="000000"/>
            </w:tcBorders>
          </w:tcPr>
          <w:p w14:paraId="782630A7" w14:textId="2925167B" w:rsidR="00EF7586" w:rsidDel="00E21C63" w:rsidRDefault="00EF7586" w:rsidP="00952049">
            <w:pPr>
              <w:spacing w:line="256" w:lineRule="auto"/>
              <w:ind w:firstLine="0"/>
              <w:rPr>
                <w:del w:id="3508" w:author="Nguyen Duc Anh" w:date="2025-09-26T19:47:00Z"/>
                <w:rFonts w:asciiTheme="majorHAnsi" w:hAnsiTheme="majorHAnsi" w:cstheme="majorHAnsi"/>
                <w:sz w:val="24"/>
                <w:szCs w:val="24"/>
              </w:rPr>
            </w:pPr>
            <w:del w:id="3509" w:author="Nguyen Duc Anh" w:date="2025-09-26T19:47:00Z">
              <w:r w:rsidDel="00E21C63">
                <w:rPr>
                  <w:rFonts w:asciiTheme="majorHAnsi" w:hAnsiTheme="majorHAnsi" w:cstheme="majorHAnsi"/>
                  <w:sz w:val="24"/>
                  <w:szCs w:val="24"/>
                </w:rPr>
                <w:delText>Number</w:delText>
              </w:r>
            </w:del>
          </w:p>
        </w:tc>
        <w:tc>
          <w:tcPr>
            <w:tcW w:w="911" w:type="dxa"/>
            <w:tcBorders>
              <w:top w:val="single" w:sz="4" w:space="0" w:color="000000"/>
              <w:left w:val="single" w:sz="4" w:space="0" w:color="000000"/>
              <w:bottom w:val="single" w:sz="4" w:space="0" w:color="000000"/>
              <w:right w:val="single" w:sz="4" w:space="0" w:color="000000"/>
            </w:tcBorders>
          </w:tcPr>
          <w:p w14:paraId="6C2561D0" w14:textId="320365F1" w:rsidR="00EF7586" w:rsidDel="00E21C63" w:rsidRDefault="00EF7586" w:rsidP="00952049">
            <w:pPr>
              <w:spacing w:line="256" w:lineRule="auto"/>
              <w:ind w:firstLine="0"/>
              <w:rPr>
                <w:del w:id="3510" w:author="Nguyen Duc Anh" w:date="2025-09-26T19:47:00Z"/>
                <w:rFonts w:asciiTheme="majorHAnsi" w:hAnsiTheme="majorHAnsi" w:cstheme="majorHAnsi"/>
                <w:sz w:val="24"/>
                <w:szCs w:val="24"/>
              </w:rPr>
            </w:pPr>
            <w:del w:id="3511" w:author="Nguyen Duc Anh" w:date="2025-09-26T19:47:00Z">
              <w:r w:rsidRPr="000D23CA" w:rsidDel="00E21C63">
                <w:rPr>
                  <w:rFonts w:asciiTheme="majorHAnsi" w:hAnsiTheme="majorHAnsi" w:cstheme="majorHAnsi"/>
                  <w:bCs/>
                  <w:sz w:val="24"/>
                  <w:szCs w:val="24"/>
                </w:rPr>
                <w:delText>Không</w:delText>
              </w:r>
            </w:del>
          </w:p>
        </w:tc>
        <w:tc>
          <w:tcPr>
            <w:tcW w:w="994" w:type="dxa"/>
            <w:tcBorders>
              <w:top w:val="single" w:sz="4" w:space="0" w:color="000000"/>
              <w:left w:val="single" w:sz="4" w:space="0" w:color="000000"/>
              <w:bottom w:val="single" w:sz="4" w:space="0" w:color="000000"/>
              <w:right w:val="single" w:sz="4" w:space="0" w:color="000000"/>
            </w:tcBorders>
          </w:tcPr>
          <w:p w14:paraId="71265F2C" w14:textId="5F7AB0A4" w:rsidR="00EF7586" w:rsidRPr="00D35B6E" w:rsidDel="00E21C63" w:rsidRDefault="00EF7586" w:rsidP="00952049">
            <w:pPr>
              <w:spacing w:line="256" w:lineRule="auto"/>
              <w:ind w:firstLine="0"/>
              <w:rPr>
                <w:del w:id="3512" w:author="Nguyen Duc Anh" w:date="2025-09-26T19:47:00Z"/>
                <w:rFonts w:asciiTheme="majorHAnsi" w:hAnsiTheme="majorHAnsi" w:cstheme="majorHAnsi"/>
                <w:sz w:val="24"/>
                <w:szCs w:val="24"/>
              </w:rPr>
            </w:pPr>
            <w:del w:id="3513" w:author="Nguyen Duc Anh" w:date="2025-09-26T19:47:00Z">
              <w:r w:rsidRPr="000D23CA" w:rsidDel="00E21C63">
                <w:rPr>
                  <w:rFonts w:asciiTheme="majorHAnsi" w:hAnsiTheme="majorHAnsi" w:cstheme="majorHAnsi"/>
                  <w:bCs/>
                  <w:sz w:val="24"/>
                  <w:szCs w:val="24"/>
                </w:rPr>
                <w:delText>Không</w:delText>
              </w:r>
            </w:del>
          </w:p>
        </w:tc>
        <w:tc>
          <w:tcPr>
            <w:tcW w:w="994" w:type="dxa"/>
            <w:tcBorders>
              <w:top w:val="single" w:sz="4" w:space="0" w:color="000000"/>
              <w:left w:val="single" w:sz="4" w:space="0" w:color="000000"/>
              <w:bottom w:val="single" w:sz="4" w:space="0" w:color="000000"/>
              <w:right w:val="single" w:sz="4" w:space="0" w:color="000000"/>
            </w:tcBorders>
          </w:tcPr>
          <w:p w14:paraId="681E0980" w14:textId="61D41BC8" w:rsidR="00EF7586" w:rsidDel="00E21C63" w:rsidRDefault="00EF7586" w:rsidP="00952049">
            <w:pPr>
              <w:spacing w:line="256" w:lineRule="auto"/>
              <w:ind w:firstLine="0"/>
              <w:rPr>
                <w:del w:id="3514" w:author="Nguyen Duc Anh" w:date="2025-09-26T19:47:00Z"/>
                <w:rFonts w:asciiTheme="majorHAnsi" w:hAnsiTheme="majorHAnsi" w:cstheme="majorHAnsi"/>
                <w:sz w:val="24"/>
                <w:szCs w:val="24"/>
              </w:rPr>
            </w:pPr>
            <w:del w:id="3515" w:author="Nguyen Duc Anh" w:date="2025-09-26T19:47:00Z">
              <w:r w:rsidRPr="000D23CA" w:rsidDel="00E21C63">
                <w:rPr>
                  <w:rFonts w:asciiTheme="majorHAnsi" w:hAnsiTheme="majorHAnsi" w:cstheme="majorHAnsi"/>
                  <w:bCs/>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635F70B4" w14:textId="3112FD4C" w:rsidR="00EF7586" w:rsidDel="00E21C63" w:rsidRDefault="00EF7586" w:rsidP="00952049">
            <w:pPr>
              <w:spacing w:line="256" w:lineRule="auto"/>
              <w:ind w:firstLine="0"/>
              <w:rPr>
                <w:del w:id="3516" w:author="Nguyen Duc Anh" w:date="2025-09-26T19:47:00Z"/>
                <w:rFonts w:asciiTheme="majorHAnsi" w:hAnsiTheme="majorHAnsi" w:cstheme="majorHAnsi"/>
                <w:sz w:val="24"/>
                <w:szCs w:val="24"/>
              </w:rPr>
            </w:pPr>
            <w:del w:id="3517" w:author="Nguyen Duc Anh" w:date="2025-09-26T19:47:00Z">
              <w:r w:rsidRPr="000D23CA" w:rsidDel="00E21C63">
                <w:rPr>
                  <w:rFonts w:asciiTheme="majorHAnsi" w:hAnsiTheme="majorHAnsi" w:cstheme="majorHAnsi"/>
                  <w:bCs/>
                  <w:sz w:val="24"/>
                  <w:szCs w:val="24"/>
                </w:rPr>
                <w:delText>Hiển thị tổng tiền theo mệnh giá sau khi nhập số tờ tiền</w:delText>
              </w:r>
            </w:del>
          </w:p>
        </w:tc>
      </w:tr>
      <w:tr w:rsidR="00EF7586" w:rsidRPr="00644FCA" w:rsidDel="00E21C63" w14:paraId="08172A72" w14:textId="0114D63E" w:rsidTr="00952049">
        <w:trPr>
          <w:trHeight w:val="748"/>
          <w:del w:id="3518" w:author="Nguyen Duc Anh" w:date="2025-09-26T19:47:00Z"/>
        </w:trPr>
        <w:tc>
          <w:tcPr>
            <w:tcW w:w="656" w:type="dxa"/>
            <w:tcBorders>
              <w:top w:val="single" w:sz="4" w:space="0" w:color="000000"/>
              <w:left w:val="single" w:sz="4" w:space="0" w:color="000000"/>
              <w:bottom w:val="single" w:sz="4" w:space="0" w:color="000000"/>
              <w:right w:val="single" w:sz="4" w:space="0" w:color="000000"/>
            </w:tcBorders>
          </w:tcPr>
          <w:p w14:paraId="707DBD93" w14:textId="57E04729" w:rsidR="00EF7586" w:rsidRPr="00644FCA" w:rsidDel="00E21C63" w:rsidRDefault="00EF7586" w:rsidP="00E74B40">
            <w:pPr>
              <w:numPr>
                <w:ilvl w:val="0"/>
                <w:numId w:val="30"/>
              </w:numPr>
              <w:tabs>
                <w:tab w:val="left" w:pos="709"/>
              </w:tabs>
              <w:spacing w:line="256" w:lineRule="auto"/>
              <w:contextualSpacing/>
              <w:jc w:val="center"/>
              <w:rPr>
                <w:del w:id="3519" w:author="Nguyen Duc Anh" w:date="2025-09-26T19:4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2DE9602" w14:textId="3D553704" w:rsidR="00EF7586" w:rsidDel="00E21C63" w:rsidRDefault="00EF7586" w:rsidP="00952049">
            <w:pPr>
              <w:spacing w:line="256" w:lineRule="auto"/>
              <w:ind w:firstLine="0"/>
              <w:rPr>
                <w:del w:id="3520" w:author="Nguyen Duc Anh" w:date="2025-09-26T19:47:00Z"/>
                <w:rFonts w:asciiTheme="majorHAnsi" w:hAnsiTheme="majorHAnsi" w:cstheme="majorHAnsi"/>
                <w:sz w:val="24"/>
                <w:szCs w:val="24"/>
              </w:rPr>
            </w:pPr>
            <w:del w:id="3521" w:author="Nguyen Duc Anh" w:date="2025-09-26T19:47:00Z">
              <w:r w:rsidRPr="000D23CA" w:rsidDel="00E21C63">
                <w:rPr>
                  <w:rFonts w:asciiTheme="majorHAnsi" w:hAnsiTheme="majorHAnsi" w:cstheme="majorHAnsi"/>
                  <w:bCs/>
                  <w:sz w:val="24"/>
                  <w:szCs w:val="24"/>
                </w:rPr>
                <w:delText>Tổng cộng (Tổng tiền, Tổng số tờ)</w:delText>
              </w:r>
            </w:del>
          </w:p>
        </w:tc>
        <w:tc>
          <w:tcPr>
            <w:tcW w:w="1242" w:type="dxa"/>
            <w:tcBorders>
              <w:top w:val="single" w:sz="4" w:space="0" w:color="000000"/>
              <w:left w:val="single" w:sz="4" w:space="0" w:color="000000"/>
              <w:bottom w:val="single" w:sz="4" w:space="0" w:color="000000"/>
              <w:right w:val="single" w:sz="4" w:space="0" w:color="000000"/>
            </w:tcBorders>
          </w:tcPr>
          <w:p w14:paraId="502D89E4" w14:textId="0A842E6B" w:rsidR="00EF7586" w:rsidDel="00E21C63" w:rsidRDefault="00EF7586" w:rsidP="00952049">
            <w:pPr>
              <w:spacing w:line="256" w:lineRule="auto"/>
              <w:ind w:firstLine="0"/>
              <w:rPr>
                <w:del w:id="3522" w:author="Nguyen Duc Anh" w:date="2025-09-26T19:47:00Z"/>
                <w:rFonts w:asciiTheme="majorHAnsi" w:hAnsiTheme="majorHAnsi" w:cstheme="majorHAnsi"/>
                <w:sz w:val="24"/>
                <w:szCs w:val="24"/>
              </w:rPr>
            </w:pPr>
            <w:del w:id="3523" w:author="Nguyen Duc Anh" w:date="2025-09-26T19:47:00Z">
              <w:r w:rsidDel="00E21C63">
                <w:rPr>
                  <w:rFonts w:asciiTheme="majorHAnsi" w:hAnsiTheme="majorHAnsi" w:cstheme="majorHAnsi"/>
                  <w:sz w:val="24"/>
                  <w:szCs w:val="24"/>
                </w:rPr>
                <w:delText>Number</w:delText>
              </w:r>
            </w:del>
          </w:p>
        </w:tc>
        <w:tc>
          <w:tcPr>
            <w:tcW w:w="911" w:type="dxa"/>
            <w:tcBorders>
              <w:top w:val="single" w:sz="4" w:space="0" w:color="000000"/>
              <w:left w:val="single" w:sz="4" w:space="0" w:color="000000"/>
              <w:bottom w:val="single" w:sz="4" w:space="0" w:color="000000"/>
              <w:right w:val="single" w:sz="4" w:space="0" w:color="000000"/>
            </w:tcBorders>
          </w:tcPr>
          <w:p w14:paraId="7E0FCE62" w14:textId="63E57E58" w:rsidR="00EF7586" w:rsidDel="00E21C63" w:rsidRDefault="00EF7586" w:rsidP="00952049">
            <w:pPr>
              <w:spacing w:line="256" w:lineRule="auto"/>
              <w:ind w:firstLine="0"/>
              <w:rPr>
                <w:del w:id="3524" w:author="Nguyen Duc Anh" w:date="2025-09-26T19:47:00Z"/>
                <w:rFonts w:asciiTheme="majorHAnsi" w:hAnsiTheme="majorHAnsi" w:cstheme="majorHAnsi"/>
                <w:sz w:val="24"/>
                <w:szCs w:val="24"/>
              </w:rPr>
            </w:pPr>
            <w:del w:id="3525" w:author="Nguyen Duc Anh" w:date="2025-09-26T19:47:00Z">
              <w:r w:rsidRPr="000D23CA" w:rsidDel="00E21C63">
                <w:rPr>
                  <w:rFonts w:asciiTheme="majorHAnsi" w:hAnsiTheme="majorHAnsi" w:cstheme="majorHAnsi"/>
                  <w:bCs/>
                  <w:sz w:val="24"/>
                  <w:szCs w:val="24"/>
                </w:rPr>
                <w:delText>Không</w:delText>
              </w:r>
            </w:del>
          </w:p>
        </w:tc>
        <w:tc>
          <w:tcPr>
            <w:tcW w:w="994" w:type="dxa"/>
            <w:tcBorders>
              <w:top w:val="single" w:sz="4" w:space="0" w:color="000000"/>
              <w:left w:val="single" w:sz="4" w:space="0" w:color="000000"/>
              <w:bottom w:val="single" w:sz="4" w:space="0" w:color="000000"/>
              <w:right w:val="single" w:sz="4" w:space="0" w:color="000000"/>
            </w:tcBorders>
          </w:tcPr>
          <w:p w14:paraId="3F6D8EA5" w14:textId="33F89E29" w:rsidR="00EF7586" w:rsidRPr="00D35B6E" w:rsidDel="00E21C63" w:rsidRDefault="00EF7586" w:rsidP="00952049">
            <w:pPr>
              <w:spacing w:line="256" w:lineRule="auto"/>
              <w:ind w:firstLine="0"/>
              <w:rPr>
                <w:del w:id="3526" w:author="Nguyen Duc Anh" w:date="2025-09-26T19:47:00Z"/>
                <w:rFonts w:asciiTheme="majorHAnsi" w:hAnsiTheme="majorHAnsi" w:cstheme="majorHAnsi"/>
                <w:sz w:val="24"/>
                <w:szCs w:val="24"/>
              </w:rPr>
            </w:pPr>
            <w:del w:id="3527" w:author="Nguyen Duc Anh" w:date="2025-09-26T19:47:00Z">
              <w:r w:rsidRPr="000D23CA" w:rsidDel="00E21C63">
                <w:rPr>
                  <w:rFonts w:asciiTheme="majorHAnsi" w:hAnsiTheme="majorHAnsi" w:cstheme="majorHAnsi"/>
                  <w:bCs/>
                  <w:sz w:val="24"/>
                  <w:szCs w:val="24"/>
                </w:rPr>
                <w:delText>Không</w:delText>
              </w:r>
            </w:del>
          </w:p>
        </w:tc>
        <w:tc>
          <w:tcPr>
            <w:tcW w:w="994" w:type="dxa"/>
            <w:tcBorders>
              <w:top w:val="single" w:sz="4" w:space="0" w:color="000000"/>
              <w:left w:val="single" w:sz="4" w:space="0" w:color="000000"/>
              <w:bottom w:val="single" w:sz="4" w:space="0" w:color="000000"/>
              <w:right w:val="single" w:sz="4" w:space="0" w:color="000000"/>
            </w:tcBorders>
          </w:tcPr>
          <w:p w14:paraId="69063252" w14:textId="7DC5E72D" w:rsidR="00EF7586" w:rsidDel="00E21C63" w:rsidRDefault="00EF7586" w:rsidP="00952049">
            <w:pPr>
              <w:spacing w:line="256" w:lineRule="auto"/>
              <w:ind w:firstLine="0"/>
              <w:rPr>
                <w:del w:id="3528" w:author="Nguyen Duc Anh" w:date="2025-09-26T19:47:00Z"/>
                <w:rFonts w:asciiTheme="majorHAnsi" w:hAnsiTheme="majorHAnsi" w:cstheme="majorHAnsi"/>
                <w:sz w:val="24"/>
                <w:szCs w:val="24"/>
              </w:rPr>
            </w:pPr>
            <w:del w:id="3529" w:author="Nguyen Duc Anh" w:date="2025-09-26T19:47:00Z">
              <w:r w:rsidRPr="000D23CA" w:rsidDel="00E21C63">
                <w:rPr>
                  <w:rFonts w:asciiTheme="majorHAnsi" w:hAnsiTheme="majorHAnsi" w:cstheme="majorHAnsi"/>
                  <w:bCs/>
                  <w:sz w:val="24"/>
                  <w:szCs w:val="24"/>
                </w:rPr>
                <w:delText>Không</w:delText>
              </w:r>
            </w:del>
          </w:p>
        </w:tc>
        <w:tc>
          <w:tcPr>
            <w:tcW w:w="3564" w:type="dxa"/>
            <w:tcBorders>
              <w:top w:val="single" w:sz="4" w:space="0" w:color="000000"/>
              <w:left w:val="single" w:sz="4" w:space="0" w:color="000000"/>
              <w:bottom w:val="single" w:sz="4" w:space="0" w:color="000000"/>
              <w:right w:val="single" w:sz="4" w:space="0" w:color="000000"/>
            </w:tcBorders>
          </w:tcPr>
          <w:p w14:paraId="2DC56096" w14:textId="01A3B9A0" w:rsidR="00EF7586" w:rsidDel="00E21C63" w:rsidRDefault="00EF7586" w:rsidP="00952049">
            <w:pPr>
              <w:spacing w:line="256" w:lineRule="auto"/>
              <w:ind w:firstLine="0"/>
              <w:rPr>
                <w:del w:id="3530" w:author="Nguyen Duc Anh" w:date="2025-09-26T19:47:00Z"/>
                <w:rFonts w:asciiTheme="majorHAnsi" w:hAnsiTheme="majorHAnsi" w:cstheme="majorHAnsi"/>
                <w:sz w:val="24"/>
                <w:szCs w:val="24"/>
              </w:rPr>
            </w:pPr>
            <w:del w:id="3531" w:author="Nguyen Duc Anh" w:date="2025-09-26T19:47:00Z">
              <w:r w:rsidRPr="000D23CA" w:rsidDel="00E21C63">
                <w:rPr>
                  <w:rFonts w:asciiTheme="majorHAnsi" w:hAnsiTheme="majorHAnsi" w:cstheme="majorHAnsi"/>
                  <w:bCs/>
                  <w:sz w:val="24"/>
                  <w:szCs w:val="24"/>
                </w:rPr>
                <w:delText>Hiển thị tổng tiền và tổng số tờ tiền sau khi hiển thị giá trị Thành tiền của các mệnh giá cộng lại.</w:delText>
              </w:r>
            </w:del>
          </w:p>
        </w:tc>
      </w:tr>
    </w:tbl>
    <w:p w14:paraId="5E8DC46B" w14:textId="795EA4E3" w:rsidR="002C3464" w:rsidRDefault="002C3464" w:rsidP="002C3464">
      <w:pPr>
        <w:rPr>
          <w:ins w:id="3532" w:author="Nguyen Duc Anh" w:date="2025-09-26T19:48:00Z"/>
        </w:rPr>
      </w:pPr>
    </w:p>
    <w:tbl>
      <w:tblPr>
        <w:tblStyle w:val="HRTTableStyle11"/>
        <w:tblW w:w="10100" w:type="dxa"/>
        <w:tblInd w:w="-147" w:type="dxa"/>
        <w:tblLayout w:type="fixed"/>
        <w:tblLook w:val="04A0" w:firstRow="1" w:lastRow="0" w:firstColumn="1" w:lastColumn="0" w:noHBand="0" w:noVBand="1"/>
      </w:tblPr>
      <w:tblGrid>
        <w:gridCol w:w="656"/>
        <w:gridCol w:w="1739"/>
        <w:gridCol w:w="1242"/>
        <w:gridCol w:w="911"/>
        <w:gridCol w:w="994"/>
        <w:gridCol w:w="994"/>
        <w:gridCol w:w="3564"/>
      </w:tblGrid>
      <w:tr w:rsidR="005F00F1" w:rsidRPr="00644FCA" w14:paraId="20C6CB3F" w14:textId="77777777" w:rsidTr="005518FF">
        <w:trPr>
          <w:trHeight w:val="1096"/>
          <w:ins w:id="3533" w:author="Nguyen Duc Anh" w:date="2025-09-27T11:57:00Z"/>
        </w:trPr>
        <w:tc>
          <w:tcPr>
            <w:tcW w:w="656" w:type="dxa"/>
            <w:tcBorders>
              <w:top w:val="single" w:sz="4" w:space="0" w:color="000000"/>
              <w:left w:val="single" w:sz="4" w:space="0" w:color="000000"/>
              <w:bottom w:val="single" w:sz="4" w:space="0" w:color="000000"/>
              <w:right w:val="single" w:sz="4" w:space="0" w:color="000000"/>
            </w:tcBorders>
            <w:hideMark/>
          </w:tcPr>
          <w:p w14:paraId="131F345C" w14:textId="77777777" w:rsidR="005F00F1" w:rsidRPr="00644FCA" w:rsidRDefault="005F00F1" w:rsidP="005518FF">
            <w:pPr>
              <w:tabs>
                <w:tab w:val="left" w:pos="519"/>
              </w:tabs>
              <w:spacing w:after="160" w:line="256" w:lineRule="auto"/>
              <w:ind w:right="-21" w:hanging="21"/>
              <w:jc w:val="center"/>
              <w:rPr>
                <w:ins w:id="3534" w:author="Nguyen Duc Anh" w:date="2025-09-27T11:57:00Z"/>
                <w:rFonts w:asciiTheme="majorHAnsi" w:hAnsiTheme="majorHAnsi" w:cstheme="majorHAnsi"/>
                <w:b/>
                <w:sz w:val="24"/>
                <w:szCs w:val="24"/>
              </w:rPr>
            </w:pPr>
            <w:ins w:id="3535" w:author="Nguyen Duc Anh" w:date="2025-09-27T11:57:00Z">
              <w:r w:rsidRPr="00644FCA">
                <w:rPr>
                  <w:rFonts w:asciiTheme="majorHAnsi" w:hAnsiTheme="majorHAnsi" w:cstheme="majorHAnsi"/>
                  <w:b/>
                  <w:sz w:val="24"/>
                  <w:szCs w:val="24"/>
                </w:rPr>
                <w:t>STT</w:t>
              </w:r>
            </w:ins>
          </w:p>
        </w:tc>
        <w:tc>
          <w:tcPr>
            <w:tcW w:w="1739" w:type="dxa"/>
            <w:tcBorders>
              <w:top w:val="single" w:sz="4" w:space="0" w:color="000000"/>
              <w:left w:val="single" w:sz="4" w:space="0" w:color="000000"/>
              <w:bottom w:val="single" w:sz="4" w:space="0" w:color="000000"/>
              <w:right w:val="single" w:sz="4" w:space="0" w:color="000000"/>
            </w:tcBorders>
            <w:hideMark/>
          </w:tcPr>
          <w:p w14:paraId="2F285775" w14:textId="77777777" w:rsidR="005F00F1" w:rsidRPr="00644FCA" w:rsidRDefault="005F00F1" w:rsidP="005518FF">
            <w:pPr>
              <w:spacing w:after="160" w:line="256" w:lineRule="auto"/>
              <w:ind w:firstLine="0"/>
              <w:jc w:val="center"/>
              <w:rPr>
                <w:ins w:id="3536" w:author="Nguyen Duc Anh" w:date="2025-09-27T11:57:00Z"/>
                <w:rFonts w:asciiTheme="majorHAnsi" w:hAnsiTheme="majorHAnsi" w:cstheme="majorHAnsi"/>
                <w:b/>
                <w:sz w:val="24"/>
                <w:szCs w:val="24"/>
              </w:rPr>
            </w:pPr>
            <w:ins w:id="3537" w:author="Nguyen Duc Anh" w:date="2025-09-27T11:57:00Z">
              <w:r w:rsidRPr="00644FCA">
                <w:rPr>
                  <w:rFonts w:asciiTheme="majorHAnsi" w:hAnsiTheme="majorHAnsi" w:cstheme="majorHAnsi"/>
                  <w:b/>
                  <w:sz w:val="24"/>
                  <w:szCs w:val="24"/>
                </w:rPr>
                <w:t>Trường thông tin</w:t>
              </w:r>
            </w:ins>
          </w:p>
        </w:tc>
        <w:tc>
          <w:tcPr>
            <w:tcW w:w="1242" w:type="dxa"/>
            <w:tcBorders>
              <w:top w:val="single" w:sz="4" w:space="0" w:color="000000"/>
              <w:left w:val="single" w:sz="4" w:space="0" w:color="000000"/>
              <w:bottom w:val="single" w:sz="4" w:space="0" w:color="000000"/>
              <w:right w:val="single" w:sz="4" w:space="0" w:color="000000"/>
            </w:tcBorders>
            <w:hideMark/>
          </w:tcPr>
          <w:p w14:paraId="39AFF986" w14:textId="77777777" w:rsidR="005F00F1" w:rsidRPr="00644FCA" w:rsidRDefault="005F00F1" w:rsidP="005518FF">
            <w:pPr>
              <w:spacing w:after="160" w:line="256" w:lineRule="auto"/>
              <w:ind w:firstLine="0"/>
              <w:jc w:val="center"/>
              <w:rPr>
                <w:ins w:id="3538" w:author="Nguyen Duc Anh" w:date="2025-09-27T11:57:00Z"/>
                <w:rFonts w:asciiTheme="majorHAnsi" w:hAnsiTheme="majorHAnsi" w:cstheme="majorHAnsi"/>
                <w:b/>
                <w:sz w:val="24"/>
                <w:szCs w:val="24"/>
              </w:rPr>
            </w:pPr>
            <w:ins w:id="3539" w:author="Nguyen Duc Anh" w:date="2025-09-27T11:57:00Z">
              <w:r w:rsidRPr="00644FCA">
                <w:rPr>
                  <w:rFonts w:asciiTheme="majorHAnsi" w:hAnsiTheme="majorHAnsi" w:cstheme="majorHAnsi"/>
                  <w:b/>
                  <w:sz w:val="24"/>
                  <w:szCs w:val="24"/>
                </w:rPr>
                <w:t>Kiểu dữ liệu</w:t>
              </w:r>
            </w:ins>
          </w:p>
        </w:tc>
        <w:tc>
          <w:tcPr>
            <w:tcW w:w="911" w:type="dxa"/>
            <w:tcBorders>
              <w:top w:val="single" w:sz="4" w:space="0" w:color="000000"/>
              <w:left w:val="single" w:sz="4" w:space="0" w:color="000000"/>
              <w:bottom w:val="single" w:sz="4" w:space="0" w:color="000000"/>
              <w:right w:val="single" w:sz="4" w:space="0" w:color="000000"/>
            </w:tcBorders>
            <w:hideMark/>
          </w:tcPr>
          <w:p w14:paraId="2F04513D" w14:textId="77777777" w:rsidR="005F00F1" w:rsidRPr="00644FCA" w:rsidRDefault="005F00F1" w:rsidP="005518FF">
            <w:pPr>
              <w:spacing w:after="160" w:line="256" w:lineRule="auto"/>
              <w:ind w:firstLine="0"/>
              <w:jc w:val="center"/>
              <w:rPr>
                <w:ins w:id="3540" w:author="Nguyen Duc Anh" w:date="2025-09-27T11:57:00Z"/>
                <w:rFonts w:asciiTheme="majorHAnsi" w:hAnsiTheme="majorHAnsi" w:cstheme="majorHAnsi"/>
                <w:b/>
                <w:sz w:val="24"/>
                <w:szCs w:val="24"/>
              </w:rPr>
            </w:pPr>
            <w:ins w:id="3541" w:author="Nguyen Duc Anh" w:date="2025-09-27T11:57:00Z">
              <w:r w:rsidRPr="00644FCA">
                <w:rPr>
                  <w:rFonts w:asciiTheme="majorHAnsi" w:hAnsiTheme="majorHAnsi" w:cstheme="majorHAnsi"/>
                  <w:b/>
                  <w:sz w:val="24"/>
                  <w:szCs w:val="24"/>
                </w:rPr>
                <w:t>Bắt buộc</w:t>
              </w:r>
            </w:ins>
          </w:p>
        </w:tc>
        <w:tc>
          <w:tcPr>
            <w:tcW w:w="994" w:type="dxa"/>
            <w:tcBorders>
              <w:top w:val="single" w:sz="4" w:space="0" w:color="000000"/>
              <w:left w:val="single" w:sz="4" w:space="0" w:color="000000"/>
              <w:bottom w:val="single" w:sz="4" w:space="0" w:color="000000"/>
              <w:right w:val="single" w:sz="4" w:space="0" w:color="000000"/>
            </w:tcBorders>
          </w:tcPr>
          <w:p w14:paraId="53AD568B" w14:textId="77777777" w:rsidR="005F00F1" w:rsidRPr="00644FCA" w:rsidRDefault="005F00F1" w:rsidP="005518FF">
            <w:pPr>
              <w:spacing w:line="256" w:lineRule="auto"/>
              <w:ind w:firstLine="0"/>
              <w:jc w:val="center"/>
              <w:rPr>
                <w:ins w:id="3542" w:author="Nguyen Duc Anh" w:date="2025-09-27T11:57:00Z"/>
                <w:rFonts w:asciiTheme="majorHAnsi" w:hAnsiTheme="majorHAnsi" w:cstheme="majorHAnsi"/>
                <w:b/>
                <w:sz w:val="24"/>
                <w:szCs w:val="24"/>
              </w:rPr>
            </w:pPr>
            <w:ins w:id="3543" w:author="Nguyen Duc Anh" w:date="2025-09-27T11:57:00Z">
              <w:r w:rsidRPr="00644FCA">
                <w:rPr>
                  <w:rFonts w:asciiTheme="majorHAnsi" w:hAnsiTheme="majorHAnsi" w:cstheme="majorHAnsi"/>
                  <w:b/>
                  <w:sz w:val="24"/>
                  <w:szCs w:val="24"/>
                </w:rPr>
                <w:t>Được cập nhật</w:t>
              </w:r>
            </w:ins>
          </w:p>
        </w:tc>
        <w:tc>
          <w:tcPr>
            <w:tcW w:w="994" w:type="dxa"/>
            <w:tcBorders>
              <w:top w:val="single" w:sz="4" w:space="0" w:color="000000"/>
              <w:left w:val="single" w:sz="4" w:space="0" w:color="000000"/>
              <w:bottom w:val="single" w:sz="4" w:space="0" w:color="000000"/>
              <w:right w:val="single" w:sz="4" w:space="0" w:color="000000"/>
            </w:tcBorders>
            <w:hideMark/>
          </w:tcPr>
          <w:p w14:paraId="3BDDF3FA" w14:textId="77777777" w:rsidR="005F00F1" w:rsidRPr="00644FCA" w:rsidRDefault="005F00F1" w:rsidP="005518FF">
            <w:pPr>
              <w:spacing w:after="160" w:line="256" w:lineRule="auto"/>
              <w:ind w:firstLine="0"/>
              <w:jc w:val="center"/>
              <w:rPr>
                <w:ins w:id="3544" w:author="Nguyen Duc Anh" w:date="2025-09-27T11:57:00Z"/>
                <w:rFonts w:asciiTheme="majorHAnsi" w:hAnsiTheme="majorHAnsi" w:cstheme="majorHAnsi"/>
                <w:b/>
                <w:sz w:val="24"/>
                <w:szCs w:val="24"/>
              </w:rPr>
            </w:pPr>
            <w:ins w:id="3545" w:author="Nguyen Duc Anh" w:date="2025-09-27T11:57:00Z">
              <w:r w:rsidRPr="00644FCA">
                <w:rPr>
                  <w:rFonts w:asciiTheme="majorHAnsi" w:hAnsiTheme="majorHAnsi" w:cstheme="majorHAnsi"/>
                  <w:b/>
                  <w:sz w:val="24"/>
                  <w:szCs w:val="24"/>
                </w:rPr>
                <w:t>Giá trị mặc định</w:t>
              </w:r>
            </w:ins>
          </w:p>
        </w:tc>
        <w:tc>
          <w:tcPr>
            <w:tcW w:w="3564" w:type="dxa"/>
            <w:tcBorders>
              <w:top w:val="single" w:sz="4" w:space="0" w:color="000000"/>
              <w:left w:val="single" w:sz="4" w:space="0" w:color="000000"/>
              <w:bottom w:val="single" w:sz="4" w:space="0" w:color="000000"/>
              <w:right w:val="single" w:sz="4" w:space="0" w:color="000000"/>
            </w:tcBorders>
            <w:hideMark/>
          </w:tcPr>
          <w:p w14:paraId="4CE5A3B9" w14:textId="77777777" w:rsidR="005F00F1" w:rsidRPr="00644FCA" w:rsidRDefault="005F00F1" w:rsidP="005518FF">
            <w:pPr>
              <w:spacing w:after="160" w:line="256" w:lineRule="auto"/>
              <w:ind w:firstLine="0"/>
              <w:jc w:val="center"/>
              <w:rPr>
                <w:ins w:id="3546" w:author="Nguyen Duc Anh" w:date="2025-09-27T11:57:00Z"/>
                <w:rFonts w:asciiTheme="majorHAnsi" w:hAnsiTheme="majorHAnsi" w:cstheme="majorHAnsi"/>
                <w:b/>
                <w:sz w:val="24"/>
                <w:szCs w:val="24"/>
              </w:rPr>
            </w:pPr>
            <w:ins w:id="3547" w:author="Nguyen Duc Anh" w:date="2025-09-27T11:57:00Z">
              <w:r w:rsidRPr="00644FCA">
                <w:rPr>
                  <w:rFonts w:asciiTheme="majorHAnsi" w:hAnsiTheme="majorHAnsi" w:cstheme="majorHAnsi"/>
                  <w:b/>
                  <w:sz w:val="24"/>
                  <w:szCs w:val="24"/>
                </w:rPr>
                <w:t>Mô tả</w:t>
              </w:r>
            </w:ins>
          </w:p>
        </w:tc>
      </w:tr>
      <w:tr w:rsidR="005F00F1" w:rsidRPr="00644FCA" w14:paraId="22CAFFE8" w14:textId="77777777" w:rsidTr="005518FF">
        <w:trPr>
          <w:trHeight w:val="748"/>
          <w:ins w:id="3548"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056FFDF7" w14:textId="77777777" w:rsidR="005F00F1" w:rsidRPr="00644FCA" w:rsidRDefault="005F00F1" w:rsidP="005F00F1">
            <w:pPr>
              <w:numPr>
                <w:ilvl w:val="0"/>
                <w:numId w:val="62"/>
              </w:numPr>
              <w:tabs>
                <w:tab w:val="left" w:pos="709"/>
              </w:tabs>
              <w:spacing w:line="256" w:lineRule="auto"/>
              <w:contextualSpacing/>
              <w:jc w:val="center"/>
              <w:rPr>
                <w:ins w:id="3549"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46EAA8C" w14:textId="77777777" w:rsidR="005F00F1" w:rsidRDefault="005F00F1" w:rsidP="005518FF">
            <w:pPr>
              <w:spacing w:line="256" w:lineRule="auto"/>
              <w:ind w:firstLine="0"/>
              <w:jc w:val="both"/>
              <w:rPr>
                <w:ins w:id="3550" w:author="Nguyen Duc Anh" w:date="2025-09-27T11:57:00Z"/>
                <w:rFonts w:asciiTheme="majorHAnsi" w:hAnsiTheme="majorHAnsi" w:cstheme="majorHAnsi"/>
                <w:sz w:val="24"/>
                <w:szCs w:val="24"/>
              </w:rPr>
            </w:pPr>
            <w:ins w:id="3551" w:author="Nguyen Duc Anh" w:date="2025-09-27T11:57:00Z">
              <w:r>
                <w:rPr>
                  <w:rFonts w:asciiTheme="majorHAnsi" w:hAnsiTheme="majorHAnsi" w:cstheme="majorHAnsi"/>
                  <w:sz w:val="24"/>
                  <w:szCs w:val="24"/>
                </w:rPr>
                <w:t>Loại giao dịch</w:t>
              </w:r>
            </w:ins>
          </w:p>
        </w:tc>
        <w:tc>
          <w:tcPr>
            <w:tcW w:w="1242" w:type="dxa"/>
            <w:tcBorders>
              <w:top w:val="single" w:sz="4" w:space="0" w:color="000000"/>
              <w:left w:val="single" w:sz="4" w:space="0" w:color="000000"/>
              <w:bottom w:val="single" w:sz="4" w:space="0" w:color="000000"/>
              <w:right w:val="single" w:sz="4" w:space="0" w:color="000000"/>
            </w:tcBorders>
          </w:tcPr>
          <w:p w14:paraId="14919115" w14:textId="77777777" w:rsidR="005F00F1" w:rsidRDefault="005F00F1" w:rsidP="005518FF">
            <w:pPr>
              <w:spacing w:line="256" w:lineRule="auto"/>
              <w:ind w:firstLine="0"/>
              <w:rPr>
                <w:ins w:id="3552" w:author="Nguyen Duc Anh" w:date="2025-09-27T11:57:00Z"/>
                <w:rFonts w:asciiTheme="majorHAnsi" w:hAnsiTheme="majorHAnsi" w:cstheme="majorHAnsi"/>
                <w:sz w:val="24"/>
                <w:szCs w:val="24"/>
              </w:rPr>
            </w:pPr>
            <w:ins w:id="3553" w:author="Nguyen Duc Anh" w:date="2025-09-27T11:57:00Z">
              <w:r>
                <w:rPr>
                  <w:rFonts w:asciiTheme="majorHAnsi" w:hAnsiTheme="majorHAnsi" w:cstheme="majorHAnsi"/>
                  <w:sz w:val="24"/>
                  <w:szCs w:val="24"/>
                </w:rPr>
                <w:t>Droplist</w:t>
              </w:r>
            </w:ins>
          </w:p>
        </w:tc>
        <w:tc>
          <w:tcPr>
            <w:tcW w:w="911" w:type="dxa"/>
            <w:tcBorders>
              <w:top w:val="single" w:sz="4" w:space="0" w:color="000000"/>
              <w:left w:val="single" w:sz="4" w:space="0" w:color="000000"/>
              <w:bottom w:val="single" w:sz="4" w:space="0" w:color="000000"/>
              <w:right w:val="single" w:sz="4" w:space="0" w:color="000000"/>
            </w:tcBorders>
          </w:tcPr>
          <w:p w14:paraId="2F778C66" w14:textId="77777777" w:rsidR="005F00F1" w:rsidRDefault="005F00F1" w:rsidP="005518FF">
            <w:pPr>
              <w:spacing w:line="256" w:lineRule="auto"/>
              <w:ind w:firstLine="0"/>
              <w:rPr>
                <w:ins w:id="3554" w:author="Nguyen Duc Anh" w:date="2025-09-27T11:57:00Z"/>
                <w:rFonts w:asciiTheme="majorHAnsi" w:hAnsiTheme="majorHAnsi" w:cstheme="majorHAnsi"/>
                <w:sz w:val="24"/>
                <w:szCs w:val="24"/>
              </w:rPr>
            </w:pPr>
            <w:ins w:id="3555"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1852009F" w14:textId="77777777" w:rsidR="005F00F1" w:rsidRDefault="005F00F1" w:rsidP="005518FF">
            <w:pPr>
              <w:spacing w:line="256" w:lineRule="auto"/>
              <w:ind w:firstLine="0"/>
              <w:rPr>
                <w:ins w:id="3556" w:author="Nguyen Duc Anh" w:date="2025-09-27T11:57:00Z"/>
                <w:rFonts w:asciiTheme="majorHAnsi" w:hAnsiTheme="majorHAnsi" w:cstheme="majorHAnsi"/>
                <w:sz w:val="24"/>
                <w:szCs w:val="24"/>
              </w:rPr>
            </w:pPr>
            <w:ins w:id="3557"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1CEE85E4" w14:textId="77777777" w:rsidR="005F00F1" w:rsidRPr="00644FCA" w:rsidRDefault="005F00F1" w:rsidP="005518FF">
            <w:pPr>
              <w:spacing w:line="256" w:lineRule="auto"/>
              <w:ind w:firstLine="0"/>
              <w:rPr>
                <w:ins w:id="3558" w:author="Nguyen Duc Anh" w:date="2025-09-27T11:57:00Z"/>
                <w:rFonts w:asciiTheme="majorHAnsi" w:hAnsiTheme="majorHAnsi" w:cstheme="majorHAnsi"/>
                <w:sz w:val="24"/>
                <w:szCs w:val="24"/>
              </w:rPr>
            </w:pPr>
            <w:ins w:id="3559" w:author="Nguyen Duc Anh" w:date="2025-09-27T11:57:00Z">
              <w:r w:rsidRPr="00644FCA">
                <w:rPr>
                  <w:rFonts w:asciiTheme="majorHAnsi" w:hAnsiTheme="majorHAnsi" w:cstheme="majorHAnsi"/>
                  <w:sz w:val="24"/>
                  <w:szCs w:val="24"/>
                </w:rPr>
                <w:t>Không</w:t>
              </w:r>
              <w:r>
                <w:rPr>
                  <w:rFonts w:asciiTheme="majorHAnsi" w:hAnsiTheme="majorHAnsi" w:cstheme="majorHAnsi"/>
                  <w:sz w:val="24"/>
                  <w:szCs w:val="24"/>
                </w:rPr>
                <w:t>/Có</w:t>
              </w:r>
            </w:ins>
          </w:p>
        </w:tc>
        <w:tc>
          <w:tcPr>
            <w:tcW w:w="3564" w:type="dxa"/>
            <w:tcBorders>
              <w:top w:val="single" w:sz="4" w:space="0" w:color="000000"/>
              <w:left w:val="single" w:sz="4" w:space="0" w:color="000000"/>
              <w:bottom w:val="single" w:sz="4" w:space="0" w:color="000000"/>
              <w:right w:val="single" w:sz="4" w:space="0" w:color="000000"/>
            </w:tcBorders>
          </w:tcPr>
          <w:p w14:paraId="0593432A" w14:textId="77777777" w:rsidR="005F00F1" w:rsidRDefault="005F00F1" w:rsidP="005518FF">
            <w:pPr>
              <w:spacing w:line="256" w:lineRule="auto"/>
              <w:ind w:firstLine="0"/>
              <w:rPr>
                <w:ins w:id="3560" w:author="Nguyen Duc Anh" w:date="2025-09-27T11:57:00Z"/>
                <w:rFonts w:asciiTheme="majorHAnsi" w:hAnsiTheme="majorHAnsi" w:cstheme="majorHAnsi"/>
                <w:sz w:val="24"/>
                <w:szCs w:val="24"/>
              </w:rPr>
            </w:pPr>
            <w:ins w:id="3561" w:author="Nguyen Duc Anh" w:date="2025-09-27T11:57:00Z">
              <w:r>
                <w:rPr>
                  <w:rFonts w:asciiTheme="majorHAnsi" w:hAnsiTheme="majorHAnsi" w:cstheme="majorHAnsi"/>
                  <w:sz w:val="24"/>
                  <w:szCs w:val="24"/>
                </w:rPr>
                <w:t>Chọn loại giao dịch cần làm:</w:t>
              </w:r>
            </w:ins>
          </w:p>
          <w:p w14:paraId="7D8452BC" w14:textId="77777777" w:rsidR="005F00F1" w:rsidRDefault="005F00F1" w:rsidP="005518FF">
            <w:pPr>
              <w:spacing w:line="256" w:lineRule="auto"/>
              <w:ind w:firstLine="0"/>
              <w:rPr>
                <w:ins w:id="3562" w:author="Nguyen Duc Anh" w:date="2025-09-27T11:57:00Z"/>
                <w:rFonts w:asciiTheme="majorHAnsi" w:hAnsiTheme="majorHAnsi" w:cstheme="majorHAnsi"/>
                <w:sz w:val="24"/>
                <w:szCs w:val="24"/>
              </w:rPr>
            </w:pPr>
            <w:ins w:id="3563" w:author="Nguyen Duc Anh" w:date="2025-09-27T11:57:00Z">
              <w:r>
                <w:rPr>
                  <w:rFonts w:asciiTheme="majorHAnsi" w:hAnsiTheme="majorHAnsi" w:cstheme="majorHAnsi"/>
                  <w:sz w:val="24"/>
                  <w:szCs w:val="24"/>
                </w:rPr>
                <w:t>Mua ngoại tệ mặt (Ngân hàng mua)</w:t>
              </w:r>
            </w:ins>
          </w:p>
          <w:p w14:paraId="5866E424" w14:textId="77777777" w:rsidR="005F00F1" w:rsidRDefault="005F00F1" w:rsidP="005518FF">
            <w:pPr>
              <w:spacing w:line="256" w:lineRule="auto"/>
              <w:ind w:firstLine="0"/>
              <w:rPr>
                <w:ins w:id="3564" w:author="Nguyen Duc Anh" w:date="2025-09-27T11:57:00Z"/>
                <w:rFonts w:asciiTheme="majorHAnsi" w:hAnsiTheme="majorHAnsi" w:cstheme="majorHAnsi"/>
                <w:sz w:val="24"/>
                <w:szCs w:val="24"/>
              </w:rPr>
            </w:pPr>
            <w:ins w:id="3565" w:author="Nguyen Duc Anh" w:date="2025-09-27T11:57:00Z">
              <w:r>
                <w:rPr>
                  <w:rFonts w:asciiTheme="majorHAnsi" w:hAnsiTheme="majorHAnsi" w:cstheme="majorHAnsi"/>
                  <w:sz w:val="24"/>
                  <w:szCs w:val="24"/>
                </w:rPr>
                <w:t>Bán ngoại tệ mặt (Ngân hàng bán)</w:t>
              </w:r>
            </w:ins>
          </w:p>
          <w:p w14:paraId="7E4B1E01" w14:textId="77777777" w:rsidR="005F00F1" w:rsidRDefault="005F00F1" w:rsidP="005518FF">
            <w:pPr>
              <w:spacing w:line="256" w:lineRule="auto"/>
              <w:ind w:firstLine="0"/>
              <w:rPr>
                <w:ins w:id="3566" w:author="Nguyen Duc Anh" w:date="2025-09-27T11:57:00Z"/>
                <w:rFonts w:asciiTheme="majorHAnsi" w:hAnsiTheme="majorHAnsi" w:cstheme="majorHAnsi"/>
                <w:sz w:val="24"/>
                <w:szCs w:val="24"/>
              </w:rPr>
            </w:pPr>
            <w:ins w:id="3567" w:author="Nguyen Duc Anh" w:date="2025-09-27T11:57:00Z">
              <w:r>
                <w:rPr>
                  <w:rFonts w:asciiTheme="majorHAnsi" w:hAnsiTheme="majorHAnsi" w:cstheme="majorHAnsi"/>
                  <w:sz w:val="24"/>
                  <w:szCs w:val="24"/>
                </w:rPr>
                <w:t>- Hiển thị mặc định nếu đi từ màn hình chi tiết đề nghị,  từ hồ sơ khách hàng tại hàng đợi, từ menu cấp 2 hoặc từ nút tác vụ trên màn hình quản lý mua bán ngoại tệ</w:t>
              </w:r>
            </w:ins>
          </w:p>
        </w:tc>
      </w:tr>
      <w:tr w:rsidR="005F00F1" w:rsidRPr="00644FCA" w14:paraId="4E5B7901" w14:textId="77777777" w:rsidTr="005518FF">
        <w:trPr>
          <w:trHeight w:val="748"/>
          <w:ins w:id="3568"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60C81E5A" w14:textId="77777777" w:rsidR="005F00F1" w:rsidRPr="00644FCA" w:rsidRDefault="005F00F1" w:rsidP="005F00F1">
            <w:pPr>
              <w:numPr>
                <w:ilvl w:val="0"/>
                <w:numId w:val="62"/>
              </w:numPr>
              <w:tabs>
                <w:tab w:val="left" w:pos="709"/>
              </w:tabs>
              <w:spacing w:line="256" w:lineRule="auto"/>
              <w:contextualSpacing/>
              <w:jc w:val="center"/>
              <w:rPr>
                <w:ins w:id="3569"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8414FF0" w14:textId="77777777" w:rsidR="005F00F1" w:rsidRDefault="005F00F1" w:rsidP="005518FF">
            <w:pPr>
              <w:spacing w:line="256" w:lineRule="auto"/>
              <w:ind w:firstLine="0"/>
              <w:rPr>
                <w:ins w:id="3570" w:author="Nguyen Duc Anh" w:date="2025-09-27T11:57:00Z"/>
                <w:rFonts w:asciiTheme="majorHAnsi" w:hAnsiTheme="majorHAnsi" w:cstheme="majorHAnsi"/>
                <w:sz w:val="24"/>
                <w:szCs w:val="24"/>
              </w:rPr>
            </w:pPr>
            <w:ins w:id="3571" w:author="Nguyen Duc Anh" w:date="2025-09-27T11:57:00Z">
              <w:r>
                <w:rPr>
                  <w:rFonts w:asciiTheme="majorHAnsi" w:hAnsiTheme="majorHAnsi" w:cstheme="majorHAnsi"/>
                  <w:sz w:val="24"/>
                  <w:szCs w:val="24"/>
                </w:rPr>
                <w:t>Đề nghị</w:t>
              </w:r>
            </w:ins>
          </w:p>
        </w:tc>
        <w:tc>
          <w:tcPr>
            <w:tcW w:w="1242" w:type="dxa"/>
            <w:tcBorders>
              <w:top w:val="single" w:sz="4" w:space="0" w:color="000000"/>
              <w:left w:val="single" w:sz="4" w:space="0" w:color="000000"/>
              <w:bottom w:val="single" w:sz="4" w:space="0" w:color="000000"/>
              <w:right w:val="single" w:sz="4" w:space="0" w:color="000000"/>
            </w:tcBorders>
          </w:tcPr>
          <w:p w14:paraId="7CA4A3F1" w14:textId="77777777" w:rsidR="005F00F1" w:rsidRDefault="005F00F1" w:rsidP="005518FF">
            <w:pPr>
              <w:spacing w:line="256" w:lineRule="auto"/>
              <w:ind w:firstLine="0"/>
              <w:rPr>
                <w:ins w:id="3572" w:author="Nguyen Duc Anh" w:date="2025-09-27T11:57:00Z"/>
                <w:rFonts w:asciiTheme="majorHAnsi" w:hAnsiTheme="majorHAnsi" w:cstheme="majorHAnsi"/>
                <w:sz w:val="24"/>
                <w:szCs w:val="24"/>
              </w:rPr>
            </w:pPr>
            <w:ins w:id="3573" w:author="Nguyen Duc Anh" w:date="2025-09-27T11:57:00Z">
              <w:r>
                <w:rPr>
                  <w:rFonts w:asciiTheme="majorHAnsi" w:hAnsiTheme="majorHAnsi" w:cstheme="majorHAnsi"/>
                  <w:sz w:val="24"/>
                  <w:szCs w:val="24"/>
                </w:rPr>
                <w:t>Droplist</w:t>
              </w:r>
            </w:ins>
          </w:p>
        </w:tc>
        <w:tc>
          <w:tcPr>
            <w:tcW w:w="911" w:type="dxa"/>
            <w:tcBorders>
              <w:top w:val="single" w:sz="4" w:space="0" w:color="000000"/>
              <w:left w:val="single" w:sz="4" w:space="0" w:color="000000"/>
              <w:bottom w:val="single" w:sz="4" w:space="0" w:color="000000"/>
              <w:right w:val="single" w:sz="4" w:space="0" w:color="000000"/>
            </w:tcBorders>
          </w:tcPr>
          <w:p w14:paraId="53325B32" w14:textId="77777777" w:rsidR="005F00F1" w:rsidRDefault="005F00F1" w:rsidP="005518FF">
            <w:pPr>
              <w:spacing w:line="256" w:lineRule="auto"/>
              <w:ind w:firstLine="0"/>
              <w:rPr>
                <w:ins w:id="3574" w:author="Nguyen Duc Anh" w:date="2025-09-27T11:57:00Z"/>
                <w:rFonts w:asciiTheme="majorHAnsi" w:hAnsiTheme="majorHAnsi" w:cstheme="majorHAnsi"/>
                <w:sz w:val="24"/>
                <w:szCs w:val="24"/>
              </w:rPr>
            </w:pPr>
            <w:ins w:id="3575" w:author="Nguyen Duc Anh" w:date="2025-09-27T11:57:00Z">
              <w:r>
                <w:rPr>
                  <w:rFonts w:asciiTheme="majorHAnsi" w:hAnsiTheme="majorHAnsi" w:cstheme="majorHAnsi"/>
                  <w:sz w:val="24"/>
                  <w:szCs w:val="24"/>
                </w:rPr>
                <w:t>Không</w:t>
              </w:r>
            </w:ins>
          </w:p>
        </w:tc>
        <w:tc>
          <w:tcPr>
            <w:tcW w:w="994" w:type="dxa"/>
            <w:tcBorders>
              <w:top w:val="single" w:sz="4" w:space="0" w:color="000000"/>
              <w:left w:val="single" w:sz="4" w:space="0" w:color="000000"/>
              <w:bottom w:val="single" w:sz="4" w:space="0" w:color="000000"/>
              <w:right w:val="single" w:sz="4" w:space="0" w:color="000000"/>
            </w:tcBorders>
          </w:tcPr>
          <w:p w14:paraId="4DE176BD" w14:textId="77777777" w:rsidR="005F00F1" w:rsidRDefault="005F00F1" w:rsidP="005518FF">
            <w:pPr>
              <w:spacing w:line="256" w:lineRule="auto"/>
              <w:ind w:firstLine="0"/>
              <w:rPr>
                <w:ins w:id="3576" w:author="Nguyen Duc Anh" w:date="2025-09-27T11:57:00Z"/>
                <w:rFonts w:asciiTheme="majorHAnsi" w:hAnsiTheme="majorHAnsi" w:cstheme="majorHAnsi"/>
                <w:sz w:val="24"/>
                <w:szCs w:val="24"/>
              </w:rPr>
            </w:pPr>
            <w:ins w:id="3577"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5D9507E0" w14:textId="77777777" w:rsidR="005F00F1" w:rsidRPr="00644FCA" w:rsidRDefault="005F00F1" w:rsidP="005518FF">
            <w:pPr>
              <w:spacing w:line="256" w:lineRule="auto"/>
              <w:ind w:firstLine="0"/>
              <w:rPr>
                <w:ins w:id="3578" w:author="Nguyen Duc Anh" w:date="2025-09-27T11:57:00Z"/>
                <w:rFonts w:asciiTheme="majorHAnsi" w:hAnsiTheme="majorHAnsi" w:cstheme="majorHAnsi"/>
                <w:sz w:val="24"/>
                <w:szCs w:val="24"/>
              </w:rPr>
            </w:pPr>
            <w:ins w:id="3579" w:author="Nguyen Duc Anh" w:date="2025-09-27T11:57:00Z">
              <w:r w:rsidRPr="00644FCA">
                <w:rPr>
                  <w:rFonts w:asciiTheme="majorHAnsi" w:hAnsiTheme="majorHAnsi" w:cstheme="majorHAnsi"/>
                  <w:sz w:val="24"/>
                  <w:szCs w:val="24"/>
                </w:rPr>
                <w:t>Không</w:t>
              </w:r>
              <w:r>
                <w:rPr>
                  <w:rFonts w:asciiTheme="majorHAnsi" w:hAnsiTheme="majorHAnsi" w:cstheme="majorHAnsi"/>
                  <w:sz w:val="24"/>
                  <w:szCs w:val="24"/>
                </w:rPr>
                <w:t>/Có</w:t>
              </w:r>
            </w:ins>
          </w:p>
        </w:tc>
        <w:tc>
          <w:tcPr>
            <w:tcW w:w="3564" w:type="dxa"/>
            <w:tcBorders>
              <w:top w:val="single" w:sz="4" w:space="0" w:color="000000"/>
              <w:left w:val="single" w:sz="4" w:space="0" w:color="000000"/>
              <w:bottom w:val="single" w:sz="4" w:space="0" w:color="000000"/>
              <w:right w:val="single" w:sz="4" w:space="0" w:color="000000"/>
            </w:tcBorders>
          </w:tcPr>
          <w:p w14:paraId="395C06B3" w14:textId="77777777" w:rsidR="005F00F1" w:rsidRDefault="005F00F1" w:rsidP="005518FF">
            <w:pPr>
              <w:spacing w:line="256" w:lineRule="auto"/>
              <w:ind w:firstLine="0"/>
              <w:rPr>
                <w:ins w:id="3580" w:author="Nguyen Duc Anh" w:date="2025-09-27T11:57:00Z"/>
                <w:rFonts w:asciiTheme="majorHAnsi" w:hAnsiTheme="majorHAnsi" w:cstheme="majorHAnsi"/>
                <w:sz w:val="24"/>
                <w:szCs w:val="24"/>
              </w:rPr>
            </w:pPr>
            <w:ins w:id="3581" w:author="Nguyen Duc Anh" w:date="2025-09-27T11:57:00Z">
              <w:r>
                <w:rPr>
                  <w:rFonts w:asciiTheme="majorHAnsi" w:hAnsiTheme="majorHAnsi" w:cstheme="majorHAnsi"/>
                  <w:sz w:val="24"/>
                  <w:szCs w:val="24"/>
                </w:rPr>
                <w:t>Chọn đề nghị mua bán ngoại tệ của khách hàng đã tạo lập.</w:t>
              </w:r>
            </w:ins>
          </w:p>
          <w:p w14:paraId="1A79D134" w14:textId="77777777" w:rsidR="005F00F1" w:rsidRDefault="005F00F1" w:rsidP="005518FF">
            <w:pPr>
              <w:spacing w:line="256" w:lineRule="auto"/>
              <w:ind w:firstLine="0"/>
              <w:rPr>
                <w:ins w:id="3582" w:author="Nguyen Duc Anh" w:date="2025-09-27T11:57:00Z"/>
                <w:rFonts w:asciiTheme="majorHAnsi" w:hAnsiTheme="majorHAnsi" w:cstheme="majorHAnsi"/>
                <w:sz w:val="24"/>
                <w:szCs w:val="24"/>
              </w:rPr>
            </w:pPr>
            <w:ins w:id="3583" w:author="Nguyen Duc Anh" w:date="2025-09-27T11:57:00Z">
              <w:r>
                <w:rPr>
                  <w:rFonts w:asciiTheme="majorHAnsi" w:hAnsiTheme="majorHAnsi" w:cstheme="majorHAnsi"/>
                  <w:sz w:val="24"/>
                  <w:szCs w:val="24"/>
                </w:rPr>
                <w:t>Hiển thị mặc định nếu đi từ màn hình chi tiết đề nghị hoặc từ hồ sơ khách hàng tại hàng đợi, từ menu cấp 2 hoặc từ nút tác vụ trên màn hình quản lý mua bán ngoại tệ</w:t>
              </w:r>
            </w:ins>
          </w:p>
        </w:tc>
      </w:tr>
      <w:tr w:rsidR="005F00F1" w:rsidRPr="00644FCA" w14:paraId="0BE203C3" w14:textId="77777777" w:rsidTr="005518FF">
        <w:trPr>
          <w:trHeight w:val="748"/>
          <w:ins w:id="3584"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263DEF49" w14:textId="77777777" w:rsidR="005F00F1" w:rsidRPr="00644FCA" w:rsidRDefault="005F00F1" w:rsidP="005F00F1">
            <w:pPr>
              <w:numPr>
                <w:ilvl w:val="0"/>
                <w:numId w:val="62"/>
              </w:numPr>
              <w:tabs>
                <w:tab w:val="left" w:pos="709"/>
              </w:tabs>
              <w:spacing w:line="256" w:lineRule="auto"/>
              <w:contextualSpacing/>
              <w:jc w:val="center"/>
              <w:rPr>
                <w:ins w:id="3585"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11187C8" w14:textId="77777777" w:rsidR="005F00F1" w:rsidRDefault="005F00F1" w:rsidP="005518FF">
            <w:pPr>
              <w:spacing w:line="256" w:lineRule="auto"/>
              <w:ind w:firstLine="0"/>
              <w:rPr>
                <w:ins w:id="3586" w:author="Nguyen Duc Anh" w:date="2025-09-27T11:57:00Z"/>
                <w:rFonts w:asciiTheme="majorHAnsi" w:hAnsiTheme="majorHAnsi" w:cstheme="majorHAnsi"/>
                <w:sz w:val="24"/>
                <w:szCs w:val="24"/>
              </w:rPr>
            </w:pPr>
            <w:ins w:id="3587" w:author="Nguyen Duc Anh" w:date="2025-09-27T11:57:00Z">
              <w:r>
                <w:rPr>
                  <w:rFonts w:asciiTheme="majorHAnsi" w:hAnsiTheme="majorHAnsi" w:cstheme="majorHAnsi"/>
                  <w:sz w:val="24"/>
                  <w:szCs w:val="24"/>
                </w:rPr>
                <w:t>Số giao dịch</w:t>
              </w:r>
            </w:ins>
          </w:p>
        </w:tc>
        <w:tc>
          <w:tcPr>
            <w:tcW w:w="1242" w:type="dxa"/>
            <w:tcBorders>
              <w:top w:val="single" w:sz="4" w:space="0" w:color="000000"/>
              <w:left w:val="single" w:sz="4" w:space="0" w:color="000000"/>
              <w:bottom w:val="single" w:sz="4" w:space="0" w:color="000000"/>
              <w:right w:val="single" w:sz="4" w:space="0" w:color="000000"/>
            </w:tcBorders>
          </w:tcPr>
          <w:p w14:paraId="0892C958" w14:textId="77777777" w:rsidR="005F00F1" w:rsidRDefault="005F00F1" w:rsidP="005518FF">
            <w:pPr>
              <w:spacing w:line="256" w:lineRule="auto"/>
              <w:ind w:firstLine="0"/>
              <w:rPr>
                <w:ins w:id="3588" w:author="Nguyen Duc Anh" w:date="2025-09-27T11:57:00Z"/>
                <w:rFonts w:asciiTheme="majorHAnsi" w:hAnsiTheme="majorHAnsi" w:cstheme="majorHAnsi"/>
                <w:sz w:val="24"/>
                <w:szCs w:val="24"/>
              </w:rPr>
            </w:pPr>
            <w:ins w:id="3589" w:author="Nguyen Duc Anh" w:date="2025-09-27T11:57:00Z">
              <w:r>
                <w:rPr>
                  <w:rFonts w:asciiTheme="majorHAnsi" w:hAnsiTheme="majorHAnsi" w:cstheme="majorHAnsi"/>
                  <w:sz w:val="24"/>
                  <w:szCs w:val="24"/>
                </w:rPr>
                <w:t>Text</w:t>
              </w:r>
            </w:ins>
          </w:p>
        </w:tc>
        <w:tc>
          <w:tcPr>
            <w:tcW w:w="911" w:type="dxa"/>
            <w:tcBorders>
              <w:top w:val="single" w:sz="4" w:space="0" w:color="000000"/>
              <w:left w:val="single" w:sz="4" w:space="0" w:color="000000"/>
              <w:bottom w:val="single" w:sz="4" w:space="0" w:color="000000"/>
              <w:right w:val="single" w:sz="4" w:space="0" w:color="000000"/>
            </w:tcBorders>
          </w:tcPr>
          <w:p w14:paraId="0242E59A" w14:textId="77777777" w:rsidR="005F00F1" w:rsidRDefault="005F00F1" w:rsidP="005518FF">
            <w:pPr>
              <w:spacing w:line="256" w:lineRule="auto"/>
              <w:ind w:firstLine="0"/>
              <w:rPr>
                <w:ins w:id="3590" w:author="Nguyen Duc Anh" w:date="2025-09-27T11:57:00Z"/>
                <w:rFonts w:asciiTheme="majorHAnsi" w:hAnsiTheme="majorHAnsi" w:cstheme="majorHAnsi"/>
                <w:sz w:val="24"/>
                <w:szCs w:val="24"/>
              </w:rPr>
            </w:pPr>
            <w:ins w:id="3591"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5B6EF400" w14:textId="77777777" w:rsidR="005F00F1" w:rsidRDefault="005F00F1" w:rsidP="005518FF">
            <w:pPr>
              <w:spacing w:line="256" w:lineRule="auto"/>
              <w:ind w:firstLine="0"/>
              <w:rPr>
                <w:ins w:id="3592" w:author="Nguyen Duc Anh" w:date="2025-09-27T11:57:00Z"/>
                <w:rFonts w:asciiTheme="majorHAnsi" w:hAnsiTheme="majorHAnsi" w:cstheme="majorHAnsi"/>
                <w:sz w:val="24"/>
                <w:szCs w:val="24"/>
              </w:rPr>
            </w:pPr>
            <w:ins w:id="3593" w:author="Nguyen Duc Anh" w:date="2025-09-27T11:57:00Z">
              <w:r>
                <w:rPr>
                  <w:rFonts w:asciiTheme="majorHAnsi" w:hAnsiTheme="majorHAnsi" w:cstheme="majorHAnsi"/>
                  <w:sz w:val="24"/>
                  <w:szCs w:val="24"/>
                </w:rPr>
                <w:t>Không</w:t>
              </w:r>
            </w:ins>
          </w:p>
        </w:tc>
        <w:tc>
          <w:tcPr>
            <w:tcW w:w="994" w:type="dxa"/>
            <w:tcBorders>
              <w:top w:val="single" w:sz="4" w:space="0" w:color="000000"/>
              <w:left w:val="single" w:sz="4" w:space="0" w:color="000000"/>
              <w:bottom w:val="single" w:sz="4" w:space="0" w:color="000000"/>
              <w:right w:val="single" w:sz="4" w:space="0" w:color="000000"/>
            </w:tcBorders>
          </w:tcPr>
          <w:p w14:paraId="4A93808A" w14:textId="77777777" w:rsidR="005F00F1" w:rsidRDefault="005F00F1" w:rsidP="005518FF">
            <w:pPr>
              <w:spacing w:line="256" w:lineRule="auto"/>
              <w:ind w:firstLine="0"/>
              <w:rPr>
                <w:ins w:id="3594" w:author="Nguyen Duc Anh" w:date="2025-09-27T11:57:00Z"/>
                <w:rFonts w:asciiTheme="majorHAnsi" w:hAnsiTheme="majorHAnsi" w:cstheme="majorHAnsi"/>
                <w:sz w:val="24"/>
                <w:szCs w:val="24"/>
              </w:rPr>
            </w:pPr>
            <w:ins w:id="3595" w:author="Nguyen Duc Anh" w:date="2025-09-27T11:57:00Z">
              <w:r w:rsidRPr="00644FCA">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17B70521" w14:textId="77777777" w:rsidR="005F00F1" w:rsidRDefault="005F00F1" w:rsidP="005518FF">
            <w:pPr>
              <w:spacing w:line="256" w:lineRule="auto"/>
              <w:ind w:firstLine="0"/>
              <w:rPr>
                <w:ins w:id="3596" w:author="Nguyen Duc Anh" w:date="2025-09-27T11:57:00Z"/>
                <w:rFonts w:asciiTheme="majorHAnsi" w:hAnsiTheme="majorHAnsi" w:cstheme="majorHAnsi"/>
                <w:sz w:val="24"/>
                <w:szCs w:val="24"/>
              </w:rPr>
            </w:pPr>
            <w:ins w:id="3597" w:author="Nguyen Duc Anh" w:date="2025-09-27T11:57:00Z">
              <w:r>
                <w:rPr>
                  <w:rFonts w:asciiTheme="majorHAnsi" w:hAnsiTheme="majorHAnsi" w:cstheme="majorHAnsi"/>
                  <w:sz w:val="24"/>
                  <w:szCs w:val="24"/>
                </w:rPr>
                <w:t>Hiển thị mã số giao dịch sau khi chọn loại giao dịch:</w:t>
              </w:r>
            </w:ins>
          </w:p>
          <w:p w14:paraId="634C720B" w14:textId="77777777" w:rsidR="005F00F1" w:rsidRDefault="005F00F1" w:rsidP="005518FF">
            <w:pPr>
              <w:spacing w:line="256" w:lineRule="auto"/>
              <w:ind w:firstLine="0"/>
              <w:rPr>
                <w:ins w:id="3598" w:author="Nguyen Duc Anh" w:date="2025-09-27T11:57:00Z"/>
                <w:rFonts w:asciiTheme="majorHAnsi" w:hAnsiTheme="majorHAnsi" w:cstheme="majorHAnsi"/>
                <w:sz w:val="24"/>
                <w:szCs w:val="24"/>
              </w:rPr>
            </w:pPr>
            <w:ins w:id="3599" w:author="Nguyen Duc Anh" w:date="2025-09-27T11:57:00Z">
              <w:r>
                <w:rPr>
                  <w:rFonts w:asciiTheme="majorHAnsi" w:hAnsiTheme="majorHAnsi" w:cstheme="majorHAnsi"/>
                  <w:sz w:val="24"/>
                  <w:szCs w:val="24"/>
                </w:rPr>
                <w:t>Mua ngoại tệ: mã chi nhánh – FCB- mã giao dịch</w:t>
              </w:r>
            </w:ins>
          </w:p>
          <w:p w14:paraId="06BFEC89" w14:textId="77777777" w:rsidR="005F00F1" w:rsidRPr="0093302E" w:rsidRDefault="005F00F1" w:rsidP="005518FF">
            <w:pPr>
              <w:spacing w:line="256" w:lineRule="auto"/>
              <w:ind w:firstLine="0"/>
              <w:rPr>
                <w:ins w:id="3600" w:author="Nguyen Duc Anh" w:date="2025-09-27T11:57:00Z"/>
                <w:rFonts w:asciiTheme="majorHAnsi" w:hAnsiTheme="majorHAnsi" w:cstheme="majorHAnsi"/>
                <w:sz w:val="24"/>
                <w:szCs w:val="24"/>
              </w:rPr>
            </w:pPr>
            <w:ins w:id="3601" w:author="Nguyen Duc Anh" w:date="2025-09-27T11:57:00Z">
              <w:r>
                <w:rPr>
                  <w:rFonts w:asciiTheme="majorHAnsi" w:hAnsiTheme="majorHAnsi" w:cstheme="majorHAnsi"/>
                  <w:sz w:val="24"/>
                  <w:szCs w:val="24"/>
                </w:rPr>
                <w:t>Bán ngoại tệ: mã chi nhánh – FCS- mã giao dịch</w:t>
              </w:r>
            </w:ins>
          </w:p>
        </w:tc>
      </w:tr>
      <w:tr w:rsidR="005F00F1" w:rsidRPr="00644FCA" w14:paraId="4D1476B9" w14:textId="77777777" w:rsidTr="005518FF">
        <w:trPr>
          <w:trHeight w:val="748"/>
          <w:ins w:id="3602"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78B707F5" w14:textId="77777777" w:rsidR="005F00F1" w:rsidRPr="00644FCA" w:rsidRDefault="005F00F1" w:rsidP="005F00F1">
            <w:pPr>
              <w:numPr>
                <w:ilvl w:val="0"/>
                <w:numId w:val="62"/>
              </w:numPr>
              <w:tabs>
                <w:tab w:val="left" w:pos="709"/>
              </w:tabs>
              <w:spacing w:line="256" w:lineRule="auto"/>
              <w:contextualSpacing/>
              <w:jc w:val="center"/>
              <w:rPr>
                <w:ins w:id="3603"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0B94415" w14:textId="77777777" w:rsidR="005F00F1" w:rsidRDefault="005F00F1" w:rsidP="005518FF">
            <w:pPr>
              <w:spacing w:line="256" w:lineRule="auto"/>
              <w:ind w:firstLine="0"/>
              <w:rPr>
                <w:ins w:id="3604" w:author="Nguyen Duc Anh" w:date="2025-09-27T11:57:00Z"/>
                <w:rFonts w:asciiTheme="majorHAnsi" w:hAnsiTheme="majorHAnsi" w:cstheme="majorHAnsi"/>
                <w:sz w:val="24"/>
                <w:szCs w:val="24"/>
              </w:rPr>
            </w:pPr>
            <w:ins w:id="3605" w:author="Nguyen Duc Anh" w:date="2025-09-27T11:57:00Z">
              <w:r>
                <w:rPr>
                  <w:rFonts w:asciiTheme="majorHAnsi" w:hAnsiTheme="majorHAnsi" w:cstheme="majorHAnsi"/>
                  <w:sz w:val="24"/>
                  <w:szCs w:val="24"/>
                </w:rPr>
                <w:t>Mã khách hàng</w:t>
              </w:r>
            </w:ins>
          </w:p>
        </w:tc>
        <w:tc>
          <w:tcPr>
            <w:tcW w:w="1242" w:type="dxa"/>
            <w:tcBorders>
              <w:top w:val="single" w:sz="4" w:space="0" w:color="000000"/>
              <w:left w:val="single" w:sz="4" w:space="0" w:color="000000"/>
              <w:bottom w:val="single" w:sz="4" w:space="0" w:color="000000"/>
              <w:right w:val="single" w:sz="4" w:space="0" w:color="000000"/>
            </w:tcBorders>
          </w:tcPr>
          <w:p w14:paraId="7E7599B0" w14:textId="77777777" w:rsidR="005F00F1" w:rsidRDefault="005F00F1" w:rsidP="005518FF">
            <w:pPr>
              <w:spacing w:line="256" w:lineRule="auto"/>
              <w:ind w:firstLine="0"/>
              <w:rPr>
                <w:ins w:id="3606" w:author="Nguyen Duc Anh" w:date="2025-09-27T11:57:00Z"/>
                <w:rFonts w:asciiTheme="majorHAnsi" w:hAnsiTheme="majorHAnsi" w:cstheme="majorHAnsi"/>
                <w:sz w:val="24"/>
                <w:szCs w:val="24"/>
              </w:rPr>
            </w:pPr>
            <w:ins w:id="3607" w:author="Nguyen Duc Anh" w:date="2025-09-27T11:57:00Z">
              <w:r>
                <w:rPr>
                  <w:rFonts w:asciiTheme="majorHAnsi" w:hAnsiTheme="majorHAnsi" w:cstheme="majorHAnsi"/>
                  <w:sz w:val="24"/>
                  <w:szCs w:val="24"/>
                </w:rPr>
                <w:t>Number</w:t>
              </w:r>
            </w:ins>
          </w:p>
        </w:tc>
        <w:tc>
          <w:tcPr>
            <w:tcW w:w="911" w:type="dxa"/>
            <w:tcBorders>
              <w:top w:val="single" w:sz="4" w:space="0" w:color="000000"/>
              <w:left w:val="single" w:sz="4" w:space="0" w:color="000000"/>
              <w:bottom w:val="single" w:sz="4" w:space="0" w:color="000000"/>
              <w:right w:val="single" w:sz="4" w:space="0" w:color="000000"/>
            </w:tcBorders>
          </w:tcPr>
          <w:p w14:paraId="009600C2" w14:textId="77777777" w:rsidR="005F00F1" w:rsidRDefault="005F00F1" w:rsidP="005518FF">
            <w:pPr>
              <w:spacing w:line="256" w:lineRule="auto"/>
              <w:ind w:firstLine="0"/>
              <w:rPr>
                <w:ins w:id="3608" w:author="Nguyen Duc Anh" w:date="2025-09-27T11:57:00Z"/>
                <w:rFonts w:asciiTheme="majorHAnsi" w:hAnsiTheme="majorHAnsi" w:cstheme="majorHAnsi"/>
                <w:sz w:val="24"/>
                <w:szCs w:val="24"/>
              </w:rPr>
            </w:pPr>
            <w:ins w:id="3609" w:author="Nguyen Duc Anh" w:date="2025-09-27T11:57:00Z">
              <w:r w:rsidRPr="00644FCA">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15A7C3DB" w14:textId="77777777" w:rsidR="005F00F1" w:rsidRDefault="005F00F1" w:rsidP="005518FF">
            <w:pPr>
              <w:spacing w:line="256" w:lineRule="auto"/>
              <w:ind w:firstLine="0"/>
              <w:rPr>
                <w:ins w:id="3610" w:author="Nguyen Duc Anh" w:date="2025-09-27T11:57:00Z"/>
                <w:rFonts w:asciiTheme="majorHAnsi" w:hAnsiTheme="majorHAnsi" w:cstheme="majorHAnsi"/>
                <w:sz w:val="24"/>
                <w:szCs w:val="24"/>
              </w:rPr>
            </w:pPr>
            <w:ins w:id="3611" w:author="Nguyen Duc Anh" w:date="2025-09-27T11:57:00Z">
              <w:r w:rsidRPr="002A46CE">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601176EF" w14:textId="77777777" w:rsidR="005F00F1" w:rsidRDefault="005F00F1" w:rsidP="005518FF">
            <w:pPr>
              <w:spacing w:line="256" w:lineRule="auto"/>
              <w:ind w:firstLine="0"/>
              <w:rPr>
                <w:ins w:id="3612" w:author="Nguyen Duc Anh" w:date="2025-09-27T11:57:00Z"/>
                <w:rFonts w:asciiTheme="majorHAnsi" w:hAnsiTheme="majorHAnsi" w:cstheme="majorHAnsi"/>
                <w:sz w:val="24"/>
                <w:szCs w:val="24"/>
              </w:rPr>
            </w:pPr>
            <w:ins w:id="3613" w:author="Nguyen Duc Anh" w:date="2025-09-27T11:57:00Z">
              <w:r w:rsidRPr="00644FCA">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190C9405" w14:textId="77777777" w:rsidR="005F00F1" w:rsidRDefault="005F00F1" w:rsidP="005518FF">
            <w:pPr>
              <w:spacing w:line="256" w:lineRule="auto"/>
              <w:ind w:firstLine="0"/>
              <w:rPr>
                <w:ins w:id="3614" w:author="Nguyen Duc Anh" w:date="2025-09-27T11:57:00Z"/>
                <w:rFonts w:asciiTheme="majorHAnsi" w:hAnsiTheme="majorHAnsi" w:cstheme="majorHAnsi"/>
                <w:sz w:val="24"/>
                <w:szCs w:val="24"/>
              </w:rPr>
            </w:pPr>
            <w:ins w:id="3615" w:author="Nguyen Duc Anh" w:date="2025-09-27T11:57:00Z">
              <w:r>
                <w:rPr>
                  <w:rFonts w:asciiTheme="majorHAnsi" w:hAnsiTheme="majorHAnsi" w:cstheme="majorHAnsi"/>
                  <w:sz w:val="24"/>
                  <w:szCs w:val="24"/>
                </w:rPr>
                <w:t>Nhập mã khách hàng nhấn truy vấn</w:t>
              </w:r>
            </w:ins>
          </w:p>
          <w:p w14:paraId="12972FE1" w14:textId="77777777" w:rsidR="005F00F1" w:rsidRPr="0093302E" w:rsidRDefault="005F00F1" w:rsidP="005518FF">
            <w:pPr>
              <w:spacing w:line="256" w:lineRule="auto"/>
              <w:ind w:firstLine="0"/>
              <w:rPr>
                <w:ins w:id="3616" w:author="Nguyen Duc Anh" w:date="2025-09-27T11:57:00Z"/>
                <w:rFonts w:asciiTheme="majorHAnsi" w:hAnsiTheme="majorHAnsi" w:cstheme="majorHAnsi"/>
                <w:sz w:val="24"/>
                <w:szCs w:val="24"/>
              </w:rPr>
            </w:pPr>
            <w:ins w:id="3617" w:author="Nguyen Duc Anh" w:date="2025-09-27T11:57:00Z">
              <w:r>
                <w:rPr>
                  <w:rFonts w:asciiTheme="majorHAnsi" w:hAnsiTheme="majorHAnsi" w:cstheme="majorHAnsi"/>
                  <w:sz w:val="24"/>
                  <w:szCs w:val="24"/>
                </w:rPr>
                <w:t>Sau khi nhập nhấn chọn icon “Tìm kiếm để tìm kiếm thông tin khách hàng và lấy ra điền vào các trường tương ứng</w:t>
              </w:r>
            </w:ins>
          </w:p>
        </w:tc>
      </w:tr>
      <w:tr w:rsidR="005F00F1" w:rsidRPr="00644FCA" w14:paraId="3841C93B" w14:textId="77777777" w:rsidTr="005518FF">
        <w:trPr>
          <w:trHeight w:val="748"/>
          <w:ins w:id="3618"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251B6296" w14:textId="77777777" w:rsidR="005F00F1" w:rsidRPr="00644FCA" w:rsidRDefault="005F00F1" w:rsidP="005F00F1">
            <w:pPr>
              <w:numPr>
                <w:ilvl w:val="0"/>
                <w:numId w:val="62"/>
              </w:numPr>
              <w:tabs>
                <w:tab w:val="left" w:pos="709"/>
              </w:tabs>
              <w:spacing w:line="256" w:lineRule="auto"/>
              <w:contextualSpacing/>
              <w:jc w:val="center"/>
              <w:rPr>
                <w:ins w:id="3619"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6A1E3FE" w14:textId="77777777" w:rsidR="005F00F1" w:rsidRDefault="005F00F1" w:rsidP="005518FF">
            <w:pPr>
              <w:spacing w:line="256" w:lineRule="auto"/>
              <w:ind w:firstLine="0"/>
              <w:rPr>
                <w:ins w:id="3620" w:author="Nguyen Duc Anh" w:date="2025-09-27T11:57:00Z"/>
                <w:rFonts w:asciiTheme="majorHAnsi" w:hAnsiTheme="majorHAnsi" w:cstheme="majorHAnsi"/>
                <w:sz w:val="24"/>
                <w:szCs w:val="24"/>
              </w:rPr>
            </w:pPr>
            <w:ins w:id="3621" w:author="Nguyen Duc Anh" w:date="2025-09-27T11:57:00Z">
              <w:r>
                <w:rPr>
                  <w:rFonts w:asciiTheme="majorHAnsi" w:hAnsiTheme="majorHAnsi" w:cstheme="majorHAnsi"/>
                  <w:sz w:val="24"/>
                  <w:szCs w:val="24"/>
                </w:rPr>
                <w:t>Tên khách hàng</w:t>
              </w:r>
            </w:ins>
          </w:p>
        </w:tc>
        <w:tc>
          <w:tcPr>
            <w:tcW w:w="1242" w:type="dxa"/>
            <w:tcBorders>
              <w:top w:val="single" w:sz="4" w:space="0" w:color="000000"/>
              <w:left w:val="single" w:sz="4" w:space="0" w:color="000000"/>
              <w:bottom w:val="single" w:sz="4" w:space="0" w:color="000000"/>
              <w:right w:val="single" w:sz="4" w:space="0" w:color="000000"/>
            </w:tcBorders>
          </w:tcPr>
          <w:p w14:paraId="2BB45666" w14:textId="77777777" w:rsidR="005F00F1" w:rsidRDefault="005F00F1" w:rsidP="005518FF">
            <w:pPr>
              <w:spacing w:line="256" w:lineRule="auto"/>
              <w:ind w:firstLine="0"/>
              <w:rPr>
                <w:ins w:id="3622" w:author="Nguyen Duc Anh" w:date="2025-09-27T11:57:00Z"/>
                <w:rFonts w:asciiTheme="majorHAnsi" w:hAnsiTheme="majorHAnsi" w:cstheme="majorHAnsi"/>
                <w:sz w:val="24"/>
                <w:szCs w:val="24"/>
              </w:rPr>
            </w:pPr>
            <w:ins w:id="3623" w:author="Nguyen Duc Anh" w:date="2025-09-27T11:57:00Z">
              <w:r>
                <w:rPr>
                  <w:rFonts w:asciiTheme="majorHAnsi" w:hAnsiTheme="majorHAnsi" w:cstheme="majorHAnsi"/>
                  <w:sz w:val="24"/>
                  <w:szCs w:val="24"/>
                </w:rPr>
                <w:t>Text</w:t>
              </w:r>
            </w:ins>
          </w:p>
        </w:tc>
        <w:tc>
          <w:tcPr>
            <w:tcW w:w="911" w:type="dxa"/>
            <w:tcBorders>
              <w:top w:val="single" w:sz="4" w:space="0" w:color="000000"/>
              <w:left w:val="single" w:sz="4" w:space="0" w:color="000000"/>
              <w:bottom w:val="single" w:sz="4" w:space="0" w:color="000000"/>
              <w:right w:val="single" w:sz="4" w:space="0" w:color="000000"/>
            </w:tcBorders>
          </w:tcPr>
          <w:p w14:paraId="406359B3" w14:textId="77777777" w:rsidR="005F00F1" w:rsidRDefault="005F00F1" w:rsidP="005518FF">
            <w:pPr>
              <w:spacing w:line="256" w:lineRule="auto"/>
              <w:ind w:firstLine="0"/>
              <w:rPr>
                <w:ins w:id="3624" w:author="Nguyen Duc Anh" w:date="2025-09-27T11:57:00Z"/>
                <w:rFonts w:asciiTheme="majorHAnsi" w:hAnsiTheme="majorHAnsi" w:cstheme="majorHAnsi"/>
                <w:sz w:val="24"/>
                <w:szCs w:val="24"/>
              </w:rPr>
            </w:pPr>
            <w:ins w:id="3625" w:author="Nguyen Duc Anh" w:date="2025-09-27T11:57:00Z">
              <w:r w:rsidRPr="00644FCA">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3E750F47" w14:textId="77777777" w:rsidR="005F00F1" w:rsidRDefault="005F00F1" w:rsidP="005518FF">
            <w:pPr>
              <w:spacing w:line="256" w:lineRule="auto"/>
              <w:ind w:firstLine="0"/>
              <w:rPr>
                <w:ins w:id="3626" w:author="Nguyen Duc Anh" w:date="2025-09-27T11:57:00Z"/>
                <w:rFonts w:asciiTheme="majorHAnsi" w:hAnsiTheme="majorHAnsi" w:cstheme="majorHAnsi"/>
                <w:sz w:val="24"/>
                <w:szCs w:val="24"/>
              </w:rPr>
            </w:pPr>
            <w:ins w:id="3627" w:author="Nguyen Duc Anh" w:date="2025-09-27T11:57:00Z">
              <w:r>
                <w:rPr>
                  <w:rFonts w:asciiTheme="majorHAnsi" w:hAnsiTheme="majorHAnsi" w:cstheme="majorHAnsi"/>
                  <w:sz w:val="24"/>
                  <w:szCs w:val="24"/>
                </w:rPr>
                <w:t>Không</w:t>
              </w:r>
            </w:ins>
          </w:p>
        </w:tc>
        <w:tc>
          <w:tcPr>
            <w:tcW w:w="994" w:type="dxa"/>
            <w:tcBorders>
              <w:top w:val="single" w:sz="4" w:space="0" w:color="000000"/>
              <w:left w:val="single" w:sz="4" w:space="0" w:color="000000"/>
              <w:bottom w:val="single" w:sz="4" w:space="0" w:color="000000"/>
              <w:right w:val="single" w:sz="4" w:space="0" w:color="000000"/>
            </w:tcBorders>
          </w:tcPr>
          <w:p w14:paraId="2BD7FC2C" w14:textId="77777777" w:rsidR="005F00F1" w:rsidRDefault="005F00F1" w:rsidP="005518FF">
            <w:pPr>
              <w:spacing w:line="256" w:lineRule="auto"/>
              <w:ind w:firstLine="0"/>
              <w:rPr>
                <w:ins w:id="3628" w:author="Nguyen Duc Anh" w:date="2025-09-27T11:57:00Z"/>
                <w:rFonts w:asciiTheme="majorHAnsi" w:hAnsiTheme="majorHAnsi" w:cstheme="majorHAnsi"/>
                <w:sz w:val="24"/>
                <w:szCs w:val="24"/>
              </w:rPr>
            </w:pPr>
            <w:ins w:id="3629" w:author="Nguyen Duc Anh" w:date="2025-09-27T11:57:00Z">
              <w:r w:rsidRPr="00644FCA">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17F1F49C" w14:textId="77777777" w:rsidR="005F00F1" w:rsidRPr="0093302E" w:rsidRDefault="005F00F1" w:rsidP="005518FF">
            <w:pPr>
              <w:spacing w:line="256" w:lineRule="auto"/>
              <w:ind w:firstLine="0"/>
              <w:rPr>
                <w:ins w:id="3630" w:author="Nguyen Duc Anh" w:date="2025-09-27T11:57:00Z"/>
                <w:rFonts w:asciiTheme="majorHAnsi" w:hAnsiTheme="majorHAnsi" w:cstheme="majorHAnsi"/>
                <w:sz w:val="24"/>
                <w:szCs w:val="24"/>
              </w:rPr>
            </w:pPr>
            <w:ins w:id="3631" w:author="Nguyen Duc Anh" w:date="2025-09-27T11:57:00Z">
              <w:r>
                <w:rPr>
                  <w:rFonts w:asciiTheme="majorHAnsi" w:hAnsiTheme="majorHAnsi" w:cstheme="majorHAnsi"/>
                  <w:sz w:val="24"/>
                  <w:szCs w:val="24"/>
                </w:rPr>
                <w:t>Hiển thị tên khách hàng sau khi truy vấn mã khách hàng thành công</w:t>
              </w:r>
            </w:ins>
          </w:p>
        </w:tc>
      </w:tr>
      <w:tr w:rsidR="005F00F1" w:rsidRPr="00644FCA" w14:paraId="14B25C9E" w14:textId="77777777" w:rsidTr="005518FF">
        <w:trPr>
          <w:trHeight w:val="748"/>
          <w:ins w:id="3632"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4ED1BDFD" w14:textId="77777777" w:rsidR="005F00F1" w:rsidRPr="00644FCA" w:rsidRDefault="005F00F1" w:rsidP="005F00F1">
            <w:pPr>
              <w:numPr>
                <w:ilvl w:val="0"/>
                <w:numId w:val="62"/>
              </w:numPr>
              <w:tabs>
                <w:tab w:val="left" w:pos="709"/>
              </w:tabs>
              <w:spacing w:line="256" w:lineRule="auto"/>
              <w:contextualSpacing/>
              <w:jc w:val="center"/>
              <w:rPr>
                <w:ins w:id="3633"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5F727FC8" w14:textId="77777777" w:rsidR="005F00F1" w:rsidRDefault="005F00F1" w:rsidP="005518FF">
            <w:pPr>
              <w:spacing w:line="256" w:lineRule="auto"/>
              <w:ind w:firstLine="0"/>
              <w:rPr>
                <w:ins w:id="3634" w:author="Nguyen Duc Anh" w:date="2025-09-27T11:57:00Z"/>
                <w:rFonts w:asciiTheme="majorHAnsi" w:hAnsiTheme="majorHAnsi" w:cstheme="majorHAnsi"/>
                <w:sz w:val="24"/>
                <w:szCs w:val="24"/>
              </w:rPr>
            </w:pPr>
            <w:ins w:id="3635" w:author="Nguyen Duc Anh" w:date="2025-09-27T11:57:00Z">
              <w:r>
                <w:rPr>
                  <w:rFonts w:asciiTheme="majorHAnsi" w:hAnsiTheme="majorHAnsi" w:cstheme="majorHAnsi"/>
                  <w:sz w:val="24"/>
                  <w:szCs w:val="24"/>
                </w:rPr>
                <w:t xml:space="preserve">Loại tiền giao dịch </w:t>
              </w:r>
            </w:ins>
          </w:p>
        </w:tc>
        <w:tc>
          <w:tcPr>
            <w:tcW w:w="1242" w:type="dxa"/>
            <w:tcBorders>
              <w:top w:val="single" w:sz="4" w:space="0" w:color="000000"/>
              <w:left w:val="single" w:sz="4" w:space="0" w:color="000000"/>
              <w:bottom w:val="single" w:sz="4" w:space="0" w:color="000000"/>
              <w:right w:val="single" w:sz="4" w:space="0" w:color="000000"/>
            </w:tcBorders>
          </w:tcPr>
          <w:p w14:paraId="469CF293" w14:textId="77777777" w:rsidR="005F00F1" w:rsidRDefault="005F00F1" w:rsidP="005518FF">
            <w:pPr>
              <w:spacing w:line="256" w:lineRule="auto"/>
              <w:ind w:firstLine="0"/>
              <w:rPr>
                <w:ins w:id="3636" w:author="Nguyen Duc Anh" w:date="2025-09-27T11:57:00Z"/>
                <w:rFonts w:asciiTheme="majorHAnsi" w:hAnsiTheme="majorHAnsi" w:cstheme="majorHAnsi"/>
                <w:sz w:val="24"/>
                <w:szCs w:val="24"/>
              </w:rPr>
            </w:pPr>
            <w:ins w:id="3637" w:author="Nguyen Duc Anh" w:date="2025-09-27T11:57:00Z">
              <w:r>
                <w:rPr>
                  <w:rFonts w:asciiTheme="majorHAnsi" w:hAnsiTheme="majorHAnsi" w:cstheme="majorHAnsi"/>
                  <w:sz w:val="24"/>
                  <w:szCs w:val="24"/>
                </w:rPr>
                <w:t>Droplist</w:t>
              </w:r>
            </w:ins>
          </w:p>
        </w:tc>
        <w:tc>
          <w:tcPr>
            <w:tcW w:w="911" w:type="dxa"/>
            <w:tcBorders>
              <w:top w:val="single" w:sz="4" w:space="0" w:color="000000"/>
              <w:left w:val="single" w:sz="4" w:space="0" w:color="000000"/>
              <w:bottom w:val="single" w:sz="4" w:space="0" w:color="000000"/>
              <w:right w:val="single" w:sz="4" w:space="0" w:color="000000"/>
            </w:tcBorders>
          </w:tcPr>
          <w:p w14:paraId="0E12BFDB" w14:textId="77777777" w:rsidR="005F00F1" w:rsidRDefault="005F00F1" w:rsidP="005518FF">
            <w:pPr>
              <w:spacing w:line="256" w:lineRule="auto"/>
              <w:ind w:firstLine="0"/>
              <w:rPr>
                <w:ins w:id="3638" w:author="Nguyen Duc Anh" w:date="2025-09-27T11:57:00Z"/>
                <w:rFonts w:asciiTheme="majorHAnsi" w:hAnsiTheme="majorHAnsi" w:cstheme="majorHAnsi"/>
                <w:sz w:val="24"/>
                <w:szCs w:val="24"/>
              </w:rPr>
            </w:pPr>
            <w:ins w:id="3639" w:author="Nguyen Duc Anh" w:date="2025-09-27T11:57:00Z">
              <w:r w:rsidRPr="00644FCA">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0056EEDB" w14:textId="77777777" w:rsidR="005F00F1" w:rsidRDefault="005F00F1" w:rsidP="005518FF">
            <w:pPr>
              <w:spacing w:line="256" w:lineRule="auto"/>
              <w:ind w:firstLine="0"/>
              <w:rPr>
                <w:ins w:id="3640" w:author="Nguyen Duc Anh" w:date="2025-09-27T11:57:00Z"/>
                <w:rFonts w:asciiTheme="majorHAnsi" w:hAnsiTheme="majorHAnsi" w:cstheme="majorHAnsi"/>
                <w:sz w:val="24"/>
                <w:szCs w:val="24"/>
              </w:rPr>
            </w:pPr>
            <w:ins w:id="3641" w:author="Nguyen Duc Anh" w:date="2025-09-27T11:57:00Z">
              <w:r w:rsidRPr="002A46CE">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2216072D" w14:textId="77777777" w:rsidR="005F00F1" w:rsidRDefault="005F00F1" w:rsidP="005518FF">
            <w:pPr>
              <w:spacing w:line="256" w:lineRule="auto"/>
              <w:ind w:firstLine="0"/>
              <w:rPr>
                <w:ins w:id="3642" w:author="Nguyen Duc Anh" w:date="2025-09-27T11:57:00Z"/>
                <w:rFonts w:asciiTheme="majorHAnsi" w:hAnsiTheme="majorHAnsi" w:cstheme="majorHAnsi"/>
                <w:sz w:val="24"/>
                <w:szCs w:val="24"/>
              </w:rPr>
            </w:pPr>
            <w:ins w:id="3643" w:author="Nguyen Duc Anh" w:date="2025-09-27T11:57:00Z">
              <w:r w:rsidRPr="00644FCA">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421E04FE" w14:textId="77777777" w:rsidR="005F00F1" w:rsidRPr="0093302E" w:rsidRDefault="005F00F1" w:rsidP="005518FF">
            <w:pPr>
              <w:spacing w:line="256" w:lineRule="auto"/>
              <w:ind w:firstLine="0"/>
              <w:rPr>
                <w:ins w:id="3644" w:author="Nguyen Duc Anh" w:date="2025-09-27T11:57:00Z"/>
                <w:rFonts w:asciiTheme="majorHAnsi" w:hAnsiTheme="majorHAnsi" w:cstheme="majorHAnsi"/>
                <w:sz w:val="24"/>
                <w:szCs w:val="24"/>
              </w:rPr>
            </w:pPr>
            <w:ins w:id="3645" w:author="Nguyen Duc Anh" w:date="2025-09-27T11:57:00Z">
              <w:r>
                <w:rPr>
                  <w:rFonts w:asciiTheme="majorHAnsi" w:hAnsiTheme="majorHAnsi" w:cstheme="majorHAnsi"/>
                  <w:sz w:val="24"/>
                  <w:szCs w:val="24"/>
                </w:rPr>
                <w:t>Chọn loại tiền giao dịch</w:t>
              </w:r>
            </w:ins>
          </w:p>
        </w:tc>
      </w:tr>
      <w:tr w:rsidR="005F00F1" w:rsidRPr="00644FCA" w14:paraId="79EA92F0" w14:textId="77777777" w:rsidTr="005518FF">
        <w:trPr>
          <w:trHeight w:val="748"/>
          <w:ins w:id="3646"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1997D2CC" w14:textId="77777777" w:rsidR="005F00F1" w:rsidRPr="00644FCA" w:rsidRDefault="005F00F1" w:rsidP="005F00F1">
            <w:pPr>
              <w:numPr>
                <w:ilvl w:val="0"/>
                <w:numId w:val="62"/>
              </w:numPr>
              <w:tabs>
                <w:tab w:val="left" w:pos="709"/>
              </w:tabs>
              <w:spacing w:line="256" w:lineRule="auto"/>
              <w:contextualSpacing/>
              <w:jc w:val="center"/>
              <w:rPr>
                <w:ins w:id="3647"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07E94D4" w14:textId="77777777" w:rsidR="005F00F1" w:rsidRDefault="005F00F1" w:rsidP="005518FF">
            <w:pPr>
              <w:spacing w:line="256" w:lineRule="auto"/>
              <w:ind w:firstLine="0"/>
              <w:rPr>
                <w:ins w:id="3648" w:author="Nguyen Duc Anh" w:date="2025-09-27T11:57:00Z"/>
                <w:rFonts w:asciiTheme="majorHAnsi" w:hAnsiTheme="majorHAnsi" w:cstheme="majorHAnsi"/>
                <w:sz w:val="24"/>
                <w:szCs w:val="24"/>
              </w:rPr>
            </w:pPr>
            <w:ins w:id="3649" w:author="Nguyen Duc Anh" w:date="2025-09-27T11:57:00Z">
              <w:r>
                <w:rPr>
                  <w:rFonts w:asciiTheme="majorHAnsi" w:hAnsiTheme="majorHAnsi" w:cstheme="majorHAnsi"/>
                  <w:sz w:val="24"/>
                  <w:szCs w:val="24"/>
                </w:rPr>
                <w:t>Số tiền giao dịch</w:t>
              </w:r>
            </w:ins>
          </w:p>
        </w:tc>
        <w:tc>
          <w:tcPr>
            <w:tcW w:w="1242" w:type="dxa"/>
            <w:tcBorders>
              <w:top w:val="single" w:sz="4" w:space="0" w:color="000000"/>
              <w:left w:val="single" w:sz="4" w:space="0" w:color="000000"/>
              <w:bottom w:val="single" w:sz="4" w:space="0" w:color="000000"/>
              <w:right w:val="single" w:sz="4" w:space="0" w:color="000000"/>
            </w:tcBorders>
          </w:tcPr>
          <w:p w14:paraId="4320761D" w14:textId="77777777" w:rsidR="005F00F1" w:rsidRDefault="005F00F1" w:rsidP="005518FF">
            <w:pPr>
              <w:spacing w:line="256" w:lineRule="auto"/>
              <w:ind w:firstLine="0"/>
              <w:rPr>
                <w:ins w:id="3650" w:author="Nguyen Duc Anh" w:date="2025-09-27T11:57:00Z"/>
                <w:rFonts w:asciiTheme="majorHAnsi" w:hAnsiTheme="majorHAnsi" w:cstheme="majorHAnsi"/>
                <w:sz w:val="24"/>
                <w:szCs w:val="24"/>
              </w:rPr>
            </w:pPr>
            <w:ins w:id="3651" w:author="Nguyen Duc Anh" w:date="2025-09-27T11:57:00Z">
              <w:r>
                <w:rPr>
                  <w:rFonts w:asciiTheme="majorHAnsi" w:hAnsiTheme="majorHAnsi" w:cstheme="majorHAnsi"/>
                  <w:sz w:val="24"/>
                  <w:szCs w:val="24"/>
                </w:rPr>
                <w:t>Number</w:t>
              </w:r>
            </w:ins>
          </w:p>
        </w:tc>
        <w:tc>
          <w:tcPr>
            <w:tcW w:w="911" w:type="dxa"/>
            <w:tcBorders>
              <w:top w:val="single" w:sz="4" w:space="0" w:color="000000"/>
              <w:left w:val="single" w:sz="4" w:space="0" w:color="000000"/>
              <w:bottom w:val="single" w:sz="4" w:space="0" w:color="000000"/>
              <w:right w:val="single" w:sz="4" w:space="0" w:color="000000"/>
            </w:tcBorders>
          </w:tcPr>
          <w:p w14:paraId="4F5FFBFE" w14:textId="77777777" w:rsidR="005F00F1" w:rsidRPr="00644FCA" w:rsidRDefault="005F00F1" w:rsidP="005518FF">
            <w:pPr>
              <w:spacing w:line="256" w:lineRule="auto"/>
              <w:ind w:firstLine="0"/>
              <w:rPr>
                <w:ins w:id="3652" w:author="Nguyen Duc Anh" w:date="2025-09-27T11:57:00Z"/>
                <w:rFonts w:asciiTheme="majorHAnsi" w:hAnsiTheme="majorHAnsi" w:cstheme="majorHAnsi"/>
                <w:sz w:val="24"/>
                <w:szCs w:val="24"/>
              </w:rPr>
            </w:pPr>
            <w:ins w:id="3653" w:author="Nguyen Duc Anh" w:date="2025-09-27T11:57:00Z">
              <w:r w:rsidRPr="00644FCA">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305327BA" w14:textId="77777777" w:rsidR="005F00F1" w:rsidRPr="002A46CE" w:rsidRDefault="005F00F1" w:rsidP="005518FF">
            <w:pPr>
              <w:spacing w:line="256" w:lineRule="auto"/>
              <w:ind w:firstLine="0"/>
              <w:rPr>
                <w:ins w:id="3654" w:author="Nguyen Duc Anh" w:date="2025-09-27T11:57:00Z"/>
                <w:rFonts w:asciiTheme="majorHAnsi" w:hAnsiTheme="majorHAnsi" w:cstheme="majorHAnsi"/>
                <w:sz w:val="24"/>
                <w:szCs w:val="24"/>
              </w:rPr>
            </w:pPr>
            <w:ins w:id="3655" w:author="Nguyen Duc Anh" w:date="2025-09-27T11:57:00Z">
              <w:r w:rsidRPr="002A46CE">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0127C5FE" w14:textId="77777777" w:rsidR="005F00F1" w:rsidRPr="00644FCA" w:rsidRDefault="005F00F1" w:rsidP="005518FF">
            <w:pPr>
              <w:spacing w:line="256" w:lineRule="auto"/>
              <w:ind w:firstLine="0"/>
              <w:rPr>
                <w:ins w:id="3656" w:author="Nguyen Duc Anh" w:date="2025-09-27T11:57:00Z"/>
                <w:rFonts w:asciiTheme="majorHAnsi" w:hAnsiTheme="majorHAnsi" w:cstheme="majorHAnsi"/>
                <w:sz w:val="24"/>
                <w:szCs w:val="24"/>
              </w:rPr>
            </w:pPr>
            <w:ins w:id="3657" w:author="Nguyen Duc Anh" w:date="2025-09-27T11:57:00Z">
              <w:r w:rsidRPr="00644FCA">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6DE35652" w14:textId="77777777" w:rsidR="005F00F1" w:rsidRDefault="005F00F1" w:rsidP="005518FF">
            <w:pPr>
              <w:spacing w:line="256" w:lineRule="auto"/>
              <w:ind w:firstLine="0"/>
              <w:rPr>
                <w:ins w:id="3658" w:author="Nguyen Duc Anh" w:date="2025-09-27T11:57:00Z"/>
                <w:rFonts w:asciiTheme="majorHAnsi" w:hAnsiTheme="majorHAnsi" w:cstheme="majorHAnsi"/>
                <w:sz w:val="24"/>
                <w:szCs w:val="24"/>
              </w:rPr>
            </w:pPr>
            <w:ins w:id="3659" w:author="Nguyen Duc Anh" w:date="2025-09-27T11:57:00Z">
              <w:r>
                <w:rPr>
                  <w:rFonts w:asciiTheme="majorHAnsi" w:hAnsiTheme="majorHAnsi" w:cstheme="majorHAnsi"/>
                  <w:sz w:val="24"/>
                  <w:szCs w:val="24"/>
                </w:rPr>
                <w:t>Nhập số tiền giao dịch:</w:t>
              </w:r>
            </w:ins>
          </w:p>
          <w:p w14:paraId="457378B5" w14:textId="77777777" w:rsidR="005F00F1" w:rsidRDefault="005F00F1" w:rsidP="005518FF">
            <w:pPr>
              <w:spacing w:line="256" w:lineRule="auto"/>
              <w:ind w:firstLine="0"/>
              <w:rPr>
                <w:ins w:id="3660" w:author="Nguyen Duc Anh" w:date="2025-09-27T11:57:00Z"/>
                <w:rFonts w:asciiTheme="majorHAnsi" w:hAnsiTheme="majorHAnsi" w:cstheme="majorHAnsi"/>
                <w:sz w:val="24"/>
                <w:szCs w:val="24"/>
              </w:rPr>
            </w:pPr>
            <w:ins w:id="3661" w:author="Nguyen Duc Anh" w:date="2025-09-27T11:57:00Z">
              <w:r>
                <w:rPr>
                  <w:rFonts w:asciiTheme="majorHAnsi" w:hAnsiTheme="majorHAnsi" w:cstheme="majorHAnsi"/>
                  <w:sz w:val="24"/>
                  <w:szCs w:val="24"/>
                </w:rPr>
                <w:t>Số tiền mua/bán</w:t>
              </w:r>
            </w:ins>
          </w:p>
        </w:tc>
      </w:tr>
      <w:tr w:rsidR="005F00F1" w:rsidRPr="00644FCA" w14:paraId="41C8BD61" w14:textId="77777777" w:rsidTr="005518FF">
        <w:trPr>
          <w:trHeight w:val="748"/>
          <w:ins w:id="3662"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37140390" w14:textId="77777777" w:rsidR="005F00F1" w:rsidRPr="00644FCA" w:rsidRDefault="005F00F1" w:rsidP="005F00F1">
            <w:pPr>
              <w:numPr>
                <w:ilvl w:val="0"/>
                <w:numId w:val="62"/>
              </w:numPr>
              <w:tabs>
                <w:tab w:val="left" w:pos="709"/>
              </w:tabs>
              <w:spacing w:line="256" w:lineRule="auto"/>
              <w:contextualSpacing/>
              <w:jc w:val="center"/>
              <w:rPr>
                <w:ins w:id="3663"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15D98741" w14:textId="77777777" w:rsidR="005F00F1" w:rsidRDefault="005F00F1" w:rsidP="005518FF">
            <w:pPr>
              <w:spacing w:line="256" w:lineRule="auto"/>
              <w:ind w:firstLine="0"/>
              <w:rPr>
                <w:ins w:id="3664" w:author="Nguyen Duc Anh" w:date="2025-09-27T11:57:00Z"/>
                <w:rFonts w:asciiTheme="majorHAnsi" w:hAnsiTheme="majorHAnsi" w:cstheme="majorHAnsi"/>
                <w:sz w:val="24"/>
                <w:szCs w:val="24"/>
              </w:rPr>
            </w:pPr>
            <w:ins w:id="3665" w:author="Nguyen Duc Anh" w:date="2025-09-27T11:57:00Z">
              <w:r>
                <w:rPr>
                  <w:rFonts w:asciiTheme="majorHAnsi" w:hAnsiTheme="majorHAnsi" w:cstheme="majorHAnsi"/>
                  <w:sz w:val="24"/>
                  <w:szCs w:val="24"/>
                </w:rPr>
                <w:t>Loại tiền nhận</w:t>
              </w:r>
            </w:ins>
          </w:p>
        </w:tc>
        <w:tc>
          <w:tcPr>
            <w:tcW w:w="1242" w:type="dxa"/>
            <w:tcBorders>
              <w:top w:val="single" w:sz="4" w:space="0" w:color="000000"/>
              <w:left w:val="single" w:sz="4" w:space="0" w:color="000000"/>
              <w:bottom w:val="single" w:sz="4" w:space="0" w:color="000000"/>
              <w:right w:val="single" w:sz="4" w:space="0" w:color="000000"/>
            </w:tcBorders>
          </w:tcPr>
          <w:p w14:paraId="55267738" w14:textId="77777777" w:rsidR="005F00F1" w:rsidRDefault="005F00F1" w:rsidP="005518FF">
            <w:pPr>
              <w:spacing w:line="256" w:lineRule="auto"/>
              <w:ind w:firstLine="0"/>
              <w:rPr>
                <w:ins w:id="3666" w:author="Nguyen Duc Anh" w:date="2025-09-27T11:57:00Z"/>
                <w:rFonts w:asciiTheme="majorHAnsi" w:hAnsiTheme="majorHAnsi" w:cstheme="majorHAnsi"/>
                <w:sz w:val="24"/>
                <w:szCs w:val="24"/>
              </w:rPr>
            </w:pPr>
            <w:ins w:id="3667" w:author="Nguyen Duc Anh" w:date="2025-09-27T11:57:00Z">
              <w:r>
                <w:rPr>
                  <w:rFonts w:asciiTheme="majorHAnsi" w:hAnsiTheme="majorHAnsi" w:cstheme="majorHAnsi"/>
                  <w:sz w:val="24"/>
                  <w:szCs w:val="24"/>
                </w:rPr>
                <w:t>Droplist</w:t>
              </w:r>
            </w:ins>
          </w:p>
        </w:tc>
        <w:tc>
          <w:tcPr>
            <w:tcW w:w="911" w:type="dxa"/>
            <w:tcBorders>
              <w:top w:val="single" w:sz="4" w:space="0" w:color="000000"/>
              <w:left w:val="single" w:sz="4" w:space="0" w:color="000000"/>
              <w:bottom w:val="single" w:sz="4" w:space="0" w:color="000000"/>
              <w:right w:val="single" w:sz="4" w:space="0" w:color="000000"/>
            </w:tcBorders>
          </w:tcPr>
          <w:p w14:paraId="3FB8786F" w14:textId="77777777" w:rsidR="005F00F1" w:rsidRDefault="005F00F1" w:rsidP="005518FF">
            <w:pPr>
              <w:spacing w:line="256" w:lineRule="auto"/>
              <w:ind w:firstLine="0"/>
              <w:rPr>
                <w:ins w:id="3668" w:author="Nguyen Duc Anh" w:date="2025-09-27T11:57:00Z"/>
                <w:rFonts w:asciiTheme="majorHAnsi" w:hAnsiTheme="majorHAnsi" w:cstheme="majorHAnsi"/>
                <w:sz w:val="24"/>
                <w:szCs w:val="24"/>
              </w:rPr>
            </w:pPr>
            <w:ins w:id="3669" w:author="Nguyen Duc Anh" w:date="2025-09-27T11:57:00Z">
              <w:r>
                <w:rPr>
                  <w:rFonts w:asciiTheme="majorHAnsi" w:hAnsiTheme="majorHAnsi" w:cstheme="majorHAnsi"/>
                  <w:sz w:val="24"/>
                  <w:szCs w:val="24"/>
                </w:rPr>
                <w:t>Có</w:t>
              </w:r>
              <w:r w:rsidRPr="001C7499">
                <w:rPr>
                  <w:rFonts w:asciiTheme="majorHAnsi" w:hAnsiTheme="majorHAnsi" w:cstheme="majorHAnsi"/>
                  <w:sz w:val="24"/>
                  <w:szCs w:val="24"/>
                </w:rPr>
                <w:t xml:space="preserve"> </w:t>
              </w:r>
            </w:ins>
          </w:p>
        </w:tc>
        <w:tc>
          <w:tcPr>
            <w:tcW w:w="994" w:type="dxa"/>
            <w:tcBorders>
              <w:top w:val="single" w:sz="4" w:space="0" w:color="000000"/>
              <w:left w:val="single" w:sz="4" w:space="0" w:color="000000"/>
              <w:bottom w:val="single" w:sz="4" w:space="0" w:color="000000"/>
              <w:right w:val="single" w:sz="4" w:space="0" w:color="000000"/>
            </w:tcBorders>
          </w:tcPr>
          <w:p w14:paraId="22F1130B" w14:textId="77777777" w:rsidR="005F00F1" w:rsidRPr="00644FCA" w:rsidRDefault="005F00F1" w:rsidP="005518FF">
            <w:pPr>
              <w:spacing w:line="256" w:lineRule="auto"/>
              <w:ind w:firstLine="0"/>
              <w:rPr>
                <w:ins w:id="3670" w:author="Nguyen Duc Anh" w:date="2025-09-27T11:57:00Z"/>
                <w:rFonts w:asciiTheme="majorHAnsi" w:hAnsiTheme="majorHAnsi" w:cstheme="majorHAnsi"/>
                <w:sz w:val="24"/>
                <w:szCs w:val="24"/>
              </w:rPr>
            </w:pPr>
            <w:ins w:id="3671" w:author="Nguyen Duc Anh" w:date="2025-09-27T11:57:00Z">
              <w:r>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157442DF" w14:textId="77777777" w:rsidR="005F00F1" w:rsidRPr="00644FCA" w:rsidRDefault="005F00F1" w:rsidP="005518FF">
            <w:pPr>
              <w:spacing w:line="256" w:lineRule="auto"/>
              <w:ind w:firstLine="0"/>
              <w:rPr>
                <w:ins w:id="3672" w:author="Nguyen Duc Anh" w:date="2025-09-27T11:57:00Z"/>
                <w:rFonts w:asciiTheme="majorHAnsi" w:hAnsiTheme="majorHAnsi" w:cstheme="majorHAnsi"/>
                <w:sz w:val="24"/>
                <w:szCs w:val="24"/>
              </w:rPr>
            </w:pPr>
            <w:ins w:id="3673"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28362F7E" w14:textId="77777777" w:rsidR="005F00F1" w:rsidRPr="005E1DD5" w:rsidRDefault="005F00F1" w:rsidP="005518FF">
            <w:pPr>
              <w:spacing w:line="256" w:lineRule="auto"/>
              <w:ind w:firstLine="0"/>
              <w:rPr>
                <w:ins w:id="3674" w:author="Nguyen Duc Anh" w:date="2025-09-27T11:57:00Z"/>
                <w:rFonts w:asciiTheme="majorHAnsi" w:hAnsiTheme="majorHAnsi" w:cstheme="majorHAnsi"/>
                <w:sz w:val="24"/>
                <w:szCs w:val="24"/>
              </w:rPr>
            </w:pPr>
            <w:ins w:id="3675" w:author="Nguyen Duc Anh" w:date="2025-09-27T11:57:00Z">
              <w:r w:rsidRPr="005E1DD5">
                <w:rPr>
                  <w:rFonts w:asciiTheme="majorHAnsi" w:hAnsiTheme="majorHAnsi" w:cstheme="majorHAnsi"/>
                  <w:sz w:val="24"/>
                  <w:szCs w:val="24"/>
                </w:rPr>
                <w:t>Chọn loại tiền nhận</w:t>
              </w:r>
            </w:ins>
          </w:p>
        </w:tc>
      </w:tr>
      <w:tr w:rsidR="005F00F1" w:rsidRPr="00644FCA" w14:paraId="7276EE49" w14:textId="77777777" w:rsidTr="005518FF">
        <w:trPr>
          <w:trHeight w:val="748"/>
          <w:ins w:id="3676"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4D160C74" w14:textId="77777777" w:rsidR="005F00F1" w:rsidRPr="00644FCA" w:rsidRDefault="005F00F1" w:rsidP="005F00F1">
            <w:pPr>
              <w:numPr>
                <w:ilvl w:val="0"/>
                <w:numId w:val="62"/>
              </w:numPr>
              <w:tabs>
                <w:tab w:val="left" w:pos="709"/>
              </w:tabs>
              <w:spacing w:line="256" w:lineRule="auto"/>
              <w:contextualSpacing/>
              <w:jc w:val="center"/>
              <w:rPr>
                <w:ins w:id="3677"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61E88C4A" w14:textId="77777777" w:rsidR="005F00F1" w:rsidRDefault="005F00F1" w:rsidP="005518FF">
            <w:pPr>
              <w:spacing w:line="256" w:lineRule="auto"/>
              <w:ind w:firstLine="0"/>
              <w:rPr>
                <w:ins w:id="3678" w:author="Nguyen Duc Anh" w:date="2025-09-27T11:57:00Z"/>
                <w:rFonts w:asciiTheme="majorHAnsi" w:hAnsiTheme="majorHAnsi" w:cstheme="majorHAnsi"/>
                <w:sz w:val="24"/>
                <w:szCs w:val="24"/>
              </w:rPr>
            </w:pPr>
            <w:ins w:id="3679" w:author="Nguyen Duc Anh" w:date="2025-09-27T11:57:00Z">
              <w:r>
                <w:rPr>
                  <w:rFonts w:asciiTheme="majorHAnsi" w:hAnsiTheme="majorHAnsi" w:cstheme="majorHAnsi"/>
                  <w:sz w:val="24"/>
                  <w:szCs w:val="24"/>
                </w:rPr>
                <w:t>Loại tỷ giá</w:t>
              </w:r>
            </w:ins>
          </w:p>
        </w:tc>
        <w:tc>
          <w:tcPr>
            <w:tcW w:w="1242" w:type="dxa"/>
            <w:tcBorders>
              <w:top w:val="single" w:sz="4" w:space="0" w:color="000000"/>
              <w:left w:val="single" w:sz="4" w:space="0" w:color="000000"/>
              <w:bottom w:val="single" w:sz="4" w:space="0" w:color="000000"/>
              <w:right w:val="single" w:sz="4" w:space="0" w:color="000000"/>
            </w:tcBorders>
          </w:tcPr>
          <w:p w14:paraId="315ADE08" w14:textId="77777777" w:rsidR="005F00F1" w:rsidRDefault="005F00F1" w:rsidP="005518FF">
            <w:pPr>
              <w:spacing w:line="256" w:lineRule="auto"/>
              <w:ind w:firstLine="0"/>
              <w:rPr>
                <w:ins w:id="3680" w:author="Nguyen Duc Anh" w:date="2025-09-27T11:57:00Z"/>
                <w:rFonts w:asciiTheme="majorHAnsi" w:hAnsiTheme="majorHAnsi" w:cstheme="majorHAnsi"/>
                <w:sz w:val="24"/>
                <w:szCs w:val="24"/>
              </w:rPr>
            </w:pPr>
            <w:ins w:id="3681" w:author="Nguyen Duc Anh" w:date="2025-09-27T11:57:00Z">
              <w:r>
                <w:rPr>
                  <w:rFonts w:asciiTheme="majorHAnsi" w:hAnsiTheme="majorHAnsi" w:cstheme="majorHAnsi"/>
                  <w:sz w:val="24"/>
                  <w:szCs w:val="24"/>
                </w:rPr>
                <w:t>Droplist</w:t>
              </w:r>
            </w:ins>
          </w:p>
        </w:tc>
        <w:tc>
          <w:tcPr>
            <w:tcW w:w="911" w:type="dxa"/>
            <w:tcBorders>
              <w:top w:val="single" w:sz="4" w:space="0" w:color="000000"/>
              <w:left w:val="single" w:sz="4" w:space="0" w:color="000000"/>
              <w:bottom w:val="single" w:sz="4" w:space="0" w:color="000000"/>
              <w:right w:val="single" w:sz="4" w:space="0" w:color="000000"/>
            </w:tcBorders>
          </w:tcPr>
          <w:p w14:paraId="0604A902" w14:textId="77777777" w:rsidR="005F00F1" w:rsidRDefault="005F00F1" w:rsidP="005518FF">
            <w:pPr>
              <w:spacing w:line="256" w:lineRule="auto"/>
              <w:ind w:firstLine="0"/>
              <w:rPr>
                <w:ins w:id="3682" w:author="Nguyen Duc Anh" w:date="2025-09-27T11:57:00Z"/>
                <w:rFonts w:asciiTheme="majorHAnsi" w:hAnsiTheme="majorHAnsi" w:cstheme="majorHAnsi"/>
                <w:sz w:val="24"/>
                <w:szCs w:val="24"/>
              </w:rPr>
            </w:pPr>
            <w:ins w:id="3683" w:author="Nguyen Duc Anh" w:date="2025-09-27T11:57:00Z">
              <w:r w:rsidRPr="004E3089">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7BD46BDE" w14:textId="77777777" w:rsidR="005F00F1" w:rsidRPr="00644FCA" w:rsidRDefault="005F00F1" w:rsidP="005518FF">
            <w:pPr>
              <w:spacing w:line="256" w:lineRule="auto"/>
              <w:ind w:firstLine="0"/>
              <w:rPr>
                <w:ins w:id="3684" w:author="Nguyen Duc Anh" w:date="2025-09-27T11:57:00Z"/>
                <w:rFonts w:asciiTheme="majorHAnsi" w:hAnsiTheme="majorHAnsi" w:cstheme="majorHAnsi"/>
                <w:sz w:val="24"/>
                <w:szCs w:val="24"/>
              </w:rPr>
            </w:pPr>
            <w:ins w:id="3685" w:author="Nguyen Duc Anh" w:date="2025-09-27T11:57:00Z">
              <w:r>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1F3B220E" w14:textId="77777777" w:rsidR="005F00F1" w:rsidRPr="00644FCA" w:rsidRDefault="005F00F1" w:rsidP="005518FF">
            <w:pPr>
              <w:spacing w:line="256" w:lineRule="auto"/>
              <w:ind w:firstLine="0"/>
              <w:rPr>
                <w:ins w:id="3686" w:author="Nguyen Duc Anh" w:date="2025-09-27T11:57:00Z"/>
                <w:rFonts w:asciiTheme="majorHAnsi" w:hAnsiTheme="majorHAnsi" w:cstheme="majorHAnsi"/>
                <w:sz w:val="24"/>
                <w:szCs w:val="24"/>
              </w:rPr>
            </w:pPr>
            <w:ins w:id="3687"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3A96370C" w14:textId="77777777" w:rsidR="005F00F1" w:rsidRDefault="005F00F1" w:rsidP="005518FF">
            <w:pPr>
              <w:spacing w:line="256" w:lineRule="auto"/>
              <w:ind w:firstLine="0"/>
              <w:rPr>
                <w:ins w:id="3688" w:author="Nguyen Duc Anh" w:date="2025-09-27T11:57:00Z"/>
                <w:rFonts w:asciiTheme="majorHAnsi" w:hAnsiTheme="majorHAnsi" w:cstheme="majorHAnsi"/>
                <w:sz w:val="24"/>
                <w:szCs w:val="24"/>
              </w:rPr>
            </w:pPr>
            <w:ins w:id="3689" w:author="Nguyen Duc Anh" w:date="2025-09-27T11:57:00Z">
              <w:r>
                <w:rPr>
                  <w:rFonts w:asciiTheme="majorHAnsi" w:hAnsiTheme="majorHAnsi" w:cstheme="majorHAnsi"/>
                  <w:sz w:val="24"/>
                  <w:szCs w:val="24"/>
                </w:rPr>
                <w:t>Chọn loại tỷ giá:</w:t>
              </w:r>
            </w:ins>
          </w:p>
          <w:p w14:paraId="2FCA9789" w14:textId="77777777" w:rsidR="005F00F1" w:rsidRDefault="005F00F1" w:rsidP="005518FF">
            <w:pPr>
              <w:spacing w:line="256" w:lineRule="auto"/>
              <w:ind w:firstLine="0"/>
              <w:rPr>
                <w:ins w:id="3690" w:author="Nguyen Duc Anh" w:date="2025-09-27T11:57:00Z"/>
                <w:rFonts w:asciiTheme="majorHAnsi" w:hAnsiTheme="majorHAnsi" w:cstheme="majorHAnsi"/>
                <w:sz w:val="24"/>
                <w:szCs w:val="24"/>
              </w:rPr>
            </w:pPr>
            <w:ins w:id="3691" w:author="Nguyen Duc Anh" w:date="2025-09-27T11:57:00Z">
              <w:r>
                <w:rPr>
                  <w:rFonts w:asciiTheme="majorHAnsi" w:hAnsiTheme="majorHAnsi" w:cstheme="majorHAnsi"/>
                  <w:sz w:val="24"/>
                  <w:szCs w:val="24"/>
                </w:rPr>
                <w:t>T/T Rate</w:t>
              </w:r>
            </w:ins>
          </w:p>
          <w:p w14:paraId="0A2423E3" w14:textId="77777777" w:rsidR="005F00F1" w:rsidRDefault="005F00F1" w:rsidP="005518FF">
            <w:pPr>
              <w:spacing w:line="256" w:lineRule="auto"/>
              <w:ind w:firstLine="0"/>
              <w:rPr>
                <w:ins w:id="3692" w:author="Nguyen Duc Anh" w:date="2025-09-27T11:57:00Z"/>
                <w:rFonts w:asciiTheme="majorHAnsi" w:hAnsiTheme="majorHAnsi" w:cstheme="majorHAnsi"/>
                <w:sz w:val="24"/>
                <w:szCs w:val="24"/>
              </w:rPr>
            </w:pPr>
            <w:ins w:id="3693" w:author="Nguyen Duc Anh" w:date="2025-09-27T11:57:00Z">
              <w:r>
                <w:rPr>
                  <w:rFonts w:asciiTheme="majorHAnsi" w:hAnsiTheme="majorHAnsi" w:cstheme="majorHAnsi"/>
                  <w:sz w:val="24"/>
                  <w:szCs w:val="24"/>
                </w:rPr>
                <w:t>Cash Rate</w:t>
              </w:r>
            </w:ins>
          </w:p>
          <w:p w14:paraId="27816906" w14:textId="77777777" w:rsidR="005F00F1" w:rsidRDefault="005F00F1" w:rsidP="005518FF">
            <w:pPr>
              <w:spacing w:line="256" w:lineRule="auto"/>
              <w:ind w:firstLine="0"/>
              <w:rPr>
                <w:ins w:id="3694" w:author="Nguyen Duc Anh" w:date="2025-09-27T11:57:00Z"/>
                <w:rFonts w:asciiTheme="majorHAnsi" w:hAnsiTheme="majorHAnsi" w:cstheme="majorHAnsi"/>
                <w:sz w:val="24"/>
                <w:szCs w:val="24"/>
              </w:rPr>
            </w:pPr>
            <w:ins w:id="3695" w:author="Nguyen Duc Anh" w:date="2025-09-27T11:57:00Z">
              <w:r>
                <w:rPr>
                  <w:rFonts w:asciiTheme="majorHAnsi" w:hAnsiTheme="majorHAnsi" w:cstheme="majorHAnsi"/>
                  <w:sz w:val="24"/>
                  <w:szCs w:val="24"/>
                </w:rPr>
                <w:t>Check Rate</w:t>
              </w:r>
            </w:ins>
          </w:p>
          <w:p w14:paraId="2AA6CF71" w14:textId="77777777" w:rsidR="005F00F1" w:rsidRDefault="005F00F1" w:rsidP="005518FF">
            <w:pPr>
              <w:spacing w:line="256" w:lineRule="auto"/>
              <w:ind w:firstLine="0"/>
              <w:rPr>
                <w:ins w:id="3696" w:author="Nguyen Duc Anh" w:date="2025-09-27T11:57:00Z"/>
                <w:rFonts w:asciiTheme="majorHAnsi" w:hAnsiTheme="majorHAnsi" w:cstheme="majorHAnsi"/>
                <w:sz w:val="24"/>
                <w:szCs w:val="24"/>
              </w:rPr>
            </w:pPr>
            <w:ins w:id="3697" w:author="Nguyen Duc Anh" w:date="2025-09-27T11:57:00Z">
              <w:r>
                <w:rPr>
                  <w:rFonts w:asciiTheme="majorHAnsi" w:hAnsiTheme="majorHAnsi" w:cstheme="majorHAnsi"/>
                  <w:sz w:val="24"/>
                  <w:szCs w:val="24"/>
                </w:rPr>
                <w:t>Base Rate</w:t>
              </w:r>
            </w:ins>
          </w:p>
          <w:p w14:paraId="5C70E7BC" w14:textId="77777777" w:rsidR="005F00F1" w:rsidRPr="0093302E" w:rsidRDefault="005F00F1" w:rsidP="005518FF">
            <w:pPr>
              <w:spacing w:line="256" w:lineRule="auto"/>
              <w:ind w:firstLine="0"/>
              <w:rPr>
                <w:ins w:id="3698" w:author="Nguyen Duc Anh" w:date="2025-09-27T11:57:00Z"/>
                <w:rFonts w:asciiTheme="majorHAnsi" w:hAnsiTheme="majorHAnsi" w:cstheme="majorHAnsi"/>
                <w:sz w:val="24"/>
                <w:szCs w:val="24"/>
              </w:rPr>
            </w:pPr>
          </w:p>
        </w:tc>
      </w:tr>
      <w:tr w:rsidR="005F00F1" w:rsidRPr="00644FCA" w14:paraId="607F80C6" w14:textId="77777777" w:rsidTr="005518FF">
        <w:trPr>
          <w:trHeight w:val="748"/>
          <w:ins w:id="3699"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57A0624D" w14:textId="77777777" w:rsidR="005F00F1" w:rsidRPr="00644FCA" w:rsidRDefault="005F00F1" w:rsidP="005F00F1">
            <w:pPr>
              <w:numPr>
                <w:ilvl w:val="0"/>
                <w:numId w:val="62"/>
              </w:numPr>
              <w:tabs>
                <w:tab w:val="left" w:pos="709"/>
              </w:tabs>
              <w:spacing w:line="256" w:lineRule="auto"/>
              <w:contextualSpacing/>
              <w:jc w:val="center"/>
              <w:rPr>
                <w:ins w:id="3700"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EE80082" w14:textId="77777777" w:rsidR="005F00F1" w:rsidRDefault="005F00F1" w:rsidP="005518FF">
            <w:pPr>
              <w:spacing w:line="256" w:lineRule="auto"/>
              <w:ind w:firstLine="0"/>
              <w:rPr>
                <w:ins w:id="3701" w:author="Nguyen Duc Anh" w:date="2025-09-27T11:57:00Z"/>
                <w:rFonts w:asciiTheme="majorHAnsi" w:hAnsiTheme="majorHAnsi" w:cstheme="majorHAnsi"/>
                <w:sz w:val="24"/>
                <w:szCs w:val="24"/>
              </w:rPr>
            </w:pPr>
            <w:ins w:id="3702" w:author="Nguyen Duc Anh" w:date="2025-09-27T11:57:00Z">
              <w:r>
                <w:rPr>
                  <w:rFonts w:asciiTheme="majorHAnsi" w:hAnsiTheme="majorHAnsi" w:cstheme="majorHAnsi"/>
                  <w:sz w:val="24"/>
                  <w:szCs w:val="24"/>
                </w:rPr>
                <w:t>Loại phí</w:t>
              </w:r>
            </w:ins>
          </w:p>
        </w:tc>
        <w:tc>
          <w:tcPr>
            <w:tcW w:w="1242" w:type="dxa"/>
            <w:tcBorders>
              <w:top w:val="single" w:sz="4" w:space="0" w:color="000000"/>
              <w:left w:val="single" w:sz="4" w:space="0" w:color="000000"/>
              <w:bottom w:val="single" w:sz="4" w:space="0" w:color="000000"/>
              <w:right w:val="single" w:sz="4" w:space="0" w:color="000000"/>
            </w:tcBorders>
          </w:tcPr>
          <w:p w14:paraId="65686194" w14:textId="77777777" w:rsidR="005F00F1" w:rsidRDefault="005F00F1" w:rsidP="005518FF">
            <w:pPr>
              <w:spacing w:line="256" w:lineRule="auto"/>
              <w:ind w:firstLine="0"/>
              <w:rPr>
                <w:ins w:id="3703" w:author="Nguyen Duc Anh" w:date="2025-09-27T11:57:00Z"/>
                <w:rFonts w:asciiTheme="majorHAnsi" w:hAnsiTheme="majorHAnsi" w:cstheme="majorHAnsi"/>
                <w:sz w:val="24"/>
                <w:szCs w:val="24"/>
              </w:rPr>
            </w:pPr>
            <w:ins w:id="3704" w:author="Nguyen Duc Anh" w:date="2025-09-27T11:57:00Z">
              <w:r>
                <w:rPr>
                  <w:rFonts w:asciiTheme="majorHAnsi" w:hAnsiTheme="majorHAnsi" w:cstheme="majorHAnsi"/>
                  <w:sz w:val="24"/>
                  <w:szCs w:val="24"/>
                </w:rPr>
                <w:t>Droplist</w:t>
              </w:r>
            </w:ins>
          </w:p>
        </w:tc>
        <w:tc>
          <w:tcPr>
            <w:tcW w:w="911" w:type="dxa"/>
            <w:tcBorders>
              <w:top w:val="single" w:sz="4" w:space="0" w:color="000000"/>
              <w:left w:val="single" w:sz="4" w:space="0" w:color="000000"/>
              <w:bottom w:val="single" w:sz="4" w:space="0" w:color="000000"/>
              <w:right w:val="single" w:sz="4" w:space="0" w:color="000000"/>
            </w:tcBorders>
          </w:tcPr>
          <w:p w14:paraId="7074493F" w14:textId="77777777" w:rsidR="005F00F1" w:rsidRDefault="005F00F1" w:rsidP="005518FF">
            <w:pPr>
              <w:spacing w:line="256" w:lineRule="auto"/>
              <w:ind w:firstLine="0"/>
              <w:rPr>
                <w:ins w:id="3705" w:author="Nguyen Duc Anh" w:date="2025-09-27T11:57:00Z"/>
                <w:rFonts w:asciiTheme="majorHAnsi" w:hAnsiTheme="majorHAnsi" w:cstheme="majorHAnsi"/>
                <w:sz w:val="24"/>
                <w:szCs w:val="24"/>
              </w:rPr>
            </w:pPr>
            <w:ins w:id="3706" w:author="Nguyen Duc Anh" w:date="2025-09-27T11:57:00Z">
              <w:r w:rsidRPr="004E3089">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382AF7F7" w14:textId="77777777" w:rsidR="005F00F1" w:rsidRPr="00644FCA" w:rsidRDefault="005F00F1" w:rsidP="005518FF">
            <w:pPr>
              <w:spacing w:line="256" w:lineRule="auto"/>
              <w:ind w:firstLine="0"/>
              <w:rPr>
                <w:ins w:id="3707" w:author="Nguyen Duc Anh" w:date="2025-09-27T11:57:00Z"/>
                <w:rFonts w:asciiTheme="majorHAnsi" w:hAnsiTheme="majorHAnsi" w:cstheme="majorHAnsi"/>
                <w:sz w:val="24"/>
                <w:szCs w:val="24"/>
              </w:rPr>
            </w:pPr>
            <w:ins w:id="3708" w:author="Nguyen Duc Anh" w:date="2025-09-27T11:57:00Z">
              <w:r>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63777ECB" w14:textId="77777777" w:rsidR="005F00F1" w:rsidRPr="00644FCA" w:rsidRDefault="005F00F1" w:rsidP="005518FF">
            <w:pPr>
              <w:spacing w:line="256" w:lineRule="auto"/>
              <w:ind w:firstLine="0"/>
              <w:rPr>
                <w:ins w:id="3709" w:author="Nguyen Duc Anh" w:date="2025-09-27T11:57:00Z"/>
                <w:rFonts w:asciiTheme="majorHAnsi" w:hAnsiTheme="majorHAnsi" w:cstheme="majorHAnsi"/>
                <w:sz w:val="24"/>
                <w:szCs w:val="24"/>
              </w:rPr>
            </w:pPr>
            <w:ins w:id="3710"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7A481732" w14:textId="77777777" w:rsidR="005F00F1" w:rsidRDefault="005F00F1" w:rsidP="005518FF">
            <w:pPr>
              <w:spacing w:line="256" w:lineRule="auto"/>
              <w:ind w:firstLine="0"/>
              <w:rPr>
                <w:ins w:id="3711" w:author="Nguyen Duc Anh" w:date="2025-09-27T11:57:00Z"/>
                <w:rFonts w:asciiTheme="majorHAnsi" w:hAnsiTheme="majorHAnsi" w:cstheme="majorHAnsi"/>
                <w:sz w:val="24"/>
                <w:szCs w:val="24"/>
              </w:rPr>
            </w:pPr>
            <w:ins w:id="3712" w:author="Nguyen Duc Anh" w:date="2025-09-27T11:57:00Z">
              <w:r>
                <w:rPr>
                  <w:rFonts w:asciiTheme="majorHAnsi" w:hAnsiTheme="majorHAnsi" w:cstheme="majorHAnsi"/>
                  <w:sz w:val="24"/>
                  <w:szCs w:val="24"/>
                </w:rPr>
                <w:t>Chọn loại phí (Tạm thời để chìm trường này)</w:t>
              </w:r>
            </w:ins>
          </w:p>
          <w:p w14:paraId="3AAED71F" w14:textId="77777777" w:rsidR="005F00F1" w:rsidRPr="0093302E" w:rsidRDefault="005F00F1" w:rsidP="005518FF">
            <w:pPr>
              <w:spacing w:line="256" w:lineRule="auto"/>
              <w:ind w:firstLine="0"/>
              <w:rPr>
                <w:ins w:id="3713" w:author="Nguyen Duc Anh" w:date="2025-09-27T11:57:00Z"/>
                <w:rFonts w:asciiTheme="majorHAnsi" w:hAnsiTheme="majorHAnsi" w:cstheme="majorHAnsi"/>
                <w:sz w:val="24"/>
                <w:szCs w:val="24"/>
              </w:rPr>
            </w:pPr>
          </w:p>
        </w:tc>
      </w:tr>
      <w:tr w:rsidR="005F00F1" w:rsidRPr="00644FCA" w14:paraId="56B3371C" w14:textId="77777777" w:rsidTr="005518FF">
        <w:trPr>
          <w:trHeight w:val="748"/>
          <w:ins w:id="3714"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167C14D5" w14:textId="77777777" w:rsidR="005F00F1" w:rsidRPr="00644FCA" w:rsidRDefault="005F00F1" w:rsidP="005F00F1">
            <w:pPr>
              <w:numPr>
                <w:ilvl w:val="0"/>
                <w:numId w:val="62"/>
              </w:numPr>
              <w:tabs>
                <w:tab w:val="left" w:pos="709"/>
              </w:tabs>
              <w:spacing w:line="256" w:lineRule="auto"/>
              <w:contextualSpacing/>
              <w:jc w:val="center"/>
              <w:rPr>
                <w:ins w:id="3715"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137EE3F" w14:textId="77777777" w:rsidR="005F00F1" w:rsidRDefault="005F00F1" w:rsidP="005518FF">
            <w:pPr>
              <w:spacing w:line="256" w:lineRule="auto"/>
              <w:ind w:firstLine="0"/>
              <w:rPr>
                <w:ins w:id="3716" w:author="Nguyen Duc Anh" w:date="2025-09-27T11:57:00Z"/>
                <w:rFonts w:asciiTheme="majorHAnsi" w:hAnsiTheme="majorHAnsi" w:cstheme="majorHAnsi"/>
                <w:sz w:val="24"/>
                <w:szCs w:val="24"/>
              </w:rPr>
            </w:pPr>
            <w:ins w:id="3717" w:author="Nguyen Duc Anh" w:date="2025-09-27T11:57:00Z">
              <w:r>
                <w:rPr>
                  <w:rFonts w:asciiTheme="majorHAnsi" w:hAnsiTheme="majorHAnsi" w:cstheme="majorHAnsi"/>
                  <w:sz w:val="24"/>
                  <w:szCs w:val="24"/>
                </w:rPr>
                <w:t>Số tiền phí</w:t>
              </w:r>
            </w:ins>
          </w:p>
        </w:tc>
        <w:tc>
          <w:tcPr>
            <w:tcW w:w="1242" w:type="dxa"/>
            <w:tcBorders>
              <w:top w:val="single" w:sz="4" w:space="0" w:color="000000"/>
              <w:left w:val="single" w:sz="4" w:space="0" w:color="000000"/>
              <w:bottom w:val="single" w:sz="4" w:space="0" w:color="000000"/>
              <w:right w:val="single" w:sz="4" w:space="0" w:color="000000"/>
            </w:tcBorders>
          </w:tcPr>
          <w:p w14:paraId="49BBA993" w14:textId="77777777" w:rsidR="005F00F1" w:rsidRDefault="005F00F1" w:rsidP="005518FF">
            <w:pPr>
              <w:spacing w:line="256" w:lineRule="auto"/>
              <w:ind w:firstLine="0"/>
              <w:rPr>
                <w:ins w:id="3718" w:author="Nguyen Duc Anh" w:date="2025-09-27T11:57:00Z"/>
                <w:rFonts w:asciiTheme="majorHAnsi" w:hAnsiTheme="majorHAnsi" w:cstheme="majorHAnsi"/>
                <w:sz w:val="24"/>
                <w:szCs w:val="24"/>
              </w:rPr>
            </w:pPr>
            <w:ins w:id="3719" w:author="Nguyen Duc Anh" w:date="2025-09-27T11:57:00Z">
              <w:r>
                <w:rPr>
                  <w:rFonts w:asciiTheme="majorHAnsi" w:hAnsiTheme="majorHAnsi" w:cstheme="majorHAnsi"/>
                  <w:sz w:val="24"/>
                  <w:szCs w:val="24"/>
                </w:rPr>
                <w:t>Number</w:t>
              </w:r>
            </w:ins>
          </w:p>
        </w:tc>
        <w:tc>
          <w:tcPr>
            <w:tcW w:w="911" w:type="dxa"/>
            <w:tcBorders>
              <w:top w:val="single" w:sz="4" w:space="0" w:color="000000"/>
              <w:left w:val="single" w:sz="4" w:space="0" w:color="000000"/>
              <w:bottom w:val="single" w:sz="4" w:space="0" w:color="000000"/>
              <w:right w:val="single" w:sz="4" w:space="0" w:color="000000"/>
            </w:tcBorders>
          </w:tcPr>
          <w:p w14:paraId="3F653934" w14:textId="77777777" w:rsidR="005F00F1" w:rsidRDefault="005F00F1" w:rsidP="005518FF">
            <w:pPr>
              <w:spacing w:line="256" w:lineRule="auto"/>
              <w:ind w:firstLine="0"/>
              <w:rPr>
                <w:ins w:id="3720" w:author="Nguyen Duc Anh" w:date="2025-09-27T11:57:00Z"/>
                <w:rFonts w:asciiTheme="majorHAnsi" w:hAnsiTheme="majorHAnsi" w:cstheme="majorHAnsi"/>
                <w:sz w:val="24"/>
                <w:szCs w:val="24"/>
              </w:rPr>
            </w:pPr>
            <w:ins w:id="3721" w:author="Nguyen Duc Anh" w:date="2025-09-27T11:57:00Z">
              <w:r w:rsidRPr="004E3089">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295060B3" w14:textId="77777777" w:rsidR="005F00F1" w:rsidRPr="00644FCA" w:rsidRDefault="005F00F1" w:rsidP="005518FF">
            <w:pPr>
              <w:spacing w:line="256" w:lineRule="auto"/>
              <w:ind w:firstLine="0"/>
              <w:rPr>
                <w:ins w:id="3722" w:author="Nguyen Duc Anh" w:date="2025-09-27T11:57:00Z"/>
                <w:rFonts w:asciiTheme="majorHAnsi" w:hAnsiTheme="majorHAnsi" w:cstheme="majorHAnsi"/>
                <w:sz w:val="24"/>
                <w:szCs w:val="24"/>
              </w:rPr>
            </w:pPr>
            <w:ins w:id="3723" w:author="Nguyen Duc Anh" w:date="2025-09-27T11:57:00Z">
              <w:r>
                <w:rPr>
                  <w:rFonts w:asciiTheme="majorHAnsi" w:hAnsiTheme="majorHAnsi" w:cstheme="majorHAnsi"/>
                  <w:sz w:val="24"/>
                  <w:szCs w:val="24"/>
                </w:rPr>
                <w:t xml:space="preserve">Không </w:t>
              </w:r>
            </w:ins>
          </w:p>
        </w:tc>
        <w:tc>
          <w:tcPr>
            <w:tcW w:w="994" w:type="dxa"/>
            <w:tcBorders>
              <w:top w:val="single" w:sz="4" w:space="0" w:color="000000"/>
              <w:left w:val="single" w:sz="4" w:space="0" w:color="000000"/>
              <w:bottom w:val="single" w:sz="4" w:space="0" w:color="000000"/>
              <w:right w:val="single" w:sz="4" w:space="0" w:color="000000"/>
            </w:tcBorders>
          </w:tcPr>
          <w:p w14:paraId="0B9A8095" w14:textId="77777777" w:rsidR="005F00F1" w:rsidRPr="00644FCA" w:rsidRDefault="005F00F1" w:rsidP="005518FF">
            <w:pPr>
              <w:spacing w:line="256" w:lineRule="auto"/>
              <w:ind w:firstLine="0"/>
              <w:rPr>
                <w:ins w:id="3724" w:author="Nguyen Duc Anh" w:date="2025-09-27T11:57:00Z"/>
                <w:rFonts w:asciiTheme="majorHAnsi" w:hAnsiTheme="majorHAnsi" w:cstheme="majorHAnsi"/>
                <w:sz w:val="24"/>
                <w:szCs w:val="24"/>
              </w:rPr>
            </w:pPr>
            <w:ins w:id="3725"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41438788" w14:textId="77777777" w:rsidR="005F00F1" w:rsidRPr="0093302E" w:rsidRDefault="005F00F1" w:rsidP="005518FF">
            <w:pPr>
              <w:spacing w:line="256" w:lineRule="auto"/>
              <w:ind w:firstLine="0"/>
              <w:rPr>
                <w:ins w:id="3726" w:author="Nguyen Duc Anh" w:date="2025-09-27T11:57:00Z"/>
                <w:rFonts w:asciiTheme="majorHAnsi" w:hAnsiTheme="majorHAnsi" w:cstheme="majorHAnsi"/>
                <w:sz w:val="24"/>
                <w:szCs w:val="24"/>
              </w:rPr>
            </w:pPr>
            <w:ins w:id="3727" w:author="Nguyen Duc Anh" w:date="2025-09-27T11:57:00Z">
              <w:r>
                <w:rPr>
                  <w:rFonts w:asciiTheme="majorHAnsi" w:hAnsiTheme="majorHAnsi" w:cstheme="majorHAnsi"/>
                  <w:sz w:val="24"/>
                  <w:szCs w:val="24"/>
                </w:rPr>
                <w:t>Hiển thị số tiền phí sau khi chọn loại phí (Tạm thời để chìm trường này)</w:t>
              </w:r>
            </w:ins>
          </w:p>
        </w:tc>
      </w:tr>
      <w:tr w:rsidR="005F00F1" w:rsidRPr="00644FCA" w14:paraId="0BA8C6E3" w14:textId="77777777" w:rsidTr="005518FF">
        <w:trPr>
          <w:trHeight w:val="748"/>
          <w:ins w:id="3728"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34560AAF" w14:textId="77777777" w:rsidR="005F00F1" w:rsidRPr="00644FCA" w:rsidRDefault="005F00F1" w:rsidP="005F00F1">
            <w:pPr>
              <w:numPr>
                <w:ilvl w:val="0"/>
                <w:numId w:val="62"/>
              </w:numPr>
              <w:tabs>
                <w:tab w:val="left" w:pos="709"/>
              </w:tabs>
              <w:spacing w:line="256" w:lineRule="auto"/>
              <w:contextualSpacing/>
              <w:jc w:val="center"/>
              <w:rPr>
                <w:ins w:id="3729"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63E4A96C" w14:textId="77777777" w:rsidR="005F00F1" w:rsidRDefault="005F00F1" w:rsidP="005518FF">
            <w:pPr>
              <w:spacing w:line="256" w:lineRule="auto"/>
              <w:ind w:firstLine="0"/>
              <w:rPr>
                <w:ins w:id="3730" w:author="Nguyen Duc Anh" w:date="2025-09-27T11:57:00Z"/>
                <w:rFonts w:asciiTheme="majorHAnsi" w:hAnsiTheme="majorHAnsi" w:cstheme="majorHAnsi"/>
                <w:sz w:val="24"/>
                <w:szCs w:val="24"/>
              </w:rPr>
            </w:pPr>
            <w:ins w:id="3731" w:author="Nguyen Duc Anh" w:date="2025-09-27T11:57:00Z">
              <w:r>
                <w:rPr>
                  <w:rFonts w:asciiTheme="majorHAnsi" w:hAnsiTheme="majorHAnsi" w:cstheme="majorHAnsi"/>
                  <w:sz w:val="24"/>
                  <w:szCs w:val="24"/>
                </w:rPr>
                <w:t>Ngày giá trị</w:t>
              </w:r>
            </w:ins>
          </w:p>
        </w:tc>
        <w:tc>
          <w:tcPr>
            <w:tcW w:w="1242" w:type="dxa"/>
            <w:tcBorders>
              <w:top w:val="single" w:sz="4" w:space="0" w:color="000000"/>
              <w:left w:val="single" w:sz="4" w:space="0" w:color="000000"/>
              <w:bottom w:val="single" w:sz="4" w:space="0" w:color="000000"/>
              <w:right w:val="single" w:sz="4" w:space="0" w:color="000000"/>
            </w:tcBorders>
          </w:tcPr>
          <w:p w14:paraId="564489DF" w14:textId="77777777" w:rsidR="005F00F1" w:rsidRDefault="005F00F1" w:rsidP="005518FF">
            <w:pPr>
              <w:spacing w:line="256" w:lineRule="auto"/>
              <w:ind w:firstLine="0"/>
              <w:rPr>
                <w:ins w:id="3732" w:author="Nguyen Duc Anh" w:date="2025-09-27T11:57:00Z"/>
                <w:rFonts w:asciiTheme="majorHAnsi" w:hAnsiTheme="majorHAnsi" w:cstheme="majorHAnsi"/>
                <w:sz w:val="24"/>
                <w:szCs w:val="24"/>
              </w:rPr>
            </w:pPr>
            <w:ins w:id="3733" w:author="Nguyen Duc Anh" w:date="2025-09-27T11:57:00Z">
              <w:r>
                <w:rPr>
                  <w:rFonts w:asciiTheme="majorHAnsi" w:hAnsiTheme="majorHAnsi" w:cstheme="majorHAnsi"/>
                  <w:sz w:val="24"/>
                  <w:szCs w:val="24"/>
                </w:rPr>
                <w:t>Date</w:t>
              </w:r>
            </w:ins>
          </w:p>
        </w:tc>
        <w:tc>
          <w:tcPr>
            <w:tcW w:w="911" w:type="dxa"/>
            <w:tcBorders>
              <w:top w:val="single" w:sz="4" w:space="0" w:color="000000"/>
              <w:left w:val="single" w:sz="4" w:space="0" w:color="000000"/>
              <w:bottom w:val="single" w:sz="4" w:space="0" w:color="000000"/>
              <w:right w:val="single" w:sz="4" w:space="0" w:color="000000"/>
            </w:tcBorders>
          </w:tcPr>
          <w:p w14:paraId="1E6A1099" w14:textId="77777777" w:rsidR="005F00F1" w:rsidRDefault="005F00F1" w:rsidP="005518FF">
            <w:pPr>
              <w:spacing w:line="256" w:lineRule="auto"/>
              <w:ind w:firstLine="0"/>
              <w:rPr>
                <w:ins w:id="3734" w:author="Nguyen Duc Anh" w:date="2025-09-27T11:57:00Z"/>
                <w:rFonts w:asciiTheme="majorHAnsi" w:hAnsiTheme="majorHAnsi" w:cstheme="majorHAnsi"/>
                <w:sz w:val="24"/>
                <w:szCs w:val="24"/>
              </w:rPr>
            </w:pPr>
            <w:ins w:id="3735" w:author="Nguyen Duc Anh" w:date="2025-09-27T11:57:00Z">
              <w:r w:rsidRPr="004E3089">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660B763A" w14:textId="77777777" w:rsidR="005F00F1" w:rsidRPr="00644FCA" w:rsidRDefault="005F00F1" w:rsidP="005518FF">
            <w:pPr>
              <w:spacing w:line="256" w:lineRule="auto"/>
              <w:ind w:firstLine="0"/>
              <w:rPr>
                <w:ins w:id="3736" w:author="Nguyen Duc Anh" w:date="2025-09-27T11:57:00Z"/>
                <w:rFonts w:asciiTheme="majorHAnsi" w:hAnsiTheme="majorHAnsi" w:cstheme="majorHAnsi"/>
                <w:sz w:val="24"/>
                <w:szCs w:val="24"/>
              </w:rPr>
            </w:pPr>
            <w:ins w:id="3737" w:author="Nguyen Duc Anh" w:date="2025-09-27T11:57:00Z">
              <w:r>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60C37532" w14:textId="77777777" w:rsidR="005F00F1" w:rsidRPr="00644FCA" w:rsidRDefault="005F00F1" w:rsidP="005518FF">
            <w:pPr>
              <w:spacing w:line="256" w:lineRule="auto"/>
              <w:ind w:firstLine="0"/>
              <w:rPr>
                <w:ins w:id="3738" w:author="Nguyen Duc Anh" w:date="2025-09-27T11:57:00Z"/>
                <w:rFonts w:asciiTheme="majorHAnsi" w:hAnsiTheme="majorHAnsi" w:cstheme="majorHAnsi"/>
                <w:sz w:val="24"/>
                <w:szCs w:val="24"/>
              </w:rPr>
            </w:pPr>
            <w:ins w:id="3739" w:author="Nguyen Duc Anh" w:date="2025-09-27T11:57:00Z">
              <w:r>
                <w:rPr>
                  <w:rFonts w:asciiTheme="majorHAnsi" w:hAnsiTheme="majorHAnsi" w:cstheme="majorHAnsi"/>
                  <w:sz w:val="24"/>
                  <w:szCs w:val="24"/>
                </w:rPr>
                <w:t>Có</w:t>
              </w:r>
            </w:ins>
          </w:p>
        </w:tc>
        <w:tc>
          <w:tcPr>
            <w:tcW w:w="3564" w:type="dxa"/>
            <w:tcBorders>
              <w:top w:val="single" w:sz="4" w:space="0" w:color="000000"/>
              <w:left w:val="single" w:sz="4" w:space="0" w:color="000000"/>
              <w:bottom w:val="single" w:sz="4" w:space="0" w:color="000000"/>
              <w:right w:val="single" w:sz="4" w:space="0" w:color="000000"/>
            </w:tcBorders>
          </w:tcPr>
          <w:p w14:paraId="4573EF1B" w14:textId="77777777" w:rsidR="005F00F1" w:rsidRPr="0093302E" w:rsidRDefault="005F00F1" w:rsidP="005518FF">
            <w:pPr>
              <w:spacing w:line="256" w:lineRule="auto"/>
              <w:ind w:firstLine="0"/>
              <w:rPr>
                <w:ins w:id="3740" w:author="Nguyen Duc Anh" w:date="2025-09-27T11:57:00Z"/>
                <w:rFonts w:asciiTheme="majorHAnsi" w:hAnsiTheme="majorHAnsi" w:cstheme="majorHAnsi"/>
                <w:sz w:val="24"/>
                <w:szCs w:val="24"/>
              </w:rPr>
            </w:pPr>
            <w:ins w:id="3741" w:author="Nguyen Duc Anh" w:date="2025-09-27T11:57:00Z">
              <w:r>
                <w:rPr>
                  <w:rFonts w:asciiTheme="majorHAnsi" w:hAnsiTheme="majorHAnsi" w:cstheme="majorHAnsi"/>
                  <w:sz w:val="24"/>
                  <w:szCs w:val="24"/>
                </w:rPr>
                <w:t>Hiển thị mặc định ngày hiện tại và cho phép sửa</w:t>
              </w:r>
            </w:ins>
          </w:p>
        </w:tc>
      </w:tr>
      <w:tr w:rsidR="005F00F1" w:rsidRPr="00644FCA" w14:paraId="7A3019E4" w14:textId="77777777" w:rsidTr="005518FF">
        <w:trPr>
          <w:trHeight w:val="748"/>
          <w:ins w:id="3742"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64E2B167" w14:textId="77777777" w:rsidR="005F00F1" w:rsidRPr="00644FCA" w:rsidRDefault="005F00F1" w:rsidP="005F00F1">
            <w:pPr>
              <w:numPr>
                <w:ilvl w:val="0"/>
                <w:numId w:val="62"/>
              </w:numPr>
              <w:tabs>
                <w:tab w:val="left" w:pos="709"/>
              </w:tabs>
              <w:spacing w:line="256" w:lineRule="auto"/>
              <w:contextualSpacing/>
              <w:jc w:val="center"/>
              <w:rPr>
                <w:ins w:id="3743"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67BCAC6F" w14:textId="77777777" w:rsidR="005F00F1" w:rsidRDefault="005F00F1" w:rsidP="005518FF">
            <w:pPr>
              <w:spacing w:line="256" w:lineRule="auto"/>
              <w:ind w:firstLine="0"/>
              <w:rPr>
                <w:ins w:id="3744" w:author="Nguyen Duc Anh" w:date="2025-09-27T11:57:00Z"/>
                <w:rFonts w:asciiTheme="majorHAnsi" w:hAnsiTheme="majorHAnsi" w:cstheme="majorHAnsi"/>
                <w:sz w:val="24"/>
                <w:szCs w:val="24"/>
              </w:rPr>
            </w:pPr>
            <w:ins w:id="3745" w:author="Nguyen Duc Anh" w:date="2025-09-27T11:57:00Z">
              <w:r>
                <w:rPr>
                  <w:rFonts w:asciiTheme="majorHAnsi" w:hAnsiTheme="majorHAnsi" w:cstheme="majorHAnsi"/>
                  <w:sz w:val="24"/>
                  <w:szCs w:val="24"/>
                </w:rPr>
                <w:t>Loại tiền thu phí</w:t>
              </w:r>
            </w:ins>
          </w:p>
        </w:tc>
        <w:tc>
          <w:tcPr>
            <w:tcW w:w="1242" w:type="dxa"/>
            <w:tcBorders>
              <w:top w:val="single" w:sz="4" w:space="0" w:color="000000"/>
              <w:left w:val="single" w:sz="4" w:space="0" w:color="000000"/>
              <w:bottom w:val="single" w:sz="4" w:space="0" w:color="000000"/>
              <w:right w:val="single" w:sz="4" w:space="0" w:color="000000"/>
            </w:tcBorders>
          </w:tcPr>
          <w:p w14:paraId="4C300D5E" w14:textId="77777777" w:rsidR="005F00F1" w:rsidRDefault="005F00F1" w:rsidP="005518FF">
            <w:pPr>
              <w:spacing w:line="256" w:lineRule="auto"/>
              <w:ind w:firstLine="0"/>
              <w:rPr>
                <w:ins w:id="3746" w:author="Nguyen Duc Anh" w:date="2025-09-27T11:57:00Z"/>
                <w:rFonts w:asciiTheme="majorHAnsi" w:hAnsiTheme="majorHAnsi" w:cstheme="majorHAnsi"/>
                <w:sz w:val="24"/>
                <w:szCs w:val="24"/>
              </w:rPr>
            </w:pPr>
            <w:ins w:id="3747" w:author="Nguyen Duc Anh" w:date="2025-09-27T11:57:00Z">
              <w:r>
                <w:rPr>
                  <w:rFonts w:asciiTheme="majorHAnsi" w:hAnsiTheme="majorHAnsi" w:cstheme="majorHAnsi"/>
                  <w:sz w:val="24"/>
                  <w:szCs w:val="24"/>
                </w:rPr>
                <w:t>Droplist</w:t>
              </w:r>
            </w:ins>
          </w:p>
        </w:tc>
        <w:tc>
          <w:tcPr>
            <w:tcW w:w="911" w:type="dxa"/>
            <w:tcBorders>
              <w:top w:val="single" w:sz="4" w:space="0" w:color="000000"/>
              <w:left w:val="single" w:sz="4" w:space="0" w:color="000000"/>
              <w:bottom w:val="single" w:sz="4" w:space="0" w:color="000000"/>
              <w:right w:val="single" w:sz="4" w:space="0" w:color="000000"/>
            </w:tcBorders>
          </w:tcPr>
          <w:p w14:paraId="6A7DB054" w14:textId="77777777" w:rsidR="005F00F1" w:rsidRDefault="005F00F1" w:rsidP="005518FF">
            <w:pPr>
              <w:spacing w:line="256" w:lineRule="auto"/>
              <w:ind w:firstLine="0"/>
              <w:rPr>
                <w:ins w:id="3748" w:author="Nguyen Duc Anh" w:date="2025-09-27T11:57:00Z"/>
                <w:rFonts w:asciiTheme="majorHAnsi" w:hAnsiTheme="majorHAnsi" w:cstheme="majorHAnsi"/>
                <w:sz w:val="24"/>
                <w:szCs w:val="24"/>
              </w:rPr>
            </w:pPr>
            <w:ins w:id="3749" w:author="Nguyen Duc Anh" w:date="2025-09-27T11:57:00Z">
              <w:r w:rsidRPr="004E3089">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72E276E8" w14:textId="77777777" w:rsidR="005F00F1" w:rsidRPr="00644FCA" w:rsidRDefault="005F00F1" w:rsidP="005518FF">
            <w:pPr>
              <w:spacing w:line="256" w:lineRule="auto"/>
              <w:ind w:firstLine="0"/>
              <w:rPr>
                <w:ins w:id="3750" w:author="Nguyen Duc Anh" w:date="2025-09-27T11:57:00Z"/>
                <w:rFonts w:asciiTheme="majorHAnsi" w:hAnsiTheme="majorHAnsi" w:cstheme="majorHAnsi"/>
                <w:sz w:val="24"/>
                <w:szCs w:val="24"/>
              </w:rPr>
            </w:pPr>
            <w:ins w:id="3751" w:author="Nguyen Duc Anh" w:date="2025-09-27T11:57:00Z">
              <w:r>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74F88DCD" w14:textId="77777777" w:rsidR="005F00F1" w:rsidRPr="00644FCA" w:rsidRDefault="005F00F1" w:rsidP="005518FF">
            <w:pPr>
              <w:spacing w:line="256" w:lineRule="auto"/>
              <w:ind w:firstLine="0"/>
              <w:rPr>
                <w:ins w:id="3752" w:author="Nguyen Duc Anh" w:date="2025-09-27T11:57:00Z"/>
                <w:rFonts w:asciiTheme="majorHAnsi" w:hAnsiTheme="majorHAnsi" w:cstheme="majorHAnsi"/>
                <w:sz w:val="24"/>
                <w:szCs w:val="24"/>
              </w:rPr>
            </w:pPr>
            <w:ins w:id="3753"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7E64E47C" w14:textId="77777777" w:rsidR="005F00F1" w:rsidRDefault="005F00F1" w:rsidP="005518FF">
            <w:pPr>
              <w:spacing w:line="256" w:lineRule="auto"/>
              <w:ind w:firstLine="0"/>
              <w:rPr>
                <w:ins w:id="3754" w:author="Nguyen Duc Anh" w:date="2025-09-27T11:57:00Z"/>
                <w:rFonts w:asciiTheme="majorHAnsi" w:hAnsiTheme="majorHAnsi" w:cstheme="majorHAnsi"/>
                <w:sz w:val="24"/>
                <w:szCs w:val="24"/>
              </w:rPr>
            </w:pPr>
            <w:ins w:id="3755" w:author="Nguyen Duc Anh" w:date="2025-09-27T11:57:00Z">
              <w:r>
                <w:rPr>
                  <w:rFonts w:asciiTheme="majorHAnsi" w:hAnsiTheme="majorHAnsi" w:cstheme="majorHAnsi"/>
                  <w:sz w:val="24"/>
                  <w:szCs w:val="24"/>
                </w:rPr>
                <w:t>Chọn loại tiền thu phí (Tạm thời để chìm trường này)</w:t>
              </w:r>
            </w:ins>
          </w:p>
          <w:p w14:paraId="7F9E625A" w14:textId="77777777" w:rsidR="005F00F1" w:rsidRPr="0093302E" w:rsidRDefault="005F00F1" w:rsidP="005518FF">
            <w:pPr>
              <w:spacing w:line="256" w:lineRule="auto"/>
              <w:ind w:firstLine="0"/>
              <w:rPr>
                <w:ins w:id="3756" w:author="Nguyen Duc Anh" w:date="2025-09-27T11:57:00Z"/>
                <w:rFonts w:asciiTheme="majorHAnsi" w:hAnsiTheme="majorHAnsi" w:cstheme="majorHAnsi"/>
                <w:sz w:val="24"/>
                <w:szCs w:val="24"/>
              </w:rPr>
            </w:pPr>
          </w:p>
        </w:tc>
      </w:tr>
      <w:tr w:rsidR="005F00F1" w:rsidRPr="00644FCA" w14:paraId="415898CB" w14:textId="77777777" w:rsidTr="005518FF">
        <w:trPr>
          <w:trHeight w:val="748"/>
          <w:ins w:id="3757"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225E4221" w14:textId="77777777" w:rsidR="005F00F1" w:rsidRPr="00644FCA" w:rsidRDefault="005F00F1" w:rsidP="005F00F1">
            <w:pPr>
              <w:numPr>
                <w:ilvl w:val="0"/>
                <w:numId w:val="62"/>
              </w:numPr>
              <w:tabs>
                <w:tab w:val="left" w:pos="709"/>
              </w:tabs>
              <w:spacing w:line="256" w:lineRule="auto"/>
              <w:contextualSpacing/>
              <w:jc w:val="center"/>
              <w:rPr>
                <w:ins w:id="3758"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151BC109" w14:textId="77777777" w:rsidR="005F00F1" w:rsidRDefault="005F00F1" w:rsidP="005518FF">
            <w:pPr>
              <w:spacing w:line="256" w:lineRule="auto"/>
              <w:ind w:firstLine="0"/>
              <w:rPr>
                <w:ins w:id="3759" w:author="Nguyen Duc Anh" w:date="2025-09-27T11:57:00Z"/>
                <w:rFonts w:asciiTheme="majorHAnsi" w:hAnsiTheme="majorHAnsi" w:cstheme="majorHAnsi"/>
                <w:sz w:val="24"/>
                <w:szCs w:val="24"/>
              </w:rPr>
            </w:pPr>
            <w:ins w:id="3760" w:author="Nguyen Duc Anh" w:date="2025-09-27T11:57:00Z">
              <w:r>
                <w:rPr>
                  <w:rFonts w:asciiTheme="majorHAnsi" w:hAnsiTheme="majorHAnsi" w:cstheme="majorHAnsi"/>
                  <w:sz w:val="24"/>
                  <w:szCs w:val="24"/>
                </w:rPr>
                <w:t>VAT</w:t>
              </w:r>
            </w:ins>
          </w:p>
        </w:tc>
        <w:tc>
          <w:tcPr>
            <w:tcW w:w="1242" w:type="dxa"/>
            <w:tcBorders>
              <w:top w:val="single" w:sz="4" w:space="0" w:color="000000"/>
              <w:left w:val="single" w:sz="4" w:space="0" w:color="000000"/>
              <w:bottom w:val="single" w:sz="4" w:space="0" w:color="000000"/>
              <w:right w:val="single" w:sz="4" w:space="0" w:color="000000"/>
            </w:tcBorders>
          </w:tcPr>
          <w:p w14:paraId="64C92FF6" w14:textId="77777777" w:rsidR="005F00F1" w:rsidRDefault="005F00F1" w:rsidP="005518FF">
            <w:pPr>
              <w:spacing w:line="256" w:lineRule="auto"/>
              <w:ind w:firstLine="0"/>
              <w:rPr>
                <w:ins w:id="3761" w:author="Nguyen Duc Anh" w:date="2025-09-27T11:57:00Z"/>
                <w:rFonts w:asciiTheme="majorHAnsi" w:hAnsiTheme="majorHAnsi" w:cstheme="majorHAnsi"/>
                <w:sz w:val="24"/>
                <w:szCs w:val="24"/>
              </w:rPr>
            </w:pPr>
            <w:ins w:id="3762" w:author="Nguyen Duc Anh" w:date="2025-09-27T11:57:00Z">
              <w:r>
                <w:rPr>
                  <w:rFonts w:asciiTheme="majorHAnsi" w:hAnsiTheme="majorHAnsi" w:cstheme="majorHAnsi"/>
                  <w:sz w:val="24"/>
                  <w:szCs w:val="24"/>
                </w:rPr>
                <w:t>Text</w:t>
              </w:r>
            </w:ins>
          </w:p>
        </w:tc>
        <w:tc>
          <w:tcPr>
            <w:tcW w:w="911" w:type="dxa"/>
            <w:tcBorders>
              <w:top w:val="single" w:sz="4" w:space="0" w:color="000000"/>
              <w:left w:val="single" w:sz="4" w:space="0" w:color="000000"/>
              <w:bottom w:val="single" w:sz="4" w:space="0" w:color="000000"/>
              <w:right w:val="single" w:sz="4" w:space="0" w:color="000000"/>
            </w:tcBorders>
          </w:tcPr>
          <w:p w14:paraId="1541EB54" w14:textId="77777777" w:rsidR="005F00F1" w:rsidRPr="001C7499" w:rsidRDefault="005F00F1" w:rsidP="005518FF">
            <w:pPr>
              <w:spacing w:line="256" w:lineRule="auto"/>
              <w:ind w:firstLine="0"/>
              <w:rPr>
                <w:ins w:id="3763" w:author="Nguyen Duc Anh" w:date="2025-09-27T11:57:00Z"/>
                <w:rFonts w:asciiTheme="majorHAnsi" w:hAnsiTheme="majorHAnsi" w:cstheme="majorHAnsi"/>
                <w:sz w:val="24"/>
                <w:szCs w:val="24"/>
              </w:rPr>
            </w:pPr>
            <w:ins w:id="3764" w:author="Nguyen Duc Anh" w:date="2025-09-27T11:57:00Z">
              <w:r w:rsidRPr="004E3089">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1CEDABC4" w14:textId="77777777" w:rsidR="005F00F1" w:rsidRDefault="005F00F1" w:rsidP="005518FF">
            <w:pPr>
              <w:spacing w:line="256" w:lineRule="auto"/>
              <w:ind w:firstLine="0"/>
              <w:rPr>
                <w:ins w:id="3765" w:author="Nguyen Duc Anh" w:date="2025-09-27T11:57:00Z"/>
                <w:rFonts w:asciiTheme="majorHAnsi" w:hAnsiTheme="majorHAnsi" w:cstheme="majorHAnsi"/>
                <w:sz w:val="24"/>
                <w:szCs w:val="24"/>
              </w:rPr>
            </w:pPr>
            <w:ins w:id="3766"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64E34529" w14:textId="77777777" w:rsidR="005F00F1" w:rsidRDefault="005F00F1" w:rsidP="005518FF">
            <w:pPr>
              <w:spacing w:line="256" w:lineRule="auto"/>
              <w:ind w:firstLine="0"/>
              <w:rPr>
                <w:ins w:id="3767" w:author="Nguyen Duc Anh" w:date="2025-09-27T11:57:00Z"/>
                <w:rFonts w:asciiTheme="majorHAnsi" w:hAnsiTheme="majorHAnsi" w:cstheme="majorHAnsi"/>
                <w:sz w:val="24"/>
                <w:szCs w:val="24"/>
              </w:rPr>
            </w:pPr>
            <w:ins w:id="3768"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7DE11041" w14:textId="77777777" w:rsidR="005F00F1" w:rsidRDefault="005F00F1" w:rsidP="005518FF">
            <w:pPr>
              <w:spacing w:line="256" w:lineRule="auto"/>
              <w:ind w:firstLine="0"/>
              <w:rPr>
                <w:ins w:id="3769" w:author="Nguyen Duc Anh" w:date="2025-09-27T11:57:00Z"/>
                <w:rFonts w:asciiTheme="majorHAnsi" w:hAnsiTheme="majorHAnsi" w:cstheme="majorHAnsi"/>
                <w:sz w:val="24"/>
                <w:szCs w:val="24"/>
              </w:rPr>
            </w:pPr>
            <w:ins w:id="3770" w:author="Nguyen Duc Anh" w:date="2025-09-27T11:57:00Z">
              <w:r>
                <w:rPr>
                  <w:rFonts w:asciiTheme="majorHAnsi" w:hAnsiTheme="majorHAnsi" w:cstheme="majorHAnsi"/>
                  <w:sz w:val="24"/>
                  <w:szCs w:val="24"/>
                </w:rPr>
                <w:t>Nhập % VAT (Tạm thời để chìm trường này)</w:t>
              </w:r>
            </w:ins>
          </w:p>
          <w:p w14:paraId="3E399010" w14:textId="77777777" w:rsidR="005F00F1" w:rsidRDefault="005F00F1" w:rsidP="005518FF">
            <w:pPr>
              <w:spacing w:line="256" w:lineRule="auto"/>
              <w:ind w:firstLine="0"/>
              <w:rPr>
                <w:ins w:id="3771" w:author="Nguyen Duc Anh" w:date="2025-09-27T11:57:00Z"/>
                <w:rFonts w:asciiTheme="majorHAnsi" w:hAnsiTheme="majorHAnsi" w:cstheme="majorHAnsi"/>
                <w:sz w:val="24"/>
                <w:szCs w:val="24"/>
              </w:rPr>
            </w:pPr>
          </w:p>
        </w:tc>
      </w:tr>
      <w:tr w:rsidR="005F00F1" w:rsidRPr="00644FCA" w14:paraId="4EACCAB1" w14:textId="77777777" w:rsidTr="005518FF">
        <w:trPr>
          <w:trHeight w:val="748"/>
          <w:ins w:id="3772"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7EEA7B8F" w14:textId="77777777" w:rsidR="005F00F1" w:rsidRPr="00644FCA" w:rsidRDefault="005F00F1" w:rsidP="005F00F1">
            <w:pPr>
              <w:numPr>
                <w:ilvl w:val="0"/>
                <w:numId w:val="62"/>
              </w:numPr>
              <w:tabs>
                <w:tab w:val="left" w:pos="709"/>
              </w:tabs>
              <w:spacing w:line="256" w:lineRule="auto"/>
              <w:contextualSpacing/>
              <w:jc w:val="center"/>
              <w:rPr>
                <w:ins w:id="3773"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49318A9" w14:textId="77777777" w:rsidR="005F00F1" w:rsidRDefault="005F00F1" w:rsidP="005518FF">
            <w:pPr>
              <w:spacing w:line="256" w:lineRule="auto"/>
              <w:ind w:firstLine="0"/>
              <w:rPr>
                <w:ins w:id="3774" w:author="Nguyen Duc Anh" w:date="2025-09-27T11:57:00Z"/>
                <w:rFonts w:asciiTheme="majorHAnsi" w:hAnsiTheme="majorHAnsi" w:cstheme="majorHAnsi"/>
                <w:sz w:val="24"/>
                <w:szCs w:val="24"/>
              </w:rPr>
            </w:pPr>
            <w:ins w:id="3775" w:author="Nguyen Duc Anh" w:date="2025-09-27T11:57:00Z">
              <w:r>
                <w:rPr>
                  <w:rFonts w:asciiTheme="majorHAnsi" w:hAnsiTheme="majorHAnsi" w:cstheme="majorHAnsi"/>
                  <w:sz w:val="24"/>
                  <w:szCs w:val="24"/>
                </w:rPr>
                <w:t>Số tiền VAT</w:t>
              </w:r>
            </w:ins>
          </w:p>
        </w:tc>
        <w:tc>
          <w:tcPr>
            <w:tcW w:w="1242" w:type="dxa"/>
            <w:tcBorders>
              <w:top w:val="single" w:sz="4" w:space="0" w:color="000000"/>
              <w:left w:val="single" w:sz="4" w:space="0" w:color="000000"/>
              <w:bottom w:val="single" w:sz="4" w:space="0" w:color="000000"/>
              <w:right w:val="single" w:sz="4" w:space="0" w:color="000000"/>
            </w:tcBorders>
          </w:tcPr>
          <w:p w14:paraId="1A25BAAD" w14:textId="77777777" w:rsidR="005F00F1" w:rsidRDefault="005F00F1" w:rsidP="005518FF">
            <w:pPr>
              <w:spacing w:line="256" w:lineRule="auto"/>
              <w:ind w:firstLine="0"/>
              <w:rPr>
                <w:ins w:id="3776" w:author="Nguyen Duc Anh" w:date="2025-09-27T11:57:00Z"/>
                <w:rFonts w:asciiTheme="majorHAnsi" w:hAnsiTheme="majorHAnsi" w:cstheme="majorHAnsi"/>
                <w:sz w:val="24"/>
                <w:szCs w:val="24"/>
              </w:rPr>
            </w:pPr>
            <w:ins w:id="3777" w:author="Nguyen Duc Anh" w:date="2025-09-27T11:57:00Z">
              <w:r>
                <w:rPr>
                  <w:rFonts w:asciiTheme="majorHAnsi" w:hAnsiTheme="majorHAnsi" w:cstheme="majorHAnsi"/>
                  <w:sz w:val="24"/>
                  <w:szCs w:val="24"/>
                </w:rPr>
                <w:t>Number</w:t>
              </w:r>
            </w:ins>
          </w:p>
        </w:tc>
        <w:tc>
          <w:tcPr>
            <w:tcW w:w="911" w:type="dxa"/>
            <w:tcBorders>
              <w:top w:val="single" w:sz="4" w:space="0" w:color="000000"/>
              <w:left w:val="single" w:sz="4" w:space="0" w:color="000000"/>
              <w:bottom w:val="single" w:sz="4" w:space="0" w:color="000000"/>
              <w:right w:val="single" w:sz="4" w:space="0" w:color="000000"/>
            </w:tcBorders>
          </w:tcPr>
          <w:p w14:paraId="347749ED" w14:textId="77777777" w:rsidR="005F00F1" w:rsidRPr="001C7499" w:rsidRDefault="005F00F1" w:rsidP="005518FF">
            <w:pPr>
              <w:spacing w:line="256" w:lineRule="auto"/>
              <w:ind w:firstLine="0"/>
              <w:rPr>
                <w:ins w:id="3778" w:author="Nguyen Duc Anh" w:date="2025-09-27T11:57:00Z"/>
                <w:rFonts w:asciiTheme="majorHAnsi" w:hAnsiTheme="majorHAnsi" w:cstheme="majorHAnsi"/>
                <w:sz w:val="24"/>
                <w:szCs w:val="24"/>
              </w:rPr>
            </w:pPr>
            <w:ins w:id="3779" w:author="Nguyen Duc Anh" w:date="2025-09-27T11:57:00Z">
              <w:r w:rsidRPr="004E3089">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5F5BE316" w14:textId="77777777" w:rsidR="005F00F1" w:rsidRDefault="005F00F1" w:rsidP="005518FF">
            <w:pPr>
              <w:spacing w:line="256" w:lineRule="auto"/>
              <w:ind w:firstLine="0"/>
              <w:rPr>
                <w:ins w:id="3780" w:author="Nguyen Duc Anh" w:date="2025-09-27T11:57:00Z"/>
                <w:rFonts w:asciiTheme="majorHAnsi" w:hAnsiTheme="majorHAnsi" w:cstheme="majorHAnsi"/>
                <w:sz w:val="24"/>
                <w:szCs w:val="24"/>
              </w:rPr>
            </w:pPr>
            <w:ins w:id="3781" w:author="Nguyen Duc Anh" w:date="2025-09-27T11:57:00Z">
              <w:r>
                <w:rPr>
                  <w:rFonts w:asciiTheme="majorHAnsi" w:hAnsiTheme="majorHAnsi" w:cstheme="majorHAnsi"/>
                  <w:sz w:val="24"/>
                  <w:szCs w:val="24"/>
                </w:rPr>
                <w:t xml:space="preserve">Không </w:t>
              </w:r>
            </w:ins>
          </w:p>
        </w:tc>
        <w:tc>
          <w:tcPr>
            <w:tcW w:w="994" w:type="dxa"/>
            <w:tcBorders>
              <w:top w:val="single" w:sz="4" w:space="0" w:color="000000"/>
              <w:left w:val="single" w:sz="4" w:space="0" w:color="000000"/>
              <w:bottom w:val="single" w:sz="4" w:space="0" w:color="000000"/>
              <w:right w:val="single" w:sz="4" w:space="0" w:color="000000"/>
            </w:tcBorders>
          </w:tcPr>
          <w:p w14:paraId="6323A299" w14:textId="77777777" w:rsidR="005F00F1" w:rsidRDefault="005F00F1" w:rsidP="005518FF">
            <w:pPr>
              <w:spacing w:line="256" w:lineRule="auto"/>
              <w:ind w:firstLine="0"/>
              <w:rPr>
                <w:ins w:id="3782" w:author="Nguyen Duc Anh" w:date="2025-09-27T11:57:00Z"/>
                <w:rFonts w:asciiTheme="majorHAnsi" w:hAnsiTheme="majorHAnsi" w:cstheme="majorHAnsi"/>
                <w:sz w:val="24"/>
                <w:szCs w:val="24"/>
              </w:rPr>
            </w:pPr>
            <w:ins w:id="3783"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6921BF17" w14:textId="77777777" w:rsidR="005F00F1" w:rsidRDefault="005F00F1" w:rsidP="005518FF">
            <w:pPr>
              <w:spacing w:line="256" w:lineRule="auto"/>
              <w:ind w:firstLine="0"/>
              <w:rPr>
                <w:ins w:id="3784" w:author="Nguyen Duc Anh" w:date="2025-09-27T11:57:00Z"/>
                <w:rFonts w:asciiTheme="majorHAnsi" w:hAnsiTheme="majorHAnsi" w:cstheme="majorHAnsi"/>
                <w:sz w:val="24"/>
                <w:szCs w:val="24"/>
              </w:rPr>
            </w:pPr>
            <w:ins w:id="3785" w:author="Nguyen Duc Anh" w:date="2025-09-27T11:57:00Z">
              <w:r>
                <w:rPr>
                  <w:rFonts w:asciiTheme="majorHAnsi" w:hAnsiTheme="majorHAnsi" w:cstheme="majorHAnsi"/>
                  <w:sz w:val="24"/>
                  <w:szCs w:val="24"/>
                </w:rPr>
                <w:t>Hiển thị số tiền VAT khi nhập % VAT (Tạm thời để chìm trường này)</w:t>
              </w:r>
            </w:ins>
          </w:p>
        </w:tc>
      </w:tr>
      <w:tr w:rsidR="005F00F1" w:rsidRPr="00644FCA" w14:paraId="6001D301" w14:textId="77777777" w:rsidTr="005518FF">
        <w:trPr>
          <w:trHeight w:val="748"/>
          <w:ins w:id="3786" w:author="Nguyen Duc Anh" w:date="2025-09-27T11:57:00Z"/>
        </w:trPr>
        <w:tc>
          <w:tcPr>
            <w:tcW w:w="10100" w:type="dxa"/>
            <w:gridSpan w:val="7"/>
            <w:tcBorders>
              <w:top w:val="single" w:sz="4" w:space="0" w:color="000000"/>
              <w:left w:val="single" w:sz="4" w:space="0" w:color="000000"/>
              <w:bottom w:val="single" w:sz="4" w:space="0" w:color="000000"/>
              <w:right w:val="single" w:sz="4" w:space="0" w:color="000000"/>
            </w:tcBorders>
          </w:tcPr>
          <w:p w14:paraId="55E8D35F" w14:textId="77777777" w:rsidR="005F00F1" w:rsidRDefault="005F00F1" w:rsidP="005518FF">
            <w:pPr>
              <w:spacing w:line="256" w:lineRule="auto"/>
              <w:ind w:firstLine="0"/>
              <w:rPr>
                <w:ins w:id="3787" w:author="Nguyen Duc Anh" w:date="2025-09-27T11:57:00Z"/>
                <w:rFonts w:asciiTheme="majorHAnsi" w:hAnsiTheme="majorHAnsi" w:cstheme="majorHAnsi"/>
                <w:sz w:val="24"/>
                <w:szCs w:val="24"/>
              </w:rPr>
            </w:pPr>
            <w:ins w:id="3788" w:author="Nguyen Duc Anh" w:date="2025-09-27T11:57:00Z">
              <w:r w:rsidRPr="00B12133">
                <w:rPr>
                  <w:rFonts w:asciiTheme="majorHAnsi" w:hAnsiTheme="majorHAnsi" w:cstheme="majorHAnsi"/>
                  <w:b/>
                  <w:bCs/>
                  <w:sz w:val="24"/>
                  <w:szCs w:val="24"/>
                </w:rPr>
                <w:lastRenderedPageBreak/>
                <w:t>Số tiền nhận</w:t>
              </w:r>
            </w:ins>
          </w:p>
        </w:tc>
      </w:tr>
      <w:tr w:rsidR="005F00F1" w:rsidRPr="00644FCA" w14:paraId="70569F7D" w14:textId="77777777" w:rsidTr="005518FF">
        <w:trPr>
          <w:trHeight w:val="748"/>
          <w:ins w:id="3789"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4108B1FE" w14:textId="77777777" w:rsidR="005F00F1" w:rsidRPr="00644FCA" w:rsidRDefault="005F00F1" w:rsidP="005F00F1">
            <w:pPr>
              <w:numPr>
                <w:ilvl w:val="0"/>
                <w:numId w:val="62"/>
              </w:numPr>
              <w:tabs>
                <w:tab w:val="left" w:pos="709"/>
              </w:tabs>
              <w:spacing w:line="256" w:lineRule="auto"/>
              <w:contextualSpacing/>
              <w:jc w:val="center"/>
              <w:rPr>
                <w:ins w:id="3790"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5A134F2" w14:textId="77777777" w:rsidR="005F00F1" w:rsidRDefault="005F00F1" w:rsidP="005518FF">
            <w:pPr>
              <w:spacing w:line="256" w:lineRule="auto"/>
              <w:ind w:firstLine="0"/>
              <w:rPr>
                <w:ins w:id="3791" w:author="Nguyen Duc Anh" w:date="2025-09-27T11:57:00Z"/>
                <w:rFonts w:asciiTheme="majorHAnsi" w:hAnsiTheme="majorHAnsi" w:cstheme="majorHAnsi"/>
                <w:sz w:val="24"/>
                <w:szCs w:val="24"/>
              </w:rPr>
            </w:pPr>
            <w:ins w:id="3792" w:author="Nguyen Duc Anh" w:date="2025-09-27T11:57:00Z">
              <w:r>
                <w:rPr>
                  <w:rFonts w:asciiTheme="majorHAnsi" w:hAnsiTheme="majorHAnsi" w:cstheme="majorHAnsi"/>
                  <w:sz w:val="24"/>
                  <w:szCs w:val="24"/>
                </w:rPr>
                <w:t>Số tiền giao dịch</w:t>
              </w:r>
            </w:ins>
          </w:p>
        </w:tc>
        <w:tc>
          <w:tcPr>
            <w:tcW w:w="1242" w:type="dxa"/>
            <w:tcBorders>
              <w:top w:val="single" w:sz="4" w:space="0" w:color="000000"/>
              <w:left w:val="single" w:sz="4" w:space="0" w:color="000000"/>
              <w:bottom w:val="single" w:sz="4" w:space="0" w:color="000000"/>
              <w:right w:val="single" w:sz="4" w:space="0" w:color="000000"/>
            </w:tcBorders>
          </w:tcPr>
          <w:p w14:paraId="1478C8F6" w14:textId="77777777" w:rsidR="005F00F1" w:rsidRDefault="005F00F1" w:rsidP="005518FF">
            <w:pPr>
              <w:spacing w:line="256" w:lineRule="auto"/>
              <w:ind w:firstLine="0"/>
              <w:rPr>
                <w:ins w:id="3793" w:author="Nguyen Duc Anh" w:date="2025-09-27T11:57:00Z"/>
                <w:rFonts w:asciiTheme="majorHAnsi" w:hAnsiTheme="majorHAnsi" w:cstheme="majorHAnsi"/>
                <w:sz w:val="24"/>
                <w:szCs w:val="24"/>
              </w:rPr>
            </w:pPr>
            <w:ins w:id="3794" w:author="Nguyen Duc Anh" w:date="2025-09-27T11:57:00Z">
              <w:r>
                <w:rPr>
                  <w:rFonts w:asciiTheme="majorHAnsi" w:hAnsiTheme="majorHAnsi" w:cstheme="majorHAnsi"/>
                  <w:sz w:val="24"/>
                  <w:szCs w:val="24"/>
                </w:rPr>
                <w:t>Number</w:t>
              </w:r>
            </w:ins>
          </w:p>
        </w:tc>
        <w:tc>
          <w:tcPr>
            <w:tcW w:w="911" w:type="dxa"/>
            <w:tcBorders>
              <w:top w:val="single" w:sz="4" w:space="0" w:color="000000"/>
              <w:left w:val="single" w:sz="4" w:space="0" w:color="000000"/>
              <w:bottom w:val="single" w:sz="4" w:space="0" w:color="000000"/>
              <w:right w:val="single" w:sz="4" w:space="0" w:color="000000"/>
            </w:tcBorders>
          </w:tcPr>
          <w:p w14:paraId="78C23CD0" w14:textId="77777777" w:rsidR="005F00F1" w:rsidRPr="001C7499" w:rsidRDefault="005F00F1" w:rsidP="005518FF">
            <w:pPr>
              <w:spacing w:line="256" w:lineRule="auto"/>
              <w:ind w:firstLine="0"/>
              <w:rPr>
                <w:ins w:id="3795" w:author="Nguyen Duc Anh" w:date="2025-09-27T11:57:00Z"/>
                <w:rFonts w:asciiTheme="majorHAnsi" w:hAnsiTheme="majorHAnsi" w:cstheme="majorHAnsi"/>
                <w:sz w:val="24"/>
                <w:szCs w:val="24"/>
              </w:rPr>
            </w:pPr>
            <w:ins w:id="3796" w:author="Nguyen Duc Anh" w:date="2025-09-27T11:57:00Z">
              <w:r w:rsidRPr="004E3089">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4EA3E149" w14:textId="77777777" w:rsidR="005F00F1" w:rsidRDefault="005F00F1" w:rsidP="005518FF">
            <w:pPr>
              <w:spacing w:line="256" w:lineRule="auto"/>
              <w:ind w:firstLine="0"/>
              <w:rPr>
                <w:ins w:id="3797" w:author="Nguyen Duc Anh" w:date="2025-09-27T11:57:00Z"/>
                <w:rFonts w:asciiTheme="majorHAnsi" w:hAnsiTheme="majorHAnsi" w:cstheme="majorHAnsi"/>
                <w:sz w:val="24"/>
                <w:szCs w:val="24"/>
              </w:rPr>
            </w:pPr>
            <w:ins w:id="3798" w:author="Nguyen Duc Anh" w:date="2025-09-27T11:57:00Z">
              <w:r>
                <w:rPr>
                  <w:rFonts w:asciiTheme="majorHAnsi" w:hAnsiTheme="majorHAnsi" w:cstheme="majorHAnsi"/>
                  <w:sz w:val="24"/>
                  <w:szCs w:val="24"/>
                </w:rPr>
                <w:t xml:space="preserve">Không </w:t>
              </w:r>
            </w:ins>
          </w:p>
        </w:tc>
        <w:tc>
          <w:tcPr>
            <w:tcW w:w="994" w:type="dxa"/>
            <w:tcBorders>
              <w:top w:val="single" w:sz="4" w:space="0" w:color="000000"/>
              <w:left w:val="single" w:sz="4" w:space="0" w:color="000000"/>
              <w:bottom w:val="single" w:sz="4" w:space="0" w:color="000000"/>
              <w:right w:val="single" w:sz="4" w:space="0" w:color="000000"/>
            </w:tcBorders>
          </w:tcPr>
          <w:p w14:paraId="000692C0" w14:textId="77777777" w:rsidR="005F00F1" w:rsidRDefault="005F00F1" w:rsidP="005518FF">
            <w:pPr>
              <w:spacing w:line="256" w:lineRule="auto"/>
              <w:ind w:firstLine="0"/>
              <w:rPr>
                <w:ins w:id="3799" w:author="Nguyen Duc Anh" w:date="2025-09-27T11:57:00Z"/>
                <w:rFonts w:asciiTheme="majorHAnsi" w:hAnsiTheme="majorHAnsi" w:cstheme="majorHAnsi"/>
                <w:sz w:val="24"/>
                <w:szCs w:val="24"/>
              </w:rPr>
            </w:pPr>
            <w:ins w:id="3800"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17389270" w14:textId="77777777" w:rsidR="005F00F1" w:rsidRDefault="005F00F1" w:rsidP="005518FF">
            <w:pPr>
              <w:spacing w:line="256" w:lineRule="auto"/>
              <w:ind w:firstLine="0"/>
              <w:rPr>
                <w:ins w:id="3801" w:author="Nguyen Duc Anh" w:date="2025-09-27T11:57:00Z"/>
                <w:rFonts w:asciiTheme="majorHAnsi" w:hAnsiTheme="majorHAnsi" w:cstheme="majorHAnsi"/>
                <w:sz w:val="24"/>
                <w:szCs w:val="24"/>
              </w:rPr>
            </w:pPr>
            <w:ins w:id="3802" w:author="Nguyen Duc Anh" w:date="2025-09-27T11:57:00Z">
              <w:r>
                <w:rPr>
                  <w:rFonts w:asciiTheme="majorHAnsi" w:hAnsiTheme="majorHAnsi" w:cstheme="majorHAnsi"/>
                  <w:sz w:val="24"/>
                  <w:szCs w:val="24"/>
                </w:rPr>
                <w:t>Hiển thị số tiền giao dịch sau khi chọn loại tỷ giá</w:t>
              </w:r>
            </w:ins>
          </w:p>
        </w:tc>
      </w:tr>
      <w:tr w:rsidR="005F00F1" w:rsidRPr="00644FCA" w14:paraId="03AF3BA4" w14:textId="77777777" w:rsidTr="005518FF">
        <w:trPr>
          <w:trHeight w:val="748"/>
          <w:ins w:id="3803"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46316CE0" w14:textId="77777777" w:rsidR="005F00F1" w:rsidRPr="00644FCA" w:rsidRDefault="005F00F1" w:rsidP="005F00F1">
            <w:pPr>
              <w:numPr>
                <w:ilvl w:val="0"/>
                <w:numId w:val="62"/>
              </w:numPr>
              <w:tabs>
                <w:tab w:val="left" w:pos="709"/>
              </w:tabs>
              <w:spacing w:line="256" w:lineRule="auto"/>
              <w:contextualSpacing/>
              <w:jc w:val="center"/>
              <w:rPr>
                <w:ins w:id="3804"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12A9561" w14:textId="77777777" w:rsidR="005F00F1" w:rsidRDefault="005F00F1" w:rsidP="005518FF">
            <w:pPr>
              <w:spacing w:line="256" w:lineRule="auto"/>
              <w:ind w:firstLine="0"/>
              <w:rPr>
                <w:ins w:id="3805" w:author="Nguyen Duc Anh" w:date="2025-09-27T11:57:00Z"/>
                <w:rFonts w:asciiTheme="majorHAnsi" w:hAnsiTheme="majorHAnsi" w:cstheme="majorHAnsi"/>
                <w:sz w:val="24"/>
                <w:szCs w:val="24"/>
              </w:rPr>
            </w:pPr>
            <w:ins w:id="3806" w:author="Nguyen Duc Anh" w:date="2025-09-27T11:57:00Z">
              <w:r>
                <w:rPr>
                  <w:rFonts w:asciiTheme="majorHAnsi" w:hAnsiTheme="majorHAnsi" w:cstheme="majorHAnsi"/>
                  <w:sz w:val="24"/>
                  <w:szCs w:val="24"/>
                </w:rPr>
                <w:t>Tỷ giá</w:t>
              </w:r>
            </w:ins>
          </w:p>
        </w:tc>
        <w:tc>
          <w:tcPr>
            <w:tcW w:w="1242" w:type="dxa"/>
            <w:tcBorders>
              <w:top w:val="single" w:sz="4" w:space="0" w:color="000000"/>
              <w:left w:val="single" w:sz="4" w:space="0" w:color="000000"/>
              <w:bottom w:val="single" w:sz="4" w:space="0" w:color="000000"/>
              <w:right w:val="single" w:sz="4" w:space="0" w:color="000000"/>
            </w:tcBorders>
          </w:tcPr>
          <w:p w14:paraId="09B1996F" w14:textId="77777777" w:rsidR="005F00F1" w:rsidRDefault="005F00F1" w:rsidP="005518FF">
            <w:pPr>
              <w:spacing w:line="256" w:lineRule="auto"/>
              <w:ind w:firstLine="0"/>
              <w:rPr>
                <w:ins w:id="3807" w:author="Nguyen Duc Anh" w:date="2025-09-27T11:57:00Z"/>
                <w:rFonts w:asciiTheme="majorHAnsi" w:hAnsiTheme="majorHAnsi" w:cstheme="majorHAnsi"/>
                <w:sz w:val="24"/>
                <w:szCs w:val="24"/>
              </w:rPr>
            </w:pPr>
            <w:ins w:id="3808" w:author="Nguyen Duc Anh" w:date="2025-09-27T11:57:00Z">
              <w:r>
                <w:rPr>
                  <w:rFonts w:asciiTheme="majorHAnsi" w:hAnsiTheme="majorHAnsi" w:cstheme="majorHAnsi"/>
                  <w:sz w:val="24"/>
                  <w:szCs w:val="24"/>
                </w:rPr>
                <w:t>Number</w:t>
              </w:r>
            </w:ins>
          </w:p>
        </w:tc>
        <w:tc>
          <w:tcPr>
            <w:tcW w:w="911" w:type="dxa"/>
            <w:tcBorders>
              <w:top w:val="single" w:sz="4" w:space="0" w:color="000000"/>
              <w:left w:val="single" w:sz="4" w:space="0" w:color="000000"/>
              <w:bottom w:val="single" w:sz="4" w:space="0" w:color="000000"/>
              <w:right w:val="single" w:sz="4" w:space="0" w:color="000000"/>
            </w:tcBorders>
          </w:tcPr>
          <w:p w14:paraId="7D580014" w14:textId="77777777" w:rsidR="005F00F1" w:rsidRPr="001C7499" w:rsidRDefault="005F00F1" w:rsidP="005518FF">
            <w:pPr>
              <w:spacing w:line="256" w:lineRule="auto"/>
              <w:ind w:firstLine="0"/>
              <w:rPr>
                <w:ins w:id="3809" w:author="Nguyen Duc Anh" w:date="2025-09-27T11:57:00Z"/>
                <w:rFonts w:asciiTheme="majorHAnsi" w:hAnsiTheme="majorHAnsi" w:cstheme="majorHAnsi"/>
                <w:sz w:val="24"/>
                <w:szCs w:val="24"/>
              </w:rPr>
            </w:pPr>
            <w:ins w:id="3810" w:author="Nguyen Duc Anh" w:date="2025-09-27T11:57:00Z">
              <w:r w:rsidRPr="004E3089">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3407E76B" w14:textId="77777777" w:rsidR="005F00F1" w:rsidRDefault="005F00F1" w:rsidP="005518FF">
            <w:pPr>
              <w:spacing w:line="256" w:lineRule="auto"/>
              <w:ind w:firstLine="0"/>
              <w:rPr>
                <w:ins w:id="3811" w:author="Nguyen Duc Anh" w:date="2025-09-27T11:57:00Z"/>
                <w:rFonts w:asciiTheme="majorHAnsi" w:hAnsiTheme="majorHAnsi" w:cstheme="majorHAnsi"/>
                <w:sz w:val="24"/>
                <w:szCs w:val="24"/>
              </w:rPr>
            </w:pPr>
            <w:ins w:id="3812" w:author="Nguyen Duc Anh" w:date="2025-09-27T11:57:00Z">
              <w:r>
                <w:rPr>
                  <w:rFonts w:asciiTheme="majorHAnsi" w:hAnsiTheme="majorHAnsi" w:cstheme="majorHAnsi"/>
                  <w:sz w:val="24"/>
                  <w:szCs w:val="24"/>
                </w:rPr>
                <w:t xml:space="preserve">Không </w:t>
              </w:r>
            </w:ins>
          </w:p>
        </w:tc>
        <w:tc>
          <w:tcPr>
            <w:tcW w:w="994" w:type="dxa"/>
            <w:tcBorders>
              <w:top w:val="single" w:sz="4" w:space="0" w:color="000000"/>
              <w:left w:val="single" w:sz="4" w:space="0" w:color="000000"/>
              <w:bottom w:val="single" w:sz="4" w:space="0" w:color="000000"/>
              <w:right w:val="single" w:sz="4" w:space="0" w:color="000000"/>
            </w:tcBorders>
          </w:tcPr>
          <w:p w14:paraId="2E45B9EE" w14:textId="77777777" w:rsidR="005F00F1" w:rsidRDefault="005F00F1" w:rsidP="005518FF">
            <w:pPr>
              <w:spacing w:line="256" w:lineRule="auto"/>
              <w:ind w:firstLine="0"/>
              <w:rPr>
                <w:ins w:id="3813" w:author="Nguyen Duc Anh" w:date="2025-09-27T11:57:00Z"/>
                <w:rFonts w:asciiTheme="majorHAnsi" w:hAnsiTheme="majorHAnsi" w:cstheme="majorHAnsi"/>
                <w:sz w:val="24"/>
                <w:szCs w:val="24"/>
              </w:rPr>
            </w:pPr>
            <w:ins w:id="3814"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43FAB2EE" w14:textId="77777777" w:rsidR="005F00F1" w:rsidRDefault="005F00F1" w:rsidP="005518FF">
            <w:pPr>
              <w:spacing w:line="256" w:lineRule="auto"/>
              <w:ind w:firstLine="0"/>
              <w:rPr>
                <w:ins w:id="3815" w:author="Nguyen Duc Anh" w:date="2025-09-27T11:57:00Z"/>
                <w:rFonts w:asciiTheme="majorHAnsi" w:hAnsiTheme="majorHAnsi" w:cstheme="majorHAnsi"/>
                <w:sz w:val="24"/>
                <w:szCs w:val="24"/>
              </w:rPr>
            </w:pPr>
            <w:ins w:id="3816" w:author="Nguyen Duc Anh" w:date="2025-09-27T11:57:00Z">
              <w:r>
                <w:rPr>
                  <w:rFonts w:asciiTheme="majorHAnsi" w:hAnsiTheme="majorHAnsi" w:cstheme="majorHAnsi"/>
                  <w:sz w:val="24"/>
                  <w:szCs w:val="24"/>
                </w:rPr>
                <w:t>Hiển thị tỷ giá sau khi chọn loại tỷ giá</w:t>
              </w:r>
            </w:ins>
          </w:p>
        </w:tc>
      </w:tr>
      <w:tr w:rsidR="005F00F1" w:rsidRPr="00644FCA" w14:paraId="330AE5C5" w14:textId="77777777" w:rsidTr="005518FF">
        <w:trPr>
          <w:trHeight w:val="748"/>
          <w:ins w:id="3817"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748FBA9F" w14:textId="77777777" w:rsidR="005F00F1" w:rsidRPr="00644FCA" w:rsidRDefault="005F00F1" w:rsidP="005F00F1">
            <w:pPr>
              <w:numPr>
                <w:ilvl w:val="0"/>
                <w:numId w:val="62"/>
              </w:numPr>
              <w:tabs>
                <w:tab w:val="left" w:pos="709"/>
              </w:tabs>
              <w:spacing w:line="256" w:lineRule="auto"/>
              <w:contextualSpacing/>
              <w:jc w:val="center"/>
              <w:rPr>
                <w:ins w:id="3818"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48F760DE" w14:textId="77777777" w:rsidR="005F00F1" w:rsidRDefault="005F00F1" w:rsidP="005518FF">
            <w:pPr>
              <w:spacing w:line="256" w:lineRule="auto"/>
              <w:ind w:firstLine="0"/>
              <w:rPr>
                <w:ins w:id="3819" w:author="Nguyen Duc Anh" w:date="2025-09-27T11:57:00Z"/>
                <w:rFonts w:asciiTheme="majorHAnsi" w:hAnsiTheme="majorHAnsi" w:cstheme="majorHAnsi"/>
                <w:sz w:val="24"/>
                <w:szCs w:val="24"/>
              </w:rPr>
            </w:pPr>
            <w:ins w:id="3820" w:author="Nguyen Duc Anh" w:date="2025-09-27T11:57:00Z">
              <w:r>
                <w:rPr>
                  <w:rFonts w:asciiTheme="majorHAnsi" w:hAnsiTheme="majorHAnsi" w:cstheme="majorHAnsi"/>
                  <w:sz w:val="24"/>
                  <w:szCs w:val="24"/>
                </w:rPr>
                <w:t>Số tiền thu đổi</w:t>
              </w:r>
            </w:ins>
          </w:p>
        </w:tc>
        <w:tc>
          <w:tcPr>
            <w:tcW w:w="1242" w:type="dxa"/>
            <w:tcBorders>
              <w:top w:val="single" w:sz="4" w:space="0" w:color="000000"/>
              <w:left w:val="single" w:sz="4" w:space="0" w:color="000000"/>
              <w:bottom w:val="single" w:sz="4" w:space="0" w:color="000000"/>
              <w:right w:val="single" w:sz="4" w:space="0" w:color="000000"/>
            </w:tcBorders>
          </w:tcPr>
          <w:p w14:paraId="554C0F45" w14:textId="77777777" w:rsidR="005F00F1" w:rsidRDefault="005F00F1" w:rsidP="005518FF">
            <w:pPr>
              <w:spacing w:line="256" w:lineRule="auto"/>
              <w:ind w:firstLine="0"/>
              <w:rPr>
                <w:ins w:id="3821" w:author="Nguyen Duc Anh" w:date="2025-09-27T11:57:00Z"/>
                <w:rFonts w:asciiTheme="majorHAnsi" w:hAnsiTheme="majorHAnsi" w:cstheme="majorHAnsi"/>
                <w:sz w:val="24"/>
                <w:szCs w:val="24"/>
              </w:rPr>
            </w:pPr>
            <w:ins w:id="3822" w:author="Nguyen Duc Anh" w:date="2025-09-27T11:57:00Z">
              <w:r>
                <w:rPr>
                  <w:rFonts w:asciiTheme="majorHAnsi" w:hAnsiTheme="majorHAnsi" w:cstheme="majorHAnsi"/>
                  <w:sz w:val="24"/>
                  <w:szCs w:val="24"/>
                </w:rPr>
                <w:t>Number</w:t>
              </w:r>
            </w:ins>
          </w:p>
        </w:tc>
        <w:tc>
          <w:tcPr>
            <w:tcW w:w="911" w:type="dxa"/>
            <w:tcBorders>
              <w:top w:val="single" w:sz="4" w:space="0" w:color="000000"/>
              <w:left w:val="single" w:sz="4" w:space="0" w:color="000000"/>
              <w:bottom w:val="single" w:sz="4" w:space="0" w:color="000000"/>
              <w:right w:val="single" w:sz="4" w:space="0" w:color="000000"/>
            </w:tcBorders>
          </w:tcPr>
          <w:p w14:paraId="61F2B61C" w14:textId="77777777" w:rsidR="005F00F1" w:rsidRDefault="005F00F1" w:rsidP="005518FF">
            <w:pPr>
              <w:spacing w:line="256" w:lineRule="auto"/>
              <w:ind w:firstLine="0"/>
              <w:rPr>
                <w:ins w:id="3823" w:author="Nguyen Duc Anh" w:date="2025-09-27T11:57:00Z"/>
                <w:rFonts w:asciiTheme="majorHAnsi" w:hAnsiTheme="majorHAnsi" w:cstheme="majorHAnsi"/>
                <w:sz w:val="24"/>
                <w:szCs w:val="24"/>
              </w:rPr>
            </w:pPr>
            <w:ins w:id="3824" w:author="Nguyen Duc Anh" w:date="2025-09-27T11:57:00Z">
              <w:r w:rsidRPr="004E3089">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37414D87" w14:textId="77777777" w:rsidR="005F00F1" w:rsidRDefault="005F00F1" w:rsidP="005518FF">
            <w:pPr>
              <w:spacing w:line="256" w:lineRule="auto"/>
              <w:ind w:firstLine="0"/>
              <w:rPr>
                <w:ins w:id="3825" w:author="Nguyen Duc Anh" w:date="2025-09-27T11:57:00Z"/>
                <w:rFonts w:asciiTheme="majorHAnsi" w:hAnsiTheme="majorHAnsi" w:cstheme="majorHAnsi"/>
                <w:sz w:val="24"/>
                <w:szCs w:val="24"/>
              </w:rPr>
            </w:pPr>
            <w:ins w:id="3826" w:author="Nguyen Duc Anh" w:date="2025-09-27T11:57:00Z">
              <w:r>
                <w:rPr>
                  <w:rFonts w:asciiTheme="majorHAnsi" w:hAnsiTheme="majorHAnsi" w:cstheme="majorHAnsi"/>
                  <w:sz w:val="24"/>
                  <w:szCs w:val="24"/>
                </w:rPr>
                <w:t xml:space="preserve">Không </w:t>
              </w:r>
            </w:ins>
          </w:p>
        </w:tc>
        <w:tc>
          <w:tcPr>
            <w:tcW w:w="994" w:type="dxa"/>
            <w:tcBorders>
              <w:top w:val="single" w:sz="4" w:space="0" w:color="000000"/>
              <w:left w:val="single" w:sz="4" w:space="0" w:color="000000"/>
              <w:bottom w:val="single" w:sz="4" w:space="0" w:color="000000"/>
              <w:right w:val="single" w:sz="4" w:space="0" w:color="000000"/>
            </w:tcBorders>
          </w:tcPr>
          <w:p w14:paraId="5F480976" w14:textId="77777777" w:rsidR="005F00F1" w:rsidRDefault="005F00F1" w:rsidP="005518FF">
            <w:pPr>
              <w:spacing w:line="256" w:lineRule="auto"/>
              <w:ind w:firstLine="0"/>
              <w:rPr>
                <w:ins w:id="3827" w:author="Nguyen Duc Anh" w:date="2025-09-27T11:57:00Z"/>
                <w:rFonts w:asciiTheme="majorHAnsi" w:hAnsiTheme="majorHAnsi" w:cstheme="majorHAnsi"/>
                <w:sz w:val="24"/>
                <w:szCs w:val="24"/>
              </w:rPr>
            </w:pPr>
            <w:ins w:id="3828"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699FD067" w14:textId="77777777" w:rsidR="005F00F1" w:rsidRDefault="005F00F1" w:rsidP="005518FF">
            <w:pPr>
              <w:spacing w:line="256" w:lineRule="auto"/>
              <w:ind w:firstLine="0"/>
              <w:rPr>
                <w:ins w:id="3829" w:author="Nguyen Duc Anh" w:date="2025-09-27T11:57:00Z"/>
                <w:rFonts w:asciiTheme="majorHAnsi" w:hAnsiTheme="majorHAnsi" w:cstheme="majorHAnsi"/>
                <w:sz w:val="24"/>
                <w:szCs w:val="24"/>
              </w:rPr>
            </w:pPr>
            <w:ins w:id="3830" w:author="Nguyen Duc Anh" w:date="2025-09-27T11:57:00Z">
              <w:r>
                <w:rPr>
                  <w:rFonts w:asciiTheme="majorHAnsi" w:hAnsiTheme="majorHAnsi" w:cstheme="majorHAnsi"/>
                  <w:sz w:val="24"/>
                  <w:szCs w:val="24"/>
                </w:rPr>
                <w:t xml:space="preserve">Hiển thị số tiền thu đổi sau khi quy đổi tỷ giá </w:t>
              </w:r>
            </w:ins>
          </w:p>
        </w:tc>
      </w:tr>
      <w:tr w:rsidR="005F00F1" w:rsidRPr="00644FCA" w14:paraId="07FF6910" w14:textId="77777777" w:rsidTr="005518FF">
        <w:trPr>
          <w:trHeight w:val="748"/>
          <w:ins w:id="3831"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441D950D" w14:textId="77777777" w:rsidR="005F00F1" w:rsidRPr="00644FCA" w:rsidRDefault="005F00F1" w:rsidP="005F00F1">
            <w:pPr>
              <w:numPr>
                <w:ilvl w:val="0"/>
                <w:numId w:val="62"/>
              </w:numPr>
              <w:tabs>
                <w:tab w:val="left" w:pos="709"/>
              </w:tabs>
              <w:spacing w:line="256" w:lineRule="auto"/>
              <w:contextualSpacing/>
              <w:jc w:val="center"/>
              <w:rPr>
                <w:ins w:id="3832"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DEBEF6F" w14:textId="77777777" w:rsidR="005F00F1" w:rsidRDefault="005F00F1" w:rsidP="005518FF">
            <w:pPr>
              <w:spacing w:line="256" w:lineRule="auto"/>
              <w:ind w:firstLine="0"/>
              <w:rPr>
                <w:ins w:id="3833" w:author="Nguyen Duc Anh" w:date="2025-09-27T11:57:00Z"/>
                <w:rFonts w:asciiTheme="majorHAnsi" w:hAnsiTheme="majorHAnsi" w:cstheme="majorHAnsi"/>
                <w:sz w:val="24"/>
                <w:szCs w:val="24"/>
              </w:rPr>
            </w:pPr>
            <w:ins w:id="3834" w:author="Nguyen Duc Anh" w:date="2025-09-27T11:57:00Z">
              <w:r>
                <w:rPr>
                  <w:rFonts w:asciiTheme="majorHAnsi" w:hAnsiTheme="majorHAnsi" w:cstheme="majorHAnsi"/>
                  <w:sz w:val="24"/>
                  <w:szCs w:val="24"/>
                </w:rPr>
                <w:t>Tổng giao dịch nhận được</w:t>
              </w:r>
            </w:ins>
          </w:p>
        </w:tc>
        <w:tc>
          <w:tcPr>
            <w:tcW w:w="1242" w:type="dxa"/>
            <w:tcBorders>
              <w:top w:val="single" w:sz="4" w:space="0" w:color="000000"/>
              <w:left w:val="single" w:sz="4" w:space="0" w:color="000000"/>
              <w:bottom w:val="single" w:sz="4" w:space="0" w:color="000000"/>
              <w:right w:val="single" w:sz="4" w:space="0" w:color="000000"/>
            </w:tcBorders>
          </w:tcPr>
          <w:p w14:paraId="1F4D5BC1" w14:textId="77777777" w:rsidR="005F00F1" w:rsidRDefault="005F00F1" w:rsidP="005518FF">
            <w:pPr>
              <w:spacing w:line="256" w:lineRule="auto"/>
              <w:ind w:firstLine="0"/>
              <w:rPr>
                <w:ins w:id="3835" w:author="Nguyen Duc Anh" w:date="2025-09-27T11:57:00Z"/>
                <w:rFonts w:asciiTheme="majorHAnsi" w:hAnsiTheme="majorHAnsi" w:cstheme="majorHAnsi"/>
                <w:sz w:val="24"/>
                <w:szCs w:val="24"/>
              </w:rPr>
            </w:pPr>
            <w:ins w:id="3836" w:author="Nguyen Duc Anh" w:date="2025-09-27T11:57:00Z">
              <w:r>
                <w:rPr>
                  <w:rFonts w:asciiTheme="majorHAnsi" w:hAnsiTheme="majorHAnsi" w:cstheme="majorHAnsi"/>
                  <w:sz w:val="24"/>
                  <w:szCs w:val="24"/>
                </w:rPr>
                <w:t>Number</w:t>
              </w:r>
            </w:ins>
          </w:p>
        </w:tc>
        <w:tc>
          <w:tcPr>
            <w:tcW w:w="911" w:type="dxa"/>
            <w:tcBorders>
              <w:top w:val="single" w:sz="4" w:space="0" w:color="000000"/>
              <w:left w:val="single" w:sz="4" w:space="0" w:color="000000"/>
              <w:bottom w:val="single" w:sz="4" w:space="0" w:color="000000"/>
              <w:right w:val="single" w:sz="4" w:space="0" w:color="000000"/>
            </w:tcBorders>
          </w:tcPr>
          <w:p w14:paraId="75C5BA33" w14:textId="77777777" w:rsidR="005F00F1" w:rsidRDefault="005F00F1" w:rsidP="005518FF">
            <w:pPr>
              <w:spacing w:line="256" w:lineRule="auto"/>
              <w:ind w:firstLine="0"/>
              <w:rPr>
                <w:ins w:id="3837" w:author="Nguyen Duc Anh" w:date="2025-09-27T11:57:00Z"/>
                <w:rFonts w:asciiTheme="majorHAnsi" w:hAnsiTheme="majorHAnsi" w:cstheme="majorHAnsi"/>
                <w:sz w:val="24"/>
                <w:szCs w:val="24"/>
              </w:rPr>
            </w:pPr>
            <w:ins w:id="3838" w:author="Nguyen Duc Anh" w:date="2025-09-27T11:57:00Z">
              <w:r w:rsidRPr="004E3089">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3D85347B" w14:textId="77777777" w:rsidR="005F00F1" w:rsidRDefault="005F00F1" w:rsidP="005518FF">
            <w:pPr>
              <w:spacing w:line="256" w:lineRule="auto"/>
              <w:ind w:firstLine="0"/>
              <w:rPr>
                <w:ins w:id="3839" w:author="Nguyen Duc Anh" w:date="2025-09-27T11:57:00Z"/>
                <w:rFonts w:asciiTheme="majorHAnsi" w:hAnsiTheme="majorHAnsi" w:cstheme="majorHAnsi"/>
                <w:sz w:val="24"/>
                <w:szCs w:val="24"/>
              </w:rPr>
            </w:pPr>
            <w:ins w:id="3840" w:author="Nguyen Duc Anh" w:date="2025-09-27T11:57:00Z">
              <w:r>
                <w:rPr>
                  <w:rFonts w:asciiTheme="majorHAnsi" w:hAnsiTheme="majorHAnsi" w:cstheme="majorHAnsi"/>
                  <w:sz w:val="24"/>
                  <w:szCs w:val="24"/>
                </w:rPr>
                <w:t xml:space="preserve">Không </w:t>
              </w:r>
            </w:ins>
          </w:p>
        </w:tc>
        <w:tc>
          <w:tcPr>
            <w:tcW w:w="994" w:type="dxa"/>
            <w:tcBorders>
              <w:top w:val="single" w:sz="4" w:space="0" w:color="000000"/>
              <w:left w:val="single" w:sz="4" w:space="0" w:color="000000"/>
              <w:bottom w:val="single" w:sz="4" w:space="0" w:color="000000"/>
              <w:right w:val="single" w:sz="4" w:space="0" w:color="000000"/>
            </w:tcBorders>
          </w:tcPr>
          <w:p w14:paraId="3A3B3990" w14:textId="77777777" w:rsidR="005F00F1" w:rsidRDefault="005F00F1" w:rsidP="005518FF">
            <w:pPr>
              <w:spacing w:line="256" w:lineRule="auto"/>
              <w:ind w:firstLine="0"/>
              <w:rPr>
                <w:ins w:id="3841" w:author="Nguyen Duc Anh" w:date="2025-09-27T11:57:00Z"/>
                <w:rFonts w:asciiTheme="majorHAnsi" w:hAnsiTheme="majorHAnsi" w:cstheme="majorHAnsi"/>
                <w:sz w:val="24"/>
                <w:szCs w:val="24"/>
              </w:rPr>
            </w:pPr>
            <w:ins w:id="3842"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0D1C0BDA" w14:textId="77777777" w:rsidR="005F00F1" w:rsidRDefault="005F00F1" w:rsidP="005518FF">
            <w:pPr>
              <w:spacing w:line="256" w:lineRule="auto"/>
              <w:ind w:firstLine="0"/>
              <w:rPr>
                <w:ins w:id="3843" w:author="Nguyen Duc Anh" w:date="2025-09-27T11:57:00Z"/>
                <w:rFonts w:asciiTheme="majorHAnsi" w:hAnsiTheme="majorHAnsi" w:cstheme="majorHAnsi"/>
                <w:sz w:val="24"/>
                <w:szCs w:val="24"/>
              </w:rPr>
            </w:pPr>
            <w:ins w:id="3844" w:author="Nguyen Duc Anh" w:date="2025-09-27T11:57:00Z">
              <w:r>
                <w:rPr>
                  <w:rFonts w:asciiTheme="majorHAnsi" w:hAnsiTheme="majorHAnsi" w:cstheme="majorHAnsi"/>
                  <w:sz w:val="24"/>
                  <w:szCs w:val="24"/>
                </w:rPr>
                <w:t>Hiển thị tổng số tiền giao dịch nhận được sau khi quy đổi tỷ giá</w:t>
              </w:r>
            </w:ins>
          </w:p>
        </w:tc>
      </w:tr>
      <w:tr w:rsidR="005F00F1" w:rsidRPr="00644FCA" w14:paraId="5E9FF44D" w14:textId="77777777" w:rsidTr="005518FF">
        <w:trPr>
          <w:trHeight w:val="748"/>
          <w:ins w:id="3845" w:author="Nguyen Duc Anh" w:date="2025-09-27T11:57:00Z"/>
        </w:trPr>
        <w:tc>
          <w:tcPr>
            <w:tcW w:w="10100" w:type="dxa"/>
            <w:gridSpan w:val="7"/>
            <w:tcBorders>
              <w:top w:val="single" w:sz="4" w:space="0" w:color="000000"/>
              <w:left w:val="single" w:sz="4" w:space="0" w:color="000000"/>
              <w:bottom w:val="single" w:sz="4" w:space="0" w:color="000000"/>
              <w:right w:val="single" w:sz="4" w:space="0" w:color="000000"/>
            </w:tcBorders>
          </w:tcPr>
          <w:p w14:paraId="6C6E4D7F" w14:textId="77777777" w:rsidR="005F00F1" w:rsidRDefault="005F00F1" w:rsidP="005518FF">
            <w:pPr>
              <w:spacing w:line="256" w:lineRule="auto"/>
              <w:ind w:firstLine="0"/>
              <w:rPr>
                <w:ins w:id="3846" w:author="Nguyen Duc Anh" w:date="2025-09-27T11:57:00Z"/>
                <w:rFonts w:asciiTheme="majorHAnsi" w:hAnsiTheme="majorHAnsi" w:cstheme="majorHAnsi"/>
                <w:sz w:val="24"/>
                <w:szCs w:val="24"/>
              </w:rPr>
            </w:pPr>
            <w:ins w:id="3847" w:author="Nguyen Duc Anh" w:date="2025-09-27T11:57:00Z">
              <w:r w:rsidRPr="00B12133">
                <w:rPr>
                  <w:rFonts w:asciiTheme="majorHAnsi" w:hAnsiTheme="majorHAnsi" w:cstheme="majorHAnsi"/>
                  <w:b/>
                  <w:bCs/>
                  <w:sz w:val="24"/>
                  <w:szCs w:val="24"/>
                </w:rPr>
                <w:t>Chi tiết nợ/có</w:t>
              </w:r>
            </w:ins>
          </w:p>
        </w:tc>
      </w:tr>
      <w:tr w:rsidR="005F00F1" w:rsidRPr="00644FCA" w14:paraId="75C843BF" w14:textId="77777777" w:rsidTr="005518FF">
        <w:trPr>
          <w:trHeight w:val="748"/>
          <w:ins w:id="3848"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396C0EDB" w14:textId="77777777" w:rsidR="005F00F1" w:rsidRPr="00644FCA" w:rsidRDefault="005F00F1" w:rsidP="005F00F1">
            <w:pPr>
              <w:numPr>
                <w:ilvl w:val="0"/>
                <w:numId w:val="62"/>
              </w:numPr>
              <w:tabs>
                <w:tab w:val="left" w:pos="709"/>
              </w:tabs>
              <w:spacing w:line="256" w:lineRule="auto"/>
              <w:contextualSpacing/>
              <w:jc w:val="center"/>
              <w:rPr>
                <w:ins w:id="3849"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182BC15" w14:textId="77777777" w:rsidR="005F00F1" w:rsidRPr="00644FCA" w:rsidRDefault="005F00F1" w:rsidP="005518FF">
            <w:pPr>
              <w:spacing w:line="256" w:lineRule="auto"/>
              <w:ind w:firstLine="0"/>
              <w:rPr>
                <w:ins w:id="3850" w:author="Nguyen Duc Anh" w:date="2025-09-27T11:57:00Z"/>
                <w:rFonts w:asciiTheme="majorHAnsi" w:hAnsiTheme="majorHAnsi" w:cstheme="majorHAnsi"/>
                <w:sz w:val="24"/>
                <w:szCs w:val="24"/>
              </w:rPr>
            </w:pPr>
            <w:ins w:id="3851" w:author="Nguyen Duc Anh" w:date="2025-09-27T11:57:00Z">
              <w:r>
                <w:rPr>
                  <w:rFonts w:asciiTheme="majorHAnsi" w:hAnsiTheme="majorHAnsi" w:cstheme="majorHAnsi"/>
                  <w:sz w:val="24"/>
                  <w:szCs w:val="24"/>
                </w:rPr>
                <w:t>Loại thanh toán</w:t>
              </w:r>
            </w:ins>
          </w:p>
        </w:tc>
        <w:tc>
          <w:tcPr>
            <w:tcW w:w="1242" w:type="dxa"/>
            <w:tcBorders>
              <w:top w:val="single" w:sz="4" w:space="0" w:color="000000"/>
              <w:left w:val="single" w:sz="4" w:space="0" w:color="000000"/>
              <w:bottom w:val="single" w:sz="4" w:space="0" w:color="000000"/>
              <w:right w:val="single" w:sz="4" w:space="0" w:color="000000"/>
            </w:tcBorders>
          </w:tcPr>
          <w:p w14:paraId="0F7620E9" w14:textId="77777777" w:rsidR="005F00F1" w:rsidRPr="00644FCA" w:rsidRDefault="005F00F1" w:rsidP="005518FF">
            <w:pPr>
              <w:spacing w:line="256" w:lineRule="auto"/>
              <w:ind w:firstLine="0"/>
              <w:rPr>
                <w:ins w:id="3852" w:author="Nguyen Duc Anh" w:date="2025-09-27T11:57:00Z"/>
                <w:rFonts w:asciiTheme="majorHAnsi" w:hAnsiTheme="majorHAnsi" w:cstheme="majorHAnsi"/>
                <w:sz w:val="24"/>
                <w:szCs w:val="24"/>
              </w:rPr>
            </w:pPr>
            <w:ins w:id="3853" w:author="Nguyen Duc Anh" w:date="2025-09-27T11:57:00Z">
              <w:r>
                <w:rPr>
                  <w:rFonts w:asciiTheme="majorHAnsi" w:hAnsiTheme="majorHAnsi" w:cstheme="majorHAnsi"/>
                  <w:sz w:val="24"/>
                  <w:szCs w:val="24"/>
                </w:rPr>
                <w:t>Droplist</w:t>
              </w:r>
            </w:ins>
          </w:p>
        </w:tc>
        <w:tc>
          <w:tcPr>
            <w:tcW w:w="911" w:type="dxa"/>
            <w:tcBorders>
              <w:top w:val="single" w:sz="4" w:space="0" w:color="000000"/>
              <w:left w:val="single" w:sz="4" w:space="0" w:color="000000"/>
              <w:bottom w:val="single" w:sz="4" w:space="0" w:color="000000"/>
              <w:right w:val="single" w:sz="4" w:space="0" w:color="000000"/>
            </w:tcBorders>
          </w:tcPr>
          <w:p w14:paraId="41D955B9" w14:textId="77777777" w:rsidR="005F00F1" w:rsidRPr="00644FCA" w:rsidRDefault="005F00F1" w:rsidP="005518FF">
            <w:pPr>
              <w:spacing w:line="256" w:lineRule="auto"/>
              <w:ind w:firstLine="0"/>
              <w:rPr>
                <w:ins w:id="3854" w:author="Nguyen Duc Anh" w:date="2025-09-27T11:57:00Z"/>
                <w:rFonts w:asciiTheme="majorHAnsi" w:hAnsiTheme="majorHAnsi" w:cstheme="majorHAnsi"/>
                <w:sz w:val="24"/>
                <w:szCs w:val="24"/>
              </w:rPr>
            </w:pPr>
            <w:ins w:id="3855" w:author="Nguyen Duc Anh" w:date="2025-09-27T11:57:00Z">
              <w:r w:rsidRPr="004E3089">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49BA7FB2" w14:textId="77777777" w:rsidR="005F00F1" w:rsidRPr="00644FCA" w:rsidRDefault="005F00F1" w:rsidP="005518FF">
            <w:pPr>
              <w:spacing w:line="256" w:lineRule="auto"/>
              <w:ind w:firstLine="0"/>
              <w:rPr>
                <w:ins w:id="3856" w:author="Nguyen Duc Anh" w:date="2025-09-27T11:57:00Z"/>
                <w:rFonts w:asciiTheme="majorHAnsi" w:hAnsiTheme="majorHAnsi" w:cstheme="majorHAnsi"/>
                <w:sz w:val="24"/>
                <w:szCs w:val="24"/>
              </w:rPr>
            </w:pPr>
            <w:ins w:id="3857" w:author="Nguyen Duc Anh" w:date="2025-09-27T11:57:00Z">
              <w:r>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12C1BDF6" w14:textId="77777777" w:rsidR="005F00F1" w:rsidRPr="00644FCA" w:rsidRDefault="005F00F1" w:rsidP="005518FF">
            <w:pPr>
              <w:spacing w:line="256" w:lineRule="auto"/>
              <w:ind w:firstLine="0"/>
              <w:rPr>
                <w:ins w:id="3858" w:author="Nguyen Duc Anh" w:date="2025-09-27T11:57:00Z"/>
                <w:rFonts w:asciiTheme="majorHAnsi" w:hAnsiTheme="majorHAnsi" w:cstheme="majorHAnsi"/>
                <w:sz w:val="24"/>
                <w:szCs w:val="24"/>
              </w:rPr>
            </w:pPr>
            <w:ins w:id="3859"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2DA1483B" w14:textId="77777777" w:rsidR="005F00F1" w:rsidRDefault="005F00F1" w:rsidP="005518FF">
            <w:pPr>
              <w:spacing w:line="256" w:lineRule="auto"/>
              <w:ind w:firstLine="0"/>
              <w:rPr>
                <w:ins w:id="3860" w:author="Nguyen Duc Anh" w:date="2025-09-27T11:57:00Z"/>
                <w:rFonts w:asciiTheme="majorHAnsi" w:hAnsiTheme="majorHAnsi" w:cstheme="majorHAnsi"/>
                <w:sz w:val="24"/>
                <w:szCs w:val="24"/>
              </w:rPr>
            </w:pPr>
            <w:ins w:id="3861" w:author="Nguyen Duc Anh" w:date="2025-09-27T11:57:00Z">
              <w:r>
                <w:rPr>
                  <w:rFonts w:asciiTheme="majorHAnsi" w:hAnsiTheme="majorHAnsi" w:cstheme="majorHAnsi"/>
                  <w:sz w:val="24"/>
                  <w:szCs w:val="24"/>
                </w:rPr>
                <w:t>Chọn loại thanh toán:</w:t>
              </w:r>
            </w:ins>
          </w:p>
          <w:p w14:paraId="1F5CCC50" w14:textId="77777777" w:rsidR="005F00F1" w:rsidRDefault="005F00F1" w:rsidP="005518FF">
            <w:pPr>
              <w:spacing w:line="256" w:lineRule="auto"/>
              <w:ind w:firstLine="0"/>
              <w:rPr>
                <w:ins w:id="3862" w:author="Nguyen Duc Anh" w:date="2025-09-27T11:57:00Z"/>
                <w:rFonts w:asciiTheme="majorHAnsi" w:hAnsiTheme="majorHAnsi" w:cstheme="majorHAnsi"/>
                <w:sz w:val="24"/>
                <w:szCs w:val="24"/>
              </w:rPr>
            </w:pPr>
            <w:ins w:id="3863" w:author="Nguyen Duc Anh" w:date="2025-09-27T11:57:00Z">
              <w:r>
                <w:rPr>
                  <w:rFonts w:asciiTheme="majorHAnsi" w:hAnsiTheme="majorHAnsi" w:cstheme="majorHAnsi"/>
                  <w:sz w:val="24"/>
                  <w:szCs w:val="24"/>
                </w:rPr>
                <w:t>- Mua ngoại tệ: CASH, TRANS, CUST, BANK, OSP</w:t>
              </w:r>
            </w:ins>
          </w:p>
          <w:p w14:paraId="4616DA7A" w14:textId="77777777" w:rsidR="005F00F1" w:rsidRPr="00644FCA" w:rsidRDefault="005F00F1" w:rsidP="005518FF">
            <w:pPr>
              <w:spacing w:line="256" w:lineRule="auto"/>
              <w:ind w:firstLine="0"/>
              <w:rPr>
                <w:ins w:id="3864" w:author="Nguyen Duc Anh" w:date="2025-09-27T11:57:00Z"/>
                <w:rFonts w:asciiTheme="majorHAnsi" w:hAnsiTheme="majorHAnsi" w:cstheme="majorHAnsi"/>
                <w:sz w:val="24"/>
                <w:szCs w:val="24"/>
              </w:rPr>
            </w:pPr>
            <w:ins w:id="3865" w:author="Nguyen Duc Anh" w:date="2025-09-27T11:57:00Z">
              <w:r>
                <w:rPr>
                  <w:rFonts w:asciiTheme="majorHAnsi" w:hAnsiTheme="majorHAnsi" w:cstheme="majorHAnsi"/>
                  <w:sz w:val="24"/>
                  <w:szCs w:val="24"/>
                </w:rPr>
                <w:t>- Bán ngoại tệ: CASH, TRANS, CUST, BANK, OSP</w:t>
              </w:r>
            </w:ins>
          </w:p>
        </w:tc>
      </w:tr>
      <w:tr w:rsidR="005F00F1" w:rsidRPr="00644FCA" w14:paraId="1C5C2BDE" w14:textId="77777777" w:rsidTr="005518FF">
        <w:trPr>
          <w:trHeight w:val="748"/>
          <w:ins w:id="3866"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1EDBF6E4" w14:textId="77777777" w:rsidR="005F00F1" w:rsidRPr="00644FCA" w:rsidRDefault="005F00F1" w:rsidP="005518FF">
            <w:pPr>
              <w:tabs>
                <w:tab w:val="left" w:pos="709"/>
              </w:tabs>
              <w:spacing w:line="256" w:lineRule="auto"/>
              <w:ind w:firstLine="0"/>
              <w:contextualSpacing/>
              <w:jc w:val="both"/>
              <w:rPr>
                <w:ins w:id="3867" w:author="Nguyen Duc Anh" w:date="2025-09-27T11:57:00Z"/>
                <w:rFonts w:asciiTheme="majorHAnsi" w:hAnsiTheme="majorHAnsi" w:cstheme="majorHAnsi"/>
                <w:sz w:val="24"/>
                <w:szCs w:val="24"/>
              </w:rPr>
            </w:pPr>
          </w:p>
        </w:tc>
        <w:tc>
          <w:tcPr>
            <w:tcW w:w="9444" w:type="dxa"/>
            <w:gridSpan w:val="6"/>
            <w:tcBorders>
              <w:top w:val="single" w:sz="4" w:space="0" w:color="000000"/>
              <w:left w:val="single" w:sz="4" w:space="0" w:color="000000"/>
              <w:bottom w:val="single" w:sz="4" w:space="0" w:color="000000"/>
              <w:right w:val="single" w:sz="4" w:space="0" w:color="000000"/>
            </w:tcBorders>
          </w:tcPr>
          <w:p w14:paraId="779B5015" w14:textId="77777777" w:rsidR="005F00F1" w:rsidRPr="00C83D50" w:rsidRDefault="005F00F1" w:rsidP="005518FF">
            <w:pPr>
              <w:spacing w:line="256" w:lineRule="auto"/>
              <w:ind w:firstLine="0"/>
              <w:rPr>
                <w:ins w:id="3868" w:author="Nguyen Duc Anh" w:date="2025-09-27T11:57:00Z"/>
                <w:rFonts w:asciiTheme="majorHAnsi" w:hAnsiTheme="majorHAnsi" w:cstheme="majorHAnsi"/>
                <w:b/>
                <w:bCs/>
                <w:sz w:val="24"/>
                <w:szCs w:val="24"/>
              </w:rPr>
            </w:pPr>
            <w:ins w:id="3869" w:author="Nguyen Duc Anh" w:date="2025-09-27T11:57:00Z">
              <w:r w:rsidRPr="00C83D50">
                <w:rPr>
                  <w:rFonts w:asciiTheme="majorHAnsi" w:hAnsiTheme="majorHAnsi" w:cstheme="majorHAnsi"/>
                  <w:b/>
                  <w:bCs/>
                  <w:sz w:val="24"/>
                  <w:szCs w:val="24"/>
                </w:rPr>
                <w:t>Loại thanh toán: Tiền mặt</w:t>
              </w:r>
            </w:ins>
          </w:p>
        </w:tc>
      </w:tr>
      <w:tr w:rsidR="005F00F1" w:rsidRPr="00644FCA" w14:paraId="01630DDD" w14:textId="77777777" w:rsidTr="005518FF">
        <w:trPr>
          <w:trHeight w:val="748"/>
          <w:ins w:id="3870"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170BAF67" w14:textId="77777777" w:rsidR="005F00F1" w:rsidRPr="00644FCA" w:rsidRDefault="005F00F1" w:rsidP="005F00F1">
            <w:pPr>
              <w:numPr>
                <w:ilvl w:val="0"/>
                <w:numId w:val="62"/>
              </w:numPr>
              <w:tabs>
                <w:tab w:val="left" w:pos="709"/>
              </w:tabs>
              <w:spacing w:line="256" w:lineRule="auto"/>
              <w:contextualSpacing/>
              <w:jc w:val="center"/>
              <w:rPr>
                <w:ins w:id="3871"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654CE65" w14:textId="77777777" w:rsidR="005F00F1" w:rsidRDefault="005F00F1" w:rsidP="005518FF">
            <w:pPr>
              <w:spacing w:line="256" w:lineRule="auto"/>
              <w:ind w:firstLine="0"/>
              <w:rPr>
                <w:ins w:id="3872" w:author="Nguyen Duc Anh" w:date="2025-09-27T11:57:00Z"/>
                <w:rFonts w:asciiTheme="majorHAnsi" w:hAnsiTheme="majorHAnsi" w:cstheme="majorHAnsi"/>
                <w:sz w:val="24"/>
                <w:szCs w:val="24"/>
              </w:rPr>
            </w:pPr>
            <w:ins w:id="3873" w:author="Nguyen Duc Anh" w:date="2025-09-27T11:57:00Z">
              <w:r>
                <w:rPr>
                  <w:rFonts w:asciiTheme="majorHAnsi" w:hAnsiTheme="majorHAnsi" w:cstheme="majorHAnsi"/>
                  <w:sz w:val="24"/>
                  <w:szCs w:val="24"/>
                </w:rPr>
                <w:t>User ID</w:t>
              </w:r>
            </w:ins>
          </w:p>
        </w:tc>
        <w:tc>
          <w:tcPr>
            <w:tcW w:w="1242" w:type="dxa"/>
            <w:tcBorders>
              <w:top w:val="single" w:sz="4" w:space="0" w:color="000000"/>
              <w:left w:val="single" w:sz="4" w:space="0" w:color="000000"/>
              <w:bottom w:val="single" w:sz="4" w:space="0" w:color="000000"/>
              <w:right w:val="single" w:sz="4" w:space="0" w:color="000000"/>
            </w:tcBorders>
          </w:tcPr>
          <w:p w14:paraId="6E7ED992" w14:textId="77777777" w:rsidR="005F00F1" w:rsidRDefault="005F00F1" w:rsidP="005518FF">
            <w:pPr>
              <w:spacing w:line="256" w:lineRule="auto"/>
              <w:ind w:firstLine="0"/>
              <w:rPr>
                <w:ins w:id="3874" w:author="Nguyen Duc Anh" w:date="2025-09-27T11:57:00Z"/>
                <w:rFonts w:asciiTheme="majorHAnsi" w:hAnsiTheme="majorHAnsi" w:cstheme="majorHAnsi"/>
                <w:sz w:val="24"/>
                <w:szCs w:val="24"/>
              </w:rPr>
            </w:pPr>
            <w:ins w:id="3875" w:author="Nguyen Duc Anh" w:date="2025-09-27T11:57:00Z">
              <w:r>
                <w:rPr>
                  <w:rFonts w:asciiTheme="majorHAnsi" w:hAnsiTheme="majorHAnsi" w:cstheme="majorHAnsi"/>
                  <w:sz w:val="24"/>
                  <w:szCs w:val="24"/>
                </w:rPr>
                <w:t>Text</w:t>
              </w:r>
            </w:ins>
          </w:p>
        </w:tc>
        <w:tc>
          <w:tcPr>
            <w:tcW w:w="911" w:type="dxa"/>
            <w:tcBorders>
              <w:top w:val="single" w:sz="4" w:space="0" w:color="000000"/>
              <w:left w:val="single" w:sz="4" w:space="0" w:color="000000"/>
              <w:bottom w:val="single" w:sz="4" w:space="0" w:color="000000"/>
              <w:right w:val="single" w:sz="4" w:space="0" w:color="000000"/>
            </w:tcBorders>
          </w:tcPr>
          <w:p w14:paraId="136DB0ED" w14:textId="77777777" w:rsidR="005F00F1" w:rsidRPr="004E3089" w:rsidRDefault="005F00F1" w:rsidP="005518FF">
            <w:pPr>
              <w:spacing w:line="256" w:lineRule="auto"/>
              <w:ind w:firstLine="0"/>
              <w:rPr>
                <w:ins w:id="3876" w:author="Nguyen Duc Anh" w:date="2025-09-27T11:57:00Z"/>
                <w:rFonts w:asciiTheme="majorHAnsi" w:hAnsiTheme="majorHAnsi" w:cstheme="majorHAnsi"/>
                <w:sz w:val="24"/>
                <w:szCs w:val="24"/>
              </w:rPr>
            </w:pPr>
            <w:ins w:id="3877" w:author="Nguyen Duc Anh" w:date="2025-09-27T11:57:00Z">
              <w:r w:rsidRPr="004E3089">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72292360" w14:textId="77777777" w:rsidR="005F00F1" w:rsidRDefault="005F00F1" w:rsidP="005518FF">
            <w:pPr>
              <w:spacing w:line="256" w:lineRule="auto"/>
              <w:ind w:firstLine="0"/>
              <w:rPr>
                <w:ins w:id="3878" w:author="Nguyen Duc Anh" w:date="2025-09-27T11:57:00Z"/>
                <w:rFonts w:asciiTheme="majorHAnsi" w:hAnsiTheme="majorHAnsi" w:cstheme="majorHAnsi"/>
                <w:sz w:val="24"/>
                <w:szCs w:val="24"/>
              </w:rPr>
            </w:pPr>
            <w:ins w:id="3879" w:author="Nguyen Duc Anh" w:date="2025-09-27T11:57:00Z">
              <w:r>
                <w:rPr>
                  <w:rFonts w:asciiTheme="majorHAnsi" w:hAnsiTheme="majorHAnsi" w:cstheme="majorHAnsi"/>
                  <w:sz w:val="24"/>
                  <w:szCs w:val="24"/>
                </w:rPr>
                <w:t xml:space="preserve">Không </w:t>
              </w:r>
            </w:ins>
          </w:p>
        </w:tc>
        <w:tc>
          <w:tcPr>
            <w:tcW w:w="994" w:type="dxa"/>
            <w:tcBorders>
              <w:top w:val="single" w:sz="4" w:space="0" w:color="000000"/>
              <w:left w:val="single" w:sz="4" w:space="0" w:color="000000"/>
              <w:bottom w:val="single" w:sz="4" w:space="0" w:color="000000"/>
              <w:right w:val="single" w:sz="4" w:space="0" w:color="000000"/>
            </w:tcBorders>
          </w:tcPr>
          <w:p w14:paraId="2F3F0B51" w14:textId="77777777" w:rsidR="005F00F1" w:rsidRDefault="005F00F1" w:rsidP="005518FF">
            <w:pPr>
              <w:spacing w:line="256" w:lineRule="auto"/>
              <w:ind w:firstLine="0"/>
              <w:rPr>
                <w:ins w:id="3880" w:author="Nguyen Duc Anh" w:date="2025-09-27T11:57:00Z"/>
                <w:rFonts w:asciiTheme="majorHAnsi" w:hAnsiTheme="majorHAnsi" w:cstheme="majorHAnsi"/>
                <w:sz w:val="24"/>
                <w:szCs w:val="24"/>
              </w:rPr>
            </w:pPr>
            <w:ins w:id="3881"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20A1FC91" w14:textId="77777777" w:rsidR="005F00F1" w:rsidRDefault="005F00F1" w:rsidP="005518FF">
            <w:pPr>
              <w:spacing w:line="256" w:lineRule="auto"/>
              <w:ind w:firstLine="0"/>
              <w:rPr>
                <w:ins w:id="3882" w:author="Nguyen Duc Anh" w:date="2025-09-27T11:57:00Z"/>
                <w:rFonts w:asciiTheme="majorHAnsi" w:hAnsiTheme="majorHAnsi" w:cstheme="majorHAnsi"/>
                <w:sz w:val="24"/>
                <w:szCs w:val="24"/>
              </w:rPr>
            </w:pPr>
            <w:ins w:id="3883" w:author="Nguyen Duc Anh" w:date="2025-09-27T11:57:00Z">
              <w:r>
                <w:rPr>
                  <w:rFonts w:asciiTheme="majorHAnsi" w:hAnsiTheme="majorHAnsi" w:cstheme="majorHAnsi"/>
                  <w:sz w:val="24"/>
                  <w:szCs w:val="24"/>
                </w:rPr>
                <w:t>Hiển thị user ID của người lập lệnh</w:t>
              </w:r>
            </w:ins>
          </w:p>
        </w:tc>
      </w:tr>
      <w:tr w:rsidR="005F00F1" w:rsidRPr="00644FCA" w14:paraId="4D781077" w14:textId="77777777" w:rsidTr="005518FF">
        <w:trPr>
          <w:trHeight w:val="748"/>
          <w:ins w:id="3884"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501779D4" w14:textId="77777777" w:rsidR="005F00F1" w:rsidRPr="00644FCA" w:rsidRDefault="005F00F1" w:rsidP="005F00F1">
            <w:pPr>
              <w:numPr>
                <w:ilvl w:val="0"/>
                <w:numId w:val="62"/>
              </w:numPr>
              <w:tabs>
                <w:tab w:val="left" w:pos="709"/>
              </w:tabs>
              <w:spacing w:line="256" w:lineRule="auto"/>
              <w:contextualSpacing/>
              <w:jc w:val="center"/>
              <w:rPr>
                <w:ins w:id="3885"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FA989BE" w14:textId="77777777" w:rsidR="005F00F1" w:rsidRDefault="005F00F1" w:rsidP="005518FF">
            <w:pPr>
              <w:spacing w:line="256" w:lineRule="auto"/>
              <w:ind w:firstLine="0"/>
              <w:rPr>
                <w:ins w:id="3886" w:author="Nguyen Duc Anh" w:date="2025-09-27T11:57:00Z"/>
                <w:rFonts w:asciiTheme="majorHAnsi" w:hAnsiTheme="majorHAnsi" w:cstheme="majorHAnsi"/>
                <w:sz w:val="24"/>
                <w:szCs w:val="24"/>
              </w:rPr>
            </w:pPr>
            <w:ins w:id="3887" w:author="Nguyen Duc Anh" w:date="2025-09-27T11:57:00Z">
              <w:r>
                <w:rPr>
                  <w:rFonts w:asciiTheme="majorHAnsi" w:hAnsiTheme="majorHAnsi" w:cstheme="majorHAnsi"/>
                  <w:sz w:val="24"/>
                  <w:szCs w:val="24"/>
                </w:rPr>
                <w:t>Tên User ID</w:t>
              </w:r>
            </w:ins>
          </w:p>
        </w:tc>
        <w:tc>
          <w:tcPr>
            <w:tcW w:w="1242" w:type="dxa"/>
            <w:tcBorders>
              <w:top w:val="single" w:sz="4" w:space="0" w:color="000000"/>
              <w:left w:val="single" w:sz="4" w:space="0" w:color="000000"/>
              <w:bottom w:val="single" w:sz="4" w:space="0" w:color="000000"/>
              <w:right w:val="single" w:sz="4" w:space="0" w:color="000000"/>
            </w:tcBorders>
          </w:tcPr>
          <w:p w14:paraId="16160728" w14:textId="77777777" w:rsidR="005F00F1" w:rsidRDefault="005F00F1" w:rsidP="005518FF">
            <w:pPr>
              <w:spacing w:line="256" w:lineRule="auto"/>
              <w:ind w:firstLine="0"/>
              <w:rPr>
                <w:ins w:id="3888" w:author="Nguyen Duc Anh" w:date="2025-09-27T11:57:00Z"/>
                <w:rFonts w:asciiTheme="majorHAnsi" w:hAnsiTheme="majorHAnsi" w:cstheme="majorHAnsi"/>
                <w:sz w:val="24"/>
                <w:szCs w:val="24"/>
              </w:rPr>
            </w:pPr>
            <w:ins w:id="3889" w:author="Nguyen Duc Anh" w:date="2025-09-27T11:57:00Z">
              <w:r>
                <w:rPr>
                  <w:rFonts w:asciiTheme="majorHAnsi" w:hAnsiTheme="majorHAnsi" w:cstheme="majorHAnsi"/>
                  <w:sz w:val="24"/>
                  <w:szCs w:val="24"/>
                </w:rPr>
                <w:t>Text</w:t>
              </w:r>
            </w:ins>
          </w:p>
        </w:tc>
        <w:tc>
          <w:tcPr>
            <w:tcW w:w="911" w:type="dxa"/>
            <w:tcBorders>
              <w:top w:val="single" w:sz="4" w:space="0" w:color="000000"/>
              <w:left w:val="single" w:sz="4" w:space="0" w:color="000000"/>
              <w:bottom w:val="single" w:sz="4" w:space="0" w:color="000000"/>
              <w:right w:val="single" w:sz="4" w:space="0" w:color="000000"/>
            </w:tcBorders>
          </w:tcPr>
          <w:p w14:paraId="661D47CB" w14:textId="77777777" w:rsidR="005F00F1" w:rsidRPr="004E3089" w:rsidRDefault="005F00F1" w:rsidP="005518FF">
            <w:pPr>
              <w:spacing w:line="256" w:lineRule="auto"/>
              <w:ind w:firstLine="0"/>
              <w:rPr>
                <w:ins w:id="3890" w:author="Nguyen Duc Anh" w:date="2025-09-27T11:57:00Z"/>
                <w:rFonts w:asciiTheme="majorHAnsi" w:hAnsiTheme="majorHAnsi" w:cstheme="majorHAnsi"/>
                <w:sz w:val="24"/>
                <w:szCs w:val="24"/>
              </w:rPr>
            </w:pPr>
            <w:ins w:id="3891"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0C5834C7" w14:textId="77777777" w:rsidR="005F00F1" w:rsidRDefault="005F00F1" w:rsidP="005518FF">
            <w:pPr>
              <w:spacing w:line="256" w:lineRule="auto"/>
              <w:ind w:firstLine="0"/>
              <w:rPr>
                <w:ins w:id="3892" w:author="Nguyen Duc Anh" w:date="2025-09-27T11:57:00Z"/>
                <w:rFonts w:asciiTheme="majorHAnsi" w:hAnsiTheme="majorHAnsi" w:cstheme="majorHAnsi"/>
                <w:sz w:val="24"/>
                <w:szCs w:val="24"/>
              </w:rPr>
            </w:pPr>
            <w:ins w:id="3893" w:author="Nguyen Duc Anh" w:date="2025-09-27T11:57:00Z">
              <w:r>
                <w:rPr>
                  <w:rFonts w:asciiTheme="majorHAnsi" w:hAnsiTheme="majorHAnsi" w:cstheme="majorHAnsi"/>
                  <w:sz w:val="24"/>
                  <w:szCs w:val="24"/>
                </w:rPr>
                <w:t>Không</w:t>
              </w:r>
            </w:ins>
          </w:p>
        </w:tc>
        <w:tc>
          <w:tcPr>
            <w:tcW w:w="994" w:type="dxa"/>
            <w:tcBorders>
              <w:top w:val="single" w:sz="4" w:space="0" w:color="000000"/>
              <w:left w:val="single" w:sz="4" w:space="0" w:color="000000"/>
              <w:bottom w:val="single" w:sz="4" w:space="0" w:color="000000"/>
              <w:right w:val="single" w:sz="4" w:space="0" w:color="000000"/>
            </w:tcBorders>
          </w:tcPr>
          <w:p w14:paraId="2EED7DB3" w14:textId="77777777" w:rsidR="005F00F1" w:rsidRDefault="005F00F1" w:rsidP="005518FF">
            <w:pPr>
              <w:spacing w:line="256" w:lineRule="auto"/>
              <w:ind w:firstLine="0"/>
              <w:rPr>
                <w:ins w:id="3894" w:author="Nguyen Duc Anh" w:date="2025-09-27T11:57:00Z"/>
                <w:rFonts w:asciiTheme="majorHAnsi" w:hAnsiTheme="majorHAnsi" w:cstheme="majorHAnsi"/>
                <w:sz w:val="24"/>
                <w:szCs w:val="24"/>
              </w:rPr>
            </w:pPr>
            <w:ins w:id="3895"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67FC19D6" w14:textId="77777777" w:rsidR="005F00F1" w:rsidRDefault="005F00F1" w:rsidP="005518FF">
            <w:pPr>
              <w:spacing w:line="256" w:lineRule="auto"/>
              <w:ind w:firstLine="0"/>
              <w:rPr>
                <w:ins w:id="3896" w:author="Nguyen Duc Anh" w:date="2025-09-27T11:57:00Z"/>
                <w:rFonts w:asciiTheme="majorHAnsi" w:hAnsiTheme="majorHAnsi" w:cstheme="majorHAnsi"/>
                <w:sz w:val="24"/>
                <w:szCs w:val="24"/>
              </w:rPr>
            </w:pPr>
            <w:ins w:id="3897" w:author="Nguyen Duc Anh" w:date="2025-09-27T11:57:00Z">
              <w:r>
                <w:rPr>
                  <w:rFonts w:asciiTheme="majorHAnsi" w:hAnsiTheme="majorHAnsi" w:cstheme="majorHAnsi"/>
                  <w:sz w:val="24"/>
                  <w:szCs w:val="24"/>
                </w:rPr>
                <w:t>Hiển tên user ID theo user ID</w:t>
              </w:r>
            </w:ins>
          </w:p>
        </w:tc>
      </w:tr>
      <w:tr w:rsidR="005F00F1" w:rsidRPr="00644FCA" w14:paraId="2F48FB0E" w14:textId="77777777" w:rsidTr="005518FF">
        <w:trPr>
          <w:trHeight w:val="748"/>
          <w:ins w:id="3898"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121C8A63" w14:textId="77777777" w:rsidR="005F00F1" w:rsidRPr="00644FCA" w:rsidRDefault="005F00F1" w:rsidP="005F00F1">
            <w:pPr>
              <w:numPr>
                <w:ilvl w:val="0"/>
                <w:numId w:val="62"/>
              </w:numPr>
              <w:tabs>
                <w:tab w:val="left" w:pos="709"/>
              </w:tabs>
              <w:spacing w:line="256" w:lineRule="auto"/>
              <w:contextualSpacing/>
              <w:jc w:val="center"/>
              <w:rPr>
                <w:ins w:id="3899"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6BF5B3AE" w14:textId="77777777" w:rsidR="005F00F1" w:rsidRDefault="005F00F1" w:rsidP="005518FF">
            <w:pPr>
              <w:spacing w:line="256" w:lineRule="auto"/>
              <w:ind w:firstLine="0"/>
              <w:rPr>
                <w:ins w:id="3900" w:author="Nguyen Duc Anh" w:date="2025-09-27T11:57:00Z"/>
                <w:rFonts w:asciiTheme="majorHAnsi" w:hAnsiTheme="majorHAnsi" w:cstheme="majorHAnsi"/>
                <w:sz w:val="24"/>
                <w:szCs w:val="24"/>
              </w:rPr>
            </w:pPr>
            <w:ins w:id="3901" w:author="Nguyen Duc Anh" w:date="2025-09-27T11:57:00Z">
              <w:r>
                <w:rPr>
                  <w:rFonts w:asciiTheme="majorHAnsi" w:hAnsiTheme="majorHAnsi" w:cstheme="majorHAnsi"/>
                  <w:sz w:val="24"/>
                  <w:szCs w:val="24"/>
                </w:rPr>
                <w:t>Số tiền</w:t>
              </w:r>
            </w:ins>
          </w:p>
        </w:tc>
        <w:tc>
          <w:tcPr>
            <w:tcW w:w="1242" w:type="dxa"/>
            <w:tcBorders>
              <w:top w:val="single" w:sz="4" w:space="0" w:color="000000"/>
              <w:left w:val="single" w:sz="4" w:space="0" w:color="000000"/>
              <w:bottom w:val="single" w:sz="4" w:space="0" w:color="000000"/>
              <w:right w:val="single" w:sz="4" w:space="0" w:color="000000"/>
            </w:tcBorders>
          </w:tcPr>
          <w:p w14:paraId="4BFB117F" w14:textId="77777777" w:rsidR="005F00F1" w:rsidRDefault="005F00F1" w:rsidP="005518FF">
            <w:pPr>
              <w:spacing w:line="256" w:lineRule="auto"/>
              <w:ind w:firstLine="0"/>
              <w:rPr>
                <w:ins w:id="3902" w:author="Nguyen Duc Anh" w:date="2025-09-27T11:57:00Z"/>
                <w:rFonts w:asciiTheme="majorHAnsi" w:hAnsiTheme="majorHAnsi" w:cstheme="majorHAnsi"/>
                <w:sz w:val="24"/>
                <w:szCs w:val="24"/>
              </w:rPr>
            </w:pPr>
            <w:ins w:id="3903" w:author="Nguyen Duc Anh" w:date="2025-09-27T11:57:00Z">
              <w:r>
                <w:rPr>
                  <w:rFonts w:asciiTheme="majorHAnsi" w:hAnsiTheme="majorHAnsi" w:cstheme="majorHAnsi"/>
                  <w:sz w:val="24"/>
                  <w:szCs w:val="24"/>
                </w:rPr>
                <w:t>Number</w:t>
              </w:r>
            </w:ins>
          </w:p>
        </w:tc>
        <w:tc>
          <w:tcPr>
            <w:tcW w:w="911" w:type="dxa"/>
            <w:tcBorders>
              <w:top w:val="single" w:sz="4" w:space="0" w:color="000000"/>
              <w:left w:val="single" w:sz="4" w:space="0" w:color="000000"/>
              <w:bottom w:val="single" w:sz="4" w:space="0" w:color="000000"/>
              <w:right w:val="single" w:sz="4" w:space="0" w:color="000000"/>
            </w:tcBorders>
          </w:tcPr>
          <w:p w14:paraId="79DB1591" w14:textId="77777777" w:rsidR="005F00F1" w:rsidRPr="004E3089" w:rsidRDefault="005F00F1" w:rsidP="005518FF">
            <w:pPr>
              <w:spacing w:line="256" w:lineRule="auto"/>
              <w:ind w:firstLine="0"/>
              <w:rPr>
                <w:ins w:id="3904" w:author="Nguyen Duc Anh" w:date="2025-09-27T11:57:00Z"/>
                <w:rFonts w:asciiTheme="majorHAnsi" w:hAnsiTheme="majorHAnsi" w:cstheme="majorHAnsi"/>
                <w:sz w:val="24"/>
                <w:szCs w:val="24"/>
              </w:rPr>
            </w:pPr>
            <w:ins w:id="3905" w:author="Nguyen Duc Anh" w:date="2025-09-27T11:57:00Z">
              <w:r w:rsidRPr="004E3089">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64D7531C" w14:textId="77777777" w:rsidR="005F00F1" w:rsidRDefault="005F00F1" w:rsidP="005518FF">
            <w:pPr>
              <w:spacing w:line="256" w:lineRule="auto"/>
              <w:ind w:firstLine="0"/>
              <w:rPr>
                <w:ins w:id="3906" w:author="Nguyen Duc Anh" w:date="2025-09-27T11:57:00Z"/>
                <w:rFonts w:asciiTheme="majorHAnsi" w:hAnsiTheme="majorHAnsi" w:cstheme="majorHAnsi"/>
                <w:sz w:val="24"/>
                <w:szCs w:val="24"/>
              </w:rPr>
            </w:pPr>
            <w:ins w:id="3907" w:author="Nguyen Duc Anh" w:date="2025-09-27T11:57:00Z">
              <w:r>
                <w:rPr>
                  <w:rFonts w:asciiTheme="majorHAnsi" w:hAnsiTheme="majorHAnsi" w:cstheme="majorHAnsi"/>
                  <w:sz w:val="24"/>
                  <w:szCs w:val="24"/>
                </w:rPr>
                <w:t xml:space="preserve">Không </w:t>
              </w:r>
            </w:ins>
          </w:p>
        </w:tc>
        <w:tc>
          <w:tcPr>
            <w:tcW w:w="994" w:type="dxa"/>
            <w:tcBorders>
              <w:top w:val="single" w:sz="4" w:space="0" w:color="000000"/>
              <w:left w:val="single" w:sz="4" w:space="0" w:color="000000"/>
              <w:bottom w:val="single" w:sz="4" w:space="0" w:color="000000"/>
              <w:right w:val="single" w:sz="4" w:space="0" w:color="000000"/>
            </w:tcBorders>
          </w:tcPr>
          <w:p w14:paraId="339C47B1" w14:textId="77777777" w:rsidR="005F00F1" w:rsidRDefault="005F00F1" w:rsidP="005518FF">
            <w:pPr>
              <w:spacing w:line="256" w:lineRule="auto"/>
              <w:ind w:firstLine="0"/>
              <w:rPr>
                <w:ins w:id="3908" w:author="Nguyen Duc Anh" w:date="2025-09-27T11:57:00Z"/>
                <w:rFonts w:asciiTheme="majorHAnsi" w:hAnsiTheme="majorHAnsi" w:cstheme="majorHAnsi"/>
                <w:sz w:val="24"/>
                <w:szCs w:val="24"/>
              </w:rPr>
            </w:pPr>
            <w:ins w:id="3909"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0D772812" w14:textId="77777777" w:rsidR="005F00F1" w:rsidRDefault="005F00F1" w:rsidP="005518FF">
            <w:pPr>
              <w:spacing w:line="256" w:lineRule="auto"/>
              <w:ind w:firstLine="0"/>
              <w:rPr>
                <w:ins w:id="3910" w:author="Nguyen Duc Anh" w:date="2025-09-27T11:57:00Z"/>
                <w:rFonts w:asciiTheme="majorHAnsi" w:hAnsiTheme="majorHAnsi" w:cstheme="majorHAnsi"/>
                <w:sz w:val="24"/>
                <w:szCs w:val="24"/>
              </w:rPr>
            </w:pPr>
            <w:ins w:id="3911" w:author="Nguyen Duc Anh" w:date="2025-09-27T11:57:00Z">
              <w:r>
                <w:rPr>
                  <w:rFonts w:asciiTheme="majorHAnsi" w:hAnsiTheme="majorHAnsi" w:cstheme="majorHAnsi"/>
                  <w:sz w:val="24"/>
                  <w:szCs w:val="24"/>
                </w:rPr>
                <w:t>Hiển thị số tiền sau khi quy đổi tỷ giá</w:t>
              </w:r>
            </w:ins>
          </w:p>
        </w:tc>
      </w:tr>
      <w:tr w:rsidR="005F00F1" w:rsidRPr="00644FCA" w14:paraId="57B784F5" w14:textId="77777777" w:rsidTr="005518FF">
        <w:trPr>
          <w:trHeight w:val="748"/>
          <w:ins w:id="3912"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1DD40AA0" w14:textId="77777777" w:rsidR="005F00F1" w:rsidRPr="00644FCA" w:rsidRDefault="005F00F1" w:rsidP="005518FF">
            <w:pPr>
              <w:tabs>
                <w:tab w:val="left" w:pos="709"/>
              </w:tabs>
              <w:spacing w:line="256" w:lineRule="auto"/>
              <w:contextualSpacing/>
              <w:jc w:val="both"/>
              <w:rPr>
                <w:ins w:id="3913" w:author="Nguyen Duc Anh" w:date="2025-09-27T11:57:00Z"/>
                <w:rFonts w:asciiTheme="majorHAnsi" w:hAnsiTheme="majorHAnsi" w:cstheme="majorHAnsi"/>
                <w:sz w:val="24"/>
                <w:szCs w:val="24"/>
              </w:rPr>
            </w:pPr>
          </w:p>
        </w:tc>
        <w:tc>
          <w:tcPr>
            <w:tcW w:w="9444" w:type="dxa"/>
            <w:gridSpan w:val="6"/>
            <w:tcBorders>
              <w:top w:val="single" w:sz="4" w:space="0" w:color="000000"/>
              <w:left w:val="single" w:sz="4" w:space="0" w:color="000000"/>
              <w:bottom w:val="single" w:sz="4" w:space="0" w:color="000000"/>
              <w:right w:val="single" w:sz="4" w:space="0" w:color="000000"/>
            </w:tcBorders>
          </w:tcPr>
          <w:p w14:paraId="6AA85AFD" w14:textId="77777777" w:rsidR="005F00F1" w:rsidRPr="00E82E9F" w:rsidRDefault="005F00F1" w:rsidP="005518FF">
            <w:pPr>
              <w:spacing w:line="256" w:lineRule="auto"/>
              <w:ind w:firstLine="0"/>
              <w:rPr>
                <w:ins w:id="3914" w:author="Nguyen Duc Anh" w:date="2025-09-27T11:57:00Z"/>
                <w:rFonts w:asciiTheme="majorHAnsi" w:hAnsiTheme="majorHAnsi" w:cstheme="majorHAnsi"/>
                <w:b/>
                <w:bCs/>
                <w:sz w:val="24"/>
                <w:szCs w:val="24"/>
              </w:rPr>
            </w:pPr>
            <w:ins w:id="3915" w:author="Nguyen Duc Anh" w:date="2025-09-27T11:57:00Z">
              <w:r w:rsidRPr="00E82E9F">
                <w:rPr>
                  <w:rFonts w:asciiTheme="majorHAnsi" w:hAnsiTheme="majorHAnsi" w:cstheme="majorHAnsi"/>
                  <w:b/>
                  <w:bCs/>
                  <w:sz w:val="24"/>
                  <w:szCs w:val="24"/>
                </w:rPr>
                <w:t>Loại thanh toán: CCA</w:t>
              </w:r>
            </w:ins>
          </w:p>
        </w:tc>
      </w:tr>
      <w:tr w:rsidR="005F00F1" w:rsidRPr="00644FCA" w14:paraId="7F27F7EE" w14:textId="77777777" w:rsidTr="005518FF">
        <w:trPr>
          <w:trHeight w:val="748"/>
          <w:ins w:id="3916"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36749E2B" w14:textId="77777777" w:rsidR="005F00F1" w:rsidRPr="00644FCA" w:rsidRDefault="005F00F1" w:rsidP="005F00F1">
            <w:pPr>
              <w:numPr>
                <w:ilvl w:val="0"/>
                <w:numId w:val="62"/>
              </w:numPr>
              <w:tabs>
                <w:tab w:val="left" w:pos="709"/>
              </w:tabs>
              <w:spacing w:line="256" w:lineRule="auto"/>
              <w:contextualSpacing/>
              <w:jc w:val="center"/>
              <w:rPr>
                <w:ins w:id="3917"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2E4B86E" w14:textId="77777777" w:rsidR="005F00F1" w:rsidRDefault="005F00F1" w:rsidP="005518FF">
            <w:pPr>
              <w:spacing w:line="256" w:lineRule="auto"/>
              <w:ind w:firstLine="0"/>
              <w:rPr>
                <w:ins w:id="3918" w:author="Nguyen Duc Anh" w:date="2025-09-27T11:57:00Z"/>
                <w:rFonts w:asciiTheme="majorHAnsi" w:hAnsiTheme="majorHAnsi" w:cstheme="majorHAnsi"/>
                <w:sz w:val="24"/>
                <w:szCs w:val="24"/>
              </w:rPr>
            </w:pPr>
            <w:ins w:id="3919" w:author="Nguyen Duc Anh" w:date="2025-09-27T11:57:00Z">
              <w:r>
                <w:rPr>
                  <w:rFonts w:asciiTheme="majorHAnsi" w:hAnsiTheme="majorHAnsi" w:cstheme="majorHAnsi"/>
                  <w:sz w:val="24"/>
                  <w:szCs w:val="24"/>
                </w:rPr>
                <w:t>User ID</w:t>
              </w:r>
            </w:ins>
          </w:p>
        </w:tc>
        <w:tc>
          <w:tcPr>
            <w:tcW w:w="1242" w:type="dxa"/>
            <w:tcBorders>
              <w:top w:val="single" w:sz="4" w:space="0" w:color="000000"/>
              <w:left w:val="single" w:sz="4" w:space="0" w:color="000000"/>
              <w:bottom w:val="single" w:sz="4" w:space="0" w:color="000000"/>
              <w:right w:val="single" w:sz="4" w:space="0" w:color="000000"/>
            </w:tcBorders>
          </w:tcPr>
          <w:p w14:paraId="0B842184" w14:textId="77777777" w:rsidR="005F00F1" w:rsidRDefault="005F00F1" w:rsidP="005518FF">
            <w:pPr>
              <w:spacing w:line="256" w:lineRule="auto"/>
              <w:ind w:firstLine="0"/>
              <w:rPr>
                <w:ins w:id="3920" w:author="Nguyen Duc Anh" w:date="2025-09-27T11:57:00Z"/>
                <w:rFonts w:asciiTheme="majorHAnsi" w:hAnsiTheme="majorHAnsi" w:cstheme="majorHAnsi"/>
                <w:sz w:val="24"/>
                <w:szCs w:val="24"/>
              </w:rPr>
            </w:pPr>
            <w:ins w:id="3921" w:author="Nguyen Duc Anh" w:date="2025-09-27T11:57:00Z">
              <w:r>
                <w:rPr>
                  <w:rFonts w:asciiTheme="majorHAnsi" w:hAnsiTheme="majorHAnsi" w:cstheme="majorHAnsi"/>
                  <w:sz w:val="24"/>
                  <w:szCs w:val="24"/>
                </w:rPr>
                <w:t>Dropdownlist</w:t>
              </w:r>
            </w:ins>
          </w:p>
        </w:tc>
        <w:tc>
          <w:tcPr>
            <w:tcW w:w="911" w:type="dxa"/>
            <w:tcBorders>
              <w:top w:val="single" w:sz="4" w:space="0" w:color="000000"/>
              <w:left w:val="single" w:sz="4" w:space="0" w:color="000000"/>
              <w:bottom w:val="single" w:sz="4" w:space="0" w:color="000000"/>
              <w:right w:val="single" w:sz="4" w:space="0" w:color="000000"/>
            </w:tcBorders>
          </w:tcPr>
          <w:p w14:paraId="6706785A" w14:textId="77777777" w:rsidR="005F00F1" w:rsidRDefault="005F00F1" w:rsidP="005518FF">
            <w:pPr>
              <w:spacing w:line="256" w:lineRule="auto"/>
              <w:ind w:firstLine="0"/>
              <w:rPr>
                <w:ins w:id="3922" w:author="Nguyen Duc Anh" w:date="2025-09-27T11:57:00Z"/>
                <w:rFonts w:asciiTheme="majorHAnsi" w:hAnsiTheme="majorHAnsi" w:cstheme="majorHAnsi"/>
                <w:sz w:val="24"/>
                <w:szCs w:val="24"/>
              </w:rPr>
            </w:pPr>
            <w:ins w:id="3923" w:author="Nguyen Duc Anh" w:date="2025-09-27T11:57:00Z">
              <w:r w:rsidRPr="004E3089">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7E4405C2" w14:textId="77777777" w:rsidR="005F00F1" w:rsidRDefault="005F00F1" w:rsidP="005518FF">
            <w:pPr>
              <w:spacing w:line="256" w:lineRule="auto"/>
              <w:ind w:firstLine="0"/>
              <w:rPr>
                <w:ins w:id="3924" w:author="Nguyen Duc Anh" w:date="2025-09-27T11:57:00Z"/>
                <w:rFonts w:asciiTheme="majorHAnsi" w:hAnsiTheme="majorHAnsi" w:cstheme="majorHAnsi"/>
                <w:sz w:val="24"/>
                <w:szCs w:val="24"/>
              </w:rPr>
            </w:pPr>
            <w:ins w:id="3925"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129DE75A" w14:textId="77777777" w:rsidR="005F00F1" w:rsidRDefault="005F00F1" w:rsidP="005518FF">
            <w:pPr>
              <w:spacing w:line="256" w:lineRule="auto"/>
              <w:ind w:firstLine="0"/>
              <w:rPr>
                <w:ins w:id="3926" w:author="Nguyen Duc Anh" w:date="2025-09-27T11:57:00Z"/>
                <w:rFonts w:asciiTheme="majorHAnsi" w:hAnsiTheme="majorHAnsi" w:cstheme="majorHAnsi"/>
                <w:sz w:val="24"/>
                <w:szCs w:val="24"/>
              </w:rPr>
            </w:pPr>
            <w:ins w:id="3927"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4EC1358C" w14:textId="77777777" w:rsidR="005F00F1" w:rsidRDefault="005F00F1" w:rsidP="005518FF">
            <w:pPr>
              <w:spacing w:line="256" w:lineRule="auto"/>
              <w:ind w:firstLine="0"/>
              <w:rPr>
                <w:ins w:id="3928" w:author="Nguyen Duc Anh" w:date="2025-09-27T11:57:00Z"/>
                <w:rFonts w:asciiTheme="majorHAnsi" w:hAnsiTheme="majorHAnsi" w:cstheme="majorHAnsi"/>
                <w:sz w:val="24"/>
                <w:szCs w:val="24"/>
              </w:rPr>
            </w:pPr>
            <w:ins w:id="3929" w:author="Nguyen Duc Anh" w:date="2025-09-27T11:57:00Z">
              <w:r>
                <w:rPr>
                  <w:rFonts w:asciiTheme="majorHAnsi" w:hAnsiTheme="majorHAnsi" w:cstheme="majorHAnsi"/>
                  <w:sz w:val="24"/>
                  <w:szCs w:val="24"/>
                </w:rPr>
                <w:t>Chọn userID cùng chi nhánh/phòng giao dịch và cùng loại tiền tệ được xử lý nhận số tiền thanh toán.</w:t>
              </w:r>
            </w:ins>
          </w:p>
          <w:p w14:paraId="65300B22" w14:textId="77777777" w:rsidR="005F00F1" w:rsidRDefault="005F00F1" w:rsidP="005518FF">
            <w:pPr>
              <w:spacing w:line="256" w:lineRule="auto"/>
              <w:ind w:firstLine="0"/>
              <w:rPr>
                <w:ins w:id="3930" w:author="Nguyen Duc Anh" w:date="2025-09-27T11:57:00Z"/>
                <w:rFonts w:asciiTheme="majorHAnsi" w:hAnsiTheme="majorHAnsi" w:cstheme="majorHAnsi"/>
                <w:sz w:val="24"/>
                <w:szCs w:val="24"/>
              </w:rPr>
            </w:pPr>
          </w:p>
        </w:tc>
      </w:tr>
      <w:tr w:rsidR="005F00F1" w:rsidRPr="00644FCA" w14:paraId="735C960B" w14:textId="77777777" w:rsidTr="005518FF">
        <w:trPr>
          <w:trHeight w:val="748"/>
          <w:ins w:id="3931"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3B5F6AD5" w14:textId="77777777" w:rsidR="005F00F1" w:rsidRPr="00644FCA" w:rsidRDefault="005F00F1" w:rsidP="005F00F1">
            <w:pPr>
              <w:numPr>
                <w:ilvl w:val="0"/>
                <w:numId w:val="62"/>
              </w:numPr>
              <w:tabs>
                <w:tab w:val="left" w:pos="709"/>
              </w:tabs>
              <w:spacing w:line="256" w:lineRule="auto"/>
              <w:contextualSpacing/>
              <w:jc w:val="center"/>
              <w:rPr>
                <w:ins w:id="3932"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56925381" w14:textId="77777777" w:rsidR="005F00F1" w:rsidRDefault="005F00F1" w:rsidP="005518FF">
            <w:pPr>
              <w:spacing w:line="256" w:lineRule="auto"/>
              <w:ind w:firstLine="0"/>
              <w:rPr>
                <w:ins w:id="3933" w:author="Nguyen Duc Anh" w:date="2025-09-27T11:57:00Z"/>
                <w:rFonts w:asciiTheme="majorHAnsi" w:hAnsiTheme="majorHAnsi" w:cstheme="majorHAnsi"/>
                <w:sz w:val="24"/>
                <w:szCs w:val="24"/>
              </w:rPr>
            </w:pPr>
            <w:ins w:id="3934" w:author="Nguyen Duc Anh" w:date="2025-09-27T11:57:00Z">
              <w:r>
                <w:rPr>
                  <w:rFonts w:asciiTheme="majorHAnsi" w:hAnsiTheme="majorHAnsi" w:cstheme="majorHAnsi"/>
                  <w:sz w:val="24"/>
                  <w:szCs w:val="24"/>
                </w:rPr>
                <w:t>Tên User ID</w:t>
              </w:r>
            </w:ins>
          </w:p>
        </w:tc>
        <w:tc>
          <w:tcPr>
            <w:tcW w:w="1242" w:type="dxa"/>
            <w:tcBorders>
              <w:top w:val="single" w:sz="4" w:space="0" w:color="000000"/>
              <w:left w:val="single" w:sz="4" w:space="0" w:color="000000"/>
              <w:bottom w:val="single" w:sz="4" w:space="0" w:color="000000"/>
              <w:right w:val="single" w:sz="4" w:space="0" w:color="000000"/>
            </w:tcBorders>
          </w:tcPr>
          <w:p w14:paraId="469A6BCE" w14:textId="77777777" w:rsidR="005F00F1" w:rsidRDefault="005F00F1" w:rsidP="005518FF">
            <w:pPr>
              <w:spacing w:line="256" w:lineRule="auto"/>
              <w:ind w:firstLine="0"/>
              <w:rPr>
                <w:ins w:id="3935" w:author="Nguyen Duc Anh" w:date="2025-09-27T11:57:00Z"/>
                <w:rFonts w:asciiTheme="majorHAnsi" w:hAnsiTheme="majorHAnsi" w:cstheme="majorHAnsi"/>
                <w:sz w:val="24"/>
                <w:szCs w:val="24"/>
              </w:rPr>
            </w:pPr>
            <w:ins w:id="3936" w:author="Nguyen Duc Anh" w:date="2025-09-27T11:57:00Z">
              <w:r>
                <w:rPr>
                  <w:rFonts w:asciiTheme="majorHAnsi" w:hAnsiTheme="majorHAnsi" w:cstheme="majorHAnsi"/>
                  <w:sz w:val="24"/>
                  <w:szCs w:val="24"/>
                </w:rPr>
                <w:t>Text</w:t>
              </w:r>
            </w:ins>
          </w:p>
        </w:tc>
        <w:tc>
          <w:tcPr>
            <w:tcW w:w="911" w:type="dxa"/>
            <w:tcBorders>
              <w:top w:val="single" w:sz="4" w:space="0" w:color="000000"/>
              <w:left w:val="single" w:sz="4" w:space="0" w:color="000000"/>
              <w:bottom w:val="single" w:sz="4" w:space="0" w:color="000000"/>
              <w:right w:val="single" w:sz="4" w:space="0" w:color="000000"/>
            </w:tcBorders>
          </w:tcPr>
          <w:p w14:paraId="2D26A5EA" w14:textId="77777777" w:rsidR="005F00F1" w:rsidRPr="004E3089" w:rsidRDefault="005F00F1" w:rsidP="005518FF">
            <w:pPr>
              <w:spacing w:line="256" w:lineRule="auto"/>
              <w:ind w:firstLine="0"/>
              <w:rPr>
                <w:ins w:id="3937" w:author="Nguyen Duc Anh" w:date="2025-09-27T11:57:00Z"/>
                <w:rFonts w:asciiTheme="majorHAnsi" w:hAnsiTheme="majorHAnsi" w:cstheme="majorHAnsi"/>
                <w:sz w:val="24"/>
                <w:szCs w:val="24"/>
              </w:rPr>
            </w:pPr>
            <w:ins w:id="3938"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3EB7C0F3" w14:textId="77777777" w:rsidR="005F00F1" w:rsidRDefault="005F00F1" w:rsidP="005518FF">
            <w:pPr>
              <w:spacing w:line="256" w:lineRule="auto"/>
              <w:ind w:firstLine="0"/>
              <w:rPr>
                <w:ins w:id="3939" w:author="Nguyen Duc Anh" w:date="2025-09-27T11:57:00Z"/>
                <w:rFonts w:asciiTheme="majorHAnsi" w:hAnsiTheme="majorHAnsi" w:cstheme="majorHAnsi"/>
                <w:sz w:val="24"/>
                <w:szCs w:val="24"/>
              </w:rPr>
            </w:pPr>
            <w:ins w:id="3940" w:author="Nguyen Duc Anh" w:date="2025-09-27T11:57:00Z">
              <w:r>
                <w:rPr>
                  <w:rFonts w:asciiTheme="majorHAnsi" w:hAnsiTheme="majorHAnsi" w:cstheme="majorHAnsi"/>
                  <w:sz w:val="24"/>
                  <w:szCs w:val="24"/>
                </w:rPr>
                <w:t>Không</w:t>
              </w:r>
            </w:ins>
          </w:p>
        </w:tc>
        <w:tc>
          <w:tcPr>
            <w:tcW w:w="994" w:type="dxa"/>
            <w:tcBorders>
              <w:top w:val="single" w:sz="4" w:space="0" w:color="000000"/>
              <w:left w:val="single" w:sz="4" w:space="0" w:color="000000"/>
              <w:bottom w:val="single" w:sz="4" w:space="0" w:color="000000"/>
              <w:right w:val="single" w:sz="4" w:space="0" w:color="000000"/>
            </w:tcBorders>
          </w:tcPr>
          <w:p w14:paraId="2A71F3EF" w14:textId="77777777" w:rsidR="005F00F1" w:rsidRDefault="005F00F1" w:rsidP="005518FF">
            <w:pPr>
              <w:spacing w:line="256" w:lineRule="auto"/>
              <w:ind w:firstLine="0"/>
              <w:rPr>
                <w:ins w:id="3941" w:author="Nguyen Duc Anh" w:date="2025-09-27T11:57:00Z"/>
                <w:rFonts w:asciiTheme="majorHAnsi" w:hAnsiTheme="majorHAnsi" w:cstheme="majorHAnsi"/>
                <w:sz w:val="24"/>
                <w:szCs w:val="24"/>
              </w:rPr>
            </w:pPr>
            <w:ins w:id="3942"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70A7E081" w14:textId="77777777" w:rsidR="005F00F1" w:rsidRDefault="005F00F1" w:rsidP="005518FF">
            <w:pPr>
              <w:spacing w:line="256" w:lineRule="auto"/>
              <w:ind w:firstLine="0"/>
              <w:rPr>
                <w:ins w:id="3943" w:author="Nguyen Duc Anh" w:date="2025-09-27T11:57:00Z"/>
                <w:rFonts w:asciiTheme="majorHAnsi" w:hAnsiTheme="majorHAnsi" w:cstheme="majorHAnsi"/>
                <w:sz w:val="24"/>
                <w:szCs w:val="24"/>
              </w:rPr>
            </w:pPr>
            <w:ins w:id="3944" w:author="Nguyen Duc Anh" w:date="2025-09-27T11:57:00Z">
              <w:r>
                <w:rPr>
                  <w:rFonts w:asciiTheme="majorHAnsi" w:hAnsiTheme="majorHAnsi" w:cstheme="majorHAnsi"/>
                  <w:sz w:val="24"/>
                  <w:szCs w:val="24"/>
                </w:rPr>
                <w:t>Hiển tên user ID theo user ID</w:t>
              </w:r>
            </w:ins>
          </w:p>
        </w:tc>
      </w:tr>
      <w:tr w:rsidR="005F00F1" w:rsidRPr="00644FCA" w14:paraId="15F0C8E5" w14:textId="77777777" w:rsidTr="005518FF">
        <w:trPr>
          <w:trHeight w:val="748"/>
          <w:ins w:id="3945"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41F51477" w14:textId="77777777" w:rsidR="005F00F1" w:rsidRPr="00644FCA" w:rsidRDefault="005F00F1" w:rsidP="005F00F1">
            <w:pPr>
              <w:numPr>
                <w:ilvl w:val="0"/>
                <w:numId w:val="62"/>
              </w:numPr>
              <w:tabs>
                <w:tab w:val="left" w:pos="709"/>
              </w:tabs>
              <w:spacing w:line="256" w:lineRule="auto"/>
              <w:contextualSpacing/>
              <w:jc w:val="center"/>
              <w:rPr>
                <w:ins w:id="3946"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21EE56E" w14:textId="77777777" w:rsidR="005F00F1" w:rsidRDefault="005F00F1" w:rsidP="005518FF">
            <w:pPr>
              <w:spacing w:line="256" w:lineRule="auto"/>
              <w:ind w:firstLine="0"/>
              <w:rPr>
                <w:ins w:id="3947" w:author="Nguyen Duc Anh" w:date="2025-09-27T11:57:00Z"/>
                <w:rFonts w:asciiTheme="majorHAnsi" w:hAnsiTheme="majorHAnsi" w:cstheme="majorHAnsi"/>
                <w:sz w:val="24"/>
                <w:szCs w:val="24"/>
              </w:rPr>
            </w:pPr>
            <w:ins w:id="3948" w:author="Nguyen Duc Anh" w:date="2025-09-27T11:57:00Z">
              <w:r>
                <w:rPr>
                  <w:rFonts w:asciiTheme="majorHAnsi" w:hAnsiTheme="majorHAnsi" w:cstheme="majorHAnsi"/>
                  <w:sz w:val="24"/>
                  <w:szCs w:val="24"/>
                </w:rPr>
                <w:t>Số tiền</w:t>
              </w:r>
            </w:ins>
          </w:p>
        </w:tc>
        <w:tc>
          <w:tcPr>
            <w:tcW w:w="1242" w:type="dxa"/>
            <w:tcBorders>
              <w:top w:val="single" w:sz="4" w:space="0" w:color="000000"/>
              <w:left w:val="single" w:sz="4" w:space="0" w:color="000000"/>
              <w:bottom w:val="single" w:sz="4" w:space="0" w:color="000000"/>
              <w:right w:val="single" w:sz="4" w:space="0" w:color="000000"/>
            </w:tcBorders>
          </w:tcPr>
          <w:p w14:paraId="2654A2C0" w14:textId="77777777" w:rsidR="005F00F1" w:rsidRDefault="005F00F1" w:rsidP="005518FF">
            <w:pPr>
              <w:spacing w:line="256" w:lineRule="auto"/>
              <w:ind w:firstLine="0"/>
              <w:rPr>
                <w:ins w:id="3949" w:author="Nguyen Duc Anh" w:date="2025-09-27T11:57:00Z"/>
                <w:rFonts w:asciiTheme="majorHAnsi" w:hAnsiTheme="majorHAnsi" w:cstheme="majorHAnsi"/>
                <w:sz w:val="24"/>
                <w:szCs w:val="24"/>
              </w:rPr>
            </w:pPr>
            <w:ins w:id="3950" w:author="Nguyen Duc Anh" w:date="2025-09-27T11:57:00Z">
              <w:r>
                <w:rPr>
                  <w:rFonts w:asciiTheme="majorHAnsi" w:hAnsiTheme="majorHAnsi" w:cstheme="majorHAnsi"/>
                  <w:sz w:val="24"/>
                  <w:szCs w:val="24"/>
                </w:rPr>
                <w:t>Number</w:t>
              </w:r>
            </w:ins>
          </w:p>
        </w:tc>
        <w:tc>
          <w:tcPr>
            <w:tcW w:w="911" w:type="dxa"/>
            <w:tcBorders>
              <w:top w:val="single" w:sz="4" w:space="0" w:color="000000"/>
              <w:left w:val="single" w:sz="4" w:space="0" w:color="000000"/>
              <w:bottom w:val="single" w:sz="4" w:space="0" w:color="000000"/>
              <w:right w:val="single" w:sz="4" w:space="0" w:color="000000"/>
            </w:tcBorders>
          </w:tcPr>
          <w:p w14:paraId="17F467E9" w14:textId="77777777" w:rsidR="005F00F1" w:rsidRPr="004E3089" w:rsidRDefault="005F00F1" w:rsidP="005518FF">
            <w:pPr>
              <w:spacing w:line="256" w:lineRule="auto"/>
              <w:ind w:firstLine="0"/>
              <w:rPr>
                <w:ins w:id="3951" w:author="Nguyen Duc Anh" w:date="2025-09-27T11:57:00Z"/>
                <w:rFonts w:asciiTheme="majorHAnsi" w:hAnsiTheme="majorHAnsi" w:cstheme="majorHAnsi"/>
                <w:sz w:val="24"/>
                <w:szCs w:val="24"/>
              </w:rPr>
            </w:pPr>
            <w:ins w:id="3952" w:author="Nguyen Duc Anh" w:date="2025-09-27T11:57:00Z">
              <w:r w:rsidRPr="004E3089">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1643060D" w14:textId="77777777" w:rsidR="005F00F1" w:rsidRDefault="005F00F1" w:rsidP="005518FF">
            <w:pPr>
              <w:spacing w:line="256" w:lineRule="auto"/>
              <w:ind w:firstLine="0"/>
              <w:rPr>
                <w:ins w:id="3953" w:author="Nguyen Duc Anh" w:date="2025-09-27T11:57:00Z"/>
                <w:rFonts w:asciiTheme="majorHAnsi" w:hAnsiTheme="majorHAnsi" w:cstheme="majorHAnsi"/>
                <w:sz w:val="24"/>
                <w:szCs w:val="24"/>
              </w:rPr>
            </w:pPr>
            <w:ins w:id="3954" w:author="Nguyen Duc Anh" w:date="2025-09-27T11:57:00Z">
              <w:r>
                <w:rPr>
                  <w:rFonts w:asciiTheme="majorHAnsi" w:hAnsiTheme="majorHAnsi" w:cstheme="majorHAnsi"/>
                  <w:sz w:val="24"/>
                  <w:szCs w:val="24"/>
                </w:rPr>
                <w:t xml:space="preserve">Không </w:t>
              </w:r>
            </w:ins>
          </w:p>
        </w:tc>
        <w:tc>
          <w:tcPr>
            <w:tcW w:w="994" w:type="dxa"/>
            <w:tcBorders>
              <w:top w:val="single" w:sz="4" w:space="0" w:color="000000"/>
              <w:left w:val="single" w:sz="4" w:space="0" w:color="000000"/>
              <w:bottom w:val="single" w:sz="4" w:space="0" w:color="000000"/>
              <w:right w:val="single" w:sz="4" w:space="0" w:color="000000"/>
            </w:tcBorders>
          </w:tcPr>
          <w:p w14:paraId="244BE13D" w14:textId="77777777" w:rsidR="005F00F1" w:rsidRDefault="005F00F1" w:rsidP="005518FF">
            <w:pPr>
              <w:spacing w:line="256" w:lineRule="auto"/>
              <w:ind w:firstLine="0"/>
              <w:rPr>
                <w:ins w:id="3955" w:author="Nguyen Duc Anh" w:date="2025-09-27T11:57:00Z"/>
                <w:rFonts w:asciiTheme="majorHAnsi" w:hAnsiTheme="majorHAnsi" w:cstheme="majorHAnsi"/>
                <w:sz w:val="24"/>
                <w:szCs w:val="24"/>
              </w:rPr>
            </w:pPr>
            <w:ins w:id="3956"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0E0CA3B3" w14:textId="77777777" w:rsidR="005F00F1" w:rsidRDefault="005F00F1" w:rsidP="005518FF">
            <w:pPr>
              <w:spacing w:line="256" w:lineRule="auto"/>
              <w:ind w:firstLine="0"/>
              <w:rPr>
                <w:ins w:id="3957" w:author="Nguyen Duc Anh" w:date="2025-09-27T11:57:00Z"/>
                <w:rFonts w:asciiTheme="majorHAnsi" w:hAnsiTheme="majorHAnsi" w:cstheme="majorHAnsi"/>
                <w:sz w:val="24"/>
                <w:szCs w:val="24"/>
              </w:rPr>
            </w:pPr>
            <w:ins w:id="3958" w:author="Nguyen Duc Anh" w:date="2025-09-27T11:57:00Z">
              <w:r>
                <w:rPr>
                  <w:rFonts w:asciiTheme="majorHAnsi" w:hAnsiTheme="majorHAnsi" w:cstheme="majorHAnsi"/>
                  <w:sz w:val="24"/>
                  <w:szCs w:val="24"/>
                </w:rPr>
                <w:t>Hiển thị số tiền sau khi quy đổi tỷ giá</w:t>
              </w:r>
            </w:ins>
          </w:p>
        </w:tc>
      </w:tr>
      <w:tr w:rsidR="005F00F1" w:rsidRPr="00644FCA" w14:paraId="0A9055F2" w14:textId="77777777" w:rsidTr="005518FF">
        <w:trPr>
          <w:trHeight w:val="748"/>
          <w:ins w:id="3959"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5157BBE0" w14:textId="77777777" w:rsidR="005F00F1" w:rsidRPr="00644FCA" w:rsidRDefault="005F00F1" w:rsidP="005518FF">
            <w:pPr>
              <w:tabs>
                <w:tab w:val="left" w:pos="709"/>
              </w:tabs>
              <w:spacing w:line="256" w:lineRule="auto"/>
              <w:ind w:firstLine="0"/>
              <w:contextualSpacing/>
              <w:jc w:val="both"/>
              <w:rPr>
                <w:ins w:id="3960" w:author="Nguyen Duc Anh" w:date="2025-09-27T11:57:00Z"/>
                <w:rFonts w:asciiTheme="majorHAnsi" w:hAnsiTheme="majorHAnsi" w:cstheme="majorHAnsi"/>
                <w:sz w:val="24"/>
                <w:szCs w:val="24"/>
              </w:rPr>
            </w:pPr>
          </w:p>
        </w:tc>
        <w:tc>
          <w:tcPr>
            <w:tcW w:w="9444" w:type="dxa"/>
            <w:gridSpan w:val="6"/>
            <w:tcBorders>
              <w:top w:val="single" w:sz="4" w:space="0" w:color="000000"/>
              <w:left w:val="single" w:sz="4" w:space="0" w:color="000000"/>
              <w:bottom w:val="single" w:sz="4" w:space="0" w:color="000000"/>
              <w:right w:val="single" w:sz="4" w:space="0" w:color="000000"/>
            </w:tcBorders>
          </w:tcPr>
          <w:p w14:paraId="2DCF738B" w14:textId="77777777" w:rsidR="005F00F1" w:rsidRPr="00AC020F" w:rsidRDefault="005F00F1" w:rsidP="005518FF">
            <w:pPr>
              <w:spacing w:line="256" w:lineRule="auto"/>
              <w:ind w:firstLine="0"/>
              <w:rPr>
                <w:ins w:id="3961" w:author="Nguyen Duc Anh" w:date="2025-09-27T11:57:00Z"/>
                <w:rFonts w:asciiTheme="majorHAnsi" w:hAnsiTheme="majorHAnsi" w:cstheme="majorHAnsi"/>
                <w:b/>
                <w:bCs/>
                <w:sz w:val="24"/>
                <w:szCs w:val="24"/>
              </w:rPr>
            </w:pPr>
            <w:ins w:id="3962" w:author="Nguyen Duc Anh" w:date="2025-09-27T11:57:00Z">
              <w:r w:rsidRPr="00AC020F">
                <w:rPr>
                  <w:rFonts w:asciiTheme="majorHAnsi" w:hAnsiTheme="majorHAnsi" w:cstheme="majorHAnsi"/>
                  <w:b/>
                  <w:bCs/>
                  <w:sz w:val="24"/>
                  <w:szCs w:val="24"/>
                </w:rPr>
                <w:t>Loại thanh toán: Chuyển khoản</w:t>
              </w:r>
            </w:ins>
          </w:p>
        </w:tc>
      </w:tr>
      <w:tr w:rsidR="005F00F1" w:rsidRPr="00644FCA" w14:paraId="39056C1D" w14:textId="77777777" w:rsidTr="005518FF">
        <w:trPr>
          <w:trHeight w:val="748"/>
          <w:ins w:id="3963"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5E3DCC1A" w14:textId="77777777" w:rsidR="005F00F1" w:rsidRPr="00644FCA" w:rsidRDefault="005F00F1" w:rsidP="005F00F1">
            <w:pPr>
              <w:numPr>
                <w:ilvl w:val="0"/>
                <w:numId w:val="62"/>
              </w:numPr>
              <w:tabs>
                <w:tab w:val="left" w:pos="709"/>
              </w:tabs>
              <w:spacing w:line="256" w:lineRule="auto"/>
              <w:contextualSpacing/>
              <w:jc w:val="center"/>
              <w:rPr>
                <w:ins w:id="3964"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3CBDB37" w14:textId="77777777" w:rsidR="005F00F1" w:rsidRDefault="005F00F1" w:rsidP="005518FF">
            <w:pPr>
              <w:spacing w:line="256" w:lineRule="auto"/>
              <w:ind w:firstLine="0"/>
              <w:rPr>
                <w:ins w:id="3965" w:author="Nguyen Duc Anh" w:date="2025-09-27T11:57:00Z"/>
                <w:rFonts w:asciiTheme="majorHAnsi" w:hAnsiTheme="majorHAnsi" w:cstheme="majorHAnsi"/>
                <w:sz w:val="24"/>
                <w:szCs w:val="24"/>
              </w:rPr>
            </w:pPr>
            <w:ins w:id="3966" w:author="Nguyen Duc Anh" w:date="2025-09-27T11:57:00Z">
              <w:r>
                <w:rPr>
                  <w:rFonts w:asciiTheme="majorHAnsi" w:hAnsiTheme="majorHAnsi" w:cstheme="majorHAnsi"/>
                  <w:sz w:val="24"/>
                  <w:szCs w:val="24"/>
                </w:rPr>
                <w:t>Số tài khoản</w:t>
              </w:r>
            </w:ins>
          </w:p>
        </w:tc>
        <w:tc>
          <w:tcPr>
            <w:tcW w:w="1242" w:type="dxa"/>
            <w:tcBorders>
              <w:top w:val="single" w:sz="4" w:space="0" w:color="000000"/>
              <w:left w:val="single" w:sz="4" w:space="0" w:color="000000"/>
              <w:bottom w:val="single" w:sz="4" w:space="0" w:color="000000"/>
              <w:right w:val="single" w:sz="4" w:space="0" w:color="000000"/>
            </w:tcBorders>
          </w:tcPr>
          <w:p w14:paraId="3EA57152" w14:textId="77777777" w:rsidR="005F00F1" w:rsidRDefault="005F00F1" w:rsidP="005518FF">
            <w:pPr>
              <w:spacing w:line="256" w:lineRule="auto"/>
              <w:ind w:firstLine="0"/>
              <w:rPr>
                <w:ins w:id="3967" w:author="Nguyen Duc Anh" w:date="2025-09-27T11:57:00Z"/>
                <w:rFonts w:asciiTheme="majorHAnsi" w:hAnsiTheme="majorHAnsi" w:cstheme="majorHAnsi"/>
                <w:sz w:val="24"/>
                <w:szCs w:val="24"/>
              </w:rPr>
            </w:pPr>
            <w:ins w:id="3968" w:author="Nguyen Duc Anh" w:date="2025-09-27T11:57:00Z">
              <w:r>
                <w:rPr>
                  <w:rFonts w:asciiTheme="majorHAnsi" w:hAnsiTheme="majorHAnsi" w:cstheme="majorHAnsi"/>
                  <w:sz w:val="24"/>
                  <w:szCs w:val="24"/>
                </w:rPr>
                <w:t>dropdownlist</w:t>
              </w:r>
            </w:ins>
          </w:p>
        </w:tc>
        <w:tc>
          <w:tcPr>
            <w:tcW w:w="911" w:type="dxa"/>
            <w:tcBorders>
              <w:top w:val="single" w:sz="4" w:space="0" w:color="000000"/>
              <w:left w:val="single" w:sz="4" w:space="0" w:color="000000"/>
              <w:bottom w:val="single" w:sz="4" w:space="0" w:color="000000"/>
              <w:right w:val="single" w:sz="4" w:space="0" w:color="000000"/>
            </w:tcBorders>
          </w:tcPr>
          <w:p w14:paraId="6BF9344C" w14:textId="77777777" w:rsidR="005F00F1" w:rsidRPr="004E3089" w:rsidRDefault="005F00F1" w:rsidP="005518FF">
            <w:pPr>
              <w:spacing w:line="256" w:lineRule="auto"/>
              <w:ind w:firstLine="0"/>
              <w:rPr>
                <w:ins w:id="3969" w:author="Nguyen Duc Anh" w:date="2025-09-27T11:57:00Z"/>
                <w:rFonts w:asciiTheme="majorHAnsi" w:hAnsiTheme="majorHAnsi" w:cstheme="majorHAnsi"/>
                <w:sz w:val="24"/>
                <w:szCs w:val="24"/>
              </w:rPr>
            </w:pPr>
            <w:ins w:id="3970" w:author="Nguyen Duc Anh" w:date="2025-09-27T11:57:00Z">
              <w:r w:rsidRPr="004E3089">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52583BD3" w14:textId="77777777" w:rsidR="005F00F1" w:rsidRDefault="005F00F1" w:rsidP="005518FF">
            <w:pPr>
              <w:spacing w:line="256" w:lineRule="auto"/>
              <w:ind w:firstLine="0"/>
              <w:rPr>
                <w:ins w:id="3971" w:author="Nguyen Duc Anh" w:date="2025-09-27T11:57:00Z"/>
                <w:rFonts w:asciiTheme="majorHAnsi" w:hAnsiTheme="majorHAnsi" w:cstheme="majorHAnsi"/>
                <w:sz w:val="24"/>
                <w:szCs w:val="24"/>
              </w:rPr>
            </w:pPr>
            <w:ins w:id="3972" w:author="Nguyen Duc Anh" w:date="2025-09-27T11:57:00Z">
              <w:r>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1DFBDD01" w14:textId="77777777" w:rsidR="005F00F1" w:rsidRDefault="005F00F1" w:rsidP="005518FF">
            <w:pPr>
              <w:spacing w:line="256" w:lineRule="auto"/>
              <w:ind w:firstLine="0"/>
              <w:rPr>
                <w:ins w:id="3973" w:author="Nguyen Duc Anh" w:date="2025-09-27T11:57:00Z"/>
                <w:rFonts w:asciiTheme="majorHAnsi" w:hAnsiTheme="majorHAnsi" w:cstheme="majorHAnsi"/>
                <w:sz w:val="24"/>
                <w:szCs w:val="24"/>
              </w:rPr>
            </w:pPr>
            <w:ins w:id="3974"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625A308D" w14:textId="77777777" w:rsidR="005F00F1" w:rsidRDefault="005F00F1" w:rsidP="005518FF">
            <w:pPr>
              <w:spacing w:line="256" w:lineRule="auto"/>
              <w:ind w:firstLine="0"/>
              <w:rPr>
                <w:ins w:id="3975" w:author="Nguyen Duc Anh" w:date="2025-09-27T11:57:00Z"/>
                <w:rFonts w:asciiTheme="majorHAnsi" w:hAnsiTheme="majorHAnsi" w:cstheme="majorHAnsi"/>
                <w:sz w:val="24"/>
                <w:szCs w:val="24"/>
              </w:rPr>
            </w:pPr>
            <w:ins w:id="3976" w:author="Nguyen Duc Anh" w:date="2025-09-27T11:57:00Z">
              <w:r>
                <w:rPr>
                  <w:rFonts w:asciiTheme="majorHAnsi" w:hAnsiTheme="majorHAnsi" w:cstheme="majorHAnsi"/>
                  <w:sz w:val="24"/>
                  <w:szCs w:val="24"/>
                </w:rPr>
                <w:t>Nhập số tài khoản khách hàng và nhấn icon tìm kiếm để truy vấn tài khoản nhận thanh toán</w:t>
              </w:r>
            </w:ins>
          </w:p>
        </w:tc>
      </w:tr>
      <w:tr w:rsidR="005F00F1" w:rsidRPr="00644FCA" w14:paraId="5A700A87" w14:textId="77777777" w:rsidTr="005518FF">
        <w:trPr>
          <w:trHeight w:val="748"/>
          <w:ins w:id="3977"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201154AD" w14:textId="77777777" w:rsidR="005F00F1" w:rsidRPr="00644FCA" w:rsidRDefault="005F00F1" w:rsidP="005F00F1">
            <w:pPr>
              <w:numPr>
                <w:ilvl w:val="0"/>
                <w:numId w:val="62"/>
              </w:numPr>
              <w:tabs>
                <w:tab w:val="left" w:pos="709"/>
              </w:tabs>
              <w:spacing w:line="256" w:lineRule="auto"/>
              <w:contextualSpacing/>
              <w:jc w:val="center"/>
              <w:rPr>
                <w:ins w:id="3978"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53EA36E8" w14:textId="77777777" w:rsidR="005F00F1" w:rsidRDefault="005F00F1" w:rsidP="005518FF">
            <w:pPr>
              <w:spacing w:line="256" w:lineRule="auto"/>
              <w:ind w:firstLine="0"/>
              <w:rPr>
                <w:ins w:id="3979" w:author="Nguyen Duc Anh" w:date="2025-09-27T11:57:00Z"/>
                <w:rFonts w:asciiTheme="majorHAnsi" w:hAnsiTheme="majorHAnsi" w:cstheme="majorHAnsi"/>
                <w:sz w:val="24"/>
                <w:szCs w:val="24"/>
              </w:rPr>
            </w:pPr>
            <w:ins w:id="3980" w:author="Nguyen Duc Anh" w:date="2025-09-27T11:57:00Z">
              <w:r>
                <w:rPr>
                  <w:rFonts w:asciiTheme="majorHAnsi" w:hAnsiTheme="majorHAnsi" w:cstheme="majorHAnsi"/>
                  <w:sz w:val="24"/>
                  <w:szCs w:val="24"/>
                </w:rPr>
                <w:t>Tên tài khoản</w:t>
              </w:r>
            </w:ins>
          </w:p>
        </w:tc>
        <w:tc>
          <w:tcPr>
            <w:tcW w:w="1242" w:type="dxa"/>
            <w:tcBorders>
              <w:top w:val="single" w:sz="4" w:space="0" w:color="000000"/>
              <w:left w:val="single" w:sz="4" w:space="0" w:color="000000"/>
              <w:bottom w:val="single" w:sz="4" w:space="0" w:color="000000"/>
              <w:right w:val="single" w:sz="4" w:space="0" w:color="000000"/>
            </w:tcBorders>
          </w:tcPr>
          <w:p w14:paraId="5B4935C0" w14:textId="77777777" w:rsidR="005F00F1" w:rsidRDefault="005F00F1" w:rsidP="005518FF">
            <w:pPr>
              <w:spacing w:line="256" w:lineRule="auto"/>
              <w:ind w:firstLine="0"/>
              <w:rPr>
                <w:ins w:id="3981" w:author="Nguyen Duc Anh" w:date="2025-09-27T11:57:00Z"/>
                <w:rFonts w:asciiTheme="majorHAnsi" w:hAnsiTheme="majorHAnsi" w:cstheme="majorHAnsi"/>
                <w:sz w:val="24"/>
                <w:szCs w:val="24"/>
              </w:rPr>
            </w:pPr>
            <w:ins w:id="3982" w:author="Nguyen Duc Anh" w:date="2025-09-27T11:57:00Z">
              <w:r>
                <w:rPr>
                  <w:rFonts w:asciiTheme="majorHAnsi" w:hAnsiTheme="majorHAnsi" w:cstheme="majorHAnsi"/>
                  <w:sz w:val="24"/>
                  <w:szCs w:val="24"/>
                </w:rPr>
                <w:t>Text</w:t>
              </w:r>
            </w:ins>
          </w:p>
        </w:tc>
        <w:tc>
          <w:tcPr>
            <w:tcW w:w="911" w:type="dxa"/>
            <w:tcBorders>
              <w:top w:val="single" w:sz="4" w:space="0" w:color="000000"/>
              <w:left w:val="single" w:sz="4" w:space="0" w:color="000000"/>
              <w:bottom w:val="single" w:sz="4" w:space="0" w:color="000000"/>
              <w:right w:val="single" w:sz="4" w:space="0" w:color="000000"/>
            </w:tcBorders>
          </w:tcPr>
          <w:p w14:paraId="229FEDEE" w14:textId="77777777" w:rsidR="005F00F1" w:rsidRPr="004E3089" w:rsidRDefault="005F00F1" w:rsidP="005518FF">
            <w:pPr>
              <w:spacing w:line="256" w:lineRule="auto"/>
              <w:ind w:firstLine="0"/>
              <w:rPr>
                <w:ins w:id="3983" w:author="Nguyen Duc Anh" w:date="2025-09-27T11:57:00Z"/>
                <w:rFonts w:asciiTheme="majorHAnsi" w:hAnsiTheme="majorHAnsi" w:cstheme="majorHAnsi"/>
                <w:sz w:val="24"/>
                <w:szCs w:val="24"/>
              </w:rPr>
            </w:pPr>
            <w:ins w:id="3984" w:author="Nguyen Duc Anh" w:date="2025-09-27T11:57:00Z">
              <w:r w:rsidRPr="004E3089">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6C777B81" w14:textId="77777777" w:rsidR="005F00F1" w:rsidRDefault="005F00F1" w:rsidP="005518FF">
            <w:pPr>
              <w:spacing w:line="256" w:lineRule="auto"/>
              <w:ind w:firstLine="0"/>
              <w:rPr>
                <w:ins w:id="3985" w:author="Nguyen Duc Anh" w:date="2025-09-27T11:57:00Z"/>
                <w:rFonts w:asciiTheme="majorHAnsi" w:hAnsiTheme="majorHAnsi" w:cstheme="majorHAnsi"/>
                <w:sz w:val="24"/>
                <w:szCs w:val="24"/>
              </w:rPr>
            </w:pPr>
            <w:ins w:id="3986" w:author="Nguyen Duc Anh" w:date="2025-09-27T11:57:00Z">
              <w:r>
                <w:rPr>
                  <w:rFonts w:asciiTheme="majorHAnsi" w:hAnsiTheme="majorHAnsi" w:cstheme="majorHAnsi"/>
                  <w:sz w:val="24"/>
                  <w:szCs w:val="24"/>
                </w:rPr>
                <w:t xml:space="preserve">Không </w:t>
              </w:r>
            </w:ins>
          </w:p>
        </w:tc>
        <w:tc>
          <w:tcPr>
            <w:tcW w:w="994" w:type="dxa"/>
            <w:tcBorders>
              <w:top w:val="single" w:sz="4" w:space="0" w:color="000000"/>
              <w:left w:val="single" w:sz="4" w:space="0" w:color="000000"/>
              <w:bottom w:val="single" w:sz="4" w:space="0" w:color="000000"/>
              <w:right w:val="single" w:sz="4" w:space="0" w:color="000000"/>
            </w:tcBorders>
          </w:tcPr>
          <w:p w14:paraId="3EC9FEF9" w14:textId="77777777" w:rsidR="005F00F1" w:rsidRDefault="005F00F1" w:rsidP="005518FF">
            <w:pPr>
              <w:spacing w:line="256" w:lineRule="auto"/>
              <w:ind w:firstLine="0"/>
              <w:rPr>
                <w:ins w:id="3987" w:author="Nguyen Duc Anh" w:date="2025-09-27T11:57:00Z"/>
                <w:rFonts w:asciiTheme="majorHAnsi" w:hAnsiTheme="majorHAnsi" w:cstheme="majorHAnsi"/>
                <w:sz w:val="24"/>
                <w:szCs w:val="24"/>
              </w:rPr>
            </w:pPr>
            <w:ins w:id="3988"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66475AB7" w14:textId="77777777" w:rsidR="005F00F1" w:rsidRDefault="005F00F1" w:rsidP="005518FF">
            <w:pPr>
              <w:spacing w:line="256" w:lineRule="auto"/>
              <w:ind w:firstLine="0"/>
              <w:rPr>
                <w:ins w:id="3989" w:author="Nguyen Duc Anh" w:date="2025-09-27T11:57:00Z"/>
                <w:rFonts w:asciiTheme="majorHAnsi" w:hAnsiTheme="majorHAnsi" w:cstheme="majorHAnsi"/>
                <w:sz w:val="24"/>
                <w:szCs w:val="24"/>
              </w:rPr>
            </w:pPr>
            <w:ins w:id="3990" w:author="Nguyen Duc Anh" w:date="2025-09-27T11:57:00Z">
              <w:r>
                <w:rPr>
                  <w:rFonts w:asciiTheme="majorHAnsi" w:hAnsiTheme="majorHAnsi" w:cstheme="majorHAnsi"/>
                  <w:sz w:val="24"/>
                  <w:szCs w:val="24"/>
                </w:rPr>
                <w:t>Hiển thị tên tài khoản khách hàng sau khi truy vấn số tài khoản</w:t>
              </w:r>
            </w:ins>
          </w:p>
        </w:tc>
      </w:tr>
      <w:tr w:rsidR="005F00F1" w:rsidRPr="00644FCA" w14:paraId="2AAB40DE" w14:textId="77777777" w:rsidTr="005518FF">
        <w:trPr>
          <w:trHeight w:val="748"/>
          <w:ins w:id="3991"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1750B40A" w14:textId="77777777" w:rsidR="005F00F1" w:rsidRPr="00644FCA" w:rsidRDefault="005F00F1" w:rsidP="005F00F1">
            <w:pPr>
              <w:numPr>
                <w:ilvl w:val="0"/>
                <w:numId w:val="62"/>
              </w:numPr>
              <w:tabs>
                <w:tab w:val="left" w:pos="709"/>
              </w:tabs>
              <w:spacing w:line="256" w:lineRule="auto"/>
              <w:contextualSpacing/>
              <w:jc w:val="center"/>
              <w:rPr>
                <w:ins w:id="3992"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E1792B1" w14:textId="77777777" w:rsidR="005F00F1" w:rsidRDefault="005F00F1" w:rsidP="005518FF">
            <w:pPr>
              <w:spacing w:line="256" w:lineRule="auto"/>
              <w:ind w:firstLine="0"/>
              <w:rPr>
                <w:ins w:id="3993" w:author="Nguyen Duc Anh" w:date="2025-09-27T11:57:00Z"/>
                <w:rFonts w:asciiTheme="majorHAnsi" w:hAnsiTheme="majorHAnsi" w:cstheme="majorHAnsi"/>
                <w:sz w:val="24"/>
                <w:szCs w:val="24"/>
              </w:rPr>
            </w:pPr>
            <w:ins w:id="3994" w:author="Nguyen Duc Anh" w:date="2025-09-27T11:57:00Z">
              <w:r>
                <w:rPr>
                  <w:rFonts w:asciiTheme="majorHAnsi" w:hAnsiTheme="majorHAnsi" w:cstheme="majorHAnsi"/>
                  <w:sz w:val="24"/>
                  <w:szCs w:val="24"/>
                </w:rPr>
                <w:t>Số tiền</w:t>
              </w:r>
            </w:ins>
          </w:p>
        </w:tc>
        <w:tc>
          <w:tcPr>
            <w:tcW w:w="1242" w:type="dxa"/>
            <w:tcBorders>
              <w:top w:val="single" w:sz="4" w:space="0" w:color="000000"/>
              <w:left w:val="single" w:sz="4" w:space="0" w:color="000000"/>
              <w:bottom w:val="single" w:sz="4" w:space="0" w:color="000000"/>
              <w:right w:val="single" w:sz="4" w:space="0" w:color="000000"/>
            </w:tcBorders>
          </w:tcPr>
          <w:p w14:paraId="3963467A" w14:textId="77777777" w:rsidR="005F00F1" w:rsidRDefault="005F00F1" w:rsidP="005518FF">
            <w:pPr>
              <w:spacing w:line="256" w:lineRule="auto"/>
              <w:ind w:firstLine="0"/>
              <w:rPr>
                <w:ins w:id="3995" w:author="Nguyen Duc Anh" w:date="2025-09-27T11:57:00Z"/>
                <w:rFonts w:asciiTheme="majorHAnsi" w:hAnsiTheme="majorHAnsi" w:cstheme="majorHAnsi"/>
                <w:sz w:val="24"/>
                <w:szCs w:val="24"/>
              </w:rPr>
            </w:pPr>
            <w:ins w:id="3996" w:author="Nguyen Duc Anh" w:date="2025-09-27T11:57:00Z">
              <w:r>
                <w:rPr>
                  <w:rFonts w:asciiTheme="majorHAnsi" w:hAnsiTheme="majorHAnsi" w:cstheme="majorHAnsi"/>
                  <w:sz w:val="24"/>
                  <w:szCs w:val="24"/>
                </w:rPr>
                <w:t>Number</w:t>
              </w:r>
            </w:ins>
          </w:p>
        </w:tc>
        <w:tc>
          <w:tcPr>
            <w:tcW w:w="911" w:type="dxa"/>
            <w:tcBorders>
              <w:top w:val="single" w:sz="4" w:space="0" w:color="000000"/>
              <w:left w:val="single" w:sz="4" w:space="0" w:color="000000"/>
              <w:bottom w:val="single" w:sz="4" w:space="0" w:color="000000"/>
              <w:right w:val="single" w:sz="4" w:space="0" w:color="000000"/>
            </w:tcBorders>
          </w:tcPr>
          <w:p w14:paraId="3093764F" w14:textId="77777777" w:rsidR="005F00F1" w:rsidRPr="004E3089" w:rsidRDefault="005F00F1" w:rsidP="005518FF">
            <w:pPr>
              <w:spacing w:line="256" w:lineRule="auto"/>
              <w:ind w:firstLine="0"/>
              <w:rPr>
                <w:ins w:id="3997" w:author="Nguyen Duc Anh" w:date="2025-09-27T11:57:00Z"/>
                <w:rFonts w:asciiTheme="majorHAnsi" w:hAnsiTheme="majorHAnsi" w:cstheme="majorHAnsi"/>
                <w:sz w:val="24"/>
                <w:szCs w:val="24"/>
              </w:rPr>
            </w:pPr>
            <w:ins w:id="3998" w:author="Nguyen Duc Anh" w:date="2025-09-27T11:57:00Z">
              <w:r w:rsidRPr="004E3089">
                <w:rPr>
                  <w:rFonts w:asciiTheme="majorHAnsi" w:hAnsiTheme="majorHAnsi" w:cstheme="majorHAnsi"/>
                  <w:sz w:val="24"/>
                  <w:szCs w:val="24"/>
                </w:rPr>
                <w:t xml:space="preserve">Có </w:t>
              </w:r>
            </w:ins>
          </w:p>
        </w:tc>
        <w:tc>
          <w:tcPr>
            <w:tcW w:w="994" w:type="dxa"/>
            <w:tcBorders>
              <w:top w:val="single" w:sz="4" w:space="0" w:color="000000"/>
              <w:left w:val="single" w:sz="4" w:space="0" w:color="000000"/>
              <w:bottom w:val="single" w:sz="4" w:space="0" w:color="000000"/>
              <w:right w:val="single" w:sz="4" w:space="0" w:color="000000"/>
            </w:tcBorders>
          </w:tcPr>
          <w:p w14:paraId="242E9330" w14:textId="77777777" w:rsidR="005F00F1" w:rsidRDefault="005F00F1" w:rsidP="005518FF">
            <w:pPr>
              <w:spacing w:line="256" w:lineRule="auto"/>
              <w:ind w:firstLine="0"/>
              <w:rPr>
                <w:ins w:id="3999" w:author="Nguyen Duc Anh" w:date="2025-09-27T11:57:00Z"/>
                <w:rFonts w:asciiTheme="majorHAnsi" w:hAnsiTheme="majorHAnsi" w:cstheme="majorHAnsi"/>
                <w:sz w:val="24"/>
                <w:szCs w:val="24"/>
              </w:rPr>
            </w:pPr>
            <w:ins w:id="4000" w:author="Nguyen Duc Anh" w:date="2025-09-27T11:57:00Z">
              <w:r>
                <w:rPr>
                  <w:rFonts w:asciiTheme="majorHAnsi" w:hAnsiTheme="majorHAnsi" w:cstheme="majorHAnsi"/>
                  <w:sz w:val="24"/>
                  <w:szCs w:val="24"/>
                </w:rPr>
                <w:t xml:space="preserve">Không </w:t>
              </w:r>
            </w:ins>
          </w:p>
        </w:tc>
        <w:tc>
          <w:tcPr>
            <w:tcW w:w="994" w:type="dxa"/>
            <w:tcBorders>
              <w:top w:val="single" w:sz="4" w:space="0" w:color="000000"/>
              <w:left w:val="single" w:sz="4" w:space="0" w:color="000000"/>
              <w:bottom w:val="single" w:sz="4" w:space="0" w:color="000000"/>
              <w:right w:val="single" w:sz="4" w:space="0" w:color="000000"/>
            </w:tcBorders>
          </w:tcPr>
          <w:p w14:paraId="29D14DCA" w14:textId="77777777" w:rsidR="005F00F1" w:rsidRDefault="005F00F1" w:rsidP="005518FF">
            <w:pPr>
              <w:spacing w:line="256" w:lineRule="auto"/>
              <w:ind w:firstLine="0"/>
              <w:rPr>
                <w:ins w:id="4001" w:author="Nguyen Duc Anh" w:date="2025-09-27T11:57:00Z"/>
                <w:rFonts w:asciiTheme="majorHAnsi" w:hAnsiTheme="majorHAnsi" w:cstheme="majorHAnsi"/>
                <w:sz w:val="24"/>
                <w:szCs w:val="24"/>
              </w:rPr>
            </w:pPr>
            <w:ins w:id="4002"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5DA1FE72" w14:textId="77777777" w:rsidR="005F00F1" w:rsidRDefault="005F00F1" w:rsidP="005518FF">
            <w:pPr>
              <w:spacing w:line="256" w:lineRule="auto"/>
              <w:ind w:firstLine="0"/>
              <w:rPr>
                <w:ins w:id="4003" w:author="Nguyen Duc Anh" w:date="2025-09-27T11:57:00Z"/>
                <w:rFonts w:asciiTheme="majorHAnsi" w:hAnsiTheme="majorHAnsi" w:cstheme="majorHAnsi"/>
                <w:sz w:val="24"/>
                <w:szCs w:val="24"/>
              </w:rPr>
            </w:pPr>
            <w:ins w:id="4004" w:author="Nguyen Duc Anh" w:date="2025-09-27T11:57:00Z">
              <w:r>
                <w:rPr>
                  <w:rFonts w:asciiTheme="majorHAnsi" w:hAnsiTheme="majorHAnsi" w:cstheme="majorHAnsi"/>
                  <w:sz w:val="24"/>
                  <w:szCs w:val="24"/>
                </w:rPr>
                <w:t>Hiển thị số tiền sau khi quy đổi tỷ giá</w:t>
              </w:r>
            </w:ins>
          </w:p>
        </w:tc>
      </w:tr>
      <w:tr w:rsidR="005F00F1" w:rsidRPr="00644FCA" w14:paraId="3C8A55F6" w14:textId="77777777" w:rsidTr="005518FF">
        <w:trPr>
          <w:trHeight w:val="530"/>
          <w:ins w:id="4005" w:author="Nguyen Duc Anh" w:date="2025-09-27T11:57:00Z"/>
        </w:trPr>
        <w:tc>
          <w:tcPr>
            <w:tcW w:w="5542" w:type="dxa"/>
            <w:gridSpan w:val="5"/>
            <w:tcBorders>
              <w:top w:val="single" w:sz="4" w:space="0" w:color="000000"/>
              <w:left w:val="single" w:sz="4" w:space="0" w:color="000000"/>
              <w:bottom w:val="single" w:sz="4" w:space="0" w:color="000000"/>
              <w:right w:val="single" w:sz="4" w:space="0" w:color="000000"/>
            </w:tcBorders>
          </w:tcPr>
          <w:p w14:paraId="06E45C3E" w14:textId="77777777" w:rsidR="005F00F1" w:rsidRPr="00EA2637" w:rsidRDefault="005F00F1" w:rsidP="005518FF">
            <w:pPr>
              <w:spacing w:line="256" w:lineRule="auto"/>
              <w:ind w:firstLine="0"/>
              <w:rPr>
                <w:ins w:id="4006" w:author="Nguyen Duc Anh" w:date="2025-09-27T11:57:00Z"/>
                <w:rFonts w:asciiTheme="majorHAnsi" w:hAnsiTheme="majorHAnsi" w:cstheme="majorHAnsi"/>
                <w:b/>
                <w:bCs/>
                <w:sz w:val="24"/>
                <w:szCs w:val="24"/>
              </w:rPr>
            </w:pPr>
            <w:ins w:id="4007" w:author="Nguyen Duc Anh" w:date="2025-09-27T11:57:00Z">
              <w:r>
                <w:rPr>
                  <w:rFonts w:asciiTheme="majorHAnsi" w:hAnsiTheme="majorHAnsi" w:cstheme="majorHAnsi"/>
                  <w:b/>
                  <w:bCs/>
                  <w:sz w:val="24"/>
                  <w:szCs w:val="24"/>
                </w:rPr>
                <w:t>Nhập tùy chọn</w:t>
              </w:r>
            </w:ins>
          </w:p>
        </w:tc>
        <w:tc>
          <w:tcPr>
            <w:tcW w:w="994" w:type="dxa"/>
            <w:tcBorders>
              <w:top w:val="single" w:sz="4" w:space="0" w:color="000000"/>
              <w:left w:val="single" w:sz="4" w:space="0" w:color="000000"/>
              <w:bottom w:val="single" w:sz="4" w:space="0" w:color="000000"/>
              <w:right w:val="single" w:sz="4" w:space="0" w:color="000000"/>
            </w:tcBorders>
          </w:tcPr>
          <w:p w14:paraId="01B376F7" w14:textId="77777777" w:rsidR="005F00F1" w:rsidRDefault="005F00F1" w:rsidP="005518FF">
            <w:pPr>
              <w:spacing w:line="256" w:lineRule="auto"/>
              <w:ind w:firstLine="0"/>
              <w:rPr>
                <w:ins w:id="4008" w:author="Nguyen Duc Anh" w:date="2025-09-27T11:57:00Z"/>
                <w:rFonts w:asciiTheme="majorHAnsi" w:hAnsiTheme="majorHAnsi" w:cstheme="majorHAnsi"/>
                <w:sz w:val="24"/>
                <w:szCs w:val="24"/>
              </w:rPr>
            </w:pPr>
          </w:p>
        </w:tc>
        <w:tc>
          <w:tcPr>
            <w:tcW w:w="3564" w:type="dxa"/>
            <w:tcBorders>
              <w:top w:val="single" w:sz="4" w:space="0" w:color="000000"/>
              <w:left w:val="single" w:sz="4" w:space="0" w:color="000000"/>
              <w:bottom w:val="single" w:sz="4" w:space="0" w:color="000000"/>
              <w:right w:val="single" w:sz="4" w:space="0" w:color="000000"/>
            </w:tcBorders>
          </w:tcPr>
          <w:p w14:paraId="5CE79D4C" w14:textId="77777777" w:rsidR="005F00F1" w:rsidRDefault="005F00F1" w:rsidP="005518FF">
            <w:pPr>
              <w:spacing w:line="256" w:lineRule="auto"/>
              <w:ind w:firstLine="0"/>
              <w:rPr>
                <w:ins w:id="4009" w:author="Nguyen Duc Anh" w:date="2025-09-27T11:57:00Z"/>
                <w:rFonts w:asciiTheme="majorHAnsi" w:hAnsiTheme="majorHAnsi" w:cstheme="majorHAnsi"/>
                <w:sz w:val="24"/>
                <w:szCs w:val="24"/>
              </w:rPr>
            </w:pPr>
          </w:p>
        </w:tc>
      </w:tr>
      <w:tr w:rsidR="005F00F1" w:rsidRPr="00644FCA" w14:paraId="16967310" w14:textId="77777777" w:rsidTr="005518FF">
        <w:trPr>
          <w:trHeight w:val="748"/>
          <w:ins w:id="4010"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221097AF" w14:textId="77777777" w:rsidR="005F00F1" w:rsidRPr="00644FCA" w:rsidRDefault="005F00F1" w:rsidP="005F00F1">
            <w:pPr>
              <w:numPr>
                <w:ilvl w:val="0"/>
                <w:numId w:val="62"/>
              </w:numPr>
              <w:tabs>
                <w:tab w:val="left" w:pos="709"/>
              </w:tabs>
              <w:spacing w:line="256" w:lineRule="auto"/>
              <w:contextualSpacing/>
              <w:jc w:val="center"/>
              <w:rPr>
                <w:ins w:id="4011"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197DBD4" w14:textId="77777777" w:rsidR="005F00F1" w:rsidRPr="00644FCA" w:rsidRDefault="005F00F1" w:rsidP="005518FF">
            <w:pPr>
              <w:spacing w:line="256" w:lineRule="auto"/>
              <w:ind w:firstLine="0"/>
              <w:rPr>
                <w:ins w:id="4012" w:author="Nguyen Duc Anh" w:date="2025-09-27T11:57:00Z"/>
                <w:rFonts w:asciiTheme="majorHAnsi" w:hAnsiTheme="majorHAnsi" w:cstheme="majorHAnsi"/>
                <w:sz w:val="24"/>
                <w:szCs w:val="24"/>
              </w:rPr>
            </w:pPr>
            <w:ins w:id="4013" w:author="Nguyen Duc Anh" w:date="2025-09-27T11:57:00Z">
              <w:r>
                <w:rPr>
                  <w:rFonts w:asciiTheme="majorHAnsi" w:hAnsiTheme="majorHAnsi" w:cstheme="majorHAnsi"/>
                  <w:sz w:val="24"/>
                  <w:szCs w:val="24"/>
                </w:rPr>
                <w:t>Tên khách hàng</w:t>
              </w:r>
            </w:ins>
          </w:p>
        </w:tc>
        <w:tc>
          <w:tcPr>
            <w:tcW w:w="1242" w:type="dxa"/>
            <w:tcBorders>
              <w:top w:val="single" w:sz="4" w:space="0" w:color="000000"/>
              <w:left w:val="single" w:sz="4" w:space="0" w:color="000000"/>
              <w:bottom w:val="single" w:sz="4" w:space="0" w:color="000000"/>
              <w:right w:val="single" w:sz="4" w:space="0" w:color="000000"/>
            </w:tcBorders>
          </w:tcPr>
          <w:p w14:paraId="69D94A40" w14:textId="77777777" w:rsidR="005F00F1" w:rsidRPr="00644FCA" w:rsidRDefault="005F00F1" w:rsidP="005518FF">
            <w:pPr>
              <w:spacing w:line="256" w:lineRule="auto"/>
              <w:ind w:firstLine="0"/>
              <w:rPr>
                <w:ins w:id="4014" w:author="Nguyen Duc Anh" w:date="2025-09-27T11:57:00Z"/>
                <w:rFonts w:asciiTheme="majorHAnsi" w:hAnsiTheme="majorHAnsi" w:cstheme="majorHAnsi"/>
                <w:sz w:val="24"/>
                <w:szCs w:val="24"/>
              </w:rPr>
            </w:pPr>
            <w:ins w:id="4015" w:author="Nguyen Duc Anh" w:date="2025-09-27T11:57:00Z">
              <w:r>
                <w:rPr>
                  <w:rFonts w:asciiTheme="majorHAnsi" w:hAnsiTheme="majorHAnsi" w:cstheme="majorHAnsi"/>
                  <w:sz w:val="24"/>
                  <w:szCs w:val="24"/>
                </w:rPr>
                <w:t>Text</w:t>
              </w:r>
            </w:ins>
          </w:p>
        </w:tc>
        <w:tc>
          <w:tcPr>
            <w:tcW w:w="911" w:type="dxa"/>
            <w:tcBorders>
              <w:top w:val="single" w:sz="4" w:space="0" w:color="000000"/>
              <w:left w:val="single" w:sz="4" w:space="0" w:color="000000"/>
              <w:bottom w:val="single" w:sz="4" w:space="0" w:color="000000"/>
              <w:right w:val="single" w:sz="4" w:space="0" w:color="000000"/>
            </w:tcBorders>
          </w:tcPr>
          <w:p w14:paraId="50026B5D" w14:textId="77777777" w:rsidR="005F00F1" w:rsidRPr="00644FCA" w:rsidRDefault="005F00F1" w:rsidP="005518FF">
            <w:pPr>
              <w:spacing w:line="256" w:lineRule="auto"/>
              <w:ind w:firstLine="0"/>
              <w:rPr>
                <w:ins w:id="4016" w:author="Nguyen Duc Anh" w:date="2025-09-27T11:57:00Z"/>
                <w:rFonts w:asciiTheme="majorHAnsi" w:hAnsiTheme="majorHAnsi" w:cstheme="majorHAnsi"/>
                <w:sz w:val="24"/>
                <w:szCs w:val="24"/>
              </w:rPr>
            </w:pPr>
            <w:ins w:id="4017"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07DDC121" w14:textId="77777777" w:rsidR="005F00F1" w:rsidRPr="00644FCA" w:rsidRDefault="005F00F1" w:rsidP="005518FF">
            <w:pPr>
              <w:spacing w:line="256" w:lineRule="auto"/>
              <w:ind w:firstLine="0"/>
              <w:rPr>
                <w:ins w:id="4018" w:author="Nguyen Duc Anh" w:date="2025-09-27T11:57:00Z"/>
                <w:rFonts w:asciiTheme="majorHAnsi" w:hAnsiTheme="majorHAnsi" w:cstheme="majorHAnsi"/>
                <w:sz w:val="24"/>
                <w:szCs w:val="24"/>
              </w:rPr>
            </w:pPr>
            <w:ins w:id="4019"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6146C981" w14:textId="77777777" w:rsidR="005F00F1" w:rsidRPr="00644FCA" w:rsidRDefault="005F00F1" w:rsidP="005518FF">
            <w:pPr>
              <w:spacing w:line="256" w:lineRule="auto"/>
              <w:ind w:firstLine="0"/>
              <w:rPr>
                <w:ins w:id="4020" w:author="Nguyen Duc Anh" w:date="2025-09-27T11:57:00Z"/>
                <w:rFonts w:asciiTheme="majorHAnsi" w:hAnsiTheme="majorHAnsi" w:cstheme="majorHAnsi"/>
                <w:sz w:val="24"/>
                <w:szCs w:val="24"/>
              </w:rPr>
            </w:pPr>
            <w:ins w:id="4021"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73AD54BE" w14:textId="77777777" w:rsidR="005F00F1" w:rsidRDefault="005F00F1" w:rsidP="005518FF">
            <w:pPr>
              <w:spacing w:line="256" w:lineRule="auto"/>
              <w:ind w:firstLine="0"/>
              <w:rPr>
                <w:ins w:id="4022" w:author="Nguyen Duc Anh" w:date="2025-09-27T11:57:00Z"/>
                <w:rFonts w:asciiTheme="majorHAnsi" w:hAnsiTheme="majorHAnsi" w:cstheme="majorHAnsi"/>
                <w:sz w:val="24"/>
                <w:szCs w:val="24"/>
              </w:rPr>
            </w:pPr>
            <w:ins w:id="4023" w:author="Nguyen Duc Anh" w:date="2025-09-27T11:57:00Z">
              <w:r>
                <w:rPr>
                  <w:rFonts w:asciiTheme="majorHAnsi" w:hAnsiTheme="majorHAnsi" w:cstheme="majorHAnsi"/>
                  <w:sz w:val="24"/>
                  <w:szCs w:val="24"/>
                </w:rPr>
                <w:t>Hiển thị hoặc nhập tên khách hàng mua/bán ngoại tệ</w:t>
              </w:r>
            </w:ins>
          </w:p>
          <w:p w14:paraId="5B98F907" w14:textId="77777777" w:rsidR="005F00F1" w:rsidRPr="00644FCA" w:rsidRDefault="005F00F1" w:rsidP="005518FF">
            <w:pPr>
              <w:spacing w:line="256" w:lineRule="auto"/>
              <w:ind w:firstLine="0"/>
              <w:rPr>
                <w:ins w:id="4024" w:author="Nguyen Duc Anh" w:date="2025-09-27T11:57:00Z"/>
                <w:rFonts w:asciiTheme="majorHAnsi" w:hAnsiTheme="majorHAnsi" w:cstheme="majorHAnsi"/>
                <w:sz w:val="24"/>
                <w:szCs w:val="24"/>
              </w:rPr>
            </w:pPr>
            <w:ins w:id="4025" w:author="Nguyen Duc Anh" w:date="2025-09-27T11:57:00Z">
              <w:r>
                <w:rPr>
                  <w:rFonts w:asciiTheme="majorHAnsi" w:hAnsiTheme="majorHAnsi" w:cstheme="majorHAnsi"/>
                  <w:sz w:val="24"/>
                  <w:szCs w:val="24"/>
                </w:rPr>
                <w:t>Hiển thị khi truy vấn mã khách hàng thành công.</w:t>
              </w:r>
            </w:ins>
          </w:p>
        </w:tc>
      </w:tr>
      <w:tr w:rsidR="005F00F1" w:rsidRPr="00644FCA" w14:paraId="07D189C3" w14:textId="77777777" w:rsidTr="005518FF">
        <w:trPr>
          <w:trHeight w:val="748"/>
          <w:ins w:id="4026"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24C8E769" w14:textId="77777777" w:rsidR="005F00F1" w:rsidRPr="00644FCA" w:rsidRDefault="005F00F1" w:rsidP="005F00F1">
            <w:pPr>
              <w:numPr>
                <w:ilvl w:val="0"/>
                <w:numId w:val="62"/>
              </w:numPr>
              <w:tabs>
                <w:tab w:val="left" w:pos="709"/>
              </w:tabs>
              <w:spacing w:line="256" w:lineRule="auto"/>
              <w:contextualSpacing/>
              <w:jc w:val="center"/>
              <w:rPr>
                <w:ins w:id="4027"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4A625C45" w14:textId="77777777" w:rsidR="005F00F1" w:rsidRDefault="005F00F1" w:rsidP="005518FF">
            <w:pPr>
              <w:spacing w:line="256" w:lineRule="auto"/>
              <w:ind w:firstLine="0"/>
              <w:rPr>
                <w:ins w:id="4028" w:author="Nguyen Duc Anh" w:date="2025-09-27T11:57:00Z"/>
                <w:rFonts w:asciiTheme="majorHAnsi" w:hAnsiTheme="majorHAnsi" w:cstheme="majorHAnsi"/>
                <w:sz w:val="24"/>
                <w:szCs w:val="24"/>
              </w:rPr>
            </w:pPr>
            <w:ins w:id="4029" w:author="Nguyen Duc Anh" w:date="2025-09-27T11:57:00Z">
              <w:r>
                <w:rPr>
                  <w:rFonts w:asciiTheme="majorHAnsi" w:hAnsiTheme="majorHAnsi" w:cstheme="majorHAnsi"/>
                  <w:sz w:val="24"/>
                  <w:szCs w:val="24"/>
                </w:rPr>
                <w:t>Loại giấy tờ</w:t>
              </w:r>
            </w:ins>
          </w:p>
        </w:tc>
        <w:tc>
          <w:tcPr>
            <w:tcW w:w="1242" w:type="dxa"/>
            <w:tcBorders>
              <w:top w:val="single" w:sz="4" w:space="0" w:color="000000"/>
              <w:left w:val="single" w:sz="4" w:space="0" w:color="000000"/>
              <w:bottom w:val="single" w:sz="4" w:space="0" w:color="000000"/>
              <w:right w:val="single" w:sz="4" w:space="0" w:color="000000"/>
            </w:tcBorders>
          </w:tcPr>
          <w:p w14:paraId="3A7A9497" w14:textId="77777777" w:rsidR="005F00F1" w:rsidRDefault="005F00F1" w:rsidP="005518FF">
            <w:pPr>
              <w:spacing w:line="256" w:lineRule="auto"/>
              <w:ind w:firstLine="0"/>
              <w:rPr>
                <w:ins w:id="4030" w:author="Nguyen Duc Anh" w:date="2025-09-27T11:57:00Z"/>
                <w:rFonts w:asciiTheme="majorHAnsi" w:hAnsiTheme="majorHAnsi" w:cstheme="majorHAnsi"/>
                <w:sz w:val="24"/>
                <w:szCs w:val="24"/>
              </w:rPr>
            </w:pPr>
            <w:ins w:id="4031" w:author="Nguyen Duc Anh" w:date="2025-09-27T11:57:00Z">
              <w:r>
                <w:rPr>
                  <w:rFonts w:asciiTheme="majorHAnsi" w:hAnsiTheme="majorHAnsi" w:cstheme="majorHAnsi"/>
                  <w:sz w:val="24"/>
                  <w:szCs w:val="24"/>
                </w:rPr>
                <w:t>Droplist</w:t>
              </w:r>
            </w:ins>
          </w:p>
        </w:tc>
        <w:tc>
          <w:tcPr>
            <w:tcW w:w="911" w:type="dxa"/>
            <w:tcBorders>
              <w:top w:val="single" w:sz="4" w:space="0" w:color="000000"/>
              <w:left w:val="single" w:sz="4" w:space="0" w:color="000000"/>
              <w:bottom w:val="single" w:sz="4" w:space="0" w:color="000000"/>
              <w:right w:val="single" w:sz="4" w:space="0" w:color="000000"/>
            </w:tcBorders>
          </w:tcPr>
          <w:p w14:paraId="0BA33050" w14:textId="77777777" w:rsidR="005F00F1" w:rsidRDefault="005F00F1" w:rsidP="005518FF">
            <w:pPr>
              <w:spacing w:line="256" w:lineRule="auto"/>
              <w:ind w:firstLine="0"/>
              <w:rPr>
                <w:ins w:id="4032" w:author="Nguyen Duc Anh" w:date="2025-09-27T11:57:00Z"/>
                <w:rFonts w:asciiTheme="majorHAnsi" w:hAnsiTheme="majorHAnsi" w:cstheme="majorHAnsi"/>
                <w:sz w:val="24"/>
                <w:szCs w:val="24"/>
              </w:rPr>
            </w:pPr>
            <w:ins w:id="4033"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0E811D2B" w14:textId="77777777" w:rsidR="005F00F1" w:rsidRPr="00CD6ACD" w:rsidRDefault="005F00F1" w:rsidP="005518FF">
            <w:pPr>
              <w:spacing w:line="256" w:lineRule="auto"/>
              <w:ind w:firstLine="0"/>
              <w:rPr>
                <w:ins w:id="4034" w:author="Nguyen Duc Anh" w:date="2025-09-27T11:57:00Z"/>
                <w:rFonts w:asciiTheme="majorHAnsi" w:hAnsiTheme="majorHAnsi" w:cstheme="majorHAnsi"/>
                <w:sz w:val="24"/>
                <w:szCs w:val="24"/>
              </w:rPr>
            </w:pPr>
            <w:ins w:id="4035"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0A48C5A1" w14:textId="77777777" w:rsidR="005F00F1" w:rsidRDefault="005F00F1" w:rsidP="005518FF">
            <w:pPr>
              <w:spacing w:line="256" w:lineRule="auto"/>
              <w:ind w:firstLine="0"/>
              <w:rPr>
                <w:ins w:id="4036" w:author="Nguyen Duc Anh" w:date="2025-09-27T11:57:00Z"/>
                <w:rFonts w:asciiTheme="majorHAnsi" w:hAnsiTheme="majorHAnsi" w:cstheme="majorHAnsi"/>
                <w:sz w:val="24"/>
                <w:szCs w:val="24"/>
              </w:rPr>
            </w:pPr>
            <w:ins w:id="4037"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24D25E26" w14:textId="77777777" w:rsidR="005F00F1" w:rsidRDefault="005F00F1" w:rsidP="005518FF">
            <w:pPr>
              <w:spacing w:line="256" w:lineRule="auto"/>
              <w:ind w:firstLine="0"/>
              <w:rPr>
                <w:ins w:id="4038" w:author="Nguyen Duc Anh" w:date="2025-09-27T11:57:00Z"/>
                <w:rFonts w:asciiTheme="majorHAnsi" w:hAnsiTheme="majorHAnsi" w:cstheme="majorHAnsi"/>
                <w:sz w:val="24"/>
                <w:szCs w:val="24"/>
              </w:rPr>
            </w:pPr>
            <w:ins w:id="4039" w:author="Nguyen Duc Anh" w:date="2025-09-27T11:57:00Z">
              <w:r>
                <w:rPr>
                  <w:rFonts w:asciiTheme="majorHAnsi" w:hAnsiTheme="majorHAnsi" w:cstheme="majorHAnsi"/>
                  <w:sz w:val="24"/>
                  <w:szCs w:val="24"/>
                </w:rPr>
                <w:t>Chọn loại giấy tờ của khách hàng mua/bán ngoại tệ</w:t>
              </w:r>
            </w:ins>
          </w:p>
          <w:p w14:paraId="3572952C" w14:textId="77777777" w:rsidR="005F00F1" w:rsidRDefault="005F00F1" w:rsidP="005518FF">
            <w:pPr>
              <w:spacing w:line="256" w:lineRule="auto"/>
              <w:ind w:firstLine="0"/>
              <w:rPr>
                <w:ins w:id="4040" w:author="Nguyen Duc Anh" w:date="2025-09-27T11:57:00Z"/>
                <w:rFonts w:asciiTheme="majorHAnsi" w:hAnsiTheme="majorHAnsi" w:cstheme="majorHAnsi"/>
                <w:sz w:val="24"/>
                <w:szCs w:val="24"/>
              </w:rPr>
            </w:pPr>
            <w:ins w:id="4041" w:author="Nguyen Duc Anh" w:date="2025-09-27T11:57:00Z">
              <w:r>
                <w:rPr>
                  <w:rFonts w:asciiTheme="majorHAnsi" w:hAnsiTheme="majorHAnsi" w:cstheme="majorHAnsi"/>
                  <w:sz w:val="24"/>
                  <w:szCs w:val="24"/>
                </w:rPr>
                <w:t>Hiển thị khi truy vấn mã khách hàng thành công.</w:t>
              </w:r>
            </w:ins>
          </w:p>
        </w:tc>
      </w:tr>
      <w:tr w:rsidR="005F00F1" w:rsidRPr="00644FCA" w14:paraId="69402486" w14:textId="77777777" w:rsidTr="005518FF">
        <w:trPr>
          <w:trHeight w:val="748"/>
          <w:ins w:id="4042"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0C9EA9FA" w14:textId="77777777" w:rsidR="005F00F1" w:rsidRPr="00644FCA" w:rsidRDefault="005F00F1" w:rsidP="005F00F1">
            <w:pPr>
              <w:numPr>
                <w:ilvl w:val="0"/>
                <w:numId w:val="62"/>
              </w:numPr>
              <w:tabs>
                <w:tab w:val="left" w:pos="709"/>
              </w:tabs>
              <w:spacing w:line="256" w:lineRule="auto"/>
              <w:contextualSpacing/>
              <w:jc w:val="center"/>
              <w:rPr>
                <w:ins w:id="4043"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DEB8EC6" w14:textId="77777777" w:rsidR="005F00F1" w:rsidRPr="00644FCA" w:rsidRDefault="005F00F1" w:rsidP="005518FF">
            <w:pPr>
              <w:spacing w:line="256" w:lineRule="auto"/>
              <w:ind w:firstLine="0"/>
              <w:rPr>
                <w:ins w:id="4044" w:author="Nguyen Duc Anh" w:date="2025-09-27T11:57:00Z"/>
                <w:rFonts w:asciiTheme="majorHAnsi" w:hAnsiTheme="majorHAnsi" w:cstheme="majorHAnsi"/>
                <w:sz w:val="24"/>
                <w:szCs w:val="24"/>
              </w:rPr>
            </w:pPr>
            <w:ins w:id="4045" w:author="Nguyen Duc Anh" w:date="2025-09-27T11:57:00Z">
              <w:r>
                <w:rPr>
                  <w:rFonts w:asciiTheme="majorHAnsi" w:hAnsiTheme="majorHAnsi" w:cstheme="majorHAnsi"/>
                  <w:sz w:val="24"/>
                  <w:szCs w:val="24"/>
                </w:rPr>
                <w:t>Số giấy tờ</w:t>
              </w:r>
            </w:ins>
          </w:p>
        </w:tc>
        <w:tc>
          <w:tcPr>
            <w:tcW w:w="1242" w:type="dxa"/>
            <w:tcBorders>
              <w:top w:val="single" w:sz="4" w:space="0" w:color="000000"/>
              <w:left w:val="single" w:sz="4" w:space="0" w:color="000000"/>
              <w:bottom w:val="single" w:sz="4" w:space="0" w:color="000000"/>
              <w:right w:val="single" w:sz="4" w:space="0" w:color="000000"/>
            </w:tcBorders>
          </w:tcPr>
          <w:p w14:paraId="10D10931" w14:textId="77777777" w:rsidR="005F00F1" w:rsidRPr="00644FCA" w:rsidRDefault="005F00F1" w:rsidP="005518FF">
            <w:pPr>
              <w:spacing w:line="256" w:lineRule="auto"/>
              <w:ind w:firstLine="0"/>
              <w:rPr>
                <w:ins w:id="4046" w:author="Nguyen Duc Anh" w:date="2025-09-27T11:57:00Z"/>
                <w:rFonts w:asciiTheme="majorHAnsi" w:hAnsiTheme="majorHAnsi" w:cstheme="majorHAnsi"/>
                <w:sz w:val="24"/>
                <w:szCs w:val="24"/>
              </w:rPr>
            </w:pPr>
            <w:ins w:id="4047" w:author="Nguyen Duc Anh" w:date="2025-09-27T11:57:00Z">
              <w:r>
                <w:rPr>
                  <w:rFonts w:asciiTheme="majorHAnsi" w:hAnsiTheme="majorHAnsi" w:cstheme="majorHAnsi"/>
                  <w:sz w:val="24"/>
                  <w:szCs w:val="24"/>
                </w:rPr>
                <w:t>Text</w:t>
              </w:r>
            </w:ins>
          </w:p>
        </w:tc>
        <w:tc>
          <w:tcPr>
            <w:tcW w:w="911" w:type="dxa"/>
            <w:tcBorders>
              <w:top w:val="single" w:sz="4" w:space="0" w:color="000000"/>
              <w:left w:val="single" w:sz="4" w:space="0" w:color="000000"/>
              <w:bottom w:val="single" w:sz="4" w:space="0" w:color="000000"/>
              <w:right w:val="single" w:sz="4" w:space="0" w:color="000000"/>
            </w:tcBorders>
          </w:tcPr>
          <w:p w14:paraId="3E5A4650" w14:textId="77777777" w:rsidR="005F00F1" w:rsidRPr="00644FCA" w:rsidRDefault="005F00F1" w:rsidP="005518FF">
            <w:pPr>
              <w:spacing w:line="256" w:lineRule="auto"/>
              <w:ind w:firstLine="0"/>
              <w:rPr>
                <w:ins w:id="4048" w:author="Nguyen Duc Anh" w:date="2025-09-27T11:57:00Z"/>
                <w:rFonts w:asciiTheme="majorHAnsi" w:hAnsiTheme="majorHAnsi" w:cstheme="majorHAnsi"/>
                <w:sz w:val="24"/>
                <w:szCs w:val="24"/>
              </w:rPr>
            </w:pPr>
            <w:ins w:id="4049"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284836AB" w14:textId="77777777" w:rsidR="005F00F1" w:rsidRPr="00644FCA" w:rsidRDefault="005F00F1" w:rsidP="005518FF">
            <w:pPr>
              <w:spacing w:line="256" w:lineRule="auto"/>
              <w:ind w:firstLine="0"/>
              <w:rPr>
                <w:ins w:id="4050" w:author="Nguyen Duc Anh" w:date="2025-09-27T11:57:00Z"/>
                <w:rFonts w:asciiTheme="majorHAnsi" w:hAnsiTheme="majorHAnsi" w:cstheme="majorHAnsi"/>
                <w:sz w:val="24"/>
                <w:szCs w:val="24"/>
              </w:rPr>
            </w:pPr>
            <w:ins w:id="4051"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7565FC29" w14:textId="77777777" w:rsidR="005F00F1" w:rsidRPr="00644FCA" w:rsidRDefault="005F00F1" w:rsidP="005518FF">
            <w:pPr>
              <w:spacing w:line="256" w:lineRule="auto"/>
              <w:ind w:firstLine="0"/>
              <w:rPr>
                <w:ins w:id="4052" w:author="Nguyen Duc Anh" w:date="2025-09-27T11:57:00Z"/>
                <w:rFonts w:asciiTheme="majorHAnsi" w:hAnsiTheme="majorHAnsi" w:cstheme="majorHAnsi"/>
                <w:sz w:val="24"/>
                <w:szCs w:val="24"/>
              </w:rPr>
            </w:pPr>
            <w:ins w:id="4053"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64879A04" w14:textId="77777777" w:rsidR="005F00F1" w:rsidRDefault="005F00F1" w:rsidP="005518FF">
            <w:pPr>
              <w:spacing w:line="256" w:lineRule="auto"/>
              <w:ind w:firstLine="0"/>
              <w:rPr>
                <w:ins w:id="4054" w:author="Nguyen Duc Anh" w:date="2025-09-27T11:57:00Z"/>
                <w:rFonts w:asciiTheme="majorHAnsi" w:hAnsiTheme="majorHAnsi" w:cstheme="majorHAnsi"/>
                <w:sz w:val="24"/>
                <w:szCs w:val="24"/>
              </w:rPr>
            </w:pPr>
            <w:ins w:id="4055" w:author="Nguyen Duc Anh" w:date="2025-09-27T11:57:00Z">
              <w:r>
                <w:rPr>
                  <w:rFonts w:asciiTheme="majorHAnsi" w:hAnsiTheme="majorHAnsi" w:cstheme="majorHAnsi"/>
                  <w:sz w:val="24"/>
                  <w:szCs w:val="24"/>
                </w:rPr>
                <w:t>Hiển thị hoặc nhập số giấy tờ của khách hàng mua/bán ngoại tệ</w:t>
              </w:r>
            </w:ins>
          </w:p>
          <w:p w14:paraId="412C85A9" w14:textId="77777777" w:rsidR="005F00F1" w:rsidRDefault="005F00F1" w:rsidP="005518FF">
            <w:pPr>
              <w:spacing w:line="256" w:lineRule="auto"/>
              <w:ind w:firstLine="0"/>
              <w:rPr>
                <w:ins w:id="4056" w:author="Nguyen Duc Anh" w:date="2025-09-27T11:57:00Z"/>
                <w:rFonts w:asciiTheme="majorHAnsi" w:hAnsiTheme="majorHAnsi" w:cstheme="majorHAnsi"/>
                <w:sz w:val="24"/>
                <w:szCs w:val="24"/>
              </w:rPr>
            </w:pPr>
            <w:ins w:id="4057" w:author="Nguyen Duc Anh" w:date="2025-09-27T11:57:00Z">
              <w:r>
                <w:rPr>
                  <w:rFonts w:asciiTheme="majorHAnsi" w:hAnsiTheme="majorHAnsi" w:cstheme="majorHAnsi"/>
                  <w:sz w:val="24"/>
                  <w:szCs w:val="24"/>
                </w:rPr>
                <w:t>Hiển thị khi truy vấn mã khách hàng thành công.</w:t>
              </w:r>
            </w:ins>
          </w:p>
          <w:p w14:paraId="6410880C" w14:textId="77777777" w:rsidR="005F00F1" w:rsidRPr="00644FCA" w:rsidRDefault="005F00F1" w:rsidP="005518FF">
            <w:pPr>
              <w:spacing w:line="256" w:lineRule="auto"/>
              <w:ind w:firstLine="0"/>
              <w:rPr>
                <w:ins w:id="4058" w:author="Nguyen Duc Anh" w:date="2025-09-27T11:57:00Z"/>
                <w:rFonts w:asciiTheme="majorHAnsi" w:hAnsiTheme="majorHAnsi" w:cstheme="majorHAnsi"/>
                <w:sz w:val="24"/>
                <w:szCs w:val="24"/>
              </w:rPr>
            </w:pPr>
          </w:p>
        </w:tc>
      </w:tr>
      <w:tr w:rsidR="005F00F1" w:rsidRPr="00644FCA" w14:paraId="5A712295" w14:textId="77777777" w:rsidTr="005518FF">
        <w:trPr>
          <w:trHeight w:val="748"/>
          <w:ins w:id="4059"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5CC625A9" w14:textId="77777777" w:rsidR="005F00F1" w:rsidRPr="00644FCA" w:rsidRDefault="005F00F1" w:rsidP="005F00F1">
            <w:pPr>
              <w:numPr>
                <w:ilvl w:val="0"/>
                <w:numId w:val="62"/>
              </w:numPr>
              <w:tabs>
                <w:tab w:val="left" w:pos="709"/>
              </w:tabs>
              <w:spacing w:line="256" w:lineRule="auto"/>
              <w:contextualSpacing/>
              <w:jc w:val="center"/>
              <w:rPr>
                <w:ins w:id="4060"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89F9D56" w14:textId="77777777" w:rsidR="005F00F1" w:rsidRDefault="005F00F1" w:rsidP="005518FF">
            <w:pPr>
              <w:spacing w:line="256" w:lineRule="auto"/>
              <w:ind w:firstLine="0"/>
              <w:rPr>
                <w:ins w:id="4061" w:author="Nguyen Duc Anh" w:date="2025-09-27T11:57:00Z"/>
                <w:rFonts w:asciiTheme="majorHAnsi" w:hAnsiTheme="majorHAnsi" w:cstheme="majorHAnsi"/>
                <w:sz w:val="24"/>
                <w:szCs w:val="24"/>
              </w:rPr>
            </w:pPr>
            <w:ins w:id="4062" w:author="Nguyen Duc Anh" w:date="2025-09-27T11:57:00Z">
              <w:r>
                <w:rPr>
                  <w:rFonts w:asciiTheme="majorHAnsi" w:hAnsiTheme="majorHAnsi" w:cstheme="majorHAnsi"/>
                  <w:sz w:val="24"/>
                  <w:szCs w:val="24"/>
                </w:rPr>
                <w:t>Ngày cấp</w:t>
              </w:r>
            </w:ins>
          </w:p>
        </w:tc>
        <w:tc>
          <w:tcPr>
            <w:tcW w:w="1242" w:type="dxa"/>
            <w:tcBorders>
              <w:top w:val="single" w:sz="4" w:space="0" w:color="000000"/>
              <w:left w:val="single" w:sz="4" w:space="0" w:color="000000"/>
              <w:bottom w:val="single" w:sz="4" w:space="0" w:color="000000"/>
              <w:right w:val="single" w:sz="4" w:space="0" w:color="000000"/>
            </w:tcBorders>
          </w:tcPr>
          <w:p w14:paraId="5E63B705" w14:textId="77777777" w:rsidR="005F00F1" w:rsidRDefault="005F00F1" w:rsidP="005518FF">
            <w:pPr>
              <w:spacing w:line="256" w:lineRule="auto"/>
              <w:ind w:firstLine="0"/>
              <w:rPr>
                <w:ins w:id="4063" w:author="Nguyen Duc Anh" w:date="2025-09-27T11:57:00Z"/>
                <w:rFonts w:asciiTheme="majorHAnsi" w:hAnsiTheme="majorHAnsi" w:cstheme="majorHAnsi"/>
                <w:sz w:val="24"/>
                <w:szCs w:val="24"/>
              </w:rPr>
            </w:pPr>
            <w:ins w:id="4064" w:author="Nguyen Duc Anh" w:date="2025-09-27T11:57:00Z">
              <w:r>
                <w:rPr>
                  <w:rFonts w:asciiTheme="majorHAnsi" w:hAnsiTheme="majorHAnsi" w:cstheme="majorHAnsi"/>
                  <w:sz w:val="24"/>
                  <w:szCs w:val="24"/>
                </w:rPr>
                <w:t>Date</w:t>
              </w:r>
            </w:ins>
          </w:p>
        </w:tc>
        <w:tc>
          <w:tcPr>
            <w:tcW w:w="911" w:type="dxa"/>
            <w:tcBorders>
              <w:top w:val="single" w:sz="4" w:space="0" w:color="000000"/>
              <w:left w:val="single" w:sz="4" w:space="0" w:color="000000"/>
              <w:bottom w:val="single" w:sz="4" w:space="0" w:color="000000"/>
              <w:right w:val="single" w:sz="4" w:space="0" w:color="000000"/>
            </w:tcBorders>
          </w:tcPr>
          <w:p w14:paraId="32711F4C" w14:textId="77777777" w:rsidR="005F00F1" w:rsidRDefault="005F00F1" w:rsidP="005518FF">
            <w:pPr>
              <w:spacing w:line="256" w:lineRule="auto"/>
              <w:ind w:firstLine="0"/>
              <w:rPr>
                <w:ins w:id="4065" w:author="Nguyen Duc Anh" w:date="2025-09-27T11:57:00Z"/>
                <w:rFonts w:asciiTheme="majorHAnsi" w:hAnsiTheme="majorHAnsi" w:cstheme="majorHAnsi"/>
                <w:sz w:val="24"/>
                <w:szCs w:val="24"/>
              </w:rPr>
            </w:pPr>
            <w:ins w:id="4066"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38CA7057" w14:textId="77777777" w:rsidR="005F00F1" w:rsidRPr="00CD6ACD" w:rsidRDefault="005F00F1" w:rsidP="005518FF">
            <w:pPr>
              <w:spacing w:line="256" w:lineRule="auto"/>
              <w:ind w:firstLine="0"/>
              <w:rPr>
                <w:ins w:id="4067" w:author="Nguyen Duc Anh" w:date="2025-09-27T11:57:00Z"/>
                <w:rFonts w:asciiTheme="majorHAnsi" w:hAnsiTheme="majorHAnsi" w:cstheme="majorHAnsi"/>
                <w:sz w:val="24"/>
                <w:szCs w:val="24"/>
              </w:rPr>
            </w:pPr>
            <w:ins w:id="4068"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49448941" w14:textId="77777777" w:rsidR="005F00F1" w:rsidRDefault="005F00F1" w:rsidP="005518FF">
            <w:pPr>
              <w:spacing w:line="256" w:lineRule="auto"/>
              <w:ind w:firstLine="0"/>
              <w:rPr>
                <w:ins w:id="4069" w:author="Nguyen Duc Anh" w:date="2025-09-27T11:57:00Z"/>
                <w:rFonts w:asciiTheme="majorHAnsi" w:hAnsiTheme="majorHAnsi" w:cstheme="majorHAnsi"/>
                <w:sz w:val="24"/>
                <w:szCs w:val="24"/>
              </w:rPr>
            </w:pPr>
            <w:ins w:id="4070"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65525FAC" w14:textId="77777777" w:rsidR="005F00F1" w:rsidRDefault="005F00F1" w:rsidP="005518FF">
            <w:pPr>
              <w:spacing w:line="256" w:lineRule="auto"/>
              <w:ind w:firstLine="0"/>
              <w:rPr>
                <w:ins w:id="4071" w:author="Nguyen Duc Anh" w:date="2025-09-27T11:57:00Z"/>
                <w:rFonts w:asciiTheme="majorHAnsi" w:hAnsiTheme="majorHAnsi" w:cstheme="majorHAnsi"/>
                <w:sz w:val="24"/>
                <w:szCs w:val="24"/>
              </w:rPr>
            </w:pPr>
            <w:ins w:id="4072" w:author="Nguyen Duc Anh" w:date="2025-09-27T11:57:00Z">
              <w:r w:rsidRPr="00273B67">
                <w:rPr>
                  <w:rFonts w:asciiTheme="majorHAnsi" w:hAnsiTheme="majorHAnsi" w:cstheme="majorHAnsi"/>
                  <w:sz w:val="24"/>
                  <w:szCs w:val="24"/>
                </w:rPr>
                <w:t xml:space="preserve">Hiển </w:t>
              </w:r>
              <w:r>
                <w:rPr>
                  <w:rFonts w:asciiTheme="majorHAnsi" w:hAnsiTheme="majorHAnsi" w:cstheme="majorHAnsi"/>
                  <w:sz w:val="24"/>
                  <w:szCs w:val="24"/>
                </w:rPr>
                <w:t>thị hoặc nhập/chọn ngày cấp giấy tờ của khách hàng mua/bán ngoại tệ</w:t>
              </w:r>
            </w:ins>
          </w:p>
          <w:p w14:paraId="242D3A41" w14:textId="77777777" w:rsidR="005F00F1" w:rsidRDefault="005F00F1" w:rsidP="005518FF">
            <w:pPr>
              <w:spacing w:line="256" w:lineRule="auto"/>
              <w:ind w:firstLine="0"/>
              <w:rPr>
                <w:ins w:id="4073" w:author="Nguyen Duc Anh" w:date="2025-09-27T11:57:00Z"/>
                <w:rFonts w:asciiTheme="majorHAnsi" w:hAnsiTheme="majorHAnsi" w:cstheme="majorHAnsi"/>
                <w:sz w:val="24"/>
                <w:szCs w:val="24"/>
              </w:rPr>
            </w:pPr>
            <w:ins w:id="4074" w:author="Nguyen Duc Anh" w:date="2025-09-27T11:57:00Z">
              <w:r>
                <w:rPr>
                  <w:rFonts w:asciiTheme="majorHAnsi" w:hAnsiTheme="majorHAnsi" w:cstheme="majorHAnsi"/>
                  <w:sz w:val="24"/>
                  <w:szCs w:val="24"/>
                </w:rPr>
                <w:t>Hiển thị khi truy vấn mã khách hàng thành công.</w:t>
              </w:r>
            </w:ins>
          </w:p>
          <w:p w14:paraId="7620913F" w14:textId="77777777" w:rsidR="005F00F1" w:rsidRDefault="005F00F1" w:rsidP="005518FF">
            <w:pPr>
              <w:spacing w:line="256" w:lineRule="auto"/>
              <w:ind w:firstLine="0"/>
              <w:rPr>
                <w:ins w:id="4075" w:author="Nguyen Duc Anh" w:date="2025-09-27T11:57:00Z"/>
                <w:rFonts w:asciiTheme="majorHAnsi" w:hAnsiTheme="majorHAnsi" w:cstheme="majorHAnsi"/>
                <w:sz w:val="24"/>
                <w:szCs w:val="24"/>
              </w:rPr>
            </w:pPr>
            <w:ins w:id="4076" w:author="Nguyen Duc Anh" w:date="2025-09-27T11:57:00Z">
              <w:r>
                <w:rPr>
                  <w:rFonts w:asciiTheme="majorHAnsi" w:hAnsiTheme="majorHAnsi" w:cstheme="majorHAnsi"/>
                  <w:sz w:val="24"/>
                  <w:szCs w:val="24"/>
                </w:rPr>
                <w:t>Định dạng 00/00/0000</w:t>
              </w:r>
            </w:ins>
          </w:p>
        </w:tc>
      </w:tr>
      <w:tr w:rsidR="005F00F1" w:rsidRPr="00644FCA" w14:paraId="74C80B6C" w14:textId="77777777" w:rsidTr="005518FF">
        <w:trPr>
          <w:trHeight w:val="748"/>
          <w:ins w:id="4077"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4148A258" w14:textId="77777777" w:rsidR="005F00F1" w:rsidRPr="00644FCA" w:rsidRDefault="005F00F1" w:rsidP="005F00F1">
            <w:pPr>
              <w:numPr>
                <w:ilvl w:val="0"/>
                <w:numId w:val="62"/>
              </w:numPr>
              <w:tabs>
                <w:tab w:val="left" w:pos="709"/>
              </w:tabs>
              <w:spacing w:line="256" w:lineRule="auto"/>
              <w:contextualSpacing/>
              <w:jc w:val="center"/>
              <w:rPr>
                <w:ins w:id="4078"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1A88D93F" w14:textId="77777777" w:rsidR="005F00F1" w:rsidRPr="00644FCA" w:rsidRDefault="005F00F1" w:rsidP="005518FF">
            <w:pPr>
              <w:spacing w:line="256" w:lineRule="auto"/>
              <w:ind w:firstLine="0"/>
              <w:rPr>
                <w:ins w:id="4079" w:author="Nguyen Duc Anh" w:date="2025-09-27T11:57:00Z"/>
                <w:rFonts w:asciiTheme="majorHAnsi" w:hAnsiTheme="majorHAnsi" w:cstheme="majorHAnsi"/>
                <w:sz w:val="24"/>
                <w:szCs w:val="24"/>
              </w:rPr>
            </w:pPr>
            <w:ins w:id="4080" w:author="Nguyen Duc Anh" w:date="2025-09-27T11:57:00Z">
              <w:r>
                <w:rPr>
                  <w:rFonts w:asciiTheme="majorHAnsi" w:hAnsiTheme="majorHAnsi" w:cstheme="majorHAnsi"/>
                  <w:sz w:val="24"/>
                  <w:szCs w:val="24"/>
                </w:rPr>
                <w:t>Ngày đến hạn</w:t>
              </w:r>
            </w:ins>
          </w:p>
        </w:tc>
        <w:tc>
          <w:tcPr>
            <w:tcW w:w="1242" w:type="dxa"/>
            <w:tcBorders>
              <w:top w:val="single" w:sz="4" w:space="0" w:color="000000"/>
              <w:left w:val="single" w:sz="4" w:space="0" w:color="000000"/>
              <w:bottom w:val="single" w:sz="4" w:space="0" w:color="000000"/>
              <w:right w:val="single" w:sz="4" w:space="0" w:color="000000"/>
            </w:tcBorders>
          </w:tcPr>
          <w:p w14:paraId="0F03001C" w14:textId="77777777" w:rsidR="005F00F1" w:rsidRPr="00644FCA" w:rsidRDefault="005F00F1" w:rsidP="005518FF">
            <w:pPr>
              <w:spacing w:line="256" w:lineRule="auto"/>
              <w:ind w:firstLine="0"/>
              <w:rPr>
                <w:ins w:id="4081" w:author="Nguyen Duc Anh" w:date="2025-09-27T11:57:00Z"/>
                <w:rFonts w:asciiTheme="majorHAnsi" w:hAnsiTheme="majorHAnsi" w:cstheme="majorHAnsi"/>
                <w:sz w:val="24"/>
                <w:szCs w:val="24"/>
              </w:rPr>
            </w:pPr>
            <w:ins w:id="4082" w:author="Nguyen Duc Anh" w:date="2025-09-27T11:57:00Z">
              <w:r>
                <w:rPr>
                  <w:rFonts w:asciiTheme="majorHAnsi" w:hAnsiTheme="majorHAnsi" w:cstheme="majorHAnsi"/>
                  <w:sz w:val="24"/>
                  <w:szCs w:val="24"/>
                </w:rPr>
                <w:t>Date</w:t>
              </w:r>
            </w:ins>
          </w:p>
        </w:tc>
        <w:tc>
          <w:tcPr>
            <w:tcW w:w="911" w:type="dxa"/>
            <w:tcBorders>
              <w:top w:val="single" w:sz="4" w:space="0" w:color="000000"/>
              <w:left w:val="single" w:sz="4" w:space="0" w:color="000000"/>
              <w:bottom w:val="single" w:sz="4" w:space="0" w:color="000000"/>
              <w:right w:val="single" w:sz="4" w:space="0" w:color="000000"/>
            </w:tcBorders>
          </w:tcPr>
          <w:p w14:paraId="0127EAD2" w14:textId="77777777" w:rsidR="005F00F1" w:rsidRPr="00644FCA" w:rsidRDefault="005F00F1" w:rsidP="005518FF">
            <w:pPr>
              <w:spacing w:line="256" w:lineRule="auto"/>
              <w:ind w:firstLine="0"/>
              <w:rPr>
                <w:ins w:id="4083" w:author="Nguyen Duc Anh" w:date="2025-09-27T11:57:00Z"/>
                <w:rFonts w:asciiTheme="majorHAnsi" w:hAnsiTheme="majorHAnsi" w:cstheme="majorHAnsi"/>
                <w:sz w:val="24"/>
                <w:szCs w:val="24"/>
              </w:rPr>
            </w:pPr>
            <w:ins w:id="4084"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73683A0D" w14:textId="77777777" w:rsidR="005F00F1" w:rsidRPr="00644FCA" w:rsidRDefault="005F00F1" w:rsidP="005518FF">
            <w:pPr>
              <w:spacing w:line="256" w:lineRule="auto"/>
              <w:ind w:firstLine="0"/>
              <w:rPr>
                <w:ins w:id="4085" w:author="Nguyen Duc Anh" w:date="2025-09-27T11:57:00Z"/>
                <w:rFonts w:asciiTheme="majorHAnsi" w:hAnsiTheme="majorHAnsi" w:cstheme="majorHAnsi"/>
                <w:sz w:val="24"/>
                <w:szCs w:val="24"/>
              </w:rPr>
            </w:pPr>
            <w:ins w:id="4086"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0087F4AC" w14:textId="77777777" w:rsidR="005F00F1" w:rsidRPr="00644FCA" w:rsidRDefault="005F00F1" w:rsidP="005518FF">
            <w:pPr>
              <w:spacing w:line="256" w:lineRule="auto"/>
              <w:ind w:firstLine="0"/>
              <w:rPr>
                <w:ins w:id="4087" w:author="Nguyen Duc Anh" w:date="2025-09-27T11:57:00Z"/>
                <w:rFonts w:asciiTheme="majorHAnsi" w:hAnsiTheme="majorHAnsi" w:cstheme="majorHAnsi"/>
                <w:sz w:val="24"/>
                <w:szCs w:val="24"/>
              </w:rPr>
            </w:pPr>
            <w:ins w:id="4088"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7AC2115E" w14:textId="77777777" w:rsidR="005F00F1" w:rsidRDefault="005F00F1" w:rsidP="005518FF">
            <w:pPr>
              <w:spacing w:line="256" w:lineRule="auto"/>
              <w:ind w:firstLine="0"/>
              <w:rPr>
                <w:ins w:id="4089" w:author="Nguyen Duc Anh" w:date="2025-09-27T11:57:00Z"/>
                <w:rFonts w:asciiTheme="majorHAnsi" w:hAnsiTheme="majorHAnsi" w:cstheme="majorHAnsi"/>
                <w:sz w:val="24"/>
                <w:szCs w:val="24"/>
              </w:rPr>
            </w:pPr>
            <w:ins w:id="4090" w:author="Nguyen Duc Anh" w:date="2025-09-27T11:57:00Z">
              <w:r w:rsidRPr="00273B67">
                <w:rPr>
                  <w:rFonts w:asciiTheme="majorHAnsi" w:hAnsiTheme="majorHAnsi" w:cstheme="majorHAnsi"/>
                  <w:sz w:val="24"/>
                  <w:szCs w:val="24"/>
                </w:rPr>
                <w:t xml:space="preserve">Hiển </w:t>
              </w:r>
              <w:r>
                <w:rPr>
                  <w:rFonts w:asciiTheme="majorHAnsi" w:hAnsiTheme="majorHAnsi" w:cstheme="majorHAnsi"/>
                  <w:sz w:val="24"/>
                  <w:szCs w:val="24"/>
                </w:rPr>
                <w:t>thị hoặc nhập/chọn ngày đến hạn giấy tờ của khách hàng mua/bán ngoại tệ</w:t>
              </w:r>
            </w:ins>
          </w:p>
          <w:p w14:paraId="02214DC5" w14:textId="77777777" w:rsidR="005F00F1" w:rsidRDefault="005F00F1" w:rsidP="005518FF">
            <w:pPr>
              <w:spacing w:line="256" w:lineRule="auto"/>
              <w:ind w:firstLine="0"/>
              <w:rPr>
                <w:ins w:id="4091" w:author="Nguyen Duc Anh" w:date="2025-09-27T11:57:00Z"/>
                <w:rFonts w:asciiTheme="majorHAnsi" w:hAnsiTheme="majorHAnsi" w:cstheme="majorHAnsi"/>
                <w:sz w:val="24"/>
                <w:szCs w:val="24"/>
              </w:rPr>
            </w:pPr>
            <w:ins w:id="4092" w:author="Nguyen Duc Anh" w:date="2025-09-27T11:57:00Z">
              <w:r>
                <w:rPr>
                  <w:rFonts w:asciiTheme="majorHAnsi" w:hAnsiTheme="majorHAnsi" w:cstheme="majorHAnsi"/>
                  <w:sz w:val="24"/>
                  <w:szCs w:val="24"/>
                </w:rPr>
                <w:t>Hiển thị khi truy vấn mã khách hàng thành công.</w:t>
              </w:r>
            </w:ins>
          </w:p>
          <w:p w14:paraId="52B13EEE" w14:textId="77777777" w:rsidR="005F00F1" w:rsidRPr="00273B67" w:rsidRDefault="005F00F1" w:rsidP="005518FF">
            <w:pPr>
              <w:spacing w:line="256" w:lineRule="auto"/>
              <w:ind w:firstLine="0"/>
              <w:rPr>
                <w:ins w:id="4093" w:author="Nguyen Duc Anh" w:date="2025-09-27T11:57:00Z"/>
                <w:rFonts w:asciiTheme="majorHAnsi" w:hAnsiTheme="majorHAnsi" w:cstheme="majorHAnsi"/>
                <w:sz w:val="24"/>
                <w:szCs w:val="24"/>
              </w:rPr>
            </w:pPr>
            <w:ins w:id="4094" w:author="Nguyen Duc Anh" w:date="2025-09-27T11:57:00Z">
              <w:r>
                <w:rPr>
                  <w:rFonts w:asciiTheme="majorHAnsi" w:hAnsiTheme="majorHAnsi" w:cstheme="majorHAnsi"/>
                  <w:sz w:val="24"/>
                  <w:szCs w:val="24"/>
                </w:rPr>
                <w:t>Định dạng 00/00/0000</w:t>
              </w:r>
            </w:ins>
          </w:p>
        </w:tc>
      </w:tr>
      <w:tr w:rsidR="005F00F1" w:rsidRPr="00644FCA" w14:paraId="252DCAE9" w14:textId="77777777" w:rsidTr="005518FF">
        <w:trPr>
          <w:trHeight w:val="748"/>
          <w:ins w:id="4095"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396B32B5" w14:textId="77777777" w:rsidR="005F00F1" w:rsidRPr="00644FCA" w:rsidRDefault="005F00F1" w:rsidP="005F00F1">
            <w:pPr>
              <w:numPr>
                <w:ilvl w:val="0"/>
                <w:numId w:val="62"/>
              </w:numPr>
              <w:tabs>
                <w:tab w:val="left" w:pos="709"/>
              </w:tabs>
              <w:spacing w:line="256" w:lineRule="auto"/>
              <w:contextualSpacing/>
              <w:jc w:val="center"/>
              <w:rPr>
                <w:ins w:id="4096"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608528FC" w14:textId="77777777" w:rsidR="005F00F1" w:rsidRPr="00644FCA" w:rsidRDefault="005F00F1" w:rsidP="005518FF">
            <w:pPr>
              <w:spacing w:line="256" w:lineRule="auto"/>
              <w:ind w:firstLine="0"/>
              <w:rPr>
                <w:ins w:id="4097" w:author="Nguyen Duc Anh" w:date="2025-09-27T11:57:00Z"/>
                <w:rFonts w:asciiTheme="majorHAnsi" w:hAnsiTheme="majorHAnsi" w:cstheme="majorHAnsi"/>
                <w:sz w:val="24"/>
                <w:szCs w:val="24"/>
              </w:rPr>
            </w:pPr>
            <w:ins w:id="4098" w:author="Nguyen Duc Anh" w:date="2025-09-27T11:57:00Z">
              <w:r>
                <w:rPr>
                  <w:rFonts w:asciiTheme="majorHAnsi" w:hAnsiTheme="majorHAnsi" w:cstheme="majorHAnsi"/>
                  <w:sz w:val="24"/>
                  <w:szCs w:val="24"/>
                </w:rPr>
                <w:t>Quốc tịch</w:t>
              </w:r>
            </w:ins>
          </w:p>
        </w:tc>
        <w:tc>
          <w:tcPr>
            <w:tcW w:w="1242" w:type="dxa"/>
            <w:tcBorders>
              <w:top w:val="single" w:sz="4" w:space="0" w:color="000000"/>
              <w:left w:val="single" w:sz="4" w:space="0" w:color="000000"/>
              <w:bottom w:val="single" w:sz="4" w:space="0" w:color="000000"/>
              <w:right w:val="single" w:sz="4" w:space="0" w:color="000000"/>
            </w:tcBorders>
          </w:tcPr>
          <w:p w14:paraId="6F824694" w14:textId="77777777" w:rsidR="005F00F1" w:rsidRPr="00644FCA" w:rsidRDefault="005F00F1" w:rsidP="005518FF">
            <w:pPr>
              <w:spacing w:line="256" w:lineRule="auto"/>
              <w:ind w:firstLine="0"/>
              <w:rPr>
                <w:ins w:id="4099" w:author="Nguyen Duc Anh" w:date="2025-09-27T11:57:00Z"/>
                <w:rFonts w:asciiTheme="majorHAnsi" w:hAnsiTheme="majorHAnsi" w:cstheme="majorHAnsi"/>
                <w:sz w:val="24"/>
                <w:szCs w:val="24"/>
              </w:rPr>
            </w:pPr>
            <w:ins w:id="4100" w:author="Nguyen Duc Anh" w:date="2025-09-27T11:57:00Z">
              <w:r>
                <w:rPr>
                  <w:rFonts w:asciiTheme="majorHAnsi" w:hAnsiTheme="majorHAnsi" w:cstheme="majorHAnsi"/>
                  <w:sz w:val="24"/>
                  <w:szCs w:val="24"/>
                </w:rPr>
                <w:t>Droplist</w:t>
              </w:r>
            </w:ins>
          </w:p>
        </w:tc>
        <w:tc>
          <w:tcPr>
            <w:tcW w:w="911" w:type="dxa"/>
            <w:tcBorders>
              <w:top w:val="single" w:sz="4" w:space="0" w:color="000000"/>
              <w:left w:val="single" w:sz="4" w:space="0" w:color="000000"/>
              <w:bottom w:val="single" w:sz="4" w:space="0" w:color="000000"/>
              <w:right w:val="single" w:sz="4" w:space="0" w:color="000000"/>
            </w:tcBorders>
          </w:tcPr>
          <w:p w14:paraId="73DA7F58" w14:textId="77777777" w:rsidR="005F00F1" w:rsidRPr="00644FCA" w:rsidRDefault="005F00F1" w:rsidP="005518FF">
            <w:pPr>
              <w:spacing w:line="256" w:lineRule="auto"/>
              <w:ind w:firstLine="0"/>
              <w:rPr>
                <w:ins w:id="4101" w:author="Nguyen Duc Anh" w:date="2025-09-27T11:57:00Z"/>
                <w:rFonts w:asciiTheme="majorHAnsi" w:hAnsiTheme="majorHAnsi" w:cstheme="majorHAnsi"/>
                <w:sz w:val="24"/>
                <w:szCs w:val="24"/>
              </w:rPr>
            </w:pPr>
            <w:ins w:id="4102"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20543C3F" w14:textId="77777777" w:rsidR="005F00F1" w:rsidRPr="00644FCA" w:rsidRDefault="005F00F1" w:rsidP="005518FF">
            <w:pPr>
              <w:spacing w:line="256" w:lineRule="auto"/>
              <w:ind w:firstLine="0"/>
              <w:rPr>
                <w:ins w:id="4103" w:author="Nguyen Duc Anh" w:date="2025-09-27T11:57:00Z"/>
                <w:rFonts w:asciiTheme="majorHAnsi" w:hAnsiTheme="majorHAnsi" w:cstheme="majorHAnsi"/>
                <w:sz w:val="24"/>
                <w:szCs w:val="24"/>
              </w:rPr>
            </w:pPr>
            <w:ins w:id="4104"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5A97F84E" w14:textId="77777777" w:rsidR="005F00F1" w:rsidRPr="00644FCA" w:rsidRDefault="005F00F1" w:rsidP="005518FF">
            <w:pPr>
              <w:spacing w:line="256" w:lineRule="auto"/>
              <w:ind w:firstLine="0"/>
              <w:rPr>
                <w:ins w:id="4105" w:author="Nguyen Duc Anh" w:date="2025-09-27T11:57:00Z"/>
                <w:rFonts w:asciiTheme="majorHAnsi" w:hAnsiTheme="majorHAnsi" w:cstheme="majorHAnsi"/>
                <w:sz w:val="24"/>
                <w:szCs w:val="24"/>
              </w:rPr>
            </w:pPr>
            <w:ins w:id="4106"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131DA3C0" w14:textId="77777777" w:rsidR="005F00F1" w:rsidRDefault="005F00F1" w:rsidP="005518FF">
            <w:pPr>
              <w:spacing w:line="256" w:lineRule="auto"/>
              <w:ind w:firstLine="0"/>
              <w:rPr>
                <w:ins w:id="4107" w:author="Nguyen Duc Anh" w:date="2025-09-27T11:57:00Z"/>
                <w:rFonts w:asciiTheme="majorHAnsi" w:hAnsiTheme="majorHAnsi" w:cstheme="majorHAnsi"/>
                <w:sz w:val="24"/>
                <w:szCs w:val="24"/>
              </w:rPr>
            </w:pPr>
            <w:ins w:id="4108" w:author="Nguyen Duc Anh" w:date="2025-09-27T11:57:00Z">
              <w:r>
                <w:rPr>
                  <w:rFonts w:asciiTheme="majorHAnsi" w:hAnsiTheme="majorHAnsi" w:cstheme="majorHAnsi"/>
                  <w:sz w:val="24"/>
                  <w:szCs w:val="24"/>
                </w:rPr>
                <w:t>Hiển thị hoặc chọn quốc tịch của khách hàng mua/bán ngoại tệ</w:t>
              </w:r>
            </w:ins>
          </w:p>
          <w:p w14:paraId="731FC74D" w14:textId="77777777" w:rsidR="005F00F1" w:rsidRPr="00644FCA" w:rsidRDefault="005F00F1" w:rsidP="005518FF">
            <w:pPr>
              <w:spacing w:line="256" w:lineRule="auto"/>
              <w:ind w:firstLine="0"/>
              <w:rPr>
                <w:ins w:id="4109" w:author="Nguyen Duc Anh" w:date="2025-09-27T11:57:00Z"/>
                <w:rFonts w:asciiTheme="majorHAnsi" w:hAnsiTheme="majorHAnsi" w:cstheme="majorHAnsi"/>
                <w:sz w:val="24"/>
                <w:szCs w:val="24"/>
              </w:rPr>
            </w:pPr>
            <w:ins w:id="4110" w:author="Nguyen Duc Anh" w:date="2025-09-27T11:57:00Z">
              <w:r>
                <w:rPr>
                  <w:rFonts w:asciiTheme="majorHAnsi" w:hAnsiTheme="majorHAnsi" w:cstheme="majorHAnsi"/>
                  <w:sz w:val="24"/>
                  <w:szCs w:val="24"/>
                </w:rPr>
                <w:t>Hiển thị khi truy vấn mã khách hàng thành công.</w:t>
              </w:r>
            </w:ins>
          </w:p>
        </w:tc>
      </w:tr>
      <w:tr w:rsidR="005F00F1" w:rsidRPr="00644FCA" w14:paraId="1BDA821E" w14:textId="77777777" w:rsidTr="005518FF">
        <w:trPr>
          <w:trHeight w:val="748"/>
          <w:ins w:id="4111"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68CE22E3" w14:textId="77777777" w:rsidR="005F00F1" w:rsidRPr="00644FCA" w:rsidRDefault="005F00F1" w:rsidP="005F00F1">
            <w:pPr>
              <w:numPr>
                <w:ilvl w:val="0"/>
                <w:numId w:val="62"/>
              </w:numPr>
              <w:tabs>
                <w:tab w:val="left" w:pos="709"/>
              </w:tabs>
              <w:spacing w:line="256" w:lineRule="auto"/>
              <w:contextualSpacing/>
              <w:jc w:val="center"/>
              <w:rPr>
                <w:ins w:id="4112"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471D3AED" w14:textId="77777777" w:rsidR="005F00F1" w:rsidRDefault="005F00F1" w:rsidP="005518FF">
            <w:pPr>
              <w:spacing w:line="256" w:lineRule="auto"/>
              <w:ind w:firstLine="0"/>
              <w:rPr>
                <w:ins w:id="4113" w:author="Nguyen Duc Anh" w:date="2025-09-27T11:57:00Z"/>
                <w:rFonts w:asciiTheme="majorHAnsi" w:hAnsiTheme="majorHAnsi" w:cstheme="majorHAnsi"/>
                <w:sz w:val="24"/>
                <w:szCs w:val="24"/>
              </w:rPr>
            </w:pPr>
            <w:ins w:id="4114" w:author="Nguyen Duc Anh" w:date="2025-09-27T11:57:00Z">
              <w:r>
                <w:rPr>
                  <w:rFonts w:asciiTheme="majorHAnsi" w:hAnsiTheme="majorHAnsi" w:cstheme="majorHAnsi"/>
                  <w:sz w:val="24"/>
                  <w:szCs w:val="24"/>
                </w:rPr>
                <w:t>Nơi cấp</w:t>
              </w:r>
            </w:ins>
          </w:p>
        </w:tc>
        <w:tc>
          <w:tcPr>
            <w:tcW w:w="1242" w:type="dxa"/>
            <w:tcBorders>
              <w:top w:val="single" w:sz="4" w:space="0" w:color="000000"/>
              <w:left w:val="single" w:sz="4" w:space="0" w:color="000000"/>
              <w:bottom w:val="single" w:sz="4" w:space="0" w:color="000000"/>
              <w:right w:val="single" w:sz="4" w:space="0" w:color="000000"/>
            </w:tcBorders>
          </w:tcPr>
          <w:p w14:paraId="476A757B" w14:textId="77777777" w:rsidR="005F00F1" w:rsidRDefault="005F00F1" w:rsidP="005518FF">
            <w:pPr>
              <w:spacing w:line="256" w:lineRule="auto"/>
              <w:ind w:firstLine="0"/>
              <w:rPr>
                <w:ins w:id="4115" w:author="Nguyen Duc Anh" w:date="2025-09-27T11:57:00Z"/>
                <w:rFonts w:asciiTheme="majorHAnsi" w:hAnsiTheme="majorHAnsi" w:cstheme="majorHAnsi"/>
                <w:sz w:val="24"/>
                <w:szCs w:val="24"/>
              </w:rPr>
            </w:pPr>
            <w:ins w:id="4116" w:author="Nguyen Duc Anh" w:date="2025-09-27T11:57:00Z">
              <w:r>
                <w:rPr>
                  <w:rFonts w:asciiTheme="majorHAnsi" w:hAnsiTheme="majorHAnsi" w:cstheme="majorHAnsi"/>
                  <w:sz w:val="24"/>
                  <w:szCs w:val="24"/>
                </w:rPr>
                <w:t>Text</w:t>
              </w:r>
            </w:ins>
          </w:p>
        </w:tc>
        <w:tc>
          <w:tcPr>
            <w:tcW w:w="911" w:type="dxa"/>
            <w:tcBorders>
              <w:top w:val="single" w:sz="4" w:space="0" w:color="000000"/>
              <w:left w:val="single" w:sz="4" w:space="0" w:color="000000"/>
              <w:bottom w:val="single" w:sz="4" w:space="0" w:color="000000"/>
              <w:right w:val="single" w:sz="4" w:space="0" w:color="000000"/>
            </w:tcBorders>
          </w:tcPr>
          <w:p w14:paraId="5A29D24A" w14:textId="77777777" w:rsidR="005F00F1" w:rsidRDefault="005F00F1" w:rsidP="005518FF">
            <w:pPr>
              <w:spacing w:line="256" w:lineRule="auto"/>
              <w:ind w:firstLine="0"/>
              <w:rPr>
                <w:ins w:id="4117" w:author="Nguyen Duc Anh" w:date="2025-09-27T11:57:00Z"/>
                <w:rFonts w:asciiTheme="majorHAnsi" w:hAnsiTheme="majorHAnsi" w:cstheme="majorHAnsi"/>
                <w:sz w:val="24"/>
                <w:szCs w:val="24"/>
              </w:rPr>
            </w:pPr>
            <w:ins w:id="4118"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11753C39" w14:textId="77777777" w:rsidR="005F00F1" w:rsidRPr="00164A02" w:rsidRDefault="005F00F1" w:rsidP="005518FF">
            <w:pPr>
              <w:spacing w:line="256" w:lineRule="auto"/>
              <w:ind w:firstLine="0"/>
              <w:rPr>
                <w:ins w:id="4119" w:author="Nguyen Duc Anh" w:date="2025-09-27T11:57:00Z"/>
                <w:rFonts w:asciiTheme="majorHAnsi" w:hAnsiTheme="majorHAnsi" w:cstheme="majorHAnsi"/>
                <w:sz w:val="24"/>
                <w:szCs w:val="24"/>
              </w:rPr>
            </w:pPr>
            <w:ins w:id="4120"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59941A4B" w14:textId="77777777" w:rsidR="005F00F1" w:rsidRDefault="005F00F1" w:rsidP="005518FF">
            <w:pPr>
              <w:spacing w:line="256" w:lineRule="auto"/>
              <w:ind w:firstLine="0"/>
              <w:rPr>
                <w:ins w:id="4121" w:author="Nguyen Duc Anh" w:date="2025-09-27T11:57:00Z"/>
                <w:rFonts w:asciiTheme="majorHAnsi" w:hAnsiTheme="majorHAnsi" w:cstheme="majorHAnsi"/>
                <w:sz w:val="24"/>
                <w:szCs w:val="24"/>
              </w:rPr>
            </w:pPr>
            <w:ins w:id="4122"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21C182F1" w14:textId="77777777" w:rsidR="005F00F1" w:rsidRDefault="005F00F1" w:rsidP="005518FF">
            <w:pPr>
              <w:spacing w:line="256" w:lineRule="auto"/>
              <w:ind w:firstLine="0"/>
              <w:rPr>
                <w:ins w:id="4123" w:author="Nguyen Duc Anh" w:date="2025-09-27T11:57:00Z"/>
                <w:rFonts w:asciiTheme="majorHAnsi" w:hAnsiTheme="majorHAnsi" w:cstheme="majorHAnsi"/>
                <w:sz w:val="24"/>
                <w:szCs w:val="24"/>
              </w:rPr>
            </w:pPr>
            <w:ins w:id="4124" w:author="Nguyen Duc Anh" w:date="2025-09-27T11:57:00Z">
              <w:r>
                <w:rPr>
                  <w:rFonts w:asciiTheme="majorHAnsi" w:hAnsiTheme="majorHAnsi" w:cstheme="majorHAnsi"/>
                  <w:sz w:val="24"/>
                  <w:szCs w:val="24"/>
                </w:rPr>
                <w:t>Hiển thị hoặc nhập nơi cấp giấy tờ của khách hàng mua/bán ngoại tệ</w:t>
              </w:r>
            </w:ins>
          </w:p>
          <w:p w14:paraId="17C92D46" w14:textId="77777777" w:rsidR="005F00F1" w:rsidRDefault="005F00F1" w:rsidP="005518FF">
            <w:pPr>
              <w:spacing w:line="256" w:lineRule="auto"/>
              <w:ind w:firstLine="0"/>
              <w:rPr>
                <w:ins w:id="4125" w:author="Nguyen Duc Anh" w:date="2025-09-27T11:57:00Z"/>
                <w:rFonts w:asciiTheme="majorHAnsi" w:hAnsiTheme="majorHAnsi" w:cstheme="majorHAnsi"/>
                <w:sz w:val="24"/>
                <w:szCs w:val="24"/>
              </w:rPr>
            </w:pPr>
            <w:ins w:id="4126" w:author="Nguyen Duc Anh" w:date="2025-09-27T11:57:00Z">
              <w:r>
                <w:rPr>
                  <w:rFonts w:asciiTheme="majorHAnsi" w:hAnsiTheme="majorHAnsi" w:cstheme="majorHAnsi"/>
                  <w:sz w:val="24"/>
                  <w:szCs w:val="24"/>
                </w:rPr>
                <w:t>Hiển thị khi truy vấn mã khách hàng thành công.</w:t>
              </w:r>
            </w:ins>
          </w:p>
        </w:tc>
      </w:tr>
      <w:tr w:rsidR="005F00F1" w:rsidRPr="00644FCA" w14:paraId="7B625983" w14:textId="77777777" w:rsidTr="005518FF">
        <w:trPr>
          <w:trHeight w:val="748"/>
          <w:ins w:id="4127"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28BE6868" w14:textId="77777777" w:rsidR="005F00F1" w:rsidRPr="00644FCA" w:rsidRDefault="005F00F1" w:rsidP="005F00F1">
            <w:pPr>
              <w:numPr>
                <w:ilvl w:val="0"/>
                <w:numId w:val="62"/>
              </w:numPr>
              <w:tabs>
                <w:tab w:val="left" w:pos="709"/>
              </w:tabs>
              <w:spacing w:line="256" w:lineRule="auto"/>
              <w:contextualSpacing/>
              <w:jc w:val="center"/>
              <w:rPr>
                <w:ins w:id="4128"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BB81767" w14:textId="77777777" w:rsidR="005F00F1" w:rsidRPr="00644FCA" w:rsidRDefault="005F00F1" w:rsidP="005518FF">
            <w:pPr>
              <w:spacing w:line="256" w:lineRule="auto"/>
              <w:ind w:firstLine="0"/>
              <w:rPr>
                <w:ins w:id="4129" w:author="Nguyen Duc Anh" w:date="2025-09-27T11:57:00Z"/>
                <w:rFonts w:asciiTheme="majorHAnsi" w:hAnsiTheme="majorHAnsi" w:cstheme="majorHAnsi"/>
                <w:sz w:val="24"/>
                <w:szCs w:val="24"/>
              </w:rPr>
            </w:pPr>
            <w:ins w:id="4130" w:author="Nguyen Duc Anh" w:date="2025-09-27T11:57:00Z">
              <w:r>
                <w:rPr>
                  <w:rFonts w:asciiTheme="majorHAnsi" w:hAnsiTheme="majorHAnsi" w:cstheme="majorHAnsi"/>
                  <w:sz w:val="24"/>
                  <w:szCs w:val="24"/>
                </w:rPr>
                <w:t>Mã số thuế</w:t>
              </w:r>
            </w:ins>
          </w:p>
        </w:tc>
        <w:tc>
          <w:tcPr>
            <w:tcW w:w="1242" w:type="dxa"/>
            <w:tcBorders>
              <w:top w:val="single" w:sz="4" w:space="0" w:color="000000"/>
              <w:left w:val="single" w:sz="4" w:space="0" w:color="000000"/>
              <w:bottom w:val="single" w:sz="4" w:space="0" w:color="000000"/>
              <w:right w:val="single" w:sz="4" w:space="0" w:color="000000"/>
            </w:tcBorders>
          </w:tcPr>
          <w:p w14:paraId="5066980B" w14:textId="77777777" w:rsidR="005F00F1" w:rsidRPr="00644FCA" w:rsidRDefault="005F00F1" w:rsidP="005518FF">
            <w:pPr>
              <w:spacing w:line="256" w:lineRule="auto"/>
              <w:ind w:firstLine="0"/>
              <w:rPr>
                <w:ins w:id="4131" w:author="Nguyen Duc Anh" w:date="2025-09-27T11:57:00Z"/>
                <w:rFonts w:asciiTheme="majorHAnsi" w:hAnsiTheme="majorHAnsi" w:cstheme="majorHAnsi"/>
                <w:sz w:val="24"/>
                <w:szCs w:val="24"/>
              </w:rPr>
            </w:pPr>
            <w:ins w:id="4132" w:author="Nguyen Duc Anh" w:date="2025-09-27T11:57:00Z">
              <w:r>
                <w:rPr>
                  <w:rFonts w:asciiTheme="majorHAnsi" w:hAnsiTheme="majorHAnsi" w:cstheme="majorHAnsi"/>
                  <w:sz w:val="24"/>
                  <w:szCs w:val="24"/>
                </w:rPr>
                <w:t>Number</w:t>
              </w:r>
            </w:ins>
          </w:p>
        </w:tc>
        <w:tc>
          <w:tcPr>
            <w:tcW w:w="911" w:type="dxa"/>
            <w:tcBorders>
              <w:top w:val="single" w:sz="4" w:space="0" w:color="000000"/>
              <w:left w:val="single" w:sz="4" w:space="0" w:color="000000"/>
              <w:bottom w:val="single" w:sz="4" w:space="0" w:color="000000"/>
              <w:right w:val="single" w:sz="4" w:space="0" w:color="000000"/>
            </w:tcBorders>
          </w:tcPr>
          <w:p w14:paraId="0AE3BEBB" w14:textId="77777777" w:rsidR="005F00F1" w:rsidRPr="00644FCA" w:rsidRDefault="005F00F1" w:rsidP="005518FF">
            <w:pPr>
              <w:spacing w:line="256" w:lineRule="auto"/>
              <w:ind w:firstLine="0"/>
              <w:rPr>
                <w:ins w:id="4133" w:author="Nguyen Duc Anh" w:date="2025-09-27T11:57:00Z"/>
                <w:rFonts w:asciiTheme="majorHAnsi" w:hAnsiTheme="majorHAnsi" w:cstheme="majorHAnsi"/>
                <w:sz w:val="24"/>
                <w:szCs w:val="24"/>
              </w:rPr>
            </w:pPr>
            <w:ins w:id="4134"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5E18D284" w14:textId="77777777" w:rsidR="005F00F1" w:rsidRPr="00644FCA" w:rsidRDefault="005F00F1" w:rsidP="005518FF">
            <w:pPr>
              <w:spacing w:line="256" w:lineRule="auto"/>
              <w:ind w:firstLine="0"/>
              <w:rPr>
                <w:ins w:id="4135" w:author="Nguyen Duc Anh" w:date="2025-09-27T11:57:00Z"/>
                <w:rFonts w:asciiTheme="majorHAnsi" w:hAnsiTheme="majorHAnsi" w:cstheme="majorHAnsi"/>
                <w:sz w:val="24"/>
                <w:szCs w:val="24"/>
              </w:rPr>
            </w:pPr>
            <w:ins w:id="4136" w:author="Nguyen Duc Anh" w:date="2025-09-27T11:57:00Z">
              <w:r w:rsidRPr="00D35B6E">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7950EFD6" w14:textId="77777777" w:rsidR="005F00F1" w:rsidRPr="00644FCA" w:rsidRDefault="005F00F1" w:rsidP="005518FF">
            <w:pPr>
              <w:spacing w:line="256" w:lineRule="auto"/>
              <w:ind w:firstLine="0"/>
              <w:rPr>
                <w:ins w:id="4137" w:author="Nguyen Duc Anh" w:date="2025-09-27T11:57:00Z"/>
                <w:rFonts w:asciiTheme="majorHAnsi" w:hAnsiTheme="majorHAnsi" w:cstheme="majorHAnsi"/>
                <w:sz w:val="24"/>
                <w:szCs w:val="24"/>
              </w:rPr>
            </w:pPr>
            <w:ins w:id="4138"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310DD570" w14:textId="77777777" w:rsidR="005F00F1" w:rsidRDefault="005F00F1" w:rsidP="005518FF">
            <w:pPr>
              <w:spacing w:line="256" w:lineRule="auto"/>
              <w:ind w:firstLine="0"/>
              <w:rPr>
                <w:ins w:id="4139" w:author="Nguyen Duc Anh" w:date="2025-09-27T11:57:00Z"/>
                <w:rFonts w:asciiTheme="majorHAnsi" w:hAnsiTheme="majorHAnsi" w:cstheme="majorHAnsi"/>
                <w:sz w:val="24"/>
                <w:szCs w:val="24"/>
              </w:rPr>
            </w:pPr>
            <w:ins w:id="4140" w:author="Nguyen Duc Anh" w:date="2025-09-27T11:57:00Z">
              <w:r>
                <w:rPr>
                  <w:rFonts w:asciiTheme="majorHAnsi" w:hAnsiTheme="majorHAnsi" w:cstheme="majorHAnsi"/>
                  <w:sz w:val="24"/>
                  <w:szCs w:val="24"/>
                </w:rPr>
                <w:t>Hiển thị hoặc nhập mã số thuế của khách hàng mua/bán ngoại tệ</w:t>
              </w:r>
            </w:ins>
          </w:p>
          <w:p w14:paraId="7AC1E45A" w14:textId="77777777" w:rsidR="005F00F1" w:rsidRPr="00644FCA" w:rsidRDefault="005F00F1" w:rsidP="005518FF">
            <w:pPr>
              <w:spacing w:line="256" w:lineRule="auto"/>
              <w:ind w:firstLine="0"/>
              <w:rPr>
                <w:ins w:id="4141" w:author="Nguyen Duc Anh" w:date="2025-09-27T11:57:00Z"/>
                <w:rFonts w:asciiTheme="majorHAnsi" w:hAnsiTheme="majorHAnsi" w:cstheme="majorHAnsi"/>
                <w:sz w:val="24"/>
                <w:szCs w:val="24"/>
              </w:rPr>
            </w:pPr>
            <w:ins w:id="4142" w:author="Nguyen Duc Anh" w:date="2025-09-27T11:57:00Z">
              <w:r>
                <w:rPr>
                  <w:rFonts w:asciiTheme="majorHAnsi" w:hAnsiTheme="majorHAnsi" w:cstheme="majorHAnsi"/>
                  <w:sz w:val="24"/>
                  <w:szCs w:val="24"/>
                </w:rPr>
                <w:t>Hiển thị khi truy vấn mã khách hàng thành công.</w:t>
              </w:r>
            </w:ins>
          </w:p>
        </w:tc>
      </w:tr>
      <w:tr w:rsidR="005F00F1" w:rsidRPr="00644FCA" w14:paraId="4110B82C" w14:textId="77777777" w:rsidTr="005518FF">
        <w:trPr>
          <w:trHeight w:val="748"/>
          <w:ins w:id="4143"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0710EA82" w14:textId="77777777" w:rsidR="005F00F1" w:rsidRPr="00644FCA" w:rsidRDefault="005F00F1" w:rsidP="005F00F1">
            <w:pPr>
              <w:numPr>
                <w:ilvl w:val="0"/>
                <w:numId w:val="62"/>
              </w:numPr>
              <w:tabs>
                <w:tab w:val="left" w:pos="709"/>
              </w:tabs>
              <w:spacing w:line="256" w:lineRule="auto"/>
              <w:contextualSpacing/>
              <w:jc w:val="center"/>
              <w:rPr>
                <w:ins w:id="4144"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F0130B4" w14:textId="77777777" w:rsidR="005F00F1" w:rsidRDefault="005F00F1" w:rsidP="005518FF">
            <w:pPr>
              <w:spacing w:line="256" w:lineRule="auto"/>
              <w:ind w:firstLine="0"/>
              <w:rPr>
                <w:ins w:id="4145" w:author="Nguyen Duc Anh" w:date="2025-09-27T11:57:00Z"/>
                <w:rFonts w:asciiTheme="majorHAnsi" w:hAnsiTheme="majorHAnsi" w:cstheme="majorHAnsi"/>
                <w:sz w:val="24"/>
                <w:szCs w:val="24"/>
              </w:rPr>
            </w:pPr>
            <w:ins w:id="4146" w:author="Nguyen Duc Anh" w:date="2025-09-27T11:57:00Z">
              <w:r>
                <w:rPr>
                  <w:rFonts w:asciiTheme="majorHAnsi" w:hAnsiTheme="majorHAnsi" w:cstheme="majorHAnsi"/>
                  <w:sz w:val="24"/>
                  <w:szCs w:val="24"/>
                </w:rPr>
                <w:t>Khác</w:t>
              </w:r>
            </w:ins>
          </w:p>
        </w:tc>
        <w:tc>
          <w:tcPr>
            <w:tcW w:w="1242" w:type="dxa"/>
            <w:tcBorders>
              <w:top w:val="single" w:sz="4" w:space="0" w:color="000000"/>
              <w:left w:val="single" w:sz="4" w:space="0" w:color="000000"/>
              <w:bottom w:val="single" w:sz="4" w:space="0" w:color="000000"/>
              <w:right w:val="single" w:sz="4" w:space="0" w:color="000000"/>
            </w:tcBorders>
          </w:tcPr>
          <w:p w14:paraId="5BB63B10" w14:textId="77777777" w:rsidR="005F00F1" w:rsidRDefault="005F00F1" w:rsidP="005518FF">
            <w:pPr>
              <w:spacing w:line="256" w:lineRule="auto"/>
              <w:ind w:firstLine="0"/>
              <w:rPr>
                <w:ins w:id="4147" w:author="Nguyen Duc Anh" w:date="2025-09-27T11:57:00Z"/>
                <w:rFonts w:asciiTheme="majorHAnsi" w:hAnsiTheme="majorHAnsi" w:cstheme="majorHAnsi"/>
                <w:sz w:val="24"/>
                <w:szCs w:val="24"/>
              </w:rPr>
            </w:pPr>
            <w:ins w:id="4148" w:author="Nguyen Duc Anh" w:date="2025-09-27T11:57:00Z">
              <w:r>
                <w:rPr>
                  <w:rFonts w:asciiTheme="majorHAnsi" w:hAnsiTheme="majorHAnsi" w:cstheme="majorHAnsi"/>
                  <w:sz w:val="24"/>
                  <w:szCs w:val="24"/>
                </w:rPr>
                <w:t>Text</w:t>
              </w:r>
            </w:ins>
          </w:p>
        </w:tc>
        <w:tc>
          <w:tcPr>
            <w:tcW w:w="911" w:type="dxa"/>
            <w:tcBorders>
              <w:top w:val="single" w:sz="4" w:space="0" w:color="000000"/>
              <w:left w:val="single" w:sz="4" w:space="0" w:color="000000"/>
              <w:bottom w:val="single" w:sz="4" w:space="0" w:color="000000"/>
              <w:right w:val="single" w:sz="4" w:space="0" w:color="000000"/>
            </w:tcBorders>
          </w:tcPr>
          <w:p w14:paraId="7904AE33" w14:textId="77777777" w:rsidR="005F00F1" w:rsidRDefault="005F00F1" w:rsidP="005518FF">
            <w:pPr>
              <w:spacing w:line="256" w:lineRule="auto"/>
              <w:ind w:firstLine="0"/>
              <w:rPr>
                <w:ins w:id="4149" w:author="Nguyen Duc Anh" w:date="2025-09-27T11:57:00Z"/>
                <w:rFonts w:asciiTheme="majorHAnsi" w:hAnsiTheme="majorHAnsi" w:cstheme="majorHAnsi"/>
                <w:sz w:val="24"/>
                <w:szCs w:val="24"/>
              </w:rPr>
            </w:pPr>
            <w:ins w:id="4150"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439BCF1E" w14:textId="77777777" w:rsidR="005F00F1" w:rsidRPr="00164A02" w:rsidRDefault="005F00F1" w:rsidP="005518FF">
            <w:pPr>
              <w:spacing w:line="256" w:lineRule="auto"/>
              <w:ind w:firstLine="0"/>
              <w:rPr>
                <w:ins w:id="4151" w:author="Nguyen Duc Anh" w:date="2025-09-27T11:57:00Z"/>
                <w:rFonts w:asciiTheme="majorHAnsi" w:hAnsiTheme="majorHAnsi" w:cstheme="majorHAnsi"/>
                <w:sz w:val="24"/>
                <w:szCs w:val="24"/>
              </w:rPr>
            </w:pPr>
            <w:ins w:id="4152" w:author="Nguyen Duc Anh" w:date="2025-09-27T11:57:00Z">
              <w:r w:rsidRPr="00D35B6E">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4B657DA7" w14:textId="77777777" w:rsidR="005F00F1" w:rsidRDefault="005F00F1" w:rsidP="005518FF">
            <w:pPr>
              <w:spacing w:line="256" w:lineRule="auto"/>
              <w:ind w:firstLine="0"/>
              <w:rPr>
                <w:ins w:id="4153" w:author="Nguyen Duc Anh" w:date="2025-09-27T11:57:00Z"/>
                <w:rFonts w:asciiTheme="majorHAnsi" w:hAnsiTheme="majorHAnsi" w:cstheme="majorHAnsi"/>
                <w:sz w:val="24"/>
                <w:szCs w:val="24"/>
              </w:rPr>
            </w:pPr>
            <w:ins w:id="4154"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0F923BA6" w14:textId="77777777" w:rsidR="005F00F1" w:rsidRDefault="005F00F1" w:rsidP="005518FF">
            <w:pPr>
              <w:spacing w:line="256" w:lineRule="auto"/>
              <w:ind w:firstLine="0"/>
              <w:rPr>
                <w:ins w:id="4155" w:author="Nguyen Duc Anh" w:date="2025-09-27T11:57:00Z"/>
                <w:rFonts w:asciiTheme="majorHAnsi" w:hAnsiTheme="majorHAnsi" w:cstheme="majorHAnsi"/>
                <w:sz w:val="24"/>
                <w:szCs w:val="24"/>
              </w:rPr>
            </w:pPr>
            <w:ins w:id="4156" w:author="Nguyen Duc Anh" w:date="2025-09-27T11:57:00Z">
              <w:r>
                <w:rPr>
                  <w:rFonts w:asciiTheme="majorHAnsi" w:hAnsiTheme="majorHAnsi" w:cstheme="majorHAnsi"/>
                  <w:sz w:val="24"/>
                  <w:szCs w:val="24"/>
                </w:rPr>
                <w:t>Hiển thị hoặc nhập thêm dữ liệu của khách hàng mua/bán ngoại tệ nếu cần</w:t>
              </w:r>
            </w:ins>
          </w:p>
          <w:p w14:paraId="780709D2" w14:textId="77777777" w:rsidR="005F00F1" w:rsidRDefault="005F00F1" w:rsidP="005518FF">
            <w:pPr>
              <w:spacing w:line="256" w:lineRule="auto"/>
              <w:ind w:firstLine="0"/>
              <w:rPr>
                <w:ins w:id="4157" w:author="Nguyen Duc Anh" w:date="2025-09-27T11:57:00Z"/>
                <w:rFonts w:asciiTheme="majorHAnsi" w:hAnsiTheme="majorHAnsi" w:cstheme="majorHAnsi"/>
                <w:sz w:val="24"/>
                <w:szCs w:val="24"/>
              </w:rPr>
            </w:pPr>
            <w:ins w:id="4158" w:author="Nguyen Duc Anh" w:date="2025-09-27T11:57:00Z">
              <w:r>
                <w:rPr>
                  <w:rFonts w:asciiTheme="majorHAnsi" w:hAnsiTheme="majorHAnsi" w:cstheme="majorHAnsi"/>
                  <w:sz w:val="24"/>
                  <w:szCs w:val="24"/>
                </w:rPr>
                <w:t>Hiển thị khi truy vấn mã khách hàng thành công.</w:t>
              </w:r>
            </w:ins>
          </w:p>
        </w:tc>
      </w:tr>
      <w:tr w:rsidR="005F00F1" w:rsidRPr="00644FCA" w14:paraId="42C1F572" w14:textId="77777777" w:rsidTr="005518FF">
        <w:trPr>
          <w:trHeight w:val="748"/>
          <w:ins w:id="4159"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397645A1" w14:textId="77777777" w:rsidR="005F00F1" w:rsidRPr="00644FCA" w:rsidRDefault="005F00F1" w:rsidP="005F00F1">
            <w:pPr>
              <w:numPr>
                <w:ilvl w:val="0"/>
                <w:numId w:val="62"/>
              </w:numPr>
              <w:tabs>
                <w:tab w:val="left" w:pos="709"/>
              </w:tabs>
              <w:spacing w:line="256" w:lineRule="auto"/>
              <w:contextualSpacing/>
              <w:jc w:val="center"/>
              <w:rPr>
                <w:ins w:id="4160"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959FC92" w14:textId="77777777" w:rsidR="005F00F1" w:rsidRDefault="005F00F1" w:rsidP="005518FF">
            <w:pPr>
              <w:spacing w:line="256" w:lineRule="auto"/>
              <w:ind w:firstLine="0"/>
              <w:rPr>
                <w:ins w:id="4161" w:author="Nguyen Duc Anh" w:date="2025-09-27T11:57:00Z"/>
                <w:rFonts w:asciiTheme="majorHAnsi" w:hAnsiTheme="majorHAnsi" w:cstheme="majorHAnsi"/>
                <w:sz w:val="24"/>
                <w:szCs w:val="24"/>
              </w:rPr>
            </w:pPr>
            <w:ins w:id="4162" w:author="Nguyen Duc Anh" w:date="2025-09-27T11:57:00Z">
              <w:r>
                <w:rPr>
                  <w:rFonts w:asciiTheme="majorHAnsi" w:hAnsiTheme="majorHAnsi" w:cstheme="majorHAnsi"/>
                  <w:sz w:val="24"/>
                  <w:szCs w:val="24"/>
                </w:rPr>
                <w:t>Địa chỉ</w:t>
              </w:r>
            </w:ins>
          </w:p>
        </w:tc>
        <w:tc>
          <w:tcPr>
            <w:tcW w:w="1242" w:type="dxa"/>
            <w:tcBorders>
              <w:top w:val="single" w:sz="4" w:space="0" w:color="000000"/>
              <w:left w:val="single" w:sz="4" w:space="0" w:color="000000"/>
              <w:bottom w:val="single" w:sz="4" w:space="0" w:color="000000"/>
              <w:right w:val="single" w:sz="4" w:space="0" w:color="000000"/>
            </w:tcBorders>
          </w:tcPr>
          <w:p w14:paraId="5C3B20AA" w14:textId="77777777" w:rsidR="005F00F1" w:rsidRDefault="005F00F1" w:rsidP="005518FF">
            <w:pPr>
              <w:spacing w:line="256" w:lineRule="auto"/>
              <w:ind w:firstLine="0"/>
              <w:rPr>
                <w:ins w:id="4163" w:author="Nguyen Duc Anh" w:date="2025-09-27T11:57:00Z"/>
                <w:rFonts w:asciiTheme="majorHAnsi" w:hAnsiTheme="majorHAnsi" w:cstheme="majorHAnsi"/>
                <w:sz w:val="24"/>
                <w:szCs w:val="24"/>
              </w:rPr>
            </w:pPr>
            <w:ins w:id="4164" w:author="Nguyen Duc Anh" w:date="2025-09-27T11:57:00Z">
              <w:r>
                <w:rPr>
                  <w:rFonts w:asciiTheme="majorHAnsi" w:hAnsiTheme="majorHAnsi" w:cstheme="majorHAnsi"/>
                  <w:sz w:val="24"/>
                  <w:szCs w:val="24"/>
                </w:rPr>
                <w:t>Text</w:t>
              </w:r>
            </w:ins>
          </w:p>
        </w:tc>
        <w:tc>
          <w:tcPr>
            <w:tcW w:w="911" w:type="dxa"/>
            <w:tcBorders>
              <w:top w:val="single" w:sz="4" w:space="0" w:color="000000"/>
              <w:left w:val="single" w:sz="4" w:space="0" w:color="000000"/>
              <w:bottom w:val="single" w:sz="4" w:space="0" w:color="000000"/>
              <w:right w:val="single" w:sz="4" w:space="0" w:color="000000"/>
            </w:tcBorders>
          </w:tcPr>
          <w:p w14:paraId="6360F95D" w14:textId="77777777" w:rsidR="005F00F1" w:rsidRDefault="005F00F1" w:rsidP="005518FF">
            <w:pPr>
              <w:spacing w:line="256" w:lineRule="auto"/>
              <w:ind w:firstLine="0"/>
              <w:rPr>
                <w:ins w:id="4165" w:author="Nguyen Duc Anh" w:date="2025-09-27T11:57:00Z"/>
                <w:rFonts w:asciiTheme="majorHAnsi" w:hAnsiTheme="majorHAnsi" w:cstheme="majorHAnsi"/>
                <w:sz w:val="24"/>
                <w:szCs w:val="24"/>
              </w:rPr>
            </w:pPr>
            <w:ins w:id="4166"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1A4B5C4C" w14:textId="77777777" w:rsidR="005F00F1" w:rsidRPr="00164A02" w:rsidRDefault="005F00F1" w:rsidP="005518FF">
            <w:pPr>
              <w:spacing w:line="256" w:lineRule="auto"/>
              <w:ind w:firstLine="0"/>
              <w:rPr>
                <w:ins w:id="4167" w:author="Nguyen Duc Anh" w:date="2025-09-27T11:57:00Z"/>
                <w:rFonts w:asciiTheme="majorHAnsi" w:hAnsiTheme="majorHAnsi" w:cstheme="majorHAnsi"/>
                <w:sz w:val="24"/>
                <w:szCs w:val="24"/>
              </w:rPr>
            </w:pPr>
            <w:ins w:id="4168" w:author="Nguyen Duc Anh" w:date="2025-09-27T11:57:00Z">
              <w:r w:rsidRPr="00D35B6E">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58209E95" w14:textId="77777777" w:rsidR="005F00F1" w:rsidRDefault="005F00F1" w:rsidP="005518FF">
            <w:pPr>
              <w:spacing w:line="256" w:lineRule="auto"/>
              <w:ind w:firstLine="0"/>
              <w:rPr>
                <w:ins w:id="4169" w:author="Nguyen Duc Anh" w:date="2025-09-27T11:57:00Z"/>
                <w:rFonts w:asciiTheme="majorHAnsi" w:hAnsiTheme="majorHAnsi" w:cstheme="majorHAnsi"/>
                <w:sz w:val="24"/>
                <w:szCs w:val="24"/>
              </w:rPr>
            </w:pPr>
            <w:ins w:id="4170"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7670A533" w14:textId="77777777" w:rsidR="005F00F1" w:rsidRDefault="005F00F1" w:rsidP="005518FF">
            <w:pPr>
              <w:spacing w:line="256" w:lineRule="auto"/>
              <w:ind w:firstLine="0"/>
              <w:rPr>
                <w:ins w:id="4171" w:author="Nguyen Duc Anh" w:date="2025-09-27T11:57:00Z"/>
                <w:rFonts w:asciiTheme="majorHAnsi" w:hAnsiTheme="majorHAnsi" w:cstheme="majorHAnsi"/>
                <w:sz w:val="24"/>
                <w:szCs w:val="24"/>
              </w:rPr>
            </w:pPr>
            <w:ins w:id="4172" w:author="Nguyen Duc Anh" w:date="2025-09-27T11:57:00Z">
              <w:r>
                <w:rPr>
                  <w:rFonts w:asciiTheme="majorHAnsi" w:hAnsiTheme="majorHAnsi" w:cstheme="majorHAnsi"/>
                  <w:sz w:val="24"/>
                  <w:szCs w:val="24"/>
                </w:rPr>
                <w:t>Hiển thị hoặc nhập</w:t>
              </w:r>
              <w:r w:rsidRPr="00273B67">
                <w:rPr>
                  <w:rFonts w:asciiTheme="majorHAnsi" w:hAnsiTheme="majorHAnsi" w:cstheme="majorHAnsi"/>
                  <w:sz w:val="24"/>
                  <w:szCs w:val="24"/>
                </w:rPr>
                <w:t xml:space="preserve"> </w:t>
              </w:r>
              <w:r>
                <w:rPr>
                  <w:rFonts w:asciiTheme="majorHAnsi" w:hAnsiTheme="majorHAnsi" w:cstheme="majorHAnsi"/>
                  <w:sz w:val="24"/>
                  <w:szCs w:val="24"/>
                </w:rPr>
                <w:t>địa chỉ của khách hàng mua/bán ngoại tệ</w:t>
              </w:r>
            </w:ins>
          </w:p>
          <w:p w14:paraId="5A7E8505" w14:textId="77777777" w:rsidR="005F00F1" w:rsidRDefault="005F00F1" w:rsidP="005518FF">
            <w:pPr>
              <w:spacing w:line="256" w:lineRule="auto"/>
              <w:ind w:firstLine="0"/>
              <w:rPr>
                <w:ins w:id="4173" w:author="Nguyen Duc Anh" w:date="2025-09-27T11:57:00Z"/>
                <w:rFonts w:asciiTheme="majorHAnsi" w:hAnsiTheme="majorHAnsi" w:cstheme="majorHAnsi"/>
                <w:sz w:val="24"/>
                <w:szCs w:val="24"/>
              </w:rPr>
            </w:pPr>
            <w:ins w:id="4174" w:author="Nguyen Duc Anh" w:date="2025-09-27T11:57:00Z">
              <w:r>
                <w:rPr>
                  <w:rFonts w:asciiTheme="majorHAnsi" w:hAnsiTheme="majorHAnsi" w:cstheme="majorHAnsi"/>
                  <w:sz w:val="24"/>
                  <w:szCs w:val="24"/>
                </w:rPr>
                <w:t>Hiển thị khi truy vấn mã khách hàng thành công.</w:t>
              </w:r>
            </w:ins>
          </w:p>
        </w:tc>
      </w:tr>
      <w:tr w:rsidR="005F00F1" w:rsidRPr="00644FCA" w14:paraId="7F43170E" w14:textId="77777777" w:rsidTr="005518FF">
        <w:trPr>
          <w:trHeight w:val="748"/>
          <w:ins w:id="4175"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25F1EE15" w14:textId="77777777" w:rsidR="005F00F1" w:rsidRPr="00644FCA" w:rsidRDefault="005F00F1" w:rsidP="005F00F1">
            <w:pPr>
              <w:numPr>
                <w:ilvl w:val="0"/>
                <w:numId w:val="62"/>
              </w:numPr>
              <w:tabs>
                <w:tab w:val="left" w:pos="709"/>
              </w:tabs>
              <w:spacing w:line="256" w:lineRule="auto"/>
              <w:contextualSpacing/>
              <w:jc w:val="center"/>
              <w:rPr>
                <w:ins w:id="4176"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4D476309" w14:textId="77777777" w:rsidR="005F00F1" w:rsidRPr="00644FCA" w:rsidRDefault="005F00F1" w:rsidP="005518FF">
            <w:pPr>
              <w:spacing w:line="256" w:lineRule="auto"/>
              <w:ind w:firstLine="0"/>
              <w:rPr>
                <w:ins w:id="4177" w:author="Nguyen Duc Anh" w:date="2025-09-27T11:57:00Z"/>
                <w:rFonts w:asciiTheme="majorHAnsi" w:hAnsiTheme="majorHAnsi" w:cstheme="majorHAnsi"/>
                <w:sz w:val="24"/>
                <w:szCs w:val="24"/>
              </w:rPr>
            </w:pPr>
            <w:ins w:id="4178" w:author="Nguyen Duc Anh" w:date="2025-09-27T11:57:00Z">
              <w:r>
                <w:rPr>
                  <w:rFonts w:asciiTheme="majorHAnsi" w:hAnsiTheme="majorHAnsi" w:cstheme="majorHAnsi"/>
                  <w:sz w:val="24"/>
                  <w:szCs w:val="24"/>
                </w:rPr>
                <w:t>Diễn giải</w:t>
              </w:r>
            </w:ins>
          </w:p>
        </w:tc>
        <w:tc>
          <w:tcPr>
            <w:tcW w:w="1242" w:type="dxa"/>
            <w:tcBorders>
              <w:top w:val="single" w:sz="4" w:space="0" w:color="000000"/>
              <w:left w:val="single" w:sz="4" w:space="0" w:color="000000"/>
              <w:bottom w:val="single" w:sz="4" w:space="0" w:color="000000"/>
              <w:right w:val="single" w:sz="4" w:space="0" w:color="000000"/>
            </w:tcBorders>
          </w:tcPr>
          <w:p w14:paraId="46AF2E14" w14:textId="77777777" w:rsidR="005F00F1" w:rsidRPr="00644FCA" w:rsidRDefault="005F00F1" w:rsidP="005518FF">
            <w:pPr>
              <w:spacing w:line="256" w:lineRule="auto"/>
              <w:ind w:firstLine="0"/>
              <w:rPr>
                <w:ins w:id="4179" w:author="Nguyen Duc Anh" w:date="2025-09-27T11:57:00Z"/>
                <w:rFonts w:asciiTheme="majorHAnsi" w:hAnsiTheme="majorHAnsi" w:cstheme="majorHAnsi"/>
                <w:sz w:val="24"/>
                <w:szCs w:val="24"/>
              </w:rPr>
            </w:pPr>
            <w:ins w:id="4180" w:author="Nguyen Duc Anh" w:date="2025-09-27T11:57:00Z">
              <w:r>
                <w:rPr>
                  <w:rFonts w:asciiTheme="majorHAnsi" w:hAnsiTheme="majorHAnsi" w:cstheme="majorHAnsi"/>
                  <w:sz w:val="24"/>
                  <w:szCs w:val="24"/>
                </w:rPr>
                <w:t>Text</w:t>
              </w:r>
            </w:ins>
          </w:p>
        </w:tc>
        <w:tc>
          <w:tcPr>
            <w:tcW w:w="911" w:type="dxa"/>
            <w:tcBorders>
              <w:top w:val="single" w:sz="4" w:space="0" w:color="000000"/>
              <w:left w:val="single" w:sz="4" w:space="0" w:color="000000"/>
              <w:bottom w:val="single" w:sz="4" w:space="0" w:color="000000"/>
              <w:right w:val="single" w:sz="4" w:space="0" w:color="000000"/>
            </w:tcBorders>
          </w:tcPr>
          <w:p w14:paraId="49879EFD" w14:textId="77777777" w:rsidR="005F00F1" w:rsidRPr="00644FCA" w:rsidRDefault="005F00F1" w:rsidP="005518FF">
            <w:pPr>
              <w:spacing w:line="256" w:lineRule="auto"/>
              <w:ind w:firstLine="0"/>
              <w:rPr>
                <w:ins w:id="4181" w:author="Nguyen Duc Anh" w:date="2025-09-27T11:57:00Z"/>
                <w:rFonts w:asciiTheme="majorHAnsi" w:hAnsiTheme="majorHAnsi" w:cstheme="majorHAnsi"/>
                <w:sz w:val="24"/>
                <w:szCs w:val="24"/>
              </w:rPr>
            </w:pPr>
            <w:ins w:id="4182"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72EB3510" w14:textId="77777777" w:rsidR="005F00F1" w:rsidRPr="00644FCA" w:rsidRDefault="005F00F1" w:rsidP="005518FF">
            <w:pPr>
              <w:spacing w:line="256" w:lineRule="auto"/>
              <w:ind w:firstLine="0"/>
              <w:rPr>
                <w:ins w:id="4183" w:author="Nguyen Duc Anh" w:date="2025-09-27T11:57:00Z"/>
                <w:rFonts w:asciiTheme="majorHAnsi" w:hAnsiTheme="majorHAnsi" w:cstheme="majorHAnsi"/>
                <w:sz w:val="24"/>
                <w:szCs w:val="24"/>
              </w:rPr>
            </w:pPr>
            <w:ins w:id="4184" w:author="Nguyen Duc Anh" w:date="2025-09-27T11:57:00Z">
              <w:r w:rsidRPr="00D35B6E">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445F88E5" w14:textId="77777777" w:rsidR="005F00F1" w:rsidRPr="00644FCA" w:rsidRDefault="005F00F1" w:rsidP="005518FF">
            <w:pPr>
              <w:spacing w:line="256" w:lineRule="auto"/>
              <w:ind w:firstLine="0"/>
              <w:rPr>
                <w:ins w:id="4185" w:author="Nguyen Duc Anh" w:date="2025-09-27T11:57:00Z"/>
                <w:rFonts w:asciiTheme="majorHAnsi" w:hAnsiTheme="majorHAnsi" w:cstheme="majorHAnsi"/>
                <w:sz w:val="24"/>
                <w:szCs w:val="24"/>
              </w:rPr>
            </w:pPr>
            <w:ins w:id="4186"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20138A31" w14:textId="77777777" w:rsidR="005F00F1" w:rsidRDefault="005F00F1" w:rsidP="005518FF">
            <w:pPr>
              <w:spacing w:line="256" w:lineRule="auto"/>
              <w:ind w:firstLine="0"/>
              <w:rPr>
                <w:ins w:id="4187" w:author="Nguyen Duc Anh" w:date="2025-09-27T11:57:00Z"/>
                <w:rFonts w:asciiTheme="majorHAnsi" w:hAnsiTheme="majorHAnsi" w:cstheme="majorHAnsi"/>
                <w:sz w:val="24"/>
                <w:szCs w:val="24"/>
              </w:rPr>
            </w:pPr>
            <w:ins w:id="4188" w:author="Nguyen Duc Anh" w:date="2025-09-27T11:57:00Z">
              <w:r>
                <w:rPr>
                  <w:rFonts w:asciiTheme="majorHAnsi" w:hAnsiTheme="majorHAnsi" w:cstheme="majorHAnsi"/>
                  <w:sz w:val="24"/>
                  <w:szCs w:val="24"/>
                </w:rPr>
                <w:t xml:space="preserve">Hiển thị hoặc nhập diễn giải </w:t>
              </w:r>
            </w:ins>
          </w:p>
          <w:p w14:paraId="28A93AD7" w14:textId="77777777" w:rsidR="005F00F1" w:rsidRPr="00644FCA" w:rsidRDefault="005F00F1" w:rsidP="005518FF">
            <w:pPr>
              <w:spacing w:line="256" w:lineRule="auto"/>
              <w:ind w:firstLine="0"/>
              <w:rPr>
                <w:ins w:id="4189" w:author="Nguyen Duc Anh" w:date="2025-09-27T11:57:00Z"/>
                <w:rFonts w:asciiTheme="majorHAnsi" w:hAnsiTheme="majorHAnsi" w:cstheme="majorHAnsi"/>
                <w:sz w:val="24"/>
                <w:szCs w:val="24"/>
              </w:rPr>
            </w:pPr>
            <w:ins w:id="4190" w:author="Nguyen Duc Anh" w:date="2025-09-27T11:57:00Z">
              <w:r>
                <w:rPr>
                  <w:rFonts w:asciiTheme="majorHAnsi" w:hAnsiTheme="majorHAnsi" w:cstheme="majorHAnsi"/>
                  <w:sz w:val="24"/>
                  <w:szCs w:val="24"/>
                </w:rPr>
                <w:t>Hiển thị mặc định và không cho sửa nếu mở lập hạch toán từ màn hình chi tiết đề nghị.</w:t>
              </w:r>
            </w:ins>
          </w:p>
        </w:tc>
      </w:tr>
      <w:tr w:rsidR="005F00F1" w:rsidRPr="00644FCA" w14:paraId="22C46782" w14:textId="77777777" w:rsidTr="005518FF">
        <w:trPr>
          <w:trHeight w:val="748"/>
          <w:ins w:id="4191"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4BD862D4" w14:textId="77777777" w:rsidR="005F00F1" w:rsidRPr="00644FCA" w:rsidRDefault="005F00F1" w:rsidP="005F00F1">
            <w:pPr>
              <w:numPr>
                <w:ilvl w:val="0"/>
                <w:numId w:val="62"/>
              </w:numPr>
              <w:tabs>
                <w:tab w:val="left" w:pos="709"/>
              </w:tabs>
              <w:spacing w:line="256" w:lineRule="auto"/>
              <w:contextualSpacing/>
              <w:jc w:val="center"/>
              <w:rPr>
                <w:ins w:id="4192"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47544AD6" w14:textId="77777777" w:rsidR="005F00F1" w:rsidRDefault="005F00F1" w:rsidP="005518FF">
            <w:pPr>
              <w:spacing w:line="256" w:lineRule="auto"/>
              <w:ind w:firstLine="0"/>
              <w:rPr>
                <w:ins w:id="4193" w:author="Nguyen Duc Anh" w:date="2025-09-27T11:57:00Z"/>
                <w:rFonts w:asciiTheme="majorHAnsi" w:hAnsiTheme="majorHAnsi" w:cstheme="majorHAnsi"/>
                <w:sz w:val="24"/>
                <w:szCs w:val="24"/>
              </w:rPr>
            </w:pPr>
            <w:ins w:id="4194" w:author="Nguyen Duc Anh" w:date="2025-09-27T11:57:00Z">
              <w:r>
                <w:rPr>
                  <w:rFonts w:asciiTheme="majorHAnsi" w:hAnsiTheme="majorHAnsi" w:cstheme="majorHAnsi"/>
                  <w:sz w:val="24"/>
                  <w:szCs w:val="24"/>
                </w:rPr>
                <w:t>Mục đích</w:t>
              </w:r>
            </w:ins>
          </w:p>
        </w:tc>
        <w:tc>
          <w:tcPr>
            <w:tcW w:w="1242" w:type="dxa"/>
            <w:tcBorders>
              <w:top w:val="single" w:sz="4" w:space="0" w:color="000000"/>
              <w:left w:val="single" w:sz="4" w:space="0" w:color="000000"/>
              <w:bottom w:val="single" w:sz="4" w:space="0" w:color="000000"/>
              <w:right w:val="single" w:sz="4" w:space="0" w:color="000000"/>
            </w:tcBorders>
          </w:tcPr>
          <w:p w14:paraId="07C7DC32" w14:textId="77777777" w:rsidR="005F00F1" w:rsidRDefault="005F00F1" w:rsidP="005518FF">
            <w:pPr>
              <w:spacing w:line="256" w:lineRule="auto"/>
              <w:ind w:firstLine="0"/>
              <w:rPr>
                <w:ins w:id="4195" w:author="Nguyen Duc Anh" w:date="2025-09-27T11:57:00Z"/>
                <w:rFonts w:asciiTheme="majorHAnsi" w:hAnsiTheme="majorHAnsi" w:cstheme="majorHAnsi"/>
                <w:sz w:val="24"/>
                <w:szCs w:val="24"/>
              </w:rPr>
            </w:pPr>
            <w:ins w:id="4196" w:author="Nguyen Duc Anh" w:date="2025-09-27T11:57:00Z">
              <w:r>
                <w:rPr>
                  <w:rFonts w:asciiTheme="majorHAnsi" w:hAnsiTheme="majorHAnsi" w:cstheme="majorHAnsi"/>
                  <w:sz w:val="24"/>
                  <w:szCs w:val="24"/>
                </w:rPr>
                <w:t>Dropdownlist</w:t>
              </w:r>
            </w:ins>
          </w:p>
        </w:tc>
        <w:tc>
          <w:tcPr>
            <w:tcW w:w="911" w:type="dxa"/>
            <w:tcBorders>
              <w:top w:val="single" w:sz="4" w:space="0" w:color="000000"/>
              <w:left w:val="single" w:sz="4" w:space="0" w:color="000000"/>
              <w:bottom w:val="single" w:sz="4" w:space="0" w:color="000000"/>
              <w:right w:val="single" w:sz="4" w:space="0" w:color="000000"/>
            </w:tcBorders>
          </w:tcPr>
          <w:p w14:paraId="19572596" w14:textId="77777777" w:rsidR="005F00F1" w:rsidRDefault="005F00F1" w:rsidP="005518FF">
            <w:pPr>
              <w:spacing w:line="256" w:lineRule="auto"/>
              <w:ind w:firstLine="0"/>
              <w:rPr>
                <w:ins w:id="4197" w:author="Nguyen Duc Anh" w:date="2025-09-27T11:57:00Z"/>
                <w:rFonts w:asciiTheme="majorHAnsi" w:hAnsiTheme="majorHAnsi" w:cstheme="majorHAnsi"/>
                <w:sz w:val="24"/>
                <w:szCs w:val="24"/>
              </w:rPr>
            </w:pPr>
            <w:ins w:id="4198"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3F49A08B" w14:textId="77777777" w:rsidR="005F00F1" w:rsidRPr="00D35B6E" w:rsidRDefault="005F00F1" w:rsidP="005518FF">
            <w:pPr>
              <w:spacing w:line="256" w:lineRule="auto"/>
              <w:ind w:firstLine="0"/>
              <w:rPr>
                <w:ins w:id="4199" w:author="Nguyen Duc Anh" w:date="2025-09-27T11:57:00Z"/>
                <w:rFonts w:asciiTheme="majorHAnsi" w:hAnsiTheme="majorHAnsi" w:cstheme="majorHAnsi"/>
                <w:sz w:val="24"/>
                <w:szCs w:val="24"/>
              </w:rPr>
            </w:pPr>
            <w:ins w:id="4200" w:author="Nguyen Duc Anh" w:date="2025-09-27T11:57:00Z">
              <w:r>
                <w:rPr>
                  <w:rFonts w:asciiTheme="majorHAnsi" w:hAnsiTheme="majorHAnsi" w:cstheme="majorHAnsi"/>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06A0BF0E" w14:textId="77777777" w:rsidR="005F00F1" w:rsidRDefault="005F00F1" w:rsidP="005518FF">
            <w:pPr>
              <w:spacing w:line="256" w:lineRule="auto"/>
              <w:ind w:firstLine="0"/>
              <w:rPr>
                <w:ins w:id="4201" w:author="Nguyen Duc Anh" w:date="2025-09-27T11:57:00Z"/>
                <w:rFonts w:asciiTheme="majorHAnsi" w:hAnsiTheme="majorHAnsi" w:cstheme="majorHAnsi"/>
                <w:sz w:val="24"/>
                <w:szCs w:val="24"/>
              </w:rPr>
            </w:pPr>
            <w:ins w:id="4202" w:author="Nguyen Duc Anh" w:date="2025-09-27T11:57:00Z">
              <w:r>
                <w:rPr>
                  <w:rFonts w:asciiTheme="majorHAnsi" w:hAnsiTheme="majorHAnsi" w:cstheme="majorHAnsi"/>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5FCE254B" w14:textId="77777777" w:rsidR="005F00F1" w:rsidRDefault="005F00F1" w:rsidP="005518FF">
            <w:pPr>
              <w:spacing w:after="160" w:line="256" w:lineRule="auto"/>
              <w:ind w:firstLine="0"/>
              <w:rPr>
                <w:ins w:id="4203" w:author="Nguyen Duc Anh" w:date="2025-09-27T11:57:00Z"/>
                <w:rFonts w:asciiTheme="majorHAnsi" w:hAnsiTheme="majorHAnsi" w:cstheme="majorHAnsi"/>
                <w:sz w:val="24"/>
                <w:szCs w:val="24"/>
              </w:rPr>
            </w:pPr>
            <w:ins w:id="4204" w:author="Nguyen Duc Anh" w:date="2025-09-27T11:57:00Z">
              <w:r>
                <w:rPr>
                  <w:rFonts w:asciiTheme="majorHAnsi" w:hAnsiTheme="majorHAnsi" w:cstheme="majorHAnsi"/>
                  <w:sz w:val="24"/>
                  <w:szCs w:val="24"/>
                </w:rPr>
                <w:t>Chọn nội dung mục đích:</w:t>
              </w:r>
            </w:ins>
          </w:p>
          <w:p w14:paraId="0279AAB5" w14:textId="77777777" w:rsidR="005F00F1" w:rsidRDefault="005F00F1" w:rsidP="005518FF">
            <w:pPr>
              <w:spacing w:after="160" w:line="256" w:lineRule="auto"/>
              <w:ind w:firstLine="0"/>
              <w:rPr>
                <w:ins w:id="4205" w:author="Nguyen Duc Anh" w:date="2025-09-27T11:57:00Z"/>
                <w:rFonts w:asciiTheme="majorHAnsi" w:hAnsiTheme="majorHAnsi" w:cstheme="majorHAnsi"/>
                <w:sz w:val="24"/>
                <w:szCs w:val="24"/>
              </w:rPr>
            </w:pPr>
            <w:ins w:id="4206" w:author="Nguyen Duc Anh" w:date="2025-09-27T11:57:00Z">
              <w:r>
                <w:rPr>
                  <w:rFonts w:asciiTheme="majorHAnsi" w:hAnsiTheme="majorHAnsi" w:cstheme="majorHAnsi"/>
                  <w:sz w:val="24"/>
                  <w:szCs w:val="24"/>
                </w:rPr>
                <w:t>- Học tập, chữa bệnh</w:t>
              </w:r>
            </w:ins>
          </w:p>
          <w:p w14:paraId="109689EB" w14:textId="77777777" w:rsidR="005F00F1" w:rsidRDefault="005F00F1" w:rsidP="005518FF">
            <w:pPr>
              <w:spacing w:after="160" w:line="256" w:lineRule="auto"/>
              <w:ind w:firstLine="0"/>
              <w:rPr>
                <w:ins w:id="4207" w:author="Nguyen Duc Anh" w:date="2025-09-27T11:57:00Z"/>
                <w:rFonts w:asciiTheme="majorHAnsi" w:hAnsiTheme="majorHAnsi" w:cstheme="majorHAnsi"/>
                <w:sz w:val="24"/>
                <w:szCs w:val="24"/>
              </w:rPr>
            </w:pPr>
            <w:ins w:id="4208" w:author="Nguyen Duc Anh" w:date="2025-09-27T11:57:00Z">
              <w:r>
                <w:rPr>
                  <w:rFonts w:asciiTheme="majorHAnsi" w:hAnsiTheme="majorHAnsi" w:cstheme="majorHAnsi"/>
                  <w:sz w:val="24"/>
                  <w:szCs w:val="24"/>
                </w:rPr>
                <w:t>- Đi công tác, du lịch, thăm viếng ở nước ngoài</w:t>
              </w:r>
            </w:ins>
          </w:p>
          <w:p w14:paraId="7A35BDA2" w14:textId="77777777" w:rsidR="005F00F1" w:rsidRDefault="005F00F1" w:rsidP="005518FF">
            <w:pPr>
              <w:spacing w:after="160" w:line="256" w:lineRule="auto"/>
              <w:ind w:firstLine="0"/>
              <w:rPr>
                <w:ins w:id="4209" w:author="Nguyen Duc Anh" w:date="2025-09-27T11:57:00Z"/>
                <w:rFonts w:asciiTheme="majorHAnsi" w:hAnsiTheme="majorHAnsi" w:cstheme="majorHAnsi"/>
                <w:sz w:val="24"/>
                <w:szCs w:val="24"/>
              </w:rPr>
            </w:pPr>
            <w:ins w:id="4210" w:author="Nguyen Duc Anh" w:date="2025-09-27T11:57:00Z">
              <w:r>
                <w:rPr>
                  <w:rFonts w:asciiTheme="majorHAnsi" w:hAnsiTheme="majorHAnsi" w:cstheme="majorHAnsi"/>
                  <w:sz w:val="24"/>
                  <w:szCs w:val="24"/>
                </w:rPr>
                <w:t>- Mua ngoại tệ mang ra nước ngoài từ nguồn thu hợp pháp bằng VND</w:t>
              </w:r>
            </w:ins>
          </w:p>
          <w:p w14:paraId="7AB8E8B5" w14:textId="77777777" w:rsidR="005F00F1" w:rsidRDefault="005F00F1" w:rsidP="005518FF">
            <w:pPr>
              <w:spacing w:line="256" w:lineRule="auto"/>
              <w:ind w:firstLine="0"/>
              <w:rPr>
                <w:ins w:id="4211" w:author="Nguyen Duc Anh" w:date="2025-09-27T11:57:00Z"/>
                <w:rFonts w:asciiTheme="majorHAnsi" w:hAnsiTheme="majorHAnsi" w:cstheme="majorHAnsi"/>
                <w:sz w:val="24"/>
                <w:szCs w:val="24"/>
              </w:rPr>
            </w:pPr>
            <w:ins w:id="4212" w:author="Nguyen Duc Anh" w:date="2025-09-27T11:57:00Z">
              <w:r>
                <w:rPr>
                  <w:rFonts w:asciiTheme="majorHAnsi" w:hAnsiTheme="majorHAnsi" w:cstheme="majorHAnsi"/>
                  <w:sz w:val="24"/>
                  <w:szCs w:val="24"/>
                </w:rPr>
                <w:t>- Mục đích khác: thêm trường ghi chú để nhập</w:t>
              </w:r>
            </w:ins>
          </w:p>
        </w:tc>
      </w:tr>
      <w:tr w:rsidR="005F00F1" w:rsidRPr="00644FCA" w14:paraId="7AA6340E" w14:textId="77777777" w:rsidTr="005518FF">
        <w:trPr>
          <w:trHeight w:val="748"/>
          <w:ins w:id="4213" w:author="Nguyen Duc Anh" w:date="2025-09-27T11:57:00Z"/>
        </w:trPr>
        <w:tc>
          <w:tcPr>
            <w:tcW w:w="10100" w:type="dxa"/>
            <w:gridSpan w:val="7"/>
            <w:tcBorders>
              <w:top w:val="single" w:sz="4" w:space="0" w:color="000000"/>
              <w:left w:val="single" w:sz="4" w:space="0" w:color="000000"/>
              <w:bottom w:val="single" w:sz="4" w:space="0" w:color="000000"/>
              <w:right w:val="single" w:sz="4" w:space="0" w:color="000000"/>
            </w:tcBorders>
          </w:tcPr>
          <w:p w14:paraId="63C3B486" w14:textId="77777777" w:rsidR="005F00F1" w:rsidRDefault="005F00F1" w:rsidP="005518FF">
            <w:pPr>
              <w:spacing w:line="256" w:lineRule="auto"/>
              <w:ind w:firstLine="0"/>
              <w:rPr>
                <w:ins w:id="4214" w:author="Nguyen Duc Anh" w:date="2025-09-27T11:57:00Z"/>
                <w:rFonts w:asciiTheme="majorHAnsi" w:hAnsiTheme="majorHAnsi" w:cstheme="majorHAnsi"/>
                <w:b/>
                <w:sz w:val="24"/>
                <w:szCs w:val="24"/>
              </w:rPr>
            </w:pPr>
            <w:ins w:id="4215" w:author="Nguyen Duc Anh" w:date="2025-09-27T11:57:00Z">
              <w:r w:rsidRPr="00151E2E">
                <w:rPr>
                  <w:rFonts w:asciiTheme="majorHAnsi" w:hAnsiTheme="majorHAnsi" w:cstheme="majorHAnsi"/>
                  <w:b/>
                  <w:sz w:val="24"/>
                  <w:szCs w:val="24"/>
                </w:rPr>
                <w:t>Thông tin bảng kê tiền</w:t>
              </w:r>
            </w:ins>
          </w:p>
          <w:p w14:paraId="65F171C3" w14:textId="77777777" w:rsidR="005F00F1" w:rsidRDefault="005F00F1" w:rsidP="005518FF">
            <w:pPr>
              <w:spacing w:line="256" w:lineRule="auto"/>
              <w:ind w:firstLine="0"/>
              <w:rPr>
                <w:ins w:id="4216" w:author="Nguyen Duc Anh" w:date="2025-09-27T11:57:00Z"/>
                <w:rFonts w:asciiTheme="majorHAnsi" w:hAnsiTheme="majorHAnsi" w:cstheme="majorHAnsi"/>
                <w:sz w:val="24"/>
                <w:szCs w:val="24"/>
              </w:rPr>
            </w:pPr>
            <w:ins w:id="4217" w:author="Nguyen Duc Anh" w:date="2025-09-27T11:57:00Z">
              <w:r>
                <w:rPr>
                  <w:rFonts w:asciiTheme="majorHAnsi" w:hAnsiTheme="majorHAnsi" w:cstheme="majorHAnsi"/>
                  <w:sz w:val="24"/>
                  <w:szCs w:val="24"/>
                </w:rPr>
                <w:t>Hiển thị khi chọn loại thanh toán là tiền mặt</w:t>
              </w:r>
            </w:ins>
          </w:p>
        </w:tc>
      </w:tr>
      <w:tr w:rsidR="005F00F1" w:rsidRPr="00644FCA" w14:paraId="49B0C0E4" w14:textId="77777777" w:rsidTr="005518FF">
        <w:trPr>
          <w:trHeight w:val="748"/>
          <w:ins w:id="4218"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552804B5" w14:textId="77777777" w:rsidR="005F00F1" w:rsidRPr="00644FCA" w:rsidRDefault="005F00F1" w:rsidP="005518FF">
            <w:pPr>
              <w:tabs>
                <w:tab w:val="left" w:pos="709"/>
              </w:tabs>
              <w:spacing w:line="256" w:lineRule="auto"/>
              <w:ind w:firstLine="0"/>
              <w:contextualSpacing/>
              <w:jc w:val="both"/>
              <w:rPr>
                <w:ins w:id="4219" w:author="Nguyen Duc Anh" w:date="2025-09-27T11:57:00Z"/>
                <w:rFonts w:asciiTheme="majorHAnsi" w:hAnsiTheme="majorHAnsi" w:cstheme="majorHAnsi"/>
                <w:sz w:val="24"/>
                <w:szCs w:val="24"/>
              </w:rPr>
            </w:pPr>
          </w:p>
        </w:tc>
        <w:tc>
          <w:tcPr>
            <w:tcW w:w="9444" w:type="dxa"/>
            <w:gridSpan w:val="6"/>
            <w:tcBorders>
              <w:top w:val="single" w:sz="4" w:space="0" w:color="000000"/>
              <w:left w:val="single" w:sz="4" w:space="0" w:color="000000"/>
              <w:bottom w:val="single" w:sz="4" w:space="0" w:color="000000"/>
              <w:right w:val="single" w:sz="4" w:space="0" w:color="000000"/>
            </w:tcBorders>
          </w:tcPr>
          <w:p w14:paraId="7B4964E6" w14:textId="77777777" w:rsidR="005F00F1" w:rsidRPr="00B77FDA" w:rsidRDefault="005F00F1" w:rsidP="005518FF">
            <w:pPr>
              <w:spacing w:line="256" w:lineRule="auto"/>
              <w:ind w:firstLine="0"/>
              <w:rPr>
                <w:ins w:id="4220" w:author="Nguyen Duc Anh" w:date="2025-09-27T11:57:00Z"/>
                <w:rFonts w:asciiTheme="majorHAnsi" w:hAnsiTheme="majorHAnsi" w:cstheme="majorHAnsi"/>
                <w:b/>
                <w:sz w:val="24"/>
                <w:szCs w:val="24"/>
              </w:rPr>
            </w:pPr>
            <w:ins w:id="4221" w:author="Nguyen Duc Anh" w:date="2025-09-27T11:57:00Z">
              <w:r w:rsidRPr="00B77FDA">
                <w:rPr>
                  <w:rFonts w:asciiTheme="majorHAnsi" w:hAnsiTheme="majorHAnsi" w:cstheme="majorHAnsi"/>
                  <w:b/>
                  <w:sz w:val="24"/>
                  <w:szCs w:val="24"/>
                </w:rPr>
                <w:t>Bảng kê thu vào</w:t>
              </w:r>
            </w:ins>
          </w:p>
        </w:tc>
      </w:tr>
      <w:tr w:rsidR="005F00F1" w:rsidRPr="00644FCA" w14:paraId="1019CA99" w14:textId="77777777" w:rsidTr="005518FF">
        <w:trPr>
          <w:trHeight w:val="748"/>
          <w:ins w:id="4222"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1CE4D60E" w14:textId="77777777" w:rsidR="005F00F1" w:rsidRPr="00644FCA" w:rsidRDefault="005F00F1" w:rsidP="005F00F1">
            <w:pPr>
              <w:numPr>
                <w:ilvl w:val="0"/>
                <w:numId w:val="62"/>
              </w:numPr>
              <w:tabs>
                <w:tab w:val="left" w:pos="709"/>
              </w:tabs>
              <w:spacing w:line="256" w:lineRule="auto"/>
              <w:contextualSpacing/>
              <w:jc w:val="center"/>
              <w:rPr>
                <w:ins w:id="4223"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11F487CB" w14:textId="77777777" w:rsidR="005F00F1" w:rsidRDefault="005F00F1" w:rsidP="005518FF">
            <w:pPr>
              <w:spacing w:line="256" w:lineRule="auto"/>
              <w:ind w:firstLine="0"/>
              <w:rPr>
                <w:ins w:id="4224" w:author="Nguyen Duc Anh" w:date="2025-09-27T11:57:00Z"/>
                <w:rFonts w:asciiTheme="majorHAnsi" w:hAnsiTheme="majorHAnsi" w:cstheme="majorHAnsi"/>
                <w:sz w:val="24"/>
                <w:szCs w:val="24"/>
              </w:rPr>
            </w:pPr>
            <w:ins w:id="4225" w:author="Nguyen Duc Anh" w:date="2025-09-27T11:57:00Z">
              <w:r w:rsidRPr="000D23CA">
                <w:rPr>
                  <w:rFonts w:asciiTheme="majorHAnsi" w:hAnsiTheme="majorHAnsi" w:cstheme="majorHAnsi"/>
                  <w:bCs/>
                  <w:sz w:val="24"/>
                  <w:szCs w:val="24"/>
                </w:rPr>
                <w:t>STT</w:t>
              </w:r>
            </w:ins>
          </w:p>
        </w:tc>
        <w:tc>
          <w:tcPr>
            <w:tcW w:w="1242" w:type="dxa"/>
            <w:tcBorders>
              <w:top w:val="single" w:sz="4" w:space="0" w:color="000000"/>
              <w:left w:val="single" w:sz="4" w:space="0" w:color="000000"/>
              <w:bottom w:val="single" w:sz="4" w:space="0" w:color="000000"/>
              <w:right w:val="single" w:sz="4" w:space="0" w:color="000000"/>
            </w:tcBorders>
          </w:tcPr>
          <w:p w14:paraId="6D0A2CC4" w14:textId="77777777" w:rsidR="005F00F1" w:rsidRDefault="005F00F1" w:rsidP="005518FF">
            <w:pPr>
              <w:spacing w:line="256" w:lineRule="auto"/>
              <w:ind w:firstLine="0"/>
              <w:rPr>
                <w:ins w:id="4226" w:author="Nguyen Duc Anh" w:date="2025-09-27T11:57:00Z"/>
                <w:rFonts w:asciiTheme="majorHAnsi" w:hAnsiTheme="majorHAnsi" w:cstheme="majorHAnsi"/>
                <w:sz w:val="24"/>
                <w:szCs w:val="24"/>
              </w:rPr>
            </w:pPr>
            <w:ins w:id="4227" w:author="Nguyen Duc Anh" w:date="2025-09-27T11:57:00Z">
              <w:r>
                <w:rPr>
                  <w:rFonts w:asciiTheme="majorHAnsi" w:hAnsiTheme="majorHAnsi" w:cstheme="majorHAnsi"/>
                  <w:sz w:val="24"/>
                  <w:szCs w:val="24"/>
                </w:rPr>
                <w:t>Number</w:t>
              </w:r>
            </w:ins>
          </w:p>
        </w:tc>
        <w:tc>
          <w:tcPr>
            <w:tcW w:w="911" w:type="dxa"/>
            <w:tcBorders>
              <w:top w:val="single" w:sz="4" w:space="0" w:color="000000"/>
              <w:left w:val="single" w:sz="4" w:space="0" w:color="000000"/>
              <w:bottom w:val="single" w:sz="4" w:space="0" w:color="000000"/>
              <w:right w:val="single" w:sz="4" w:space="0" w:color="000000"/>
            </w:tcBorders>
          </w:tcPr>
          <w:p w14:paraId="3A6459FC" w14:textId="77777777" w:rsidR="005F00F1" w:rsidRDefault="005F00F1" w:rsidP="005518FF">
            <w:pPr>
              <w:spacing w:line="256" w:lineRule="auto"/>
              <w:ind w:firstLine="0"/>
              <w:rPr>
                <w:ins w:id="4228" w:author="Nguyen Duc Anh" w:date="2025-09-27T11:57:00Z"/>
                <w:rFonts w:asciiTheme="majorHAnsi" w:hAnsiTheme="majorHAnsi" w:cstheme="majorHAnsi"/>
                <w:sz w:val="24"/>
                <w:szCs w:val="24"/>
              </w:rPr>
            </w:pPr>
            <w:ins w:id="4229" w:author="Nguyen Duc Anh" w:date="2025-09-27T11:57:00Z">
              <w:r w:rsidRPr="000D23CA">
                <w:rPr>
                  <w:rFonts w:asciiTheme="majorHAnsi" w:hAnsiTheme="majorHAnsi" w:cstheme="majorHAnsi"/>
                  <w:bCs/>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36DCD8E9" w14:textId="77777777" w:rsidR="005F00F1" w:rsidRPr="00D35B6E" w:rsidRDefault="005F00F1" w:rsidP="005518FF">
            <w:pPr>
              <w:spacing w:line="256" w:lineRule="auto"/>
              <w:ind w:firstLine="0"/>
              <w:rPr>
                <w:ins w:id="4230" w:author="Nguyen Duc Anh" w:date="2025-09-27T11:57:00Z"/>
                <w:rFonts w:asciiTheme="majorHAnsi" w:hAnsiTheme="majorHAnsi" w:cstheme="majorHAnsi"/>
                <w:sz w:val="24"/>
                <w:szCs w:val="24"/>
              </w:rPr>
            </w:pPr>
            <w:ins w:id="4231" w:author="Nguyen Duc Anh" w:date="2025-09-27T11:57:00Z">
              <w:r w:rsidRPr="000D23CA">
                <w:rPr>
                  <w:rFonts w:asciiTheme="majorHAnsi" w:hAnsiTheme="majorHAnsi" w:cstheme="majorHAnsi"/>
                  <w:bCs/>
                  <w:sz w:val="24"/>
                  <w:szCs w:val="24"/>
                </w:rPr>
                <w:t>Không</w:t>
              </w:r>
            </w:ins>
          </w:p>
        </w:tc>
        <w:tc>
          <w:tcPr>
            <w:tcW w:w="994" w:type="dxa"/>
            <w:tcBorders>
              <w:top w:val="single" w:sz="4" w:space="0" w:color="000000"/>
              <w:left w:val="single" w:sz="4" w:space="0" w:color="000000"/>
              <w:bottom w:val="single" w:sz="4" w:space="0" w:color="000000"/>
              <w:right w:val="single" w:sz="4" w:space="0" w:color="000000"/>
            </w:tcBorders>
          </w:tcPr>
          <w:p w14:paraId="517A3D9B" w14:textId="77777777" w:rsidR="005F00F1" w:rsidRDefault="005F00F1" w:rsidP="005518FF">
            <w:pPr>
              <w:spacing w:line="256" w:lineRule="auto"/>
              <w:ind w:firstLine="0"/>
              <w:rPr>
                <w:ins w:id="4232" w:author="Nguyen Duc Anh" w:date="2025-09-27T11:57:00Z"/>
                <w:rFonts w:asciiTheme="majorHAnsi" w:hAnsiTheme="majorHAnsi" w:cstheme="majorHAnsi"/>
                <w:sz w:val="24"/>
                <w:szCs w:val="24"/>
              </w:rPr>
            </w:pPr>
            <w:ins w:id="4233" w:author="Nguyen Duc Anh" w:date="2025-09-27T11:57:00Z">
              <w:r w:rsidRPr="000D23CA">
                <w:rPr>
                  <w:rFonts w:asciiTheme="majorHAnsi" w:hAnsiTheme="majorHAnsi" w:cstheme="majorHAnsi"/>
                  <w:bCs/>
                  <w:sz w:val="24"/>
                  <w:szCs w:val="24"/>
                </w:rPr>
                <w:t>Có</w:t>
              </w:r>
            </w:ins>
          </w:p>
        </w:tc>
        <w:tc>
          <w:tcPr>
            <w:tcW w:w="3564" w:type="dxa"/>
            <w:tcBorders>
              <w:top w:val="single" w:sz="4" w:space="0" w:color="000000"/>
              <w:left w:val="single" w:sz="4" w:space="0" w:color="000000"/>
              <w:bottom w:val="single" w:sz="4" w:space="0" w:color="000000"/>
              <w:right w:val="single" w:sz="4" w:space="0" w:color="000000"/>
            </w:tcBorders>
          </w:tcPr>
          <w:p w14:paraId="599A50C7" w14:textId="77777777" w:rsidR="005F00F1" w:rsidRDefault="005F00F1" w:rsidP="005518FF">
            <w:pPr>
              <w:spacing w:line="256" w:lineRule="auto"/>
              <w:ind w:firstLine="0"/>
              <w:rPr>
                <w:ins w:id="4234" w:author="Nguyen Duc Anh" w:date="2025-09-27T11:57:00Z"/>
                <w:rFonts w:asciiTheme="majorHAnsi" w:hAnsiTheme="majorHAnsi" w:cstheme="majorHAnsi"/>
                <w:sz w:val="24"/>
                <w:szCs w:val="24"/>
              </w:rPr>
            </w:pPr>
            <w:ins w:id="4235" w:author="Nguyen Duc Anh" w:date="2025-09-27T11:57:00Z">
              <w:r w:rsidRPr="000D23CA">
                <w:rPr>
                  <w:rFonts w:asciiTheme="majorHAnsi" w:hAnsiTheme="majorHAnsi" w:cstheme="majorHAnsi"/>
                  <w:bCs/>
                  <w:sz w:val="24"/>
                  <w:szCs w:val="24"/>
                </w:rPr>
                <w:t>Hiển thị số thứ tự của từng dòng</w:t>
              </w:r>
            </w:ins>
          </w:p>
        </w:tc>
      </w:tr>
      <w:tr w:rsidR="005F00F1" w:rsidRPr="00644FCA" w14:paraId="28D204CA" w14:textId="77777777" w:rsidTr="005518FF">
        <w:trPr>
          <w:trHeight w:val="748"/>
          <w:ins w:id="4236"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487DFD10" w14:textId="77777777" w:rsidR="005F00F1" w:rsidRPr="00644FCA" w:rsidRDefault="005F00F1" w:rsidP="005F00F1">
            <w:pPr>
              <w:numPr>
                <w:ilvl w:val="0"/>
                <w:numId w:val="62"/>
              </w:numPr>
              <w:tabs>
                <w:tab w:val="left" w:pos="709"/>
              </w:tabs>
              <w:spacing w:line="256" w:lineRule="auto"/>
              <w:contextualSpacing/>
              <w:jc w:val="center"/>
              <w:rPr>
                <w:ins w:id="4237"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4623278" w14:textId="77777777" w:rsidR="005F00F1" w:rsidRDefault="005F00F1" w:rsidP="005518FF">
            <w:pPr>
              <w:spacing w:line="256" w:lineRule="auto"/>
              <w:ind w:firstLine="0"/>
              <w:rPr>
                <w:ins w:id="4238" w:author="Nguyen Duc Anh" w:date="2025-09-27T11:57:00Z"/>
                <w:rFonts w:asciiTheme="majorHAnsi" w:hAnsiTheme="majorHAnsi" w:cstheme="majorHAnsi"/>
                <w:sz w:val="24"/>
                <w:szCs w:val="24"/>
              </w:rPr>
            </w:pPr>
            <w:ins w:id="4239" w:author="Nguyen Duc Anh" w:date="2025-09-27T11:57:00Z">
              <w:r w:rsidRPr="000D23CA">
                <w:rPr>
                  <w:rFonts w:asciiTheme="majorHAnsi" w:hAnsiTheme="majorHAnsi" w:cstheme="majorHAnsi"/>
                  <w:bCs/>
                  <w:sz w:val="24"/>
                  <w:szCs w:val="24"/>
                </w:rPr>
                <w:t>Mệnh giá</w:t>
              </w:r>
            </w:ins>
          </w:p>
        </w:tc>
        <w:tc>
          <w:tcPr>
            <w:tcW w:w="1242" w:type="dxa"/>
            <w:tcBorders>
              <w:top w:val="single" w:sz="4" w:space="0" w:color="000000"/>
              <w:left w:val="single" w:sz="4" w:space="0" w:color="000000"/>
              <w:bottom w:val="single" w:sz="4" w:space="0" w:color="000000"/>
              <w:right w:val="single" w:sz="4" w:space="0" w:color="000000"/>
            </w:tcBorders>
          </w:tcPr>
          <w:p w14:paraId="6636EF65" w14:textId="77777777" w:rsidR="005F00F1" w:rsidRDefault="005F00F1" w:rsidP="005518FF">
            <w:pPr>
              <w:spacing w:line="256" w:lineRule="auto"/>
              <w:ind w:firstLine="0"/>
              <w:rPr>
                <w:ins w:id="4240" w:author="Nguyen Duc Anh" w:date="2025-09-27T11:57:00Z"/>
                <w:rFonts w:asciiTheme="majorHAnsi" w:hAnsiTheme="majorHAnsi" w:cstheme="majorHAnsi"/>
                <w:sz w:val="24"/>
                <w:szCs w:val="24"/>
              </w:rPr>
            </w:pPr>
            <w:ins w:id="4241" w:author="Nguyen Duc Anh" w:date="2025-09-27T11:57:00Z">
              <w:r>
                <w:rPr>
                  <w:rFonts w:asciiTheme="majorHAnsi" w:hAnsiTheme="majorHAnsi" w:cstheme="majorHAnsi"/>
                  <w:sz w:val="24"/>
                  <w:szCs w:val="24"/>
                </w:rPr>
                <w:t>Text</w:t>
              </w:r>
            </w:ins>
          </w:p>
        </w:tc>
        <w:tc>
          <w:tcPr>
            <w:tcW w:w="911" w:type="dxa"/>
            <w:tcBorders>
              <w:top w:val="single" w:sz="4" w:space="0" w:color="000000"/>
              <w:left w:val="single" w:sz="4" w:space="0" w:color="000000"/>
              <w:bottom w:val="single" w:sz="4" w:space="0" w:color="000000"/>
              <w:right w:val="single" w:sz="4" w:space="0" w:color="000000"/>
            </w:tcBorders>
          </w:tcPr>
          <w:p w14:paraId="648AF2AB" w14:textId="77777777" w:rsidR="005F00F1" w:rsidRDefault="005F00F1" w:rsidP="005518FF">
            <w:pPr>
              <w:spacing w:line="256" w:lineRule="auto"/>
              <w:ind w:firstLine="0"/>
              <w:rPr>
                <w:ins w:id="4242" w:author="Nguyen Duc Anh" w:date="2025-09-27T11:57:00Z"/>
                <w:rFonts w:asciiTheme="majorHAnsi" w:hAnsiTheme="majorHAnsi" w:cstheme="majorHAnsi"/>
                <w:sz w:val="24"/>
                <w:szCs w:val="24"/>
              </w:rPr>
            </w:pPr>
            <w:ins w:id="4243" w:author="Nguyen Duc Anh" w:date="2025-09-27T11:57:00Z">
              <w:r w:rsidRPr="000D23CA">
                <w:rPr>
                  <w:rFonts w:asciiTheme="majorHAnsi" w:hAnsiTheme="majorHAnsi" w:cstheme="majorHAnsi"/>
                  <w:bCs/>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418C896D" w14:textId="77777777" w:rsidR="005F00F1" w:rsidRPr="00D35B6E" w:rsidRDefault="005F00F1" w:rsidP="005518FF">
            <w:pPr>
              <w:spacing w:line="256" w:lineRule="auto"/>
              <w:ind w:firstLine="0"/>
              <w:rPr>
                <w:ins w:id="4244" w:author="Nguyen Duc Anh" w:date="2025-09-27T11:57:00Z"/>
                <w:rFonts w:asciiTheme="majorHAnsi" w:hAnsiTheme="majorHAnsi" w:cstheme="majorHAnsi"/>
                <w:sz w:val="24"/>
                <w:szCs w:val="24"/>
              </w:rPr>
            </w:pPr>
            <w:ins w:id="4245" w:author="Nguyen Duc Anh" w:date="2025-09-27T11:57:00Z">
              <w:r w:rsidRPr="000D23CA">
                <w:rPr>
                  <w:rFonts w:asciiTheme="majorHAnsi" w:hAnsiTheme="majorHAnsi" w:cstheme="majorHAnsi"/>
                  <w:bCs/>
                  <w:sz w:val="24"/>
                  <w:szCs w:val="24"/>
                </w:rPr>
                <w:t>Có</w:t>
              </w:r>
            </w:ins>
          </w:p>
        </w:tc>
        <w:tc>
          <w:tcPr>
            <w:tcW w:w="994" w:type="dxa"/>
            <w:tcBorders>
              <w:top w:val="single" w:sz="4" w:space="0" w:color="000000"/>
              <w:left w:val="single" w:sz="4" w:space="0" w:color="000000"/>
              <w:bottom w:val="single" w:sz="4" w:space="0" w:color="000000"/>
              <w:right w:val="single" w:sz="4" w:space="0" w:color="000000"/>
            </w:tcBorders>
          </w:tcPr>
          <w:p w14:paraId="4780E560" w14:textId="77777777" w:rsidR="005F00F1" w:rsidRDefault="005F00F1" w:rsidP="005518FF">
            <w:pPr>
              <w:spacing w:line="256" w:lineRule="auto"/>
              <w:ind w:firstLine="0"/>
              <w:rPr>
                <w:ins w:id="4246" w:author="Nguyen Duc Anh" w:date="2025-09-27T11:57:00Z"/>
                <w:rFonts w:asciiTheme="majorHAnsi" w:hAnsiTheme="majorHAnsi" w:cstheme="majorHAnsi"/>
                <w:sz w:val="24"/>
                <w:szCs w:val="24"/>
              </w:rPr>
            </w:pPr>
            <w:ins w:id="4247" w:author="Nguyen Duc Anh" w:date="2025-09-27T11:57:00Z">
              <w:r w:rsidRPr="000D23CA">
                <w:rPr>
                  <w:rFonts w:asciiTheme="majorHAnsi" w:hAnsiTheme="majorHAnsi" w:cstheme="majorHAnsi"/>
                  <w:bCs/>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36EC785B" w14:textId="77777777" w:rsidR="005F00F1" w:rsidRDefault="005F00F1" w:rsidP="005518FF">
            <w:pPr>
              <w:spacing w:line="256" w:lineRule="auto"/>
              <w:ind w:firstLine="0"/>
              <w:rPr>
                <w:ins w:id="4248" w:author="Nguyen Duc Anh" w:date="2025-09-27T11:57:00Z"/>
                <w:rFonts w:asciiTheme="majorHAnsi" w:hAnsiTheme="majorHAnsi" w:cstheme="majorHAnsi"/>
                <w:sz w:val="24"/>
                <w:szCs w:val="24"/>
              </w:rPr>
            </w:pPr>
            <w:ins w:id="4249" w:author="Nguyen Duc Anh" w:date="2025-09-27T11:57:00Z">
              <w:r w:rsidRPr="000D23CA">
                <w:rPr>
                  <w:rFonts w:asciiTheme="majorHAnsi" w:hAnsiTheme="majorHAnsi" w:cstheme="majorHAnsi"/>
                  <w:bCs/>
                  <w:sz w:val="24"/>
                  <w:szCs w:val="24"/>
                </w:rPr>
                <w:t>Hiển thị mệnh giá tiền</w:t>
              </w:r>
            </w:ins>
          </w:p>
        </w:tc>
      </w:tr>
      <w:tr w:rsidR="005F00F1" w:rsidRPr="00644FCA" w14:paraId="0DAA221D" w14:textId="77777777" w:rsidTr="005518FF">
        <w:trPr>
          <w:trHeight w:val="748"/>
          <w:ins w:id="4250"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1C0E8909" w14:textId="77777777" w:rsidR="005F00F1" w:rsidRPr="00644FCA" w:rsidRDefault="005F00F1" w:rsidP="005F00F1">
            <w:pPr>
              <w:numPr>
                <w:ilvl w:val="0"/>
                <w:numId w:val="62"/>
              </w:numPr>
              <w:tabs>
                <w:tab w:val="left" w:pos="709"/>
              </w:tabs>
              <w:spacing w:line="256" w:lineRule="auto"/>
              <w:contextualSpacing/>
              <w:jc w:val="center"/>
              <w:rPr>
                <w:ins w:id="4251"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74ABD4F7" w14:textId="77777777" w:rsidR="005F00F1" w:rsidRDefault="005F00F1" w:rsidP="005518FF">
            <w:pPr>
              <w:spacing w:line="256" w:lineRule="auto"/>
              <w:ind w:firstLine="0"/>
              <w:rPr>
                <w:ins w:id="4252" w:author="Nguyen Duc Anh" w:date="2025-09-27T11:57:00Z"/>
                <w:rFonts w:asciiTheme="majorHAnsi" w:hAnsiTheme="majorHAnsi" w:cstheme="majorHAnsi"/>
                <w:sz w:val="24"/>
                <w:szCs w:val="24"/>
              </w:rPr>
            </w:pPr>
            <w:ins w:id="4253" w:author="Nguyen Duc Anh" w:date="2025-09-27T11:57:00Z">
              <w:r w:rsidRPr="000D23CA">
                <w:rPr>
                  <w:rFonts w:asciiTheme="majorHAnsi" w:hAnsiTheme="majorHAnsi" w:cstheme="majorHAnsi"/>
                  <w:bCs/>
                  <w:sz w:val="24"/>
                  <w:szCs w:val="24"/>
                </w:rPr>
                <w:t>Số tờ</w:t>
              </w:r>
            </w:ins>
          </w:p>
        </w:tc>
        <w:tc>
          <w:tcPr>
            <w:tcW w:w="1242" w:type="dxa"/>
            <w:tcBorders>
              <w:top w:val="single" w:sz="4" w:space="0" w:color="000000"/>
              <w:left w:val="single" w:sz="4" w:space="0" w:color="000000"/>
              <w:bottom w:val="single" w:sz="4" w:space="0" w:color="000000"/>
              <w:right w:val="single" w:sz="4" w:space="0" w:color="000000"/>
            </w:tcBorders>
          </w:tcPr>
          <w:p w14:paraId="7F15F87E" w14:textId="77777777" w:rsidR="005F00F1" w:rsidRDefault="005F00F1" w:rsidP="005518FF">
            <w:pPr>
              <w:spacing w:line="256" w:lineRule="auto"/>
              <w:ind w:firstLine="0"/>
              <w:rPr>
                <w:ins w:id="4254" w:author="Nguyen Duc Anh" w:date="2025-09-27T11:57:00Z"/>
                <w:rFonts w:asciiTheme="majorHAnsi" w:hAnsiTheme="majorHAnsi" w:cstheme="majorHAnsi"/>
                <w:sz w:val="24"/>
                <w:szCs w:val="24"/>
              </w:rPr>
            </w:pPr>
            <w:ins w:id="4255" w:author="Nguyen Duc Anh" w:date="2025-09-27T11:57:00Z">
              <w:r>
                <w:rPr>
                  <w:rFonts w:asciiTheme="majorHAnsi" w:hAnsiTheme="majorHAnsi" w:cstheme="majorHAnsi"/>
                  <w:sz w:val="24"/>
                  <w:szCs w:val="24"/>
                </w:rPr>
                <w:t>Number</w:t>
              </w:r>
            </w:ins>
          </w:p>
        </w:tc>
        <w:tc>
          <w:tcPr>
            <w:tcW w:w="911" w:type="dxa"/>
            <w:tcBorders>
              <w:top w:val="single" w:sz="4" w:space="0" w:color="000000"/>
              <w:left w:val="single" w:sz="4" w:space="0" w:color="000000"/>
              <w:bottom w:val="single" w:sz="4" w:space="0" w:color="000000"/>
              <w:right w:val="single" w:sz="4" w:space="0" w:color="000000"/>
            </w:tcBorders>
          </w:tcPr>
          <w:p w14:paraId="08EB0837" w14:textId="77777777" w:rsidR="005F00F1" w:rsidRDefault="005F00F1" w:rsidP="005518FF">
            <w:pPr>
              <w:spacing w:line="256" w:lineRule="auto"/>
              <w:ind w:firstLine="0"/>
              <w:rPr>
                <w:ins w:id="4256" w:author="Nguyen Duc Anh" w:date="2025-09-27T11:57:00Z"/>
                <w:rFonts w:asciiTheme="majorHAnsi" w:hAnsiTheme="majorHAnsi" w:cstheme="majorHAnsi"/>
                <w:sz w:val="24"/>
                <w:szCs w:val="24"/>
              </w:rPr>
            </w:pPr>
            <w:ins w:id="4257" w:author="Nguyen Duc Anh" w:date="2025-09-27T11:57:00Z">
              <w:r w:rsidRPr="000D23CA">
                <w:rPr>
                  <w:rFonts w:asciiTheme="majorHAnsi" w:hAnsiTheme="majorHAnsi" w:cstheme="majorHAnsi"/>
                  <w:bCs/>
                  <w:sz w:val="24"/>
                  <w:szCs w:val="24"/>
                </w:rPr>
                <w:t>Không</w:t>
              </w:r>
            </w:ins>
          </w:p>
        </w:tc>
        <w:tc>
          <w:tcPr>
            <w:tcW w:w="994" w:type="dxa"/>
            <w:tcBorders>
              <w:top w:val="single" w:sz="4" w:space="0" w:color="000000"/>
              <w:left w:val="single" w:sz="4" w:space="0" w:color="000000"/>
              <w:bottom w:val="single" w:sz="4" w:space="0" w:color="000000"/>
              <w:right w:val="single" w:sz="4" w:space="0" w:color="000000"/>
            </w:tcBorders>
          </w:tcPr>
          <w:p w14:paraId="3BA6E4FF" w14:textId="77777777" w:rsidR="005F00F1" w:rsidRPr="00D35B6E" w:rsidRDefault="005F00F1" w:rsidP="005518FF">
            <w:pPr>
              <w:spacing w:line="256" w:lineRule="auto"/>
              <w:ind w:firstLine="0"/>
              <w:rPr>
                <w:ins w:id="4258" w:author="Nguyen Duc Anh" w:date="2025-09-27T11:57:00Z"/>
                <w:rFonts w:asciiTheme="majorHAnsi" w:hAnsiTheme="majorHAnsi" w:cstheme="majorHAnsi"/>
                <w:sz w:val="24"/>
                <w:szCs w:val="24"/>
              </w:rPr>
            </w:pPr>
            <w:ins w:id="4259" w:author="Nguyen Duc Anh" w:date="2025-09-27T11:57:00Z">
              <w:r w:rsidRPr="000D23CA">
                <w:rPr>
                  <w:rFonts w:asciiTheme="majorHAnsi" w:hAnsiTheme="majorHAnsi" w:cstheme="majorHAnsi"/>
                  <w:bCs/>
                  <w:sz w:val="24"/>
                  <w:szCs w:val="24"/>
                </w:rPr>
                <w:t>Không</w:t>
              </w:r>
            </w:ins>
          </w:p>
        </w:tc>
        <w:tc>
          <w:tcPr>
            <w:tcW w:w="994" w:type="dxa"/>
            <w:tcBorders>
              <w:top w:val="single" w:sz="4" w:space="0" w:color="000000"/>
              <w:left w:val="single" w:sz="4" w:space="0" w:color="000000"/>
              <w:bottom w:val="single" w:sz="4" w:space="0" w:color="000000"/>
              <w:right w:val="single" w:sz="4" w:space="0" w:color="000000"/>
            </w:tcBorders>
          </w:tcPr>
          <w:p w14:paraId="0CABDB43" w14:textId="77777777" w:rsidR="005F00F1" w:rsidRDefault="005F00F1" w:rsidP="005518FF">
            <w:pPr>
              <w:spacing w:line="256" w:lineRule="auto"/>
              <w:ind w:firstLine="0"/>
              <w:rPr>
                <w:ins w:id="4260" w:author="Nguyen Duc Anh" w:date="2025-09-27T11:57:00Z"/>
                <w:rFonts w:asciiTheme="majorHAnsi" w:hAnsiTheme="majorHAnsi" w:cstheme="majorHAnsi"/>
                <w:sz w:val="24"/>
                <w:szCs w:val="24"/>
              </w:rPr>
            </w:pPr>
            <w:ins w:id="4261" w:author="Nguyen Duc Anh" w:date="2025-09-27T11:57:00Z">
              <w:r w:rsidRPr="000D23CA">
                <w:rPr>
                  <w:rFonts w:asciiTheme="majorHAnsi" w:hAnsiTheme="majorHAnsi" w:cstheme="majorHAnsi"/>
                  <w:bCs/>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38075DE6" w14:textId="77777777" w:rsidR="005F00F1" w:rsidRDefault="005F00F1" w:rsidP="005518FF">
            <w:pPr>
              <w:spacing w:line="256" w:lineRule="auto"/>
              <w:ind w:firstLine="0"/>
              <w:rPr>
                <w:ins w:id="4262" w:author="Nguyen Duc Anh" w:date="2025-09-27T11:57:00Z"/>
                <w:rFonts w:asciiTheme="majorHAnsi" w:hAnsiTheme="majorHAnsi" w:cstheme="majorHAnsi"/>
                <w:sz w:val="24"/>
                <w:szCs w:val="24"/>
              </w:rPr>
            </w:pPr>
            <w:ins w:id="4263" w:author="Nguyen Duc Anh" w:date="2025-09-27T11:57:00Z">
              <w:r w:rsidRPr="000D23CA">
                <w:rPr>
                  <w:rFonts w:asciiTheme="majorHAnsi" w:hAnsiTheme="majorHAnsi" w:cstheme="majorHAnsi"/>
                  <w:bCs/>
                  <w:sz w:val="24"/>
                  <w:szCs w:val="24"/>
                </w:rPr>
                <w:t xml:space="preserve">Hiển thị số tờ tiền </w:t>
              </w:r>
              <w:r>
                <w:rPr>
                  <w:rFonts w:asciiTheme="majorHAnsi" w:hAnsiTheme="majorHAnsi" w:cstheme="majorHAnsi"/>
                  <w:bCs/>
                  <w:sz w:val="24"/>
                  <w:szCs w:val="24"/>
                </w:rPr>
                <w:t xml:space="preserve">chi trả cho </w:t>
              </w:r>
              <w:r w:rsidRPr="000D23CA">
                <w:rPr>
                  <w:rFonts w:asciiTheme="majorHAnsi" w:hAnsiTheme="majorHAnsi" w:cstheme="majorHAnsi"/>
                  <w:bCs/>
                  <w:sz w:val="24"/>
                  <w:szCs w:val="24"/>
                </w:rPr>
                <w:t xml:space="preserve">khách hàng </w:t>
              </w:r>
            </w:ins>
          </w:p>
        </w:tc>
      </w:tr>
      <w:tr w:rsidR="005F00F1" w:rsidRPr="00644FCA" w14:paraId="41C80B32" w14:textId="77777777" w:rsidTr="005518FF">
        <w:trPr>
          <w:trHeight w:val="748"/>
          <w:ins w:id="4264"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52EB790B" w14:textId="77777777" w:rsidR="005F00F1" w:rsidRPr="00644FCA" w:rsidRDefault="005F00F1" w:rsidP="005F00F1">
            <w:pPr>
              <w:numPr>
                <w:ilvl w:val="0"/>
                <w:numId w:val="62"/>
              </w:numPr>
              <w:tabs>
                <w:tab w:val="left" w:pos="709"/>
              </w:tabs>
              <w:spacing w:line="256" w:lineRule="auto"/>
              <w:contextualSpacing/>
              <w:jc w:val="center"/>
              <w:rPr>
                <w:ins w:id="4265"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E8F71EA" w14:textId="77777777" w:rsidR="005F00F1" w:rsidRDefault="005F00F1" w:rsidP="005518FF">
            <w:pPr>
              <w:spacing w:line="256" w:lineRule="auto"/>
              <w:ind w:firstLine="0"/>
              <w:rPr>
                <w:ins w:id="4266" w:author="Nguyen Duc Anh" w:date="2025-09-27T11:57:00Z"/>
                <w:rFonts w:asciiTheme="majorHAnsi" w:hAnsiTheme="majorHAnsi" w:cstheme="majorHAnsi"/>
                <w:sz w:val="24"/>
                <w:szCs w:val="24"/>
              </w:rPr>
            </w:pPr>
            <w:ins w:id="4267" w:author="Nguyen Duc Anh" w:date="2025-09-27T11:57:00Z">
              <w:r w:rsidRPr="000D23CA">
                <w:rPr>
                  <w:rFonts w:asciiTheme="majorHAnsi" w:hAnsiTheme="majorHAnsi" w:cstheme="majorHAnsi"/>
                  <w:bCs/>
                  <w:sz w:val="24"/>
                  <w:szCs w:val="24"/>
                </w:rPr>
                <w:t>Thành tiền</w:t>
              </w:r>
            </w:ins>
          </w:p>
        </w:tc>
        <w:tc>
          <w:tcPr>
            <w:tcW w:w="1242" w:type="dxa"/>
            <w:tcBorders>
              <w:top w:val="single" w:sz="4" w:space="0" w:color="000000"/>
              <w:left w:val="single" w:sz="4" w:space="0" w:color="000000"/>
              <w:bottom w:val="single" w:sz="4" w:space="0" w:color="000000"/>
              <w:right w:val="single" w:sz="4" w:space="0" w:color="000000"/>
            </w:tcBorders>
          </w:tcPr>
          <w:p w14:paraId="5011EC75" w14:textId="77777777" w:rsidR="005F00F1" w:rsidRDefault="005F00F1" w:rsidP="005518FF">
            <w:pPr>
              <w:spacing w:line="256" w:lineRule="auto"/>
              <w:ind w:firstLine="0"/>
              <w:rPr>
                <w:ins w:id="4268" w:author="Nguyen Duc Anh" w:date="2025-09-27T11:57:00Z"/>
                <w:rFonts w:asciiTheme="majorHAnsi" w:hAnsiTheme="majorHAnsi" w:cstheme="majorHAnsi"/>
                <w:sz w:val="24"/>
                <w:szCs w:val="24"/>
              </w:rPr>
            </w:pPr>
            <w:ins w:id="4269" w:author="Nguyen Duc Anh" w:date="2025-09-27T11:57:00Z">
              <w:r>
                <w:rPr>
                  <w:rFonts w:asciiTheme="majorHAnsi" w:hAnsiTheme="majorHAnsi" w:cstheme="majorHAnsi"/>
                  <w:sz w:val="24"/>
                  <w:szCs w:val="24"/>
                </w:rPr>
                <w:t>Number</w:t>
              </w:r>
            </w:ins>
          </w:p>
        </w:tc>
        <w:tc>
          <w:tcPr>
            <w:tcW w:w="911" w:type="dxa"/>
            <w:tcBorders>
              <w:top w:val="single" w:sz="4" w:space="0" w:color="000000"/>
              <w:left w:val="single" w:sz="4" w:space="0" w:color="000000"/>
              <w:bottom w:val="single" w:sz="4" w:space="0" w:color="000000"/>
              <w:right w:val="single" w:sz="4" w:space="0" w:color="000000"/>
            </w:tcBorders>
          </w:tcPr>
          <w:p w14:paraId="5AA92529" w14:textId="77777777" w:rsidR="005F00F1" w:rsidRDefault="005F00F1" w:rsidP="005518FF">
            <w:pPr>
              <w:spacing w:line="256" w:lineRule="auto"/>
              <w:ind w:firstLine="0"/>
              <w:rPr>
                <w:ins w:id="4270" w:author="Nguyen Duc Anh" w:date="2025-09-27T11:57:00Z"/>
                <w:rFonts w:asciiTheme="majorHAnsi" w:hAnsiTheme="majorHAnsi" w:cstheme="majorHAnsi"/>
                <w:sz w:val="24"/>
                <w:szCs w:val="24"/>
              </w:rPr>
            </w:pPr>
            <w:ins w:id="4271" w:author="Nguyen Duc Anh" w:date="2025-09-27T11:57:00Z">
              <w:r w:rsidRPr="000D23CA">
                <w:rPr>
                  <w:rFonts w:asciiTheme="majorHAnsi" w:hAnsiTheme="majorHAnsi" w:cstheme="majorHAnsi"/>
                  <w:bCs/>
                  <w:sz w:val="24"/>
                  <w:szCs w:val="24"/>
                </w:rPr>
                <w:t>Không</w:t>
              </w:r>
            </w:ins>
          </w:p>
        </w:tc>
        <w:tc>
          <w:tcPr>
            <w:tcW w:w="994" w:type="dxa"/>
            <w:tcBorders>
              <w:top w:val="single" w:sz="4" w:space="0" w:color="000000"/>
              <w:left w:val="single" w:sz="4" w:space="0" w:color="000000"/>
              <w:bottom w:val="single" w:sz="4" w:space="0" w:color="000000"/>
              <w:right w:val="single" w:sz="4" w:space="0" w:color="000000"/>
            </w:tcBorders>
          </w:tcPr>
          <w:p w14:paraId="26037BE0" w14:textId="77777777" w:rsidR="005F00F1" w:rsidRPr="00D35B6E" w:rsidRDefault="005F00F1" w:rsidP="005518FF">
            <w:pPr>
              <w:spacing w:line="256" w:lineRule="auto"/>
              <w:ind w:firstLine="0"/>
              <w:rPr>
                <w:ins w:id="4272" w:author="Nguyen Duc Anh" w:date="2025-09-27T11:57:00Z"/>
                <w:rFonts w:asciiTheme="majorHAnsi" w:hAnsiTheme="majorHAnsi" w:cstheme="majorHAnsi"/>
                <w:sz w:val="24"/>
                <w:szCs w:val="24"/>
              </w:rPr>
            </w:pPr>
            <w:ins w:id="4273" w:author="Nguyen Duc Anh" w:date="2025-09-27T11:57:00Z">
              <w:r w:rsidRPr="000D23CA">
                <w:rPr>
                  <w:rFonts w:asciiTheme="majorHAnsi" w:hAnsiTheme="majorHAnsi" w:cstheme="majorHAnsi"/>
                  <w:bCs/>
                  <w:sz w:val="24"/>
                  <w:szCs w:val="24"/>
                </w:rPr>
                <w:t>Không</w:t>
              </w:r>
            </w:ins>
          </w:p>
        </w:tc>
        <w:tc>
          <w:tcPr>
            <w:tcW w:w="994" w:type="dxa"/>
            <w:tcBorders>
              <w:top w:val="single" w:sz="4" w:space="0" w:color="000000"/>
              <w:left w:val="single" w:sz="4" w:space="0" w:color="000000"/>
              <w:bottom w:val="single" w:sz="4" w:space="0" w:color="000000"/>
              <w:right w:val="single" w:sz="4" w:space="0" w:color="000000"/>
            </w:tcBorders>
          </w:tcPr>
          <w:p w14:paraId="6EB3FC04" w14:textId="77777777" w:rsidR="005F00F1" w:rsidRDefault="005F00F1" w:rsidP="005518FF">
            <w:pPr>
              <w:spacing w:line="256" w:lineRule="auto"/>
              <w:ind w:firstLine="0"/>
              <w:rPr>
                <w:ins w:id="4274" w:author="Nguyen Duc Anh" w:date="2025-09-27T11:57:00Z"/>
                <w:rFonts w:asciiTheme="majorHAnsi" w:hAnsiTheme="majorHAnsi" w:cstheme="majorHAnsi"/>
                <w:sz w:val="24"/>
                <w:szCs w:val="24"/>
              </w:rPr>
            </w:pPr>
            <w:ins w:id="4275" w:author="Nguyen Duc Anh" w:date="2025-09-27T11:57:00Z">
              <w:r w:rsidRPr="000D23CA">
                <w:rPr>
                  <w:rFonts w:asciiTheme="majorHAnsi" w:hAnsiTheme="majorHAnsi" w:cstheme="majorHAnsi"/>
                  <w:bCs/>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09D815C6" w14:textId="77777777" w:rsidR="005F00F1" w:rsidRDefault="005F00F1" w:rsidP="005518FF">
            <w:pPr>
              <w:spacing w:line="256" w:lineRule="auto"/>
              <w:ind w:firstLine="0"/>
              <w:rPr>
                <w:ins w:id="4276" w:author="Nguyen Duc Anh" w:date="2025-09-27T11:57:00Z"/>
                <w:rFonts w:asciiTheme="majorHAnsi" w:hAnsiTheme="majorHAnsi" w:cstheme="majorHAnsi"/>
                <w:sz w:val="24"/>
                <w:szCs w:val="24"/>
              </w:rPr>
            </w:pPr>
            <w:ins w:id="4277" w:author="Nguyen Duc Anh" w:date="2025-09-27T11:57:00Z">
              <w:r w:rsidRPr="000D23CA">
                <w:rPr>
                  <w:rFonts w:asciiTheme="majorHAnsi" w:hAnsiTheme="majorHAnsi" w:cstheme="majorHAnsi"/>
                  <w:bCs/>
                  <w:sz w:val="24"/>
                  <w:szCs w:val="24"/>
                </w:rPr>
                <w:t>Hiển thị tổng tiền theo mệnh giá sau khi nhập số tờ tiền</w:t>
              </w:r>
            </w:ins>
          </w:p>
        </w:tc>
      </w:tr>
      <w:tr w:rsidR="005F00F1" w:rsidRPr="00644FCA" w14:paraId="7CC89838" w14:textId="77777777" w:rsidTr="005518FF">
        <w:trPr>
          <w:trHeight w:val="748"/>
          <w:ins w:id="4278"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326254D5" w14:textId="77777777" w:rsidR="005F00F1" w:rsidRPr="00644FCA" w:rsidRDefault="005F00F1" w:rsidP="005F00F1">
            <w:pPr>
              <w:numPr>
                <w:ilvl w:val="0"/>
                <w:numId w:val="62"/>
              </w:numPr>
              <w:tabs>
                <w:tab w:val="left" w:pos="709"/>
              </w:tabs>
              <w:spacing w:line="256" w:lineRule="auto"/>
              <w:contextualSpacing/>
              <w:jc w:val="center"/>
              <w:rPr>
                <w:ins w:id="4279"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015D36CA" w14:textId="77777777" w:rsidR="005F00F1" w:rsidRDefault="005F00F1" w:rsidP="005518FF">
            <w:pPr>
              <w:spacing w:line="256" w:lineRule="auto"/>
              <w:ind w:firstLine="0"/>
              <w:rPr>
                <w:ins w:id="4280" w:author="Nguyen Duc Anh" w:date="2025-09-27T11:57:00Z"/>
                <w:rFonts w:asciiTheme="majorHAnsi" w:hAnsiTheme="majorHAnsi" w:cstheme="majorHAnsi"/>
                <w:sz w:val="24"/>
                <w:szCs w:val="24"/>
              </w:rPr>
            </w:pPr>
            <w:ins w:id="4281" w:author="Nguyen Duc Anh" w:date="2025-09-27T11:57:00Z">
              <w:r w:rsidRPr="000D23CA">
                <w:rPr>
                  <w:rFonts w:asciiTheme="majorHAnsi" w:hAnsiTheme="majorHAnsi" w:cstheme="majorHAnsi"/>
                  <w:bCs/>
                  <w:sz w:val="24"/>
                  <w:szCs w:val="24"/>
                </w:rPr>
                <w:t>Tổng cộng (Tổng tiền, Tổng số tờ)</w:t>
              </w:r>
            </w:ins>
          </w:p>
        </w:tc>
        <w:tc>
          <w:tcPr>
            <w:tcW w:w="1242" w:type="dxa"/>
            <w:tcBorders>
              <w:top w:val="single" w:sz="4" w:space="0" w:color="000000"/>
              <w:left w:val="single" w:sz="4" w:space="0" w:color="000000"/>
              <w:bottom w:val="single" w:sz="4" w:space="0" w:color="000000"/>
              <w:right w:val="single" w:sz="4" w:space="0" w:color="000000"/>
            </w:tcBorders>
          </w:tcPr>
          <w:p w14:paraId="700B9AD4" w14:textId="77777777" w:rsidR="005F00F1" w:rsidRDefault="005F00F1" w:rsidP="005518FF">
            <w:pPr>
              <w:spacing w:line="256" w:lineRule="auto"/>
              <w:ind w:firstLine="0"/>
              <w:rPr>
                <w:ins w:id="4282" w:author="Nguyen Duc Anh" w:date="2025-09-27T11:57:00Z"/>
                <w:rFonts w:asciiTheme="majorHAnsi" w:hAnsiTheme="majorHAnsi" w:cstheme="majorHAnsi"/>
                <w:sz w:val="24"/>
                <w:szCs w:val="24"/>
              </w:rPr>
            </w:pPr>
            <w:ins w:id="4283" w:author="Nguyen Duc Anh" w:date="2025-09-27T11:57:00Z">
              <w:r>
                <w:rPr>
                  <w:rFonts w:asciiTheme="majorHAnsi" w:hAnsiTheme="majorHAnsi" w:cstheme="majorHAnsi"/>
                  <w:sz w:val="24"/>
                  <w:szCs w:val="24"/>
                </w:rPr>
                <w:t>Number</w:t>
              </w:r>
            </w:ins>
          </w:p>
        </w:tc>
        <w:tc>
          <w:tcPr>
            <w:tcW w:w="911" w:type="dxa"/>
            <w:tcBorders>
              <w:top w:val="single" w:sz="4" w:space="0" w:color="000000"/>
              <w:left w:val="single" w:sz="4" w:space="0" w:color="000000"/>
              <w:bottom w:val="single" w:sz="4" w:space="0" w:color="000000"/>
              <w:right w:val="single" w:sz="4" w:space="0" w:color="000000"/>
            </w:tcBorders>
          </w:tcPr>
          <w:p w14:paraId="083FA0BF" w14:textId="77777777" w:rsidR="005F00F1" w:rsidRDefault="005F00F1" w:rsidP="005518FF">
            <w:pPr>
              <w:spacing w:line="256" w:lineRule="auto"/>
              <w:ind w:firstLine="0"/>
              <w:rPr>
                <w:ins w:id="4284" w:author="Nguyen Duc Anh" w:date="2025-09-27T11:57:00Z"/>
                <w:rFonts w:asciiTheme="majorHAnsi" w:hAnsiTheme="majorHAnsi" w:cstheme="majorHAnsi"/>
                <w:sz w:val="24"/>
                <w:szCs w:val="24"/>
              </w:rPr>
            </w:pPr>
            <w:ins w:id="4285" w:author="Nguyen Duc Anh" w:date="2025-09-27T11:57:00Z">
              <w:r w:rsidRPr="000D23CA">
                <w:rPr>
                  <w:rFonts w:asciiTheme="majorHAnsi" w:hAnsiTheme="majorHAnsi" w:cstheme="majorHAnsi"/>
                  <w:bCs/>
                  <w:sz w:val="24"/>
                  <w:szCs w:val="24"/>
                </w:rPr>
                <w:t>Không</w:t>
              </w:r>
            </w:ins>
          </w:p>
        </w:tc>
        <w:tc>
          <w:tcPr>
            <w:tcW w:w="994" w:type="dxa"/>
            <w:tcBorders>
              <w:top w:val="single" w:sz="4" w:space="0" w:color="000000"/>
              <w:left w:val="single" w:sz="4" w:space="0" w:color="000000"/>
              <w:bottom w:val="single" w:sz="4" w:space="0" w:color="000000"/>
              <w:right w:val="single" w:sz="4" w:space="0" w:color="000000"/>
            </w:tcBorders>
          </w:tcPr>
          <w:p w14:paraId="0C06636E" w14:textId="77777777" w:rsidR="005F00F1" w:rsidRPr="00D35B6E" w:rsidRDefault="005F00F1" w:rsidP="005518FF">
            <w:pPr>
              <w:spacing w:line="256" w:lineRule="auto"/>
              <w:ind w:firstLine="0"/>
              <w:rPr>
                <w:ins w:id="4286" w:author="Nguyen Duc Anh" w:date="2025-09-27T11:57:00Z"/>
                <w:rFonts w:asciiTheme="majorHAnsi" w:hAnsiTheme="majorHAnsi" w:cstheme="majorHAnsi"/>
                <w:sz w:val="24"/>
                <w:szCs w:val="24"/>
              </w:rPr>
            </w:pPr>
            <w:ins w:id="4287" w:author="Nguyen Duc Anh" w:date="2025-09-27T11:57:00Z">
              <w:r w:rsidRPr="000D23CA">
                <w:rPr>
                  <w:rFonts w:asciiTheme="majorHAnsi" w:hAnsiTheme="majorHAnsi" w:cstheme="majorHAnsi"/>
                  <w:bCs/>
                  <w:sz w:val="24"/>
                  <w:szCs w:val="24"/>
                </w:rPr>
                <w:t>Không</w:t>
              </w:r>
            </w:ins>
          </w:p>
        </w:tc>
        <w:tc>
          <w:tcPr>
            <w:tcW w:w="994" w:type="dxa"/>
            <w:tcBorders>
              <w:top w:val="single" w:sz="4" w:space="0" w:color="000000"/>
              <w:left w:val="single" w:sz="4" w:space="0" w:color="000000"/>
              <w:bottom w:val="single" w:sz="4" w:space="0" w:color="000000"/>
              <w:right w:val="single" w:sz="4" w:space="0" w:color="000000"/>
            </w:tcBorders>
          </w:tcPr>
          <w:p w14:paraId="6C213499" w14:textId="77777777" w:rsidR="005F00F1" w:rsidRDefault="005F00F1" w:rsidP="005518FF">
            <w:pPr>
              <w:spacing w:line="256" w:lineRule="auto"/>
              <w:ind w:firstLine="0"/>
              <w:rPr>
                <w:ins w:id="4288" w:author="Nguyen Duc Anh" w:date="2025-09-27T11:57:00Z"/>
                <w:rFonts w:asciiTheme="majorHAnsi" w:hAnsiTheme="majorHAnsi" w:cstheme="majorHAnsi"/>
                <w:sz w:val="24"/>
                <w:szCs w:val="24"/>
              </w:rPr>
            </w:pPr>
            <w:ins w:id="4289" w:author="Nguyen Duc Anh" w:date="2025-09-27T11:57:00Z">
              <w:r w:rsidRPr="000D23CA">
                <w:rPr>
                  <w:rFonts w:asciiTheme="majorHAnsi" w:hAnsiTheme="majorHAnsi" w:cstheme="majorHAnsi"/>
                  <w:bCs/>
                  <w:sz w:val="24"/>
                  <w:szCs w:val="24"/>
                </w:rPr>
                <w:t>Không</w:t>
              </w:r>
            </w:ins>
          </w:p>
        </w:tc>
        <w:tc>
          <w:tcPr>
            <w:tcW w:w="3564" w:type="dxa"/>
            <w:tcBorders>
              <w:top w:val="single" w:sz="4" w:space="0" w:color="000000"/>
              <w:left w:val="single" w:sz="4" w:space="0" w:color="000000"/>
              <w:bottom w:val="single" w:sz="4" w:space="0" w:color="000000"/>
              <w:right w:val="single" w:sz="4" w:space="0" w:color="000000"/>
            </w:tcBorders>
          </w:tcPr>
          <w:p w14:paraId="50EBAFEB" w14:textId="77777777" w:rsidR="005F00F1" w:rsidRDefault="005F00F1" w:rsidP="005518FF">
            <w:pPr>
              <w:spacing w:line="256" w:lineRule="auto"/>
              <w:ind w:firstLine="0"/>
              <w:rPr>
                <w:ins w:id="4290" w:author="Nguyen Duc Anh" w:date="2025-09-27T11:57:00Z"/>
                <w:rFonts w:asciiTheme="majorHAnsi" w:hAnsiTheme="majorHAnsi" w:cstheme="majorHAnsi"/>
                <w:sz w:val="24"/>
                <w:szCs w:val="24"/>
              </w:rPr>
            </w:pPr>
            <w:ins w:id="4291" w:author="Nguyen Duc Anh" w:date="2025-09-27T11:57:00Z">
              <w:r w:rsidRPr="000D23CA">
                <w:rPr>
                  <w:rFonts w:asciiTheme="majorHAnsi" w:hAnsiTheme="majorHAnsi" w:cstheme="majorHAnsi"/>
                  <w:bCs/>
                  <w:sz w:val="24"/>
                  <w:szCs w:val="24"/>
                </w:rPr>
                <w:t>Hiển thị tổng tiền và tổng số tờ tiền sau khi hiển thị giá trị Thành tiền của các mệnh giá cộng lại.</w:t>
              </w:r>
            </w:ins>
          </w:p>
        </w:tc>
      </w:tr>
      <w:tr w:rsidR="005F00F1" w:rsidRPr="00644FCA" w14:paraId="16E12AEB" w14:textId="77777777" w:rsidTr="005518FF">
        <w:trPr>
          <w:trHeight w:val="748"/>
          <w:ins w:id="4292" w:author="Nguyen Duc Anh" w:date="2025-09-27T11:57:00Z"/>
        </w:trPr>
        <w:tc>
          <w:tcPr>
            <w:tcW w:w="10100" w:type="dxa"/>
            <w:gridSpan w:val="7"/>
            <w:tcBorders>
              <w:top w:val="single" w:sz="4" w:space="0" w:color="000000"/>
              <w:left w:val="single" w:sz="4" w:space="0" w:color="000000"/>
              <w:bottom w:val="single" w:sz="4" w:space="0" w:color="000000"/>
              <w:right w:val="single" w:sz="4" w:space="0" w:color="000000"/>
            </w:tcBorders>
          </w:tcPr>
          <w:p w14:paraId="368491FB" w14:textId="77777777" w:rsidR="005F00F1" w:rsidRPr="00C84037" w:rsidRDefault="005F00F1" w:rsidP="005518FF">
            <w:pPr>
              <w:spacing w:line="256" w:lineRule="auto"/>
              <w:ind w:firstLine="0"/>
              <w:rPr>
                <w:ins w:id="4293" w:author="Nguyen Duc Anh" w:date="2025-09-27T11:57:00Z"/>
                <w:rFonts w:asciiTheme="majorHAnsi" w:hAnsiTheme="majorHAnsi" w:cstheme="majorHAnsi"/>
                <w:b/>
                <w:sz w:val="24"/>
                <w:szCs w:val="24"/>
              </w:rPr>
            </w:pPr>
            <w:ins w:id="4294" w:author="Nguyen Duc Anh" w:date="2025-09-27T11:57:00Z">
              <w:r w:rsidRPr="00C84037">
                <w:rPr>
                  <w:rFonts w:asciiTheme="majorHAnsi" w:hAnsiTheme="majorHAnsi" w:cstheme="majorHAnsi"/>
                  <w:b/>
                  <w:sz w:val="24"/>
                  <w:szCs w:val="24"/>
                </w:rPr>
                <w:t>Nút tác vụ</w:t>
              </w:r>
            </w:ins>
          </w:p>
        </w:tc>
      </w:tr>
      <w:tr w:rsidR="005F00F1" w:rsidRPr="00644FCA" w14:paraId="49801199" w14:textId="77777777" w:rsidTr="005518FF">
        <w:trPr>
          <w:trHeight w:val="748"/>
          <w:ins w:id="4295"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57383FF4" w14:textId="77777777" w:rsidR="005F00F1" w:rsidRPr="00644FCA" w:rsidRDefault="005F00F1" w:rsidP="005F00F1">
            <w:pPr>
              <w:numPr>
                <w:ilvl w:val="0"/>
                <w:numId w:val="62"/>
              </w:numPr>
              <w:tabs>
                <w:tab w:val="left" w:pos="709"/>
              </w:tabs>
              <w:spacing w:line="256" w:lineRule="auto"/>
              <w:contextualSpacing/>
              <w:jc w:val="center"/>
              <w:rPr>
                <w:ins w:id="4296"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3FA5187" w14:textId="77777777" w:rsidR="005F00F1" w:rsidRPr="000D23CA" w:rsidRDefault="005F00F1" w:rsidP="005518FF">
            <w:pPr>
              <w:spacing w:line="256" w:lineRule="auto"/>
              <w:ind w:firstLine="0"/>
              <w:rPr>
                <w:ins w:id="4297" w:author="Nguyen Duc Anh" w:date="2025-09-27T11:57:00Z"/>
                <w:rFonts w:asciiTheme="majorHAnsi" w:hAnsiTheme="majorHAnsi" w:cstheme="majorHAnsi"/>
                <w:bCs/>
                <w:sz w:val="24"/>
                <w:szCs w:val="24"/>
              </w:rPr>
            </w:pPr>
            <w:ins w:id="4298" w:author="Nguyen Duc Anh" w:date="2025-09-27T11:57:00Z">
              <w:r>
                <w:rPr>
                  <w:rFonts w:asciiTheme="majorHAnsi" w:hAnsiTheme="majorHAnsi" w:cstheme="majorHAnsi"/>
                  <w:bCs/>
                  <w:sz w:val="24"/>
                  <w:szCs w:val="24"/>
                </w:rPr>
                <w:t>Lưu thông tin</w:t>
              </w:r>
            </w:ins>
          </w:p>
        </w:tc>
        <w:tc>
          <w:tcPr>
            <w:tcW w:w="1242" w:type="dxa"/>
            <w:tcBorders>
              <w:top w:val="single" w:sz="4" w:space="0" w:color="000000"/>
              <w:left w:val="single" w:sz="4" w:space="0" w:color="000000"/>
              <w:bottom w:val="single" w:sz="4" w:space="0" w:color="000000"/>
              <w:right w:val="single" w:sz="4" w:space="0" w:color="000000"/>
            </w:tcBorders>
          </w:tcPr>
          <w:p w14:paraId="5516725F" w14:textId="77777777" w:rsidR="005F00F1" w:rsidRDefault="005F00F1" w:rsidP="005518FF">
            <w:pPr>
              <w:spacing w:line="256" w:lineRule="auto"/>
              <w:ind w:firstLine="0"/>
              <w:rPr>
                <w:ins w:id="4299" w:author="Nguyen Duc Anh" w:date="2025-09-27T11:57:00Z"/>
                <w:rFonts w:asciiTheme="majorHAnsi" w:hAnsiTheme="majorHAnsi" w:cstheme="majorHAnsi"/>
                <w:sz w:val="24"/>
                <w:szCs w:val="24"/>
              </w:rPr>
            </w:pPr>
            <w:ins w:id="4300" w:author="Nguyen Duc Anh" w:date="2025-09-27T11:57:00Z">
              <w:r>
                <w:rPr>
                  <w:rFonts w:asciiTheme="majorHAnsi" w:hAnsiTheme="majorHAnsi" w:cstheme="majorHAnsi"/>
                  <w:sz w:val="24"/>
                  <w:szCs w:val="24"/>
                </w:rPr>
                <w:t>Button</w:t>
              </w:r>
            </w:ins>
          </w:p>
        </w:tc>
        <w:tc>
          <w:tcPr>
            <w:tcW w:w="911" w:type="dxa"/>
            <w:tcBorders>
              <w:top w:val="single" w:sz="4" w:space="0" w:color="000000"/>
              <w:left w:val="single" w:sz="4" w:space="0" w:color="000000"/>
              <w:bottom w:val="single" w:sz="4" w:space="0" w:color="000000"/>
              <w:right w:val="single" w:sz="4" w:space="0" w:color="000000"/>
            </w:tcBorders>
          </w:tcPr>
          <w:p w14:paraId="592E878B" w14:textId="77777777" w:rsidR="005F00F1" w:rsidRPr="000D23CA" w:rsidRDefault="005F00F1" w:rsidP="005518FF">
            <w:pPr>
              <w:spacing w:line="256" w:lineRule="auto"/>
              <w:ind w:firstLine="0"/>
              <w:rPr>
                <w:ins w:id="4301" w:author="Nguyen Duc Anh" w:date="2025-09-27T11:57:00Z"/>
                <w:rFonts w:asciiTheme="majorHAnsi" w:hAnsiTheme="majorHAnsi" w:cstheme="majorHAnsi"/>
                <w:bCs/>
                <w:sz w:val="24"/>
                <w:szCs w:val="24"/>
              </w:rPr>
            </w:pPr>
          </w:p>
        </w:tc>
        <w:tc>
          <w:tcPr>
            <w:tcW w:w="994" w:type="dxa"/>
            <w:tcBorders>
              <w:top w:val="single" w:sz="4" w:space="0" w:color="000000"/>
              <w:left w:val="single" w:sz="4" w:space="0" w:color="000000"/>
              <w:bottom w:val="single" w:sz="4" w:space="0" w:color="000000"/>
              <w:right w:val="single" w:sz="4" w:space="0" w:color="000000"/>
            </w:tcBorders>
          </w:tcPr>
          <w:p w14:paraId="6912C1F3" w14:textId="77777777" w:rsidR="005F00F1" w:rsidRPr="000D23CA" w:rsidRDefault="005F00F1" w:rsidP="005518FF">
            <w:pPr>
              <w:spacing w:line="256" w:lineRule="auto"/>
              <w:ind w:firstLine="0"/>
              <w:rPr>
                <w:ins w:id="4302" w:author="Nguyen Duc Anh" w:date="2025-09-27T11:57:00Z"/>
                <w:rFonts w:asciiTheme="majorHAnsi" w:hAnsiTheme="majorHAnsi" w:cstheme="majorHAnsi"/>
                <w:bCs/>
                <w:sz w:val="24"/>
                <w:szCs w:val="24"/>
              </w:rPr>
            </w:pPr>
          </w:p>
        </w:tc>
        <w:tc>
          <w:tcPr>
            <w:tcW w:w="994" w:type="dxa"/>
            <w:tcBorders>
              <w:top w:val="single" w:sz="4" w:space="0" w:color="000000"/>
              <w:left w:val="single" w:sz="4" w:space="0" w:color="000000"/>
              <w:bottom w:val="single" w:sz="4" w:space="0" w:color="000000"/>
              <w:right w:val="single" w:sz="4" w:space="0" w:color="000000"/>
            </w:tcBorders>
          </w:tcPr>
          <w:p w14:paraId="0FA77B0B" w14:textId="77777777" w:rsidR="005F00F1" w:rsidRPr="000D23CA" w:rsidRDefault="005F00F1" w:rsidP="005518FF">
            <w:pPr>
              <w:spacing w:line="256" w:lineRule="auto"/>
              <w:ind w:firstLine="0"/>
              <w:rPr>
                <w:ins w:id="4303" w:author="Nguyen Duc Anh" w:date="2025-09-27T11:57:00Z"/>
                <w:rFonts w:asciiTheme="majorHAnsi" w:hAnsiTheme="majorHAnsi" w:cstheme="majorHAnsi"/>
                <w:bCs/>
                <w:sz w:val="24"/>
                <w:szCs w:val="24"/>
              </w:rPr>
            </w:pPr>
          </w:p>
        </w:tc>
        <w:tc>
          <w:tcPr>
            <w:tcW w:w="3564" w:type="dxa"/>
            <w:tcBorders>
              <w:top w:val="single" w:sz="4" w:space="0" w:color="000000"/>
              <w:left w:val="single" w:sz="4" w:space="0" w:color="000000"/>
              <w:bottom w:val="single" w:sz="4" w:space="0" w:color="000000"/>
              <w:right w:val="single" w:sz="4" w:space="0" w:color="000000"/>
            </w:tcBorders>
          </w:tcPr>
          <w:p w14:paraId="272820D3" w14:textId="77777777" w:rsidR="005F00F1" w:rsidRPr="000D23CA" w:rsidRDefault="005F00F1" w:rsidP="005518FF">
            <w:pPr>
              <w:spacing w:line="256" w:lineRule="auto"/>
              <w:ind w:firstLine="0"/>
              <w:rPr>
                <w:ins w:id="4304" w:author="Nguyen Duc Anh" w:date="2025-09-27T11:57:00Z"/>
                <w:rFonts w:asciiTheme="majorHAnsi" w:hAnsiTheme="majorHAnsi" w:cstheme="majorHAnsi"/>
                <w:bCs/>
                <w:sz w:val="24"/>
                <w:szCs w:val="24"/>
              </w:rPr>
            </w:pPr>
            <w:ins w:id="4305" w:author="Nguyen Duc Anh" w:date="2025-09-27T11:57:00Z">
              <w:r>
                <w:rPr>
                  <w:rFonts w:asciiTheme="majorHAnsi" w:hAnsiTheme="majorHAnsi" w:cstheme="majorHAnsi"/>
                  <w:bCs/>
                  <w:sz w:val="24"/>
                  <w:szCs w:val="24"/>
                </w:rPr>
                <w:t>Nút thực hiện chức năng lưu thông tin giao dịch mua ngoại tệ</w:t>
              </w:r>
            </w:ins>
          </w:p>
        </w:tc>
      </w:tr>
      <w:tr w:rsidR="005F00F1" w:rsidRPr="00644FCA" w14:paraId="40AFE644" w14:textId="77777777" w:rsidTr="005518FF">
        <w:trPr>
          <w:trHeight w:val="748"/>
          <w:ins w:id="4306"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512FF758" w14:textId="77777777" w:rsidR="005F00F1" w:rsidRPr="00644FCA" w:rsidRDefault="005F00F1" w:rsidP="005F00F1">
            <w:pPr>
              <w:numPr>
                <w:ilvl w:val="0"/>
                <w:numId w:val="62"/>
              </w:numPr>
              <w:tabs>
                <w:tab w:val="left" w:pos="709"/>
              </w:tabs>
              <w:spacing w:line="256" w:lineRule="auto"/>
              <w:contextualSpacing/>
              <w:jc w:val="center"/>
              <w:rPr>
                <w:ins w:id="4307"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3830BFDD" w14:textId="77777777" w:rsidR="005F00F1" w:rsidRPr="000D23CA" w:rsidRDefault="005F00F1" w:rsidP="005518FF">
            <w:pPr>
              <w:spacing w:line="256" w:lineRule="auto"/>
              <w:ind w:firstLine="0"/>
              <w:rPr>
                <w:ins w:id="4308" w:author="Nguyen Duc Anh" w:date="2025-09-27T11:57:00Z"/>
                <w:rFonts w:asciiTheme="majorHAnsi" w:hAnsiTheme="majorHAnsi" w:cstheme="majorHAnsi"/>
                <w:bCs/>
                <w:sz w:val="24"/>
                <w:szCs w:val="24"/>
              </w:rPr>
            </w:pPr>
            <w:ins w:id="4309" w:author="Nguyen Duc Anh" w:date="2025-09-27T11:57:00Z">
              <w:r>
                <w:rPr>
                  <w:rFonts w:asciiTheme="majorHAnsi" w:hAnsiTheme="majorHAnsi" w:cstheme="majorHAnsi"/>
                  <w:bCs/>
                  <w:sz w:val="24"/>
                  <w:szCs w:val="24"/>
                </w:rPr>
                <w:t>Chuyển duyệt</w:t>
              </w:r>
            </w:ins>
          </w:p>
        </w:tc>
        <w:tc>
          <w:tcPr>
            <w:tcW w:w="1242" w:type="dxa"/>
            <w:tcBorders>
              <w:top w:val="single" w:sz="4" w:space="0" w:color="000000"/>
              <w:left w:val="single" w:sz="4" w:space="0" w:color="000000"/>
              <w:bottom w:val="single" w:sz="4" w:space="0" w:color="000000"/>
              <w:right w:val="single" w:sz="4" w:space="0" w:color="000000"/>
            </w:tcBorders>
          </w:tcPr>
          <w:p w14:paraId="413D5368" w14:textId="77777777" w:rsidR="005F00F1" w:rsidRDefault="005F00F1" w:rsidP="005518FF">
            <w:pPr>
              <w:spacing w:line="256" w:lineRule="auto"/>
              <w:ind w:firstLine="0"/>
              <w:rPr>
                <w:ins w:id="4310" w:author="Nguyen Duc Anh" w:date="2025-09-27T11:57:00Z"/>
                <w:rFonts w:asciiTheme="majorHAnsi" w:hAnsiTheme="majorHAnsi" w:cstheme="majorHAnsi"/>
                <w:sz w:val="24"/>
                <w:szCs w:val="24"/>
              </w:rPr>
            </w:pPr>
            <w:ins w:id="4311" w:author="Nguyen Duc Anh" w:date="2025-09-27T11:57:00Z">
              <w:r>
                <w:rPr>
                  <w:rFonts w:asciiTheme="majorHAnsi" w:hAnsiTheme="majorHAnsi" w:cstheme="majorHAnsi"/>
                  <w:sz w:val="24"/>
                  <w:szCs w:val="24"/>
                </w:rPr>
                <w:t>Button</w:t>
              </w:r>
            </w:ins>
          </w:p>
        </w:tc>
        <w:tc>
          <w:tcPr>
            <w:tcW w:w="911" w:type="dxa"/>
            <w:tcBorders>
              <w:top w:val="single" w:sz="4" w:space="0" w:color="000000"/>
              <w:left w:val="single" w:sz="4" w:space="0" w:color="000000"/>
              <w:bottom w:val="single" w:sz="4" w:space="0" w:color="000000"/>
              <w:right w:val="single" w:sz="4" w:space="0" w:color="000000"/>
            </w:tcBorders>
          </w:tcPr>
          <w:p w14:paraId="68B5999E" w14:textId="77777777" w:rsidR="005F00F1" w:rsidRPr="000D23CA" w:rsidRDefault="005F00F1" w:rsidP="005518FF">
            <w:pPr>
              <w:spacing w:line="256" w:lineRule="auto"/>
              <w:ind w:firstLine="0"/>
              <w:rPr>
                <w:ins w:id="4312" w:author="Nguyen Duc Anh" w:date="2025-09-27T11:57:00Z"/>
                <w:rFonts w:asciiTheme="majorHAnsi" w:hAnsiTheme="majorHAnsi" w:cstheme="majorHAnsi"/>
                <w:bCs/>
                <w:sz w:val="24"/>
                <w:szCs w:val="24"/>
              </w:rPr>
            </w:pPr>
          </w:p>
        </w:tc>
        <w:tc>
          <w:tcPr>
            <w:tcW w:w="994" w:type="dxa"/>
            <w:tcBorders>
              <w:top w:val="single" w:sz="4" w:space="0" w:color="000000"/>
              <w:left w:val="single" w:sz="4" w:space="0" w:color="000000"/>
              <w:bottom w:val="single" w:sz="4" w:space="0" w:color="000000"/>
              <w:right w:val="single" w:sz="4" w:space="0" w:color="000000"/>
            </w:tcBorders>
          </w:tcPr>
          <w:p w14:paraId="19D31E43" w14:textId="77777777" w:rsidR="005F00F1" w:rsidRPr="000D23CA" w:rsidRDefault="005F00F1" w:rsidP="005518FF">
            <w:pPr>
              <w:spacing w:line="256" w:lineRule="auto"/>
              <w:ind w:firstLine="0"/>
              <w:rPr>
                <w:ins w:id="4313" w:author="Nguyen Duc Anh" w:date="2025-09-27T11:57:00Z"/>
                <w:rFonts w:asciiTheme="majorHAnsi" w:hAnsiTheme="majorHAnsi" w:cstheme="majorHAnsi"/>
                <w:bCs/>
                <w:sz w:val="24"/>
                <w:szCs w:val="24"/>
              </w:rPr>
            </w:pPr>
          </w:p>
        </w:tc>
        <w:tc>
          <w:tcPr>
            <w:tcW w:w="994" w:type="dxa"/>
            <w:tcBorders>
              <w:top w:val="single" w:sz="4" w:space="0" w:color="000000"/>
              <w:left w:val="single" w:sz="4" w:space="0" w:color="000000"/>
              <w:bottom w:val="single" w:sz="4" w:space="0" w:color="000000"/>
              <w:right w:val="single" w:sz="4" w:space="0" w:color="000000"/>
            </w:tcBorders>
          </w:tcPr>
          <w:p w14:paraId="533CBE57" w14:textId="77777777" w:rsidR="005F00F1" w:rsidRPr="000D23CA" w:rsidRDefault="005F00F1" w:rsidP="005518FF">
            <w:pPr>
              <w:spacing w:line="256" w:lineRule="auto"/>
              <w:ind w:firstLine="0"/>
              <w:rPr>
                <w:ins w:id="4314" w:author="Nguyen Duc Anh" w:date="2025-09-27T11:57:00Z"/>
                <w:rFonts w:asciiTheme="majorHAnsi" w:hAnsiTheme="majorHAnsi" w:cstheme="majorHAnsi"/>
                <w:bCs/>
                <w:sz w:val="24"/>
                <w:szCs w:val="24"/>
              </w:rPr>
            </w:pPr>
          </w:p>
        </w:tc>
        <w:tc>
          <w:tcPr>
            <w:tcW w:w="3564" w:type="dxa"/>
            <w:tcBorders>
              <w:top w:val="single" w:sz="4" w:space="0" w:color="000000"/>
              <w:left w:val="single" w:sz="4" w:space="0" w:color="000000"/>
              <w:bottom w:val="single" w:sz="4" w:space="0" w:color="000000"/>
              <w:right w:val="single" w:sz="4" w:space="0" w:color="000000"/>
            </w:tcBorders>
          </w:tcPr>
          <w:p w14:paraId="5C5EECD1" w14:textId="77777777" w:rsidR="005F00F1" w:rsidRPr="000D23CA" w:rsidRDefault="005F00F1" w:rsidP="005518FF">
            <w:pPr>
              <w:spacing w:line="256" w:lineRule="auto"/>
              <w:ind w:firstLine="0"/>
              <w:rPr>
                <w:ins w:id="4315" w:author="Nguyen Duc Anh" w:date="2025-09-27T11:57:00Z"/>
                <w:rFonts w:asciiTheme="majorHAnsi" w:hAnsiTheme="majorHAnsi" w:cstheme="majorHAnsi"/>
                <w:bCs/>
                <w:sz w:val="24"/>
                <w:szCs w:val="24"/>
              </w:rPr>
            </w:pPr>
            <w:ins w:id="4316" w:author="Nguyen Duc Anh" w:date="2025-09-27T11:57:00Z">
              <w:r>
                <w:rPr>
                  <w:rFonts w:asciiTheme="majorHAnsi" w:hAnsiTheme="majorHAnsi" w:cstheme="majorHAnsi"/>
                  <w:bCs/>
                  <w:sz w:val="24"/>
                  <w:szCs w:val="24"/>
                </w:rPr>
                <w:t>Nút thực hiện chức năng lưu thông tin giao dịch bán ngoại tệ và đồng thời gửi duyệt sang Kiểm soát viên</w:t>
              </w:r>
            </w:ins>
          </w:p>
        </w:tc>
      </w:tr>
      <w:tr w:rsidR="005F00F1" w:rsidRPr="00644FCA" w14:paraId="5ECC0D71" w14:textId="77777777" w:rsidTr="005518FF">
        <w:trPr>
          <w:trHeight w:val="748"/>
          <w:ins w:id="4317"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37219E76" w14:textId="77777777" w:rsidR="005F00F1" w:rsidRPr="00644FCA" w:rsidRDefault="005F00F1" w:rsidP="005F00F1">
            <w:pPr>
              <w:numPr>
                <w:ilvl w:val="0"/>
                <w:numId w:val="62"/>
              </w:numPr>
              <w:tabs>
                <w:tab w:val="left" w:pos="709"/>
              </w:tabs>
              <w:spacing w:line="256" w:lineRule="auto"/>
              <w:contextualSpacing/>
              <w:jc w:val="center"/>
              <w:rPr>
                <w:ins w:id="4318"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1FC8F3F4" w14:textId="77777777" w:rsidR="005F00F1" w:rsidRDefault="005F00F1" w:rsidP="005518FF">
            <w:pPr>
              <w:spacing w:line="256" w:lineRule="auto"/>
              <w:ind w:firstLine="0"/>
              <w:rPr>
                <w:ins w:id="4319" w:author="Nguyen Duc Anh" w:date="2025-09-27T11:57:00Z"/>
                <w:rFonts w:asciiTheme="majorHAnsi" w:hAnsiTheme="majorHAnsi" w:cstheme="majorHAnsi"/>
                <w:bCs/>
                <w:sz w:val="24"/>
                <w:szCs w:val="24"/>
              </w:rPr>
            </w:pPr>
            <w:ins w:id="4320" w:author="Nguyen Duc Anh" w:date="2025-09-27T11:57:00Z">
              <w:r>
                <w:rPr>
                  <w:rFonts w:asciiTheme="majorHAnsi" w:hAnsiTheme="majorHAnsi" w:cstheme="majorHAnsi"/>
                  <w:sz w:val="24"/>
                  <w:szCs w:val="24"/>
                </w:rPr>
                <w:t>Chữ ký KH</w:t>
              </w:r>
            </w:ins>
          </w:p>
        </w:tc>
        <w:tc>
          <w:tcPr>
            <w:tcW w:w="1242" w:type="dxa"/>
            <w:tcBorders>
              <w:top w:val="single" w:sz="4" w:space="0" w:color="000000"/>
              <w:left w:val="single" w:sz="4" w:space="0" w:color="000000"/>
              <w:bottom w:val="single" w:sz="4" w:space="0" w:color="000000"/>
              <w:right w:val="single" w:sz="4" w:space="0" w:color="000000"/>
            </w:tcBorders>
          </w:tcPr>
          <w:p w14:paraId="7B439E5F" w14:textId="77777777" w:rsidR="005F00F1" w:rsidRDefault="005F00F1" w:rsidP="005518FF">
            <w:pPr>
              <w:spacing w:line="256" w:lineRule="auto"/>
              <w:ind w:firstLine="0"/>
              <w:rPr>
                <w:ins w:id="4321" w:author="Nguyen Duc Anh" w:date="2025-09-27T11:57:00Z"/>
                <w:rFonts w:asciiTheme="majorHAnsi" w:hAnsiTheme="majorHAnsi" w:cstheme="majorHAnsi"/>
                <w:sz w:val="24"/>
                <w:szCs w:val="24"/>
              </w:rPr>
            </w:pPr>
            <w:ins w:id="4322" w:author="Nguyen Duc Anh" w:date="2025-09-27T11:57:00Z">
              <w:r>
                <w:rPr>
                  <w:rFonts w:asciiTheme="majorHAnsi" w:hAnsiTheme="majorHAnsi" w:cstheme="majorHAnsi"/>
                  <w:sz w:val="24"/>
                  <w:szCs w:val="24"/>
                </w:rPr>
                <w:t>Title</w:t>
              </w:r>
            </w:ins>
          </w:p>
        </w:tc>
        <w:tc>
          <w:tcPr>
            <w:tcW w:w="911" w:type="dxa"/>
            <w:tcBorders>
              <w:top w:val="single" w:sz="4" w:space="0" w:color="000000"/>
              <w:left w:val="single" w:sz="4" w:space="0" w:color="000000"/>
              <w:bottom w:val="single" w:sz="4" w:space="0" w:color="000000"/>
              <w:right w:val="single" w:sz="4" w:space="0" w:color="000000"/>
            </w:tcBorders>
          </w:tcPr>
          <w:p w14:paraId="6C1F8E55" w14:textId="77777777" w:rsidR="005F00F1" w:rsidRPr="000D23CA" w:rsidRDefault="005F00F1" w:rsidP="005518FF">
            <w:pPr>
              <w:spacing w:line="256" w:lineRule="auto"/>
              <w:ind w:firstLine="0"/>
              <w:rPr>
                <w:ins w:id="4323" w:author="Nguyen Duc Anh" w:date="2025-09-27T11:57:00Z"/>
                <w:rFonts w:asciiTheme="majorHAnsi" w:hAnsiTheme="majorHAnsi" w:cstheme="majorHAnsi"/>
                <w:bCs/>
                <w:sz w:val="24"/>
                <w:szCs w:val="24"/>
              </w:rPr>
            </w:pPr>
          </w:p>
        </w:tc>
        <w:tc>
          <w:tcPr>
            <w:tcW w:w="994" w:type="dxa"/>
            <w:tcBorders>
              <w:top w:val="single" w:sz="4" w:space="0" w:color="000000"/>
              <w:left w:val="single" w:sz="4" w:space="0" w:color="000000"/>
              <w:bottom w:val="single" w:sz="4" w:space="0" w:color="000000"/>
              <w:right w:val="single" w:sz="4" w:space="0" w:color="000000"/>
            </w:tcBorders>
          </w:tcPr>
          <w:p w14:paraId="11A43B68" w14:textId="77777777" w:rsidR="005F00F1" w:rsidRPr="000D23CA" w:rsidRDefault="005F00F1" w:rsidP="005518FF">
            <w:pPr>
              <w:spacing w:line="256" w:lineRule="auto"/>
              <w:ind w:firstLine="0"/>
              <w:rPr>
                <w:ins w:id="4324" w:author="Nguyen Duc Anh" w:date="2025-09-27T11:57:00Z"/>
                <w:rFonts w:asciiTheme="majorHAnsi" w:hAnsiTheme="majorHAnsi" w:cstheme="majorHAnsi"/>
                <w:bCs/>
                <w:sz w:val="24"/>
                <w:szCs w:val="24"/>
              </w:rPr>
            </w:pPr>
          </w:p>
        </w:tc>
        <w:tc>
          <w:tcPr>
            <w:tcW w:w="994" w:type="dxa"/>
            <w:tcBorders>
              <w:top w:val="single" w:sz="4" w:space="0" w:color="000000"/>
              <w:left w:val="single" w:sz="4" w:space="0" w:color="000000"/>
              <w:bottom w:val="single" w:sz="4" w:space="0" w:color="000000"/>
              <w:right w:val="single" w:sz="4" w:space="0" w:color="000000"/>
            </w:tcBorders>
          </w:tcPr>
          <w:p w14:paraId="6487C73E" w14:textId="77777777" w:rsidR="005F00F1" w:rsidRPr="000D23CA" w:rsidRDefault="005F00F1" w:rsidP="005518FF">
            <w:pPr>
              <w:spacing w:line="256" w:lineRule="auto"/>
              <w:ind w:firstLine="0"/>
              <w:rPr>
                <w:ins w:id="4325" w:author="Nguyen Duc Anh" w:date="2025-09-27T11:57:00Z"/>
                <w:rFonts w:asciiTheme="majorHAnsi" w:hAnsiTheme="majorHAnsi" w:cstheme="majorHAnsi"/>
                <w:bCs/>
                <w:sz w:val="24"/>
                <w:szCs w:val="24"/>
              </w:rPr>
            </w:pPr>
          </w:p>
        </w:tc>
        <w:tc>
          <w:tcPr>
            <w:tcW w:w="3564" w:type="dxa"/>
            <w:tcBorders>
              <w:top w:val="single" w:sz="4" w:space="0" w:color="000000"/>
              <w:left w:val="single" w:sz="4" w:space="0" w:color="000000"/>
              <w:bottom w:val="single" w:sz="4" w:space="0" w:color="000000"/>
              <w:right w:val="single" w:sz="4" w:space="0" w:color="000000"/>
            </w:tcBorders>
          </w:tcPr>
          <w:p w14:paraId="47F373C8" w14:textId="77777777" w:rsidR="005F00F1" w:rsidRDefault="005F00F1" w:rsidP="005518FF">
            <w:pPr>
              <w:ind w:firstLine="0"/>
              <w:rPr>
                <w:ins w:id="4326" w:author="Nguyen Duc Anh" w:date="2025-09-27T11:57:00Z"/>
                <w:rFonts w:asciiTheme="majorHAnsi" w:hAnsiTheme="majorHAnsi" w:cstheme="majorHAnsi"/>
                <w:sz w:val="24"/>
                <w:szCs w:val="24"/>
              </w:rPr>
            </w:pPr>
            <w:ins w:id="4327" w:author="Nguyen Duc Anh" w:date="2025-09-27T11:57:00Z">
              <w:r>
                <w:rPr>
                  <w:rFonts w:asciiTheme="majorHAnsi" w:hAnsiTheme="majorHAnsi" w:cstheme="majorHAnsi"/>
                  <w:sz w:val="24"/>
                  <w:szCs w:val="24"/>
                </w:rPr>
                <w:t>Tiêu đề ở dạng Hyperlink và hiển thị trên màn hình nhập sau khi truy vấn thành công thông tin tài khoản/khách hàng.</w:t>
              </w:r>
            </w:ins>
          </w:p>
          <w:p w14:paraId="61ADACD3" w14:textId="77777777" w:rsidR="005F00F1" w:rsidRDefault="005F00F1" w:rsidP="005518FF">
            <w:pPr>
              <w:spacing w:line="256" w:lineRule="auto"/>
              <w:ind w:firstLine="0"/>
              <w:rPr>
                <w:ins w:id="4328" w:author="Nguyen Duc Anh" w:date="2025-09-27T11:57:00Z"/>
                <w:rFonts w:asciiTheme="majorHAnsi" w:hAnsiTheme="majorHAnsi" w:cstheme="majorHAnsi"/>
                <w:bCs/>
                <w:sz w:val="24"/>
                <w:szCs w:val="24"/>
              </w:rPr>
            </w:pPr>
            <w:ins w:id="4329" w:author="Nguyen Duc Anh" w:date="2025-09-27T11:57:00Z">
              <w:r>
                <w:rPr>
                  <w:rFonts w:asciiTheme="majorHAnsi" w:hAnsiTheme="majorHAnsi" w:cstheme="majorHAnsi"/>
                  <w:sz w:val="24"/>
                  <w:szCs w:val="24"/>
                </w:rPr>
                <w:t>Nhấn chọn sẽ hiển thị màn hình xem chữ ký khách hàng</w:t>
              </w:r>
            </w:ins>
          </w:p>
        </w:tc>
      </w:tr>
      <w:tr w:rsidR="005F00F1" w:rsidRPr="00644FCA" w14:paraId="153EC259" w14:textId="77777777" w:rsidTr="005518FF">
        <w:trPr>
          <w:trHeight w:val="748"/>
          <w:ins w:id="4330" w:author="Nguyen Duc Anh" w:date="2025-09-27T11:57:00Z"/>
        </w:trPr>
        <w:tc>
          <w:tcPr>
            <w:tcW w:w="656" w:type="dxa"/>
            <w:tcBorders>
              <w:top w:val="single" w:sz="4" w:space="0" w:color="000000"/>
              <w:left w:val="single" w:sz="4" w:space="0" w:color="000000"/>
              <w:bottom w:val="single" w:sz="4" w:space="0" w:color="000000"/>
              <w:right w:val="single" w:sz="4" w:space="0" w:color="000000"/>
            </w:tcBorders>
          </w:tcPr>
          <w:p w14:paraId="552C8C61" w14:textId="77777777" w:rsidR="005F00F1" w:rsidRPr="00644FCA" w:rsidRDefault="005F00F1" w:rsidP="005F00F1">
            <w:pPr>
              <w:numPr>
                <w:ilvl w:val="0"/>
                <w:numId w:val="62"/>
              </w:numPr>
              <w:tabs>
                <w:tab w:val="left" w:pos="709"/>
              </w:tabs>
              <w:spacing w:line="256" w:lineRule="auto"/>
              <w:contextualSpacing/>
              <w:jc w:val="center"/>
              <w:rPr>
                <w:ins w:id="4331" w:author="Nguyen Duc Anh" w:date="2025-09-27T11:57:00Z"/>
                <w:rFonts w:asciiTheme="majorHAnsi" w:hAnsiTheme="majorHAnsi" w:cstheme="majorHAnsi"/>
                <w:sz w:val="24"/>
                <w:szCs w:val="24"/>
              </w:rPr>
            </w:pPr>
          </w:p>
        </w:tc>
        <w:tc>
          <w:tcPr>
            <w:tcW w:w="1739" w:type="dxa"/>
            <w:tcBorders>
              <w:top w:val="single" w:sz="4" w:space="0" w:color="000000"/>
              <w:left w:val="single" w:sz="4" w:space="0" w:color="000000"/>
              <w:bottom w:val="single" w:sz="4" w:space="0" w:color="000000"/>
              <w:right w:val="single" w:sz="4" w:space="0" w:color="000000"/>
            </w:tcBorders>
          </w:tcPr>
          <w:p w14:paraId="29124765" w14:textId="77777777" w:rsidR="005F00F1" w:rsidRDefault="005F00F1" w:rsidP="005518FF">
            <w:pPr>
              <w:spacing w:line="256" w:lineRule="auto"/>
              <w:ind w:firstLine="0"/>
              <w:rPr>
                <w:ins w:id="4332" w:author="Nguyen Duc Anh" w:date="2025-09-27T11:57:00Z"/>
                <w:rFonts w:asciiTheme="majorHAnsi" w:hAnsiTheme="majorHAnsi" w:cstheme="majorHAnsi"/>
                <w:sz w:val="24"/>
                <w:szCs w:val="24"/>
              </w:rPr>
            </w:pPr>
            <w:ins w:id="4333" w:author="Nguyen Duc Anh" w:date="2025-09-27T11:57:00Z">
              <w:r>
                <w:rPr>
                  <w:rFonts w:asciiTheme="majorHAnsi" w:hAnsiTheme="majorHAnsi" w:cstheme="majorHAnsi"/>
                  <w:sz w:val="24"/>
                  <w:szCs w:val="24"/>
                </w:rPr>
                <w:t>Lập đề nghị nhanh</w:t>
              </w:r>
            </w:ins>
          </w:p>
        </w:tc>
        <w:tc>
          <w:tcPr>
            <w:tcW w:w="1242" w:type="dxa"/>
            <w:tcBorders>
              <w:top w:val="single" w:sz="4" w:space="0" w:color="000000"/>
              <w:left w:val="single" w:sz="4" w:space="0" w:color="000000"/>
              <w:bottom w:val="single" w:sz="4" w:space="0" w:color="000000"/>
              <w:right w:val="single" w:sz="4" w:space="0" w:color="000000"/>
            </w:tcBorders>
          </w:tcPr>
          <w:p w14:paraId="3D49C595" w14:textId="77777777" w:rsidR="005F00F1" w:rsidRDefault="005F00F1" w:rsidP="005518FF">
            <w:pPr>
              <w:spacing w:line="256" w:lineRule="auto"/>
              <w:ind w:firstLine="0"/>
              <w:rPr>
                <w:ins w:id="4334" w:author="Nguyen Duc Anh" w:date="2025-09-27T11:57:00Z"/>
                <w:rFonts w:asciiTheme="majorHAnsi" w:hAnsiTheme="majorHAnsi" w:cstheme="majorHAnsi"/>
                <w:sz w:val="24"/>
                <w:szCs w:val="24"/>
              </w:rPr>
            </w:pPr>
            <w:ins w:id="4335" w:author="Nguyen Duc Anh" w:date="2025-09-27T11:57:00Z">
              <w:r>
                <w:rPr>
                  <w:rFonts w:asciiTheme="majorHAnsi" w:hAnsiTheme="majorHAnsi" w:cstheme="majorHAnsi"/>
                  <w:sz w:val="24"/>
                  <w:szCs w:val="24"/>
                </w:rPr>
                <w:t>Button</w:t>
              </w:r>
            </w:ins>
          </w:p>
        </w:tc>
        <w:tc>
          <w:tcPr>
            <w:tcW w:w="911" w:type="dxa"/>
            <w:tcBorders>
              <w:top w:val="single" w:sz="4" w:space="0" w:color="000000"/>
              <w:left w:val="single" w:sz="4" w:space="0" w:color="000000"/>
              <w:bottom w:val="single" w:sz="4" w:space="0" w:color="000000"/>
              <w:right w:val="single" w:sz="4" w:space="0" w:color="000000"/>
            </w:tcBorders>
          </w:tcPr>
          <w:p w14:paraId="522DC171" w14:textId="77777777" w:rsidR="005F00F1" w:rsidRPr="000D23CA" w:rsidRDefault="005F00F1" w:rsidP="005518FF">
            <w:pPr>
              <w:spacing w:line="256" w:lineRule="auto"/>
              <w:ind w:firstLine="0"/>
              <w:rPr>
                <w:ins w:id="4336" w:author="Nguyen Duc Anh" w:date="2025-09-27T11:57:00Z"/>
                <w:rFonts w:asciiTheme="majorHAnsi" w:hAnsiTheme="majorHAnsi" w:cstheme="majorHAnsi"/>
                <w:bCs/>
                <w:sz w:val="24"/>
                <w:szCs w:val="24"/>
              </w:rPr>
            </w:pPr>
          </w:p>
        </w:tc>
        <w:tc>
          <w:tcPr>
            <w:tcW w:w="994" w:type="dxa"/>
            <w:tcBorders>
              <w:top w:val="single" w:sz="4" w:space="0" w:color="000000"/>
              <w:left w:val="single" w:sz="4" w:space="0" w:color="000000"/>
              <w:bottom w:val="single" w:sz="4" w:space="0" w:color="000000"/>
              <w:right w:val="single" w:sz="4" w:space="0" w:color="000000"/>
            </w:tcBorders>
          </w:tcPr>
          <w:p w14:paraId="4062DD80" w14:textId="77777777" w:rsidR="005F00F1" w:rsidRPr="000D23CA" w:rsidRDefault="005F00F1" w:rsidP="005518FF">
            <w:pPr>
              <w:spacing w:line="256" w:lineRule="auto"/>
              <w:ind w:firstLine="0"/>
              <w:rPr>
                <w:ins w:id="4337" w:author="Nguyen Duc Anh" w:date="2025-09-27T11:57:00Z"/>
                <w:rFonts w:asciiTheme="majorHAnsi" w:hAnsiTheme="majorHAnsi" w:cstheme="majorHAnsi"/>
                <w:bCs/>
                <w:sz w:val="24"/>
                <w:szCs w:val="24"/>
              </w:rPr>
            </w:pPr>
          </w:p>
        </w:tc>
        <w:tc>
          <w:tcPr>
            <w:tcW w:w="994" w:type="dxa"/>
            <w:tcBorders>
              <w:top w:val="single" w:sz="4" w:space="0" w:color="000000"/>
              <w:left w:val="single" w:sz="4" w:space="0" w:color="000000"/>
              <w:bottom w:val="single" w:sz="4" w:space="0" w:color="000000"/>
              <w:right w:val="single" w:sz="4" w:space="0" w:color="000000"/>
            </w:tcBorders>
          </w:tcPr>
          <w:p w14:paraId="2BD83BFC" w14:textId="77777777" w:rsidR="005F00F1" w:rsidRPr="000D23CA" w:rsidRDefault="005F00F1" w:rsidP="005518FF">
            <w:pPr>
              <w:spacing w:line="256" w:lineRule="auto"/>
              <w:ind w:firstLine="0"/>
              <w:rPr>
                <w:ins w:id="4338" w:author="Nguyen Duc Anh" w:date="2025-09-27T11:57:00Z"/>
                <w:rFonts w:asciiTheme="majorHAnsi" w:hAnsiTheme="majorHAnsi" w:cstheme="majorHAnsi"/>
                <w:bCs/>
                <w:sz w:val="24"/>
                <w:szCs w:val="24"/>
              </w:rPr>
            </w:pPr>
          </w:p>
        </w:tc>
        <w:tc>
          <w:tcPr>
            <w:tcW w:w="3564" w:type="dxa"/>
            <w:tcBorders>
              <w:top w:val="single" w:sz="4" w:space="0" w:color="000000"/>
              <w:left w:val="single" w:sz="4" w:space="0" w:color="000000"/>
              <w:bottom w:val="single" w:sz="4" w:space="0" w:color="000000"/>
              <w:right w:val="single" w:sz="4" w:space="0" w:color="000000"/>
            </w:tcBorders>
          </w:tcPr>
          <w:p w14:paraId="21820D23" w14:textId="77777777" w:rsidR="005F00F1" w:rsidRDefault="005F00F1" w:rsidP="005518FF">
            <w:pPr>
              <w:ind w:firstLine="0"/>
              <w:rPr>
                <w:ins w:id="4339" w:author="Nguyen Duc Anh" w:date="2025-09-27T11:57:00Z"/>
                <w:rFonts w:asciiTheme="majorHAnsi" w:hAnsiTheme="majorHAnsi" w:cstheme="majorHAnsi"/>
                <w:sz w:val="24"/>
                <w:szCs w:val="24"/>
              </w:rPr>
            </w:pPr>
            <w:ins w:id="4340" w:author="Nguyen Duc Anh" w:date="2025-09-27T11:57:00Z">
              <w:r>
                <w:rPr>
                  <w:rFonts w:asciiTheme="majorHAnsi" w:hAnsiTheme="majorHAnsi" w:cstheme="majorHAnsi"/>
                  <w:sz w:val="24"/>
                  <w:szCs w:val="24"/>
                </w:rPr>
                <w:t>Nút thực hiện chức năng lập nhanh bản in đề nghị mua bán ngoại tệ. Nhấn chọn sẽ chuyển sang tab màn hình xem trước bản in đề nghị. Dữ liệu bản in lấy từ dữ liệu đã nhập trên màn hình lập giao dịch.</w:t>
              </w:r>
            </w:ins>
          </w:p>
        </w:tc>
      </w:tr>
    </w:tbl>
    <w:p w14:paraId="3EE8826A" w14:textId="77777777" w:rsidR="008544B2" w:rsidRPr="002C3464" w:rsidRDefault="008544B2" w:rsidP="002C3464"/>
    <w:p w14:paraId="16F70BD5" w14:textId="77777777" w:rsidR="00B22627" w:rsidRPr="002107C9" w:rsidRDefault="00B22627" w:rsidP="00CD7FA0">
      <w:pPr>
        <w:pStyle w:val="Heading4"/>
        <w:ind w:left="720" w:hanging="720"/>
        <w:rPr>
          <w:rFonts w:cstheme="majorHAnsi"/>
          <w:noProof/>
          <w:sz w:val="24"/>
          <w:szCs w:val="24"/>
        </w:rPr>
      </w:pPr>
      <w:bookmarkStart w:id="4341" w:name="_Toc209883939"/>
      <w:r w:rsidRPr="002107C9">
        <w:rPr>
          <w:rFonts w:cstheme="majorHAnsi"/>
          <w:noProof/>
          <w:sz w:val="24"/>
          <w:szCs w:val="24"/>
        </w:rPr>
        <w:t>Màn hình tính năng</w:t>
      </w:r>
      <w:bookmarkEnd w:id="4341"/>
    </w:p>
    <w:p w14:paraId="2A9D9783" w14:textId="537B64A4" w:rsidR="007B1229" w:rsidRDefault="004B6E5E" w:rsidP="007B1229">
      <w:pPr>
        <w:jc w:val="center"/>
        <w:rPr>
          <w:ins w:id="4342" w:author="Nguyen Duc Anh" w:date="2025-09-27T12:07:00Z"/>
          <w:rFonts w:ascii="Times New Roman" w:hAnsi="Times New Roman" w:cs="Times New Roman"/>
          <w:i/>
          <w:sz w:val="24"/>
          <w:szCs w:val="24"/>
        </w:rPr>
      </w:pPr>
      <w:del w:id="4343" w:author="Nguyen Duc Anh" w:date="2025-09-27T12:07:00Z">
        <w:r w:rsidDel="00A0367A">
          <w:rPr>
            <w:noProof/>
          </w:rPr>
          <w:drawing>
            <wp:inline distT="0" distB="0" distL="0" distR="0" wp14:anchorId="0601B964" wp14:editId="761FE8BC">
              <wp:extent cx="4121215" cy="8362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21884" cy="8364308"/>
                      </a:xfrm>
                      <a:prstGeom prst="rect">
                        <a:avLst/>
                      </a:prstGeom>
                      <a:noFill/>
                      <a:ln>
                        <a:noFill/>
                      </a:ln>
                    </pic:spPr>
                  </pic:pic>
                </a:graphicData>
              </a:graphic>
            </wp:inline>
          </w:drawing>
        </w:r>
      </w:del>
    </w:p>
    <w:p w14:paraId="3FD0CBE8" w14:textId="027FC8CC" w:rsidR="00A0367A" w:rsidRPr="007B1229" w:rsidRDefault="00A0367A" w:rsidP="007B1229">
      <w:pPr>
        <w:jc w:val="center"/>
        <w:rPr>
          <w:rFonts w:ascii="Times New Roman" w:hAnsi="Times New Roman" w:cs="Times New Roman"/>
          <w:i/>
          <w:sz w:val="24"/>
          <w:szCs w:val="24"/>
        </w:rPr>
      </w:pPr>
      <w:ins w:id="4344" w:author="Nguyen Duc Anh" w:date="2025-09-27T12:07:00Z">
        <w:r>
          <w:rPr>
            <w:noProof/>
          </w:rPr>
          <w:lastRenderedPageBreak/>
          <w:drawing>
            <wp:inline distT="0" distB="0" distL="0" distR="0" wp14:anchorId="7B46EC3C" wp14:editId="6AE1A77E">
              <wp:extent cx="3899097" cy="8158766"/>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9097" cy="8158766"/>
                      </a:xfrm>
                      <a:prstGeom prst="rect">
                        <a:avLst/>
                      </a:prstGeom>
                      <a:noFill/>
                      <a:ln>
                        <a:noFill/>
                      </a:ln>
                    </pic:spPr>
                  </pic:pic>
                </a:graphicData>
              </a:graphic>
            </wp:inline>
          </w:drawing>
        </w:r>
      </w:ins>
    </w:p>
    <w:p w14:paraId="2FE3F230" w14:textId="42975593" w:rsidR="00EC6E9E" w:rsidRDefault="007B1229" w:rsidP="00EC6E9E">
      <w:pPr>
        <w:jc w:val="center"/>
        <w:rPr>
          <w:rFonts w:ascii="Times New Roman" w:hAnsi="Times New Roman" w:cs="Times New Roman"/>
          <w:i/>
          <w:sz w:val="24"/>
          <w:szCs w:val="24"/>
        </w:rPr>
      </w:pPr>
      <w:r w:rsidRPr="007B1229">
        <w:rPr>
          <w:rFonts w:ascii="Times New Roman" w:hAnsi="Times New Roman" w:cs="Times New Roman"/>
          <w:i/>
          <w:sz w:val="24"/>
          <w:szCs w:val="24"/>
        </w:rPr>
        <w:t xml:space="preserve">Hình  - </w:t>
      </w:r>
      <w:r w:rsidR="007E00B6">
        <w:rPr>
          <w:rFonts w:ascii="Times New Roman" w:hAnsi="Times New Roman" w:cs="Times New Roman"/>
          <w:i/>
          <w:sz w:val="24"/>
          <w:szCs w:val="24"/>
        </w:rPr>
        <w:t>M</w:t>
      </w:r>
      <w:r w:rsidRPr="007B1229">
        <w:rPr>
          <w:rFonts w:ascii="Times New Roman" w:hAnsi="Times New Roman" w:cs="Times New Roman"/>
          <w:i/>
          <w:sz w:val="24"/>
          <w:szCs w:val="24"/>
        </w:rPr>
        <w:t xml:space="preserve">àn hình cập nhật </w:t>
      </w:r>
      <w:r w:rsidR="007E00B6">
        <w:rPr>
          <w:rFonts w:ascii="Times New Roman" w:hAnsi="Times New Roman" w:cs="Times New Roman"/>
          <w:i/>
          <w:sz w:val="24"/>
          <w:szCs w:val="24"/>
        </w:rPr>
        <w:t xml:space="preserve">thông tin </w:t>
      </w:r>
      <w:del w:id="4345" w:author="Nguyen Duc Anh" w:date="2025-09-27T12:08:00Z">
        <w:r w:rsidR="00A342F2" w:rsidDel="001D77BF">
          <w:rPr>
            <w:rFonts w:ascii="Times New Roman" w:hAnsi="Times New Roman" w:cs="Times New Roman"/>
            <w:i/>
            <w:sz w:val="24"/>
            <w:szCs w:val="24"/>
          </w:rPr>
          <w:delText xml:space="preserve">khách hàng </w:delText>
        </w:r>
        <w:r w:rsidR="008021D2" w:rsidDel="001D77BF">
          <w:rPr>
            <w:rFonts w:ascii="Times New Roman" w:hAnsi="Times New Roman" w:cs="Times New Roman"/>
            <w:i/>
            <w:sz w:val="24"/>
            <w:szCs w:val="24"/>
          </w:rPr>
          <w:delText>mua</w:delText>
        </w:r>
      </w:del>
      <w:ins w:id="4346" w:author="Nguyen Duc Anh" w:date="2025-09-27T12:08:00Z">
        <w:r w:rsidR="001D77BF">
          <w:rPr>
            <w:rFonts w:ascii="Times New Roman" w:hAnsi="Times New Roman" w:cs="Times New Roman"/>
            <w:i/>
            <w:sz w:val="24"/>
            <w:szCs w:val="24"/>
          </w:rPr>
          <w:t xml:space="preserve">giao </w:t>
        </w:r>
        <w:commentRangeStart w:id="4347"/>
        <w:commentRangeStart w:id="4348"/>
        <w:r w:rsidR="001D77BF">
          <w:rPr>
            <w:rFonts w:ascii="Times New Roman" w:hAnsi="Times New Roman" w:cs="Times New Roman"/>
            <w:i/>
            <w:sz w:val="24"/>
            <w:szCs w:val="24"/>
          </w:rPr>
          <w:t>dịch</w:t>
        </w:r>
      </w:ins>
      <w:commentRangeEnd w:id="4347"/>
      <w:ins w:id="4349" w:author="Nguyen Duc Anh" w:date="2025-09-27T12:12:00Z">
        <w:r w:rsidR="00C47D7D">
          <w:rPr>
            <w:rStyle w:val="CommentReference"/>
            <w:rFonts w:ascii="Times New Roman" w:eastAsia="Times New Roman" w:hAnsi="Times New Roman" w:cs="Times New Roman"/>
            <w:bCs/>
            <w:kern w:val="32"/>
          </w:rPr>
          <w:commentReference w:id="4347"/>
        </w:r>
        <w:commentRangeEnd w:id="4348"/>
        <w:r w:rsidR="00C47D7D">
          <w:rPr>
            <w:rStyle w:val="CommentReference"/>
            <w:rFonts w:ascii="Times New Roman" w:eastAsia="Times New Roman" w:hAnsi="Times New Roman" w:cs="Times New Roman"/>
            <w:bCs/>
            <w:kern w:val="32"/>
          </w:rPr>
          <w:commentReference w:id="4348"/>
        </w:r>
      </w:ins>
      <w:ins w:id="4350" w:author="Nguyen Duc Anh" w:date="2025-09-27T12:08:00Z">
        <w:r w:rsidR="001D77BF">
          <w:rPr>
            <w:rFonts w:ascii="Times New Roman" w:hAnsi="Times New Roman" w:cs="Times New Roman"/>
            <w:i/>
            <w:sz w:val="24"/>
            <w:szCs w:val="24"/>
          </w:rPr>
          <w:t xml:space="preserve"> bán</w:t>
        </w:r>
      </w:ins>
      <w:r w:rsidR="008021D2">
        <w:rPr>
          <w:rFonts w:ascii="Times New Roman" w:hAnsi="Times New Roman" w:cs="Times New Roman"/>
          <w:i/>
          <w:sz w:val="24"/>
          <w:szCs w:val="24"/>
        </w:rPr>
        <w:t xml:space="preserve"> ngoại tệ</w:t>
      </w:r>
    </w:p>
    <w:p w14:paraId="5D3FB3B5" w14:textId="77777777" w:rsidR="005B58A0" w:rsidRPr="00774939" w:rsidRDefault="005B58A0" w:rsidP="005B58A0">
      <w:pPr>
        <w:jc w:val="center"/>
        <w:rPr>
          <w:rFonts w:asciiTheme="majorHAnsi" w:hAnsiTheme="majorHAnsi" w:cstheme="majorHAnsi"/>
          <w:i/>
          <w:sz w:val="24"/>
          <w:szCs w:val="24"/>
        </w:rPr>
      </w:pPr>
      <w:r>
        <w:rPr>
          <w:noProof/>
        </w:rPr>
        <w:lastRenderedPageBreak/>
        <w:drawing>
          <wp:inline distT="0" distB="0" distL="0" distR="0" wp14:anchorId="36D46A56" wp14:editId="0E002502">
            <wp:extent cx="4184650" cy="20193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4650" cy="2019300"/>
                    </a:xfrm>
                    <a:prstGeom prst="rect">
                      <a:avLst/>
                    </a:prstGeom>
                    <a:noFill/>
                    <a:ln>
                      <a:noFill/>
                    </a:ln>
                  </pic:spPr>
                </pic:pic>
              </a:graphicData>
            </a:graphic>
          </wp:inline>
        </w:drawing>
      </w:r>
    </w:p>
    <w:p w14:paraId="7F899C57" w14:textId="4C2CD401" w:rsidR="005B58A0" w:rsidRPr="005B58A0" w:rsidRDefault="005B58A0" w:rsidP="005B58A0">
      <w:pPr>
        <w:jc w:val="center"/>
        <w:rPr>
          <w:rFonts w:asciiTheme="majorHAnsi" w:hAnsiTheme="majorHAnsi" w:cstheme="majorHAnsi"/>
          <w:i/>
          <w:sz w:val="24"/>
          <w:szCs w:val="24"/>
        </w:rPr>
      </w:pPr>
      <w:r w:rsidRPr="00774939">
        <w:rPr>
          <w:rFonts w:asciiTheme="majorHAnsi" w:hAnsiTheme="majorHAnsi" w:cstheme="majorHAnsi"/>
          <w:i/>
          <w:sz w:val="24"/>
          <w:szCs w:val="24"/>
        </w:rPr>
        <w:t xml:space="preserve">Hình  - Popup xác nhận gửi duyệt </w:t>
      </w:r>
      <w:r>
        <w:rPr>
          <w:rFonts w:asciiTheme="majorHAnsi" w:hAnsiTheme="majorHAnsi" w:cstheme="majorHAnsi"/>
          <w:i/>
          <w:sz w:val="24"/>
          <w:szCs w:val="24"/>
        </w:rPr>
        <w:t>giao dịch mua ngoại tệ</w:t>
      </w:r>
    </w:p>
    <w:p w14:paraId="6717B873" w14:textId="747B37C9" w:rsidR="00B22627" w:rsidRDefault="00B22627" w:rsidP="00CD7FA0">
      <w:pPr>
        <w:pStyle w:val="Heading4"/>
        <w:ind w:left="720" w:hanging="720"/>
        <w:rPr>
          <w:rFonts w:cstheme="majorHAnsi"/>
          <w:noProof/>
          <w:sz w:val="24"/>
          <w:szCs w:val="24"/>
        </w:rPr>
      </w:pPr>
      <w:bookmarkStart w:id="4351" w:name="_Toc209883940"/>
      <w:r w:rsidRPr="002107C9">
        <w:rPr>
          <w:rFonts w:cstheme="majorHAnsi"/>
          <w:noProof/>
          <w:sz w:val="24"/>
          <w:szCs w:val="24"/>
        </w:rPr>
        <w:t>Quy tắc validation và trường hợp ngoại lệ</w:t>
      </w:r>
      <w:bookmarkEnd w:id="4351"/>
    </w:p>
    <w:tbl>
      <w:tblPr>
        <w:tblStyle w:val="HRTTableStyle2"/>
        <w:tblW w:w="5000" w:type="pct"/>
        <w:jc w:val="center"/>
        <w:tblLook w:val="04A0" w:firstRow="1" w:lastRow="0" w:firstColumn="1" w:lastColumn="0" w:noHBand="0" w:noVBand="1"/>
      </w:tblPr>
      <w:tblGrid>
        <w:gridCol w:w="759"/>
        <w:gridCol w:w="4255"/>
        <w:gridCol w:w="4048"/>
      </w:tblGrid>
      <w:tr w:rsidR="005261FA" w:rsidRPr="00644FCA" w14:paraId="525563A8" w14:textId="77777777" w:rsidTr="00952049">
        <w:trPr>
          <w:jc w:val="center"/>
        </w:trPr>
        <w:tc>
          <w:tcPr>
            <w:tcW w:w="759" w:type="dxa"/>
          </w:tcPr>
          <w:p w14:paraId="46F4229A" w14:textId="77777777" w:rsidR="005261FA" w:rsidRPr="00644FCA" w:rsidRDefault="005261FA" w:rsidP="00952049">
            <w:pPr>
              <w:tabs>
                <w:tab w:val="left" w:pos="709"/>
              </w:tabs>
              <w:spacing w:line="276" w:lineRule="auto"/>
              <w:ind w:hanging="78"/>
              <w:contextualSpacing/>
              <w:jc w:val="center"/>
              <w:rPr>
                <w:rFonts w:asciiTheme="majorHAnsi" w:hAnsiTheme="majorHAnsi" w:cstheme="majorHAnsi"/>
                <w:b/>
                <w:sz w:val="24"/>
                <w:szCs w:val="24"/>
              </w:rPr>
            </w:pPr>
            <w:r w:rsidRPr="00644FCA">
              <w:rPr>
                <w:rFonts w:asciiTheme="majorHAnsi" w:hAnsiTheme="majorHAnsi" w:cstheme="majorHAnsi"/>
                <w:b/>
                <w:sz w:val="24"/>
                <w:szCs w:val="24"/>
              </w:rPr>
              <w:t>STT</w:t>
            </w:r>
          </w:p>
        </w:tc>
        <w:tc>
          <w:tcPr>
            <w:tcW w:w="4255" w:type="dxa"/>
          </w:tcPr>
          <w:p w14:paraId="1EE041A4" w14:textId="77777777" w:rsidR="005261FA" w:rsidRPr="00644FCA" w:rsidRDefault="005261FA" w:rsidP="00952049">
            <w:pPr>
              <w:tabs>
                <w:tab w:val="left" w:pos="709"/>
              </w:tabs>
              <w:spacing w:line="276" w:lineRule="auto"/>
              <w:ind w:hanging="78"/>
              <w:contextualSpacing/>
              <w:jc w:val="center"/>
              <w:rPr>
                <w:rFonts w:asciiTheme="majorHAnsi" w:hAnsiTheme="majorHAnsi" w:cstheme="majorHAnsi"/>
                <w:b/>
                <w:sz w:val="24"/>
                <w:szCs w:val="24"/>
              </w:rPr>
            </w:pPr>
            <w:r w:rsidRPr="00644FCA">
              <w:rPr>
                <w:rFonts w:asciiTheme="majorHAnsi" w:hAnsiTheme="majorHAnsi" w:cstheme="majorHAnsi"/>
                <w:b/>
                <w:sz w:val="24"/>
                <w:szCs w:val="24"/>
              </w:rPr>
              <w:t>Validate/Ngoại lệ</w:t>
            </w:r>
          </w:p>
        </w:tc>
        <w:tc>
          <w:tcPr>
            <w:tcW w:w="4048" w:type="dxa"/>
          </w:tcPr>
          <w:p w14:paraId="1C43064C" w14:textId="77777777" w:rsidR="005261FA" w:rsidRPr="00644FCA" w:rsidRDefault="005261FA" w:rsidP="00952049">
            <w:pPr>
              <w:tabs>
                <w:tab w:val="left" w:pos="709"/>
              </w:tabs>
              <w:spacing w:line="276" w:lineRule="auto"/>
              <w:ind w:hanging="78"/>
              <w:contextualSpacing/>
              <w:jc w:val="center"/>
              <w:rPr>
                <w:rFonts w:asciiTheme="majorHAnsi" w:hAnsiTheme="majorHAnsi" w:cstheme="majorHAnsi"/>
                <w:b/>
                <w:sz w:val="24"/>
                <w:szCs w:val="24"/>
              </w:rPr>
            </w:pPr>
            <w:r w:rsidRPr="00644FCA">
              <w:rPr>
                <w:rFonts w:asciiTheme="majorHAnsi" w:hAnsiTheme="majorHAnsi" w:cstheme="majorHAnsi"/>
                <w:b/>
                <w:sz w:val="24"/>
                <w:szCs w:val="24"/>
              </w:rPr>
              <w:t>Mô tả</w:t>
            </w:r>
          </w:p>
        </w:tc>
      </w:tr>
      <w:tr w:rsidR="005261FA" w:rsidRPr="00644FCA" w14:paraId="74D4CE35" w14:textId="77777777" w:rsidTr="00952049">
        <w:trPr>
          <w:jc w:val="center"/>
        </w:trPr>
        <w:tc>
          <w:tcPr>
            <w:tcW w:w="759" w:type="dxa"/>
          </w:tcPr>
          <w:p w14:paraId="30DCF9E6" w14:textId="77777777" w:rsidR="005261FA" w:rsidRPr="00644FCA" w:rsidRDefault="005261FA" w:rsidP="00952049">
            <w:pPr>
              <w:tabs>
                <w:tab w:val="left" w:pos="709"/>
              </w:tabs>
              <w:spacing w:line="276" w:lineRule="auto"/>
              <w:ind w:hanging="78"/>
              <w:contextualSpacing/>
              <w:jc w:val="center"/>
              <w:rPr>
                <w:rFonts w:asciiTheme="majorHAnsi" w:hAnsiTheme="majorHAnsi" w:cstheme="majorHAnsi"/>
                <w:sz w:val="24"/>
                <w:szCs w:val="24"/>
              </w:rPr>
            </w:pPr>
            <w:r w:rsidRPr="00644FCA">
              <w:rPr>
                <w:rFonts w:asciiTheme="majorHAnsi" w:hAnsiTheme="majorHAnsi" w:cstheme="majorHAnsi"/>
                <w:sz w:val="24"/>
                <w:szCs w:val="24"/>
              </w:rPr>
              <w:t>1</w:t>
            </w:r>
          </w:p>
        </w:tc>
        <w:tc>
          <w:tcPr>
            <w:tcW w:w="4255" w:type="dxa"/>
          </w:tcPr>
          <w:p w14:paraId="286BCC8A" w14:textId="77777777" w:rsidR="005261FA" w:rsidRPr="00644FCA" w:rsidRDefault="005261FA" w:rsidP="00952049">
            <w:pPr>
              <w:tabs>
                <w:tab w:val="left" w:pos="709"/>
              </w:tabs>
              <w:spacing w:line="276" w:lineRule="auto"/>
              <w:ind w:hanging="78"/>
              <w:contextualSpacing/>
              <w:rPr>
                <w:rFonts w:asciiTheme="majorHAnsi" w:hAnsiTheme="majorHAnsi" w:cstheme="majorHAnsi"/>
                <w:sz w:val="24"/>
                <w:szCs w:val="24"/>
              </w:rPr>
            </w:pPr>
            <w:r w:rsidRPr="002431CB">
              <w:rPr>
                <w:rFonts w:asciiTheme="majorHAnsi" w:hAnsiTheme="majorHAnsi" w:cstheme="majorHAnsi"/>
                <w:sz w:val="24"/>
                <w:szCs w:val="24"/>
              </w:rPr>
              <w:t>Các trường bắt buộc nhập/chọn có kí tự sao màu đỏ</w:t>
            </w:r>
          </w:p>
        </w:tc>
        <w:tc>
          <w:tcPr>
            <w:tcW w:w="4048" w:type="dxa"/>
          </w:tcPr>
          <w:p w14:paraId="4A9297C2" w14:textId="7E96FB42" w:rsidR="005261FA" w:rsidRPr="00644FCA" w:rsidRDefault="005261FA" w:rsidP="00952049">
            <w:pPr>
              <w:spacing w:after="200" w:line="240" w:lineRule="auto"/>
              <w:ind w:firstLine="0"/>
              <w:rPr>
                <w:rFonts w:asciiTheme="majorHAnsi" w:hAnsiTheme="majorHAnsi" w:cstheme="majorHAnsi"/>
                <w:sz w:val="24"/>
                <w:szCs w:val="24"/>
              </w:rPr>
            </w:pPr>
            <w:r w:rsidRPr="002431CB">
              <w:rPr>
                <w:rFonts w:asciiTheme="majorHAnsi" w:hAnsiTheme="majorHAnsi" w:cstheme="majorHAnsi"/>
                <w:sz w:val="24"/>
                <w:szCs w:val="24"/>
              </w:rPr>
              <w:t>Nếu để trống hoặc nhập dữ liệu không hợp lệ vào các trường thông tin, khi nhấn nút “</w:t>
            </w:r>
            <w:del w:id="4352" w:author="Nguyen Duc Anh" w:date="2025-09-26T19:56:00Z">
              <w:r w:rsidRPr="002431CB" w:rsidDel="009B543C">
                <w:rPr>
                  <w:rFonts w:asciiTheme="majorHAnsi" w:hAnsiTheme="majorHAnsi" w:cstheme="majorHAnsi"/>
                  <w:sz w:val="24"/>
                  <w:szCs w:val="24"/>
                </w:rPr>
                <w:delText xml:space="preserve">Lưu </w:delText>
              </w:r>
              <w:r w:rsidDel="009B543C">
                <w:rPr>
                  <w:rFonts w:asciiTheme="majorHAnsi" w:hAnsiTheme="majorHAnsi" w:cstheme="majorHAnsi"/>
                  <w:sz w:val="24"/>
                  <w:szCs w:val="24"/>
                </w:rPr>
                <w:delText>và c</w:delText>
              </w:r>
            </w:del>
            <w:ins w:id="4353" w:author="Nguyen Duc Anh" w:date="2025-09-26T19:56:00Z">
              <w:r w:rsidR="009B543C">
                <w:rPr>
                  <w:rFonts w:asciiTheme="majorHAnsi" w:hAnsiTheme="majorHAnsi" w:cstheme="majorHAnsi"/>
                  <w:sz w:val="24"/>
                  <w:szCs w:val="24"/>
                </w:rPr>
                <w:t>C</w:t>
              </w:r>
            </w:ins>
            <w:r>
              <w:rPr>
                <w:rFonts w:asciiTheme="majorHAnsi" w:hAnsiTheme="majorHAnsi" w:cstheme="majorHAnsi"/>
                <w:sz w:val="24"/>
                <w:szCs w:val="24"/>
              </w:rPr>
              <w:t>huyển duyệt</w:t>
            </w:r>
            <w:r w:rsidRPr="002431CB">
              <w:rPr>
                <w:rFonts w:asciiTheme="majorHAnsi" w:hAnsiTheme="majorHAnsi" w:cstheme="majorHAnsi"/>
                <w:sz w:val="24"/>
                <w:szCs w:val="24"/>
              </w:rPr>
              <w:t>” hệ thống sẽ cảnh báo yêu cầu bắt buộc nhập đối với các trường bắt buộc.</w:t>
            </w:r>
          </w:p>
        </w:tc>
      </w:tr>
      <w:tr w:rsidR="005261FA" w:rsidRPr="00644FCA" w14:paraId="0736D88F" w14:textId="77777777" w:rsidTr="00952049">
        <w:trPr>
          <w:jc w:val="center"/>
        </w:trPr>
        <w:tc>
          <w:tcPr>
            <w:tcW w:w="759" w:type="dxa"/>
          </w:tcPr>
          <w:p w14:paraId="22F7B434" w14:textId="77777777" w:rsidR="005261FA" w:rsidRPr="00644FCA" w:rsidRDefault="005261FA" w:rsidP="00952049">
            <w:pPr>
              <w:tabs>
                <w:tab w:val="left" w:pos="709"/>
              </w:tabs>
              <w:spacing w:line="276" w:lineRule="auto"/>
              <w:ind w:hanging="78"/>
              <w:contextualSpacing/>
              <w:jc w:val="center"/>
              <w:rPr>
                <w:rFonts w:asciiTheme="majorHAnsi" w:hAnsiTheme="majorHAnsi" w:cstheme="majorHAnsi"/>
                <w:sz w:val="24"/>
                <w:szCs w:val="24"/>
              </w:rPr>
            </w:pPr>
            <w:r>
              <w:rPr>
                <w:rFonts w:asciiTheme="majorHAnsi" w:hAnsiTheme="majorHAnsi" w:cstheme="majorHAnsi"/>
                <w:sz w:val="24"/>
                <w:szCs w:val="24"/>
              </w:rPr>
              <w:t>2</w:t>
            </w:r>
          </w:p>
        </w:tc>
        <w:tc>
          <w:tcPr>
            <w:tcW w:w="4255" w:type="dxa"/>
          </w:tcPr>
          <w:p w14:paraId="13C8E691" w14:textId="7FD68AC3" w:rsidR="005261FA" w:rsidRPr="00644FCA" w:rsidRDefault="005261FA" w:rsidP="00952049">
            <w:pPr>
              <w:tabs>
                <w:tab w:val="left" w:pos="709"/>
              </w:tabs>
              <w:spacing w:line="276" w:lineRule="auto"/>
              <w:ind w:hanging="78"/>
              <w:contextualSpacing/>
              <w:rPr>
                <w:rFonts w:asciiTheme="majorHAnsi" w:hAnsiTheme="majorHAnsi" w:cstheme="majorHAnsi"/>
                <w:sz w:val="24"/>
                <w:szCs w:val="24"/>
              </w:rPr>
            </w:pPr>
            <w:r w:rsidRPr="002431CB">
              <w:rPr>
                <w:rFonts w:asciiTheme="majorHAnsi" w:hAnsiTheme="majorHAnsi" w:cstheme="majorHAnsi"/>
                <w:sz w:val="24"/>
                <w:szCs w:val="24"/>
              </w:rPr>
              <w:t xml:space="preserve">Khi </w:t>
            </w:r>
            <w:r>
              <w:rPr>
                <w:rFonts w:asciiTheme="majorHAnsi" w:hAnsiTheme="majorHAnsi" w:cstheme="majorHAnsi"/>
                <w:sz w:val="24"/>
                <w:szCs w:val="24"/>
              </w:rPr>
              <w:t>“</w:t>
            </w:r>
            <w:del w:id="4354" w:author="Nguyen Duc Anh" w:date="2025-09-26T19:56:00Z">
              <w:r w:rsidRPr="002431CB" w:rsidDel="002E20D0">
                <w:rPr>
                  <w:rFonts w:asciiTheme="majorHAnsi" w:hAnsiTheme="majorHAnsi" w:cstheme="majorHAnsi"/>
                  <w:sz w:val="24"/>
                  <w:szCs w:val="24"/>
                </w:rPr>
                <w:delText xml:space="preserve">Lưu </w:delText>
              </w:r>
              <w:r w:rsidDel="002E20D0">
                <w:rPr>
                  <w:rFonts w:asciiTheme="majorHAnsi" w:hAnsiTheme="majorHAnsi" w:cstheme="majorHAnsi"/>
                  <w:sz w:val="24"/>
                  <w:szCs w:val="24"/>
                </w:rPr>
                <w:delText>và c</w:delText>
              </w:r>
            </w:del>
            <w:ins w:id="4355" w:author="Nguyen Duc Anh" w:date="2025-09-26T19:56:00Z">
              <w:r w:rsidR="002E20D0">
                <w:rPr>
                  <w:rFonts w:asciiTheme="majorHAnsi" w:hAnsiTheme="majorHAnsi" w:cstheme="majorHAnsi"/>
                  <w:sz w:val="24"/>
                  <w:szCs w:val="24"/>
                </w:rPr>
                <w:t>C</w:t>
              </w:r>
            </w:ins>
            <w:r>
              <w:rPr>
                <w:rFonts w:asciiTheme="majorHAnsi" w:hAnsiTheme="majorHAnsi" w:cstheme="majorHAnsi"/>
                <w:sz w:val="24"/>
                <w:szCs w:val="24"/>
              </w:rPr>
              <w:t>huyển duyệt”</w:t>
            </w:r>
            <w:r w:rsidRPr="002431CB">
              <w:rPr>
                <w:rFonts w:asciiTheme="majorHAnsi" w:hAnsiTheme="majorHAnsi" w:cstheme="majorHAnsi"/>
                <w:sz w:val="24"/>
                <w:szCs w:val="24"/>
              </w:rPr>
              <w:t xml:space="preserve">, hệ thống kiểm tra tính hợp lệ các thông tin đã nhập/chọn trên các trường của màn hình nhập liệu </w:t>
            </w:r>
          </w:p>
        </w:tc>
        <w:tc>
          <w:tcPr>
            <w:tcW w:w="4048" w:type="dxa"/>
          </w:tcPr>
          <w:p w14:paraId="1D41FA95" w14:textId="77777777" w:rsidR="005261FA" w:rsidRPr="00644FCA" w:rsidRDefault="005261FA" w:rsidP="00952049">
            <w:pPr>
              <w:spacing w:line="240" w:lineRule="auto"/>
              <w:ind w:hanging="78"/>
              <w:rPr>
                <w:rFonts w:asciiTheme="majorHAnsi" w:hAnsiTheme="majorHAnsi" w:cstheme="majorHAnsi"/>
                <w:sz w:val="24"/>
                <w:szCs w:val="24"/>
              </w:rPr>
            </w:pPr>
            <w:r w:rsidRPr="002431CB">
              <w:rPr>
                <w:rFonts w:asciiTheme="majorHAnsi" w:hAnsiTheme="majorHAnsi" w:cstheme="majorHAnsi"/>
                <w:sz w:val="24"/>
                <w:szCs w:val="24"/>
              </w:rPr>
              <w:t xml:space="preserve">Điều kiện xác nhận thông tin nhập/chọn hợp lệ được mô tả trên mục </w:t>
            </w:r>
            <w:r w:rsidRPr="002431CB">
              <w:rPr>
                <w:rFonts w:asciiTheme="majorHAnsi" w:hAnsiTheme="majorHAnsi" w:cstheme="majorHAnsi"/>
                <w:b/>
                <w:sz w:val="24"/>
                <w:szCs w:val="24"/>
              </w:rPr>
              <w:t>Mô tả trường thông tin</w:t>
            </w:r>
            <w:r w:rsidRPr="002431CB">
              <w:rPr>
                <w:rFonts w:asciiTheme="majorHAnsi" w:hAnsiTheme="majorHAnsi" w:cstheme="majorHAnsi"/>
                <w:sz w:val="24"/>
                <w:szCs w:val="24"/>
              </w:rPr>
              <w:t>.</w:t>
            </w:r>
          </w:p>
        </w:tc>
      </w:tr>
      <w:tr w:rsidR="005261FA" w:rsidRPr="00644FCA" w14:paraId="41BD8C13" w14:textId="77777777" w:rsidTr="00952049">
        <w:trPr>
          <w:jc w:val="center"/>
        </w:trPr>
        <w:tc>
          <w:tcPr>
            <w:tcW w:w="759" w:type="dxa"/>
          </w:tcPr>
          <w:p w14:paraId="5E1EA2CA" w14:textId="77777777" w:rsidR="005261FA" w:rsidRDefault="005261FA" w:rsidP="00952049">
            <w:pPr>
              <w:tabs>
                <w:tab w:val="left" w:pos="709"/>
              </w:tabs>
              <w:spacing w:line="276" w:lineRule="auto"/>
              <w:ind w:hanging="78"/>
              <w:contextualSpacing/>
              <w:jc w:val="center"/>
              <w:rPr>
                <w:rFonts w:asciiTheme="majorHAnsi" w:hAnsiTheme="majorHAnsi" w:cstheme="majorHAnsi"/>
                <w:sz w:val="24"/>
                <w:szCs w:val="24"/>
              </w:rPr>
            </w:pPr>
            <w:r>
              <w:rPr>
                <w:rFonts w:asciiTheme="majorHAnsi" w:hAnsiTheme="majorHAnsi" w:cstheme="majorHAnsi"/>
                <w:sz w:val="24"/>
                <w:szCs w:val="24"/>
              </w:rPr>
              <w:t>3</w:t>
            </w:r>
          </w:p>
        </w:tc>
        <w:tc>
          <w:tcPr>
            <w:tcW w:w="4255" w:type="dxa"/>
          </w:tcPr>
          <w:p w14:paraId="58580C1A" w14:textId="77777777" w:rsidR="005261FA" w:rsidRPr="00644FCA" w:rsidRDefault="005261FA" w:rsidP="00952049">
            <w:pPr>
              <w:tabs>
                <w:tab w:val="left" w:pos="709"/>
              </w:tabs>
              <w:spacing w:line="276" w:lineRule="auto"/>
              <w:ind w:hanging="78"/>
              <w:contextualSpacing/>
              <w:rPr>
                <w:rFonts w:asciiTheme="majorHAnsi" w:hAnsiTheme="majorHAnsi" w:cstheme="majorHAnsi"/>
                <w:sz w:val="24"/>
                <w:szCs w:val="24"/>
              </w:rPr>
            </w:pPr>
            <w:r w:rsidRPr="002431CB">
              <w:rPr>
                <w:rFonts w:asciiTheme="majorHAnsi" w:hAnsiTheme="majorHAnsi" w:cstheme="majorHAnsi"/>
                <w:sz w:val="24"/>
                <w:szCs w:val="24"/>
              </w:rPr>
              <w:t>Quy tắc validate thông tin đã nhập/chọn theo rule của các trường thông tin</w:t>
            </w:r>
          </w:p>
        </w:tc>
        <w:tc>
          <w:tcPr>
            <w:tcW w:w="4048" w:type="dxa"/>
          </w:tcPr>
          <w:p w14:paraId="44D530CA" w14:textId="77777777" w:rsidR="005261FA" w:rsidRPr="00644FCA" w:rsidRDefault="005261FA" w:rsidP="00952049">
            <w:pPr>
              <w:spacing w:line="240" w:lineRule="auto"/>
              <w:ind w:hanging="78"/>
              <w:rPr>
                <w:rFonts w:asciiTheme="majorHAnsi" w:hAnsiTheme="majorHAnsi" w:cstheme="majorHAnsi"/>
                <w:sz w:val="24"/>
                <w:szCs w:val="24"/>
              </w:rPr>
            </w:pPr>
            <w:r w:rsidRPr="002431CB">
              <w:rPr>
                <w:rFonts w:asciiTheme="majorHAnsi" w:hAnsiTheme="majorHAnsi" w:cstheme="majorHAnsi"/>
                <w:sz w:val="24"/>
                <w:szCs w:val="24"/>
              </w:rPr>
              <w:t xml:space="preserve">Các trường thông tin được mô tả trên mục </w:t>
            </w:r>
            <w:r w:rsidRPr="002431CB">
              <w:rPr>
                <w:rFonts w:asciiTheme="majorHAnsi" w:hAnsiTheme="majorHAnsi" w:cstheme="majorHAnsi"/>
                <w:b/>
                <w:sz w:val="24"/>
                <w:szCs w:val="24"/>
              </w:rPr>
              <w:t>Mô tả trường thông tin.</w:t>
            </w:r>
          </w:p>
        </w:tc>
      </w:tr>
      <w:tr w:rsidR="005261FA" w:rsidRPr="00644FCA" w14:paraId="55F2D5BC" w14:textId="77777777" w:rsidTr="00952049">
        <w:trPr>
          <w:trHeight w:val="962"/>
          <w:jc w:val="center"/>
        </w:trPr>
        <w:tc>
          <w:tcPr>
            <w:tcW w:w="759" w:type="dxa"/>
          </w:tcPr>
          <w:p w14:paraId="1FB394D0" w14:textId="77777777" w:rsidR="005261FA" w:rsidRDefault="005261FA" w:rsidP="00952049">
            <w:pPr>
              <w:tabs>
                <w:tab w:val="left" w:pos="709"/>
              </w:tabs>
              <w:spacing w:line="276" w:lineRule="auto"/>
              <w:ind w:hanging="78"/>
              <w:contextualSpacing/>
              <w:jc w:val="center"/>
              <w:rPr>
                <w:rFonts w:asciiTheme="majorHAnsi" w:hAnsiTheme="majorHAnsi" w:cstheme="majorHAnsi"/>
                <w:sz w:val="24"/>
                <w:szCs w:val="24"/>
              </w:rPr>
            </w:pPr>
            <w:r>
              <w:rPr>
                <w:rFonts w:asciiTheme="majorHAnsi" w:hAnsiTheme="majorHAnsi" w:cstheme="majorHAnsi"/>
                <w:sz w:val="24"/>
                <w:szCs w:val="24"/>
              </w:rPr>
              <w:t>4</w:t>
            </w:r>
          </w:p>
        </w:tc>
        <w:tc>
          <w:tcPr>
            <w:tcW w:w="4255" w:type="dxa"/>
          </w:tcPr>
          <w:p w14:paraId="4760B638" w14:textId="77777777" w:rsidR="005261FA" w:rsidRDefault="005261FA" w:rsidP="00952049">
            <w:pPr>
              <w:tabs>
                <w:tab w:val="left" w:pos="709"/>
              </w:tabs>
              <w:spacing w:line="276" w:lineRule="auto"/>
              <w:ind w:hanging="78"/>
              <w:contextualSpacing/>
              <w:rPr>
                <w:rFonts w:asciiTheme="majorHAnsi" w:hAnsiTheme="majorHAnsi" w:cstheme="majorHAnsi"/>
                <w:sz w:val="24"/>
                <w:szCs w:val="24"/>
              </w:rPr>
            </w:pPr>
            <w:r>
              <w:rPr>
                <w:rFonts w:asciiTheme="majorHAnsi" w:hAnsiTheme="majorHAnsi" w:cstheme="majorHAnsi"/>
                <w:sz w:val="24"/>
                <w:szCs w:val="24"/>
              </w:rPr>
              <w:t>Trường Dropdownlist</w:t>
            </w:r>
          </w:p>
        </w:tc>
        <w:tc>
          <w:tcPr>
            <w:tcW w:w="4048" w:type="dxa"/>
          </w:tcPr>
          <w:p w14:paraId="643B6732" w14:textId="77777777" w:rsidR="005261FA" w:rsidRDefault="005261FA" w:rsidP="00952049">
            <w:pPr>
              <w:spacing w:line="240" w:lineRule="auto"/>
              <w:ind w:hanging="78"/>
              <w:rPr>
                <w:rFonts w:asciiTheme="majorHAnsi" w:hAnsiTheme="majorHAnsi" w:cstheme="majorHAnsi"/>
                <w:sz w:val="24"/>
                <w:szCs w:val="24"/>
              </w:rPr>
            </w:pPr>
            <w:r>
              <w:rPr>
                <w:rFonts w:asciiTheme="majorHAnsi" w:hAnsiTheme="majorHAnsi" w:cstheme="majorHAnsi"/>
                <w:sz w:val="24"/>
                <w:szCs w:val="24"/>
              </w:rPr>
              <w:t>Khi nhấn chọn vào trường ở dạng dropdownlist để hiển thị ra danh sách dữ liệu chọn sẽ có trường nhập tìm kiếm nhanh dữ liệu.</w:t>
            </w:r>
          </w:p>
        </w:tc>
      </w:tr>
    </w:tbl>
    <w:p w14:paraId="36181A99" w14:textId="55C12DBB" w:rsidR="005261FA" w:rsidRDefault="005261FA" w:rsidP="005261FA">
      <w:pPr>
        <w:spacing w:after="0"/>
        <w:ind w:firstLine="0"/>
      </w:pPr>
    </w:p>
    <w:p w14:paraId="4E95AEC8" w14:textId="77777777" w:rsidR="005261FA" w:rsidRPr="00D83B08" w:rsidRDefault="005261FA" w:rsidP="005261FA">
      <w:pPr>
        <w:pStyle w:val="Heading4"/>
        <w:ind w:left="720" w:hanging="720"/>
        <w:rPr>
          <w:rFonts w:cstheme="majorHAnsi"/>
          <w:b w:val="0"/>
          <w:sz w:val="24"/>
          <w:szCs w:val="24"/>
        </w:rPr>
      </w:pPr>
      <w:bookmarkStart w:id="4356" w:name="_Toc209883941"/>
      <w:r w:rsidRPr="00D83B08">
        <w:rPr>
          <w:rFonts w:cstheme="majorHAnsi"/>
          <w:sz w:val="24"/>
          <w:szCs w:val="24"/>
        </w:rPr>
        <w:t>Mệnh giá tiền tệ</w:t>
      </w:r>
      <w:bookmarkEnd w:id="4356"/>
    </w:p>
    <w:p w14:paraId="6F044A14" w14:textId="522984E7" w:rsidR="005261FA" w:rsidRDefault="005261FA">
      <w:pPr>
        <w:ind w:left="540" w:firstLine="27"/>
        <w:rPr>
          <w:rFonts w:asciiTheme="majorHAnsi" w:hAnsiTheme="majorHAnsi" w:cstheme="majorHAnsi"/>
          <w:bCs/>
          <w:sz w:val="24"/>
          <w:szCs w:val="24"/>
        </w:rPr>
        <w:pPrChange w:id="4357" w:author="Nguyen Duc Anh" w:date="2025-09-26T19:59:00Z">
          <w:pPr/>
        </w:pPrChange>
      </w:pPr>
      <w:r>
        <w:rPr>
          <w:rFonts w:asciiTheme="majorHAnsi" w:hAnsiTheme="majorHAnsi" w:cstheme="majorHAnsi"/>
          <w:b/>
          <w:sz w:val="24"/>
          <w:szCs w:val="24"/>
        </w:rPr>
        <w:t xml:space="preserve">- </w:t>
      </w:r>
      <w:r>
        <w:rPr>
          <w:rFonts w:asciiTheme="majorHAnsi" w:hAnsiTheme="majorHAnsi" w:cstheme="majorHAnsi"/>
          <w:bCs/>
          <w:sz w:val="24"/>
          <w:szCs w:val="24"/>
        </w:rPr>
        <w:t>Mệnh giá theo loại tiền tệ sẽ được</w:t>
      </w:r>
      <w:ins w:id="4358" w:author="Nguyen Duc Anh" w:date="2025-09-26T19:59:00Z">
        <w:r w:rsidR="009C37AA">
          <w:rPr>
            <w:rFonts w:asciiTheme="majorHAnsi" w:hAnsiTheme="majorHAnsi" w:cstheme="majorHAnsi"/>
            <w:bCs/>
            <w:sz w:val="24"/>
            <w:szCs w:val="24"/>
          </w:rPr>
          <w:t xml:space="preserve"> đồng bộ danh mục và</w:t>
        </w:r>
      </w:ins>
      <w:r>
        <w:rPr>
          <w:rFonts w:asciiTheme="majorHAnsi" w:hAnsiTheme="majorHAnsi" w:cstheme="majorHAnsi"/>
          <w:bCs/>
          <w:sz w:val="24"/>
          <w:szCs w:val="24"/>
        </w:rPr>
        <w:t xml:space="preserve"> quản lý trên hệ thống quản trị tập trung.</w:t>
      </w:r>
    </w:p>
    <w:p w14:paraId="3661485C" w14:textId="77777777" w:rsidR="005261FA" w:rsidRPr="005261FA" w:rsidRDefault="005261FA" w:rsidP="00883203">
      <w:pPr>
        <w:ind w:firstLine="0"/>
      </w:pPr>
    </w:p>
    <w:p w14:paraId="6D187681" w14:textId="2CB99B69" w:rsidR="00D9354E" w:rsidRPr="002107C9" w:rsidRDefault="00D9354E" w:rsidP="00D9354E">
      <w:pPr>
        <w:pStyle w:val="Heading3"/>
        <w:numPr>
          <w:ilvl w:val="2"/>
          <w:numId w:val="1"/>
        </w:numPr>
        <w:spacing w:before="0"/>
        <w:ind w:left="540" w:hanging="540"/>
        <w:rPr>
          <w:rFonts w:cstheme="majorHAnsi"/>
          <w:sz w:val="24"/>
          <w:szCs w:val="24"/>
          <w:lang w:val="vi-VN"/>
        </w:rPr>
      </w:pPr>
      <w:bookmarkStart w:id="4359" w:name="_Toc209883942"/>
      <w:r>
        <w:rPr>
          <w:rFonts w:cstheme="majorHAnsi"/>
          <w:sz w:val="24"/>
          <w:szCs w:val="24"/>
        </w:rPr>
        <w:t xml:space="preserve">Hủy </w:t>
      </w:r>
      <w:del w:id="4360" w:author="Nguyen Duc Anh" w:date="2025-09-26T19:59:00Z">
        <w:r w:rsidDel="00A0146C">
          <w:rPr>
            <w:rFonts w:cstheme="majorHAnsi"/>
            <w:sz w:val="24"/>
            <w:szCs w:val="24"/>
          </w:rPr>
          <w:delText>dịch vụ</w:delText>
        </w:r>
      </w:del>
      <w:ins w:id="4361" w:author="Nguyen Duc Anh" w:date="2025-09-26T19:59:00Z">
        <w:r w:rsidR="00A0146C">
          <w:rPr>
            <w:rFonts w:cstheme="majorHAnsi"/>
            <w:sz w:val="24"/>
            <w:szCs w:val="24"/>
          </w:rPr>
          <w:t>giao dịch</w:t>
        </w:r>
      </w:ins>
      <w:r>
        <w:rPr>
          <w:rFonts w:cstheme="majorHAnsi"/>
          <w:sz w:val="24"/>
          <w:szCs w:val="24"/>
        </w:rPr>
        <w:t xml:space="preserve"> </w:t>
      </w:r>
      <w:r w:rsidR="006D1E87">
        <w:rPr>
          <w:rFonts w:cstheme="majorHAnsi"/>
          <w:sz w:val="24"/>
          <w:szCs w:val="24"/>
        </w:rPr>
        <w:t>bán</w:t>
      </w:r>
      <w:r>
        <w:rPr>
          <w:rFonts w:cstheme="majorHAnsi"/>
          <w:sz w:val="24"/>
          <w:szCs w:val="24"/>
        </w:rPr>
        <w:t xml:space="preserve"> ngoại tệ</w:t>
      </w:r>
      <w:bookmarkEnd w:id="4359"/>
    </w:p>
    <w:p w14:paraId="568AA599" w14:textId="77777777" w:rsidR="00E77D4A" w:rsidRPr="002107C9" w:rsidRDefault="00E77D4A" w:rsidP="00E77D4A">
      <w:pPr>
        <w:pStyle w:val="Heading4"/>
        <w:ind w:left="720" w:hanging="720"/>
        <w:rPr>
          <w:rFonts w:cstheme="majorHAnsi"/>
          <w:noProof/>
          <w:sz w:val="24"/>
          <w:szCs w:val="24"/>
        </w:rPr>
      </w:pPr>
      <w:bookmarkStart w:id="4362" w:name="_Toc209883943"/>
      <w:r w:rsidRPr="002107C9">
        <w:rPr>
          <w:rFonts w:cstheme="majorHAnsi"/>
          <w:noProof/>
          <w:sz w:val="24"/>
          <w:szCs w:val="24"/>
        </w:rPr>
        <w:t>Mô tả chung</w:t>
      </w:r>
      <w:bookmarkEnd w:id="4362"/>
    </w:p>
    <w:p w14:paraId="1FFFB20E" w14:textId="7E8B338C" w:rsidR="00E77D4A" w:rsidRPr="003E7C62" w:rsidRDefault="00E77D4A" w:rsidP="00E77D4A">
      <w:pPr>
        <w:ind w:left="567" w:firstLine="0"/>
        <w:rPr>
          <w:rFonts w:ascii="Times New Roman" w:hAnsi="Times New Roman" w:cs="Times New Roman"/>
          <w:sz w:val="24"/>
          <w:szCs w:val="24"/>
        </w:rPr>
      </w:pPr>
      <w:r w:rsidRPr="007B1229">
        <w:rPr>
          <w:sz w:val="24"/>
          <w:szCs w:val="24"/>
        </w:rPr>
        <w:t xml:space="preserve">Hệ thống cho phép người dùng thực hiện </w:t>
      </w:r>
      <w:r w:rsidR="00220E58">
        <w:rPr>
          <w:sz w:val="24"/>
          <w:szCs w:val="24"/>
        </w:rPr>
        <w:t>huỷ</w:t>
      </w:r>
      <w:r w:rsidRPr="007B1229">
        <w:rPr>
          <w:sz w:val="24"/>
          <w:szCs w:val="24"/>
        </w:rPr>
        <w:t xml:space="preserve"> hồ sơ </w:t>
      </w:r>
      <w:r>
        <w:rPr>
          <w:sz w:val="24"/>
          <w:szCs w:val="24"/>
        </w:rPr>
        <w:t>giao dịch</w:t>
      </w:r>
      <w:r w:rsidR="003A7E52">
        <w:rPr>
          <w:sz w:val="24"/>
          <w:szCs w:val="24"/>
        </w:rPr>
        <w:t xml:space="preserve"> ngân hàng</w:t>
      </w:r>
      <w:r>
        <w:rPr>
          <w:sz w:val="24"/>
          <w:szCs w:val="24"/>
        </w:rPr>
        <w:t xml:space="preserve"> </w:t>
      </w:r>
      <w:r w:rsidR="003A7E52">
        <w:rPr>
          <w:rFonts w:ascii="Times New Roman" w:hAnsi="Times New Roman" w:cs="Times New Roman"/>
          <w:sz w:val="24"/>
          <w:szCs w:val="24"/>
        </w:rPr>
        <w:t>bán</w:t>
      </w:r>
      <w:r>
        <w:rPr>
          <w:rFonts w:ascii="Times New Roman" w:hAnsi="Times New Roman" w:cs="Times New Roman"/>
          <w:sz w:val="24"/>
          <w:szCs w:val="24"/>
        </w:rPr>
        <w:t xml:space="preserve"> ngoại tệ</w:t>
      </w:r>
      <w:r w:rsidR="003A7E52">
        <w:rPr>
          <w:rFonts w:ascii="Times New Roman" w:hAnsi="Times New Roman" w:cs="Times New Roman"/>
          <w:sz w:val="24"/>
          <w:szCs w:val="24"/>
        </w:rPr>
        <w:t xml:space="preserve"> cho khách hàng</w:t>
      </w:r>
      <w:r w:rsidR="007D5FE5">
        <w:rPr>
          <w:sz w:val="24"/>
          <w:szCs w:val="24"/>
        </w:rPr>
        <w:t>.</w:t>
      </w:r>
    </w:p>
    <w:p w14:paraId="2F5E83E6" w14:textId="77777777" w:rsidR="00E77D4A" w:rsidRPr="00774939" w:rsidRDefault="00E77D4A" w:rsidP="00E77D4A">
      <w:pPr>
        <w:rPr>
          <w:rFonts w:asciiTheme="majorHAnsi" w:hAnsiTheme="majorHAnsi" w:cstheme="majorHAnsi"/>
          <w:sz w:val="24"/>
          <w:szCs w:val="24"/>
        </w:rPr>
      </w:pPr>
      <w:r w:rsidRPr="00E77D90">
        <w:rPr>
          <w:rFonts w:asciiTheme="majorHAnsi" w:hAnsiTheme="majorHAnsi" w:cstheme="majorHAnsi"/>
          <w:b/>
          <w:bCs/>
          <w:sz w:val="24"/>
          <w:szCs w:val="24"/>
        </w:rPr>
        <w:t>Phạm vi:</w:t>
      </w:r>
      <w:r w:rsidRPr="00774939">
        <w:rPr>
          <w:rFonts w:asciiTheme="majorHAnsi" w:hAnsiTheme="majorHAnsi" w:cstheme="majorHAnsi"/>
          <w:sz w:val="24"/>
          <w:szCs w:val="24"/>
        </w:rPr>
        <w:t xml:space="preserve"> Tất cả </w:t>
      </w:r>
      <w:r>
        <w:rPr>
          <w:rFonts w:asciiTheme="majorHAnsi" w:hAnsiTheme="majorHAnsi" w:cstheme="majorHAnsi"/>
          <w:sz w:val="24"/>
          <w:szCs w:val="24"/>
        </w:rPr>
        <w:t>Chi nhánh/Phòng giao dịch</w:t>
      </w:r>
    </w:p>
    <w:p w14:paraId="57F6ECF7" w14:textId="77777777" w:rsidR="00E77D4A" w:rsidRPr="00774939" w:rsidRDefault="00E77D4A" w:rsidP="00E77D4A">
      <w:pPr>
        <w:rPr>
          <w:rFonts w:asciiTheme="majorHAnsi" w:hAnsiTheme="majorHAnsi" w:cstheme="majorHAnsi"/>
          <w:sz w:val="24"/>
          <w:szCs w:val="24"/>
        </w:rPr>
      </w:pPr>
      <w:r w:rsidRPr="00E77D90">
        <w:rPr>
          <w:rFonts w:asciiTheme="majorHAnsi" w:hAnsiTheme="majorHAnsi" w:cstheme="majorHAnsi"/>
          <w:b/>
          <w:bCs/>
          <w:sz w:val="24"/>
          <w:szCs w:val="24"/>
        </w:rPr>
        <w:lastRenderedPageBreak/>
        <w:t>Đối tượng sử dụng:</w:t>
      </w:r>
      <w:r w:rsidRPr="00774939">
        <w:rPr>
          <w:rFonts w:asciiTheme="majorHAnsi" w:hAnsiTheme="majorHAnsi" w:cstheme="majorHAnsi"/>
          <w:sz w:val="24"/>
          <w:szCs w:val="24"/>
        </w:rPr>
        <w:t xml:space="preserve"> </w:t>
      </w:r>
      <w:r>
        <w:rPr>
          <w:rFonts w:asciiTheme="majorHAnsi" w:hAnsiTheme="majorHAnsi" w:cstheme="majorHAnsi"/>
          <w:sz w:val="24"/>
          <w:szCs w:val="24"/>
        </w:rPr>
        <w:t>Giao dịch viên</w:t>
      </w:r>
    </w:p>
    <w:p w14:paraId="36ED947A" w14:textId="77777777" w:rsidR="00E77D4A" w:rsidRPr="00072505" w:rsidRDefault="00E77D4A" w:rsidP="00E77D4A">
      <w:pPr>
        <w:rPr>
          <w:rFonts w:asciiTheme="majorHAnsi" w:hAnsiTheme="majorHAnsi" w:cstheme="majorHAnsi"/>
          <w:sz w:val="24"/>
          <w:szCs w:val="24"/>
        </w:rPr>
      </w:pPr>
      <w:r w:rsidRPr="00E77D90">
        <w:rPr>
          <w:rFonts w:asciiTheme="majorHAnsi" w:hAnsiTheme="majorHAnsi" w:cstheme="majorHAnsi"/>
          <w:b/>
          <w:bCs/>
          <w:sz w:val="24"/>
          <w:szCs w:val="24"/>
        </w:rPr>
        <w:t>Tần suất sử dụng:</w:t>
      </w:r>
      <w:r w:rsidRPr="00774939">
        <w:rPr>
          <w:rFonts w:asciiTheme="majorHAnsi" w:hAnsiTheme="majorHAnsi" w:cstheme="majorHAnsi"/>
          <w:sz w:val="24"/>
          <w:szCs w:val="24"/>
        </w:rPr>
        <w:t xml:space="preserve"> Thường xuyên</w:t>
      </w:r>
      <w:r w:rsidRPr="00072505">
        <w:rPr>
          <w:rFonts w:asciiTheme="majorHAnsi" w:hAnsiTheme="majorHAnsi" w:cstheme="majorHAnsi"/>
          <w:sz w:val="24"/>
          <w:szCs w:val="24"/>
        </w:rPr>
        <w:t xml:space="preserve"> </w:t>
      </w:r>
    </w:p>
    <w:p w14:paraId="5365D081" w14:textId="77777777" w:rsidR="00E77D4A" w:rsidRPr="002107C9" w:rsidRDefault="00E77D4A" w:rsidP="00E77D4A">
      <w:pPr>
        <w:pStyle w:val="Heading4"/>
        <w:ind w:left="720" w:hanging="720"/>
        <w:rPr>
          <w:rFonts w:cstheme="majorHAnsi"/>
          <w:noProof/>
          <w:sz w:val="24"/>
          <w:szCs w:val="24"/>
        </w:rPr>
      </w:pPr>
      <w:bookmarkStart w:id="4363" w:name="_Toc209883944"/>
      <w:r w:rsidRPr="002107C9">
        <w:rPr>
          <w:rFonts w:cstheme="majorHAnsi"/>
          <w:noProof/>
          <w:sz w:val="24"/>
          <w:szCs w:val="24"/>
        </w:rPr>
        <w:t>Quy trình thực hiện</w:t>
      </w:r>
      <w:bookmarkEnd w:id="4363"/>
    </w:p>
    <w:p w14:paraId="03FCC9F2" w14:textId="77777777" w:rsidR="00E77D4A" w:rsidRPr="00072505" w:rsidRDefault="00E77D4A" w:rsidP="00E77D4A">
      <w:pPr>
        <w:rPr>
          <w:rFonts w:asciiTheme="majorHAnsi" w:hAnsiTheme="majorHAnsi" w:cstheme="majorHAnsi"/>
          <w:b/>
          <w:bCs/>
          <w:sz w:val="24"/>
          <w:szCs w:val="24"/>
        </w:rPr>
      </w:pPr>
      <w:r w:rsidRPr="00072505">
        <w:rPr>
          <w:rFonts w:asciiTheme="majorHAnsi" w:hAnsiTheme="majorHAnsi" w:cstheme="majorHAnsi"/>
          <w:b/>
          <w:bCs/>
          <w:sz w:val="24"/>
          <w:szCs w:val="24"/>
        </w:rPr>
        <w:t>Điều kiện bắt đầu nghiệp vụ:</w:t>
      </w:r>
    </w:p>
    <w:p w14:paraId="799F37CC" w14:textId="6F5A4407" w:rsidR="00E77D4A" w:rsidRPr="00DE75C7" w:rsidRDefault="00E77D4A" w:rsidP="00E74B40">
      <w:pPr>
        <w:pStyle w:val="BodyText"/>
        <w:numPr>
          <w:ilvl w:val="1"/>
          <w:numId w:val="39"/>
        </w:numPr>
        <w:spacing w:after="240" w:line="240" w:lineRule="atLeast"/>
        <w:rPr>
          <w:rFonts w:asciiTheme="majorHAnsi" w:hAnsiTheme="majorHAnsi" w:cstheme="majorHAnsi"/>
          <w:bCs/>
          <w:sz w:val="24"/>
          <w:szCs w:val="24"/>
        </w:rPr>
      </w:pPr>
      <w:r w:rsidRPr="002431CB">
        <w:rPr>
          <w:rFonts w:asciiTheme="majorHAnsi" w:hAnsiTheme="majorHAnsi" w:cstheme="majorHAnsi"/>
          <w:bCs/>
          <w:sz w:val="24"/>
          <w:szCs w:val="24"/>
        </w:rPr>
        <w:t>Giao dịch viên được phân quyền sử dụng chức năng.</w:t>
      </w:r>
    </w:p>
    <w:p w14:paraId="30A71176" w14:textId="278254CB" w:rsidR="00EE3963" w:rsidRPr="002431CB" w:rsidRDefault="00EE3963" w:rsidP="00E74B40">
      <w:pPr>
        <w:pStyle w:val="BodyText"/>
        <w:numPr>
          <w:ilvl w:val="1"/>
          <w:numId w:val="39"/>
        </w:numPr>
        <w:spacing w:after="240" w:line="240" w:lineRule="atLeast"/>
        <w:rPr>
          <w:rFonts w:asciiTheme="majorHAnsi" w:hAnsiTheme="majorHAnsi" w:cstheme="majorHAnsi"/>
          <w:bCs/>
          <w:sz w:val="24"/>
          <w:szCs w:val="24"/>
        </w:rPr>
      </w:pPr>
      <w:r>
        <w:rPr>
          <w:rFonts w:asciiTheme="majorHAnsi" w:hAnsiTheme="majorHAnsi" w:cstheme="majorHAnsi"/>
          <w:bCs/>
          <w:sz w:val="24"/>
          <w:szCs w:val="24"/>
        </w:rPr>
        <w:t xml:space="preserve">Giao dịch </w:t>
      </w:r>
      <w:r w:rsidR="00463B08">
        <w:rPr>
          <w:rFonts w:asciiTheme="majorHAnsi" w:hAnsiTheme="majorHAnsi" w:cstheme="majorHAnsi"/>
          <w:bCs/>
          <w:sz w:val="24"/>
          <w:szCs w:val="24"/>
        </w:rPr>
        <w:t xml:space="preserve">bán </w:t>
      </w:r>
      <w:r>
        <w:rPr>
          <w:rFonts w:asciiTheme="majorHAnsi" w:hAnsiTheme="majorHAnsi" w:cstheme="majorHAnsi"/>
          <w:bCs/>
          <w:sz w:val="24"/>
          <w:szCs w:val="24"/>
        </w:rPr>
        <w:t>ngoại tệ đã được Kiểm soát viên từ chối duyệt.</w:t>
      </w:r>
    </w:p>
    <w:p w14:paraId="6C2C9387" w14:textId="7D962E52" w:rsidR="00E77D4A" w:rsidRDefault="00E77D4A" w:rsidP="00E74B40">
      <w:pPr>
        <w:pStyle w:val="BodyText"/>
        <w:numPr>
          <w:ilvl w:val="1"/>
          <w:numId w:val="39"/>
        </w:numPr>
        <w:spacing w:after="240" w:line="240" w:lineRule="atLeast"/>
        <w:rPr>
          <w:rFonts w:asciiTheme="majorHAnsi" w:hAnsiTheme="majorHAnsi" w:cstheme="majorHAnsi"/>
          <w:b/>
          <w:bCs/>
          <w:sz w:val="24"/>
          <w:szCs w:val="24"/>
        </w:rPr>
      </w:pPr>
      <w:r w:rsidRPr="002431CB">
        <w:rPr>
          <w:rFonts w:asciiTheme="majorHAnsi" w:hAnsiTheme="majorHAnsi" w:cstheme="majorHAnsi"/>
          <w:bCs/>
          <w:sz w:val="24"/>
          <w:szCs w:val="24"/>
        </w:rPr>
        <w:t xml:space="preserve">Giao dịch cần </w:t>
      </w:r>
      <w:r w:rsidR="00EB6AE2">
        <w:rPr>
          <w:rFonts w:asciiTheme="majorHAnsi" w:hAnsiTheme="majorHAnsi" w:cstheme="majorHAnsi"/>
          <w:bCs/>
          <w:sz w:val="24"/>
          <w:szCs w:val="24"/>
        </w:rPr>
        <w:t xml:space="preserve">huỷ </w:t>
      </w:r>
      <w:r w:rsidRPr="002431CB">
        <w:rPr>
          <w:rFonts w:asciiTheme="majorHAnsi" w:hAnsiTheme="majorHAnsi" w:cstheme="majorHAnsi"/>
          <w:bCs/>
          <w:sz w:val="24"/>
          <w:szCs w:val="24"/>
        </w:rPr>
        <w:t xml:space="preserve">hiển thị trên </w:t>
      </w:r>
      <w:r w:rsidRPr="002431CB">
        <w:rPr>
          <w:rFonts w:asciiTheme="majorHAnsi" w:hAnsiTheme="majorHAnsi" w:cstheme="majorHAnsi"/>
          <w:sz w:val="24"/>
          <w:szCs w:val="24"/>
        </w:rPr>
        <w:t>danh sách “</w:t>
      </w:r>
      <w:r>
        <w:rPr>
          <w:rFonts w:asciiTheme="majorHAnsi" w:hAnsiTheme="majorHAnsi" w:cstheme="majorHAnsi"/>
          <w:sz w:val="24"/>
          <w:szCs w:val="24"/>
        </w:rPr>
        <w:t xml:space="preserve">Quản lý </w:t>
      </w:r>
      <w:del w:id="4364" w:author="Nguyen Duc Anh" w:date="2025-09-26T19:59:00Z">
        <w:r w:rsidDel="005E6B5D">
          <w:rPr>
            <w:rFonts w:asciiTheme="majorHAnsi" w:hAnsiTheme="majorHAnsi" w:cstheme="majorHAnsi"/>
            <w:sz w:val="24"/>
            <w:szCs w:val="24"/>
          </w:rPr>
          <w:delText xml:space="preserve">giao dịch </w:delText>
        </w:r>
      </w:del>
      <w:r>
        <w:rPr>
          <w:rFonts w:asciiTheme="majorHAnsi" w:hAnsiTheme="majorHAnsi" w:cstheme="majorHAnsi"/>
          <w:sz w:val="24"/>
          <w:szCs w:val="24"/>
        </w:rPr>
        <w:t xml:space="preserve">mua bán ngoại tệ” hoặc giao dịch viên đang đứng tại màn hình </w:t>
      </w:r>
      <w:r w:rsidR="0040024D">
        <w:rPr>
          <w:rFonts w:asciiTheme="majorHAnsi" w:hAnsiTheme="majorHAnsi" w:cstheme="majorHAnsi"/>
          <w:sz w:val="24"/>
          <w:szCs w:val="24"/>
        </w:rPr>
        <w:t>nhập</w:t>
      </w:r>
      <w:r>
        <w:rPr>
          <w:rFonts w:asciiTheme="majorHAnsi" w:hAnsiTheme="majorHAnsi" w:cstheme="majorHAnsi"/>
          <w:sz w:val="24"/>
          <w:szCs w:val="24"/>
        </w:rPr>
        <w:t xml:space="preserve"> </w:t>
      </w:r>
      <w:r w:rsidR="00EB6AE2">
        <w:rPr>
          <w:rFonts w:asciiTheme="majorHAnsi" w:hAnsiTheme="majorHAnsi" w:cstheme="majorHAnsi"/>
          <w:sz w:val="24"/>
          <w:szCs w:val="24"/>
        </w:rPr>
        <w:t>sau khi kiểm soát viên từ chối duyệt</w:t>
      </w:r>
      <w:r>
        <w:rPr>
          <w:rFonts w:asciiTheme="majorHAnsi" w:hAnsiTheme="majorHAnsi" w:cstheme="majorHAnsi"/>
          <w:sz w:val="24"/>
          <w:szCs w:val="24"/>
        </w:rPr>
        <w:t>.</w:t>
      </w:r>
    </w:p>
    <w:p w14:paraId="05249D27" w14:textId="29377B7A" w:rsidR="00E77D4A" w:rsidRPr="00072505" w:rsidRDefault="00E77D4A" w:rsidP="00E77D4A">
      <w:pPr>
        <w:rPr>
          <w:rFonts w:asciiTheme="majorHAnsi" w:hAnsiTheme="majorHAnsi" w:cstheme="majorHAnsi"/>
          <w:b/>
          <w:bCs/>
          <w:sz w:val="24"/>
          <w:szCs w:val="24"/>
        </w:rPr>
      </w:pPr>
      <w:r w:rsidRPr="00072505">
        <w:rPr>
          <w:rFonts w:asciiTheme="majorHAnsi" w:hAnsiTheme="majorHAnsi" w:cstheme="majorHAnsi"/>
          <w:b/>
          <w:bCs/>
          <w:sz w:val="24"/>
          <w:szCs w:val="24"/>
        </w:rPr>
        <w:t xml:space="preserve">Các bước </w:t>
      </w:r>
      <w:r w:rsidR="00E13EC6">
        <w:rPr>
          <w:rFonts w:asciiTheme="majorHAnsi" w:hAnsiTheme="majorHAnsi" w:cstheme="majorHAnsi"/>
          <w:b/>
          <w:bCs/>
          <w:sz w:val="24"/>
          <w:szCs w:val="24"/>
        </w:rPr>
        <w:t>huỷ</w:t>
      </w:r>
      <w:r>
        <w:rPr>
          <w:rFonts w:asciiTheme="majorHAnsi" w:hAnsiTheme="majorHAnsi" w:cstheme="majorHAnsi"/>
          <w:b/>
          <w:bCs/>
          <w:sz w:val="24"/>
          <w:szCs w:val="24"/>
        </w:rPr>
        <w:t xml:space="preserve"> hồ sơ giao dịch </w:t>
      </w:r>
      <w:r w:rsidR="00463B08">
        <w:rPr>
          <w:rFonts w:ascii="Times New Roman" w:hAnsi="Times New Roman" w:cs="Times New Roman"/>
          <w:b/>
          <w:bCs/>
          <w:sz w:val="24"/>
          <w:szCs w:val="24"/>
        </w:rPr>
        <w:t xml:space="preserve">bán </w:t>
      </w:r>
      <w:r w:rsidRPr="008021D2">
        <w:rPr>
          <w:rFonts w:ascii="Times New Roman" w:hAnsi="Times New Roman" w:cs="Times New Roman"/>
          <w:b/>
          <w:bCs/>
          <w:sz w:val="24"/>
          <w:szCs w:val="24"/>
        </w:rPr>
        <w:t>ngoại tệ</w:t>
      </w:r>
      <w:r w:rsidRPr="00072505">
        <w:rPr>
          <w:rFonts w:asciiTheme="majorHAnsi" w:hAnsiTheme="majorHAnsi" w:cstheme="majorHAnsi"/>
          <w:b/>
          <w:bCs/>
          <w:sz w:val="24"/>
          <w:szCs w:val="24"/>
        </w:rPr>
        <w:t>:</w:t>
      </w:r>
    </w:p>
    <w:p w14:paraId="68ADA56D" w14:textId="1506D05C" w:rsidR="00E77D4A" w:rsidRDefault="00E77D4A" w:rsidP="00E77D4A">
      <w:pPr>
        <w:ind w:left="567" w:firstLine="0"/>
        <w:rPr>
          <w:sz w:val="24"/>
          <w:szCs w:val="24"/>
        </w:rPr>
      </w:pPr>
      <w:r w:rsidRPr="00072505">
        <w:rPr>
          <w:b/>
          <w:sz w:val="24"/>
          <w:szCs w:val="24"/>
        </w:rPr>
        <w:t xml:space="preserve">Bước 1: </w:t>
      </w:r>
      <w:r>
        <w:rPr>
          <w:sz w:val="24"/>
          <w:szCs w:val="24"/>
        </w:rPr>
        <w:t xml:space="preserve"> Truy cập vào màn hình có chức năng </w:t>
      </w:r>
      <w:r w:rsidR="007F085F">
        <w:rPr>
          <w:sz w:val="24"/>
          <w:szCs w:val="24"/>
        </w:rPr>
        <w:t>huỷ</w:t>
      </w:r>
      <w:r>
        <w:rPr>
          <w:sz w:val="24"/>
          <w:szCs w:val="24"/>
        </w:rPr>
        <w:t xml:space="preserve"> hồ sơ giao dịch:</w:t>
      </w:r>
    </w:p>
    <w:p w14:paraId="68B032A4" w14:textId="38AFB550" w:rsidR="00E77D4A" w:rsidRDefault="00E77D4A" w:rsidP="00E77D4A">
      <w:pPr>
        <w:ind w:left="567" w:firstLine="0"/>
        <w:rPr>
          <w:sz w:val="24"/>
          <w:szCs w:val="24"/>
        </w:rPr>
      </w:pPr>
      <w:r>
        <w:rPr>
          <w:b/>
          <w:sz w:val="24"/>
          <w:szCs w:val="24"/>
        </w:rPr>
        <w:t>-</w:t>
      </w:r>
      <w:r>
        <w:rPr>
          <w:sz w:val="24"/>
          <w:szCs w:val="24"/>
        </w:rPr>
        <w:t xml:space="preserve"> Cách 1: Đứng tại màn hình nhập thông tin giao dịch</w:t>
      </w:r>
      <w:r w:rsidR="00F47B85">
        <w:rPr>
          <w:sz w:val="24"/>
          <w:szCs w:val="24"/>
        </w:rPr>
        <w:t xml:space="preserve"> </w:t>
      </w:r>
      <w:r w:rsidR="00E83365">
        <w:rPr>
          <w:sz w:val="24"/>
          <w:szCs w:val="24"/>
        </w:rPr>
        <w:t xml:space="preserve">bán </w:t>
      </w:r>
      <w:r w:rsidR="00F47B85">
        <w:rPr>
          <w:sz w:val="24"/>
          <w:szCs w:val="24"/>
        </w:rPr>
        <w:t>ngoại tệ</w:t>
      </w:r>
      <w:r>
        <w:rPr>
          <w:sz w:val="24"/>
          <w:szCs w:val="24"/>
        </w:rPr>
        <w:t xml:space="preserve"> sau khi </w:t>
      </w:r>
      <w:r w:rsidR="007F085F">
        <w:rPr>
          <w:sz w:val="24"/>
          <w:szCs w:val="24"/>
        </w:rPr>
        <w:t>Kiểm soát viên từ chối duyệt</w:t>
      </w:r>
      <w:r>
        <w:rPr>
          <w:sz w:val="24"/>
          <w:szCs w:val="24"/>
        </w:rPr>
        <w:t>.</w:t>
      </w:r>
    </w:p>
    <w:p w14:paraId="4A93BAEF" w14:textId="0EC5B109" w:rsidR="00E77D4A" w:rsidRDefault="00E77D4A" w:rsidP="00E77D4A">
      <w:pPr>
        <w:ind w:left="567" w:firstLine="0"/>
        <w:rPr>
          <w:sz w:val="24"/>
          <w:szCs w:val="24"/>
        </w:rPr>
      </w:pPr>
      <w:r>
        <w:rPr>
          <w:b/>
          <w:sz w:val="24"/>
          <w:szCs w:val="24"/>
        </w:rPr>
        <w:t>-</w:t>
      </w:r>
      <w:r>
        <w:rPr>
          <w:sz w:val="24"/>
          <w:szCs w:val="24"/>
        </w:rPr>
        <w:t xml:space="preserve"> Cách 2: Vào </w:t>
      </w:r>
      <w:r w:rsidR="00F47B85">
        <w:rPr>
          <w:sz w:val="24"/>
          <w:szCs w:val="24"/>
        </w:rPr>
        <w:t xml:space="preserve">màn hình chi tiết giao dịch </w:t>
      </w:r>
      <w:r w:rsidR="00D908E7">
        <w:rPr>
          <w:sz w:val="24"/>
          <w:szCs w:val="24"/>
        </w:rPr>
        <w:t>bán</w:t>
      </w:r>
      <w:r w:rsidR="00F47B85">
        <w:rPr>
          <w:sz w:val="24"/>
          <w:szCs w:val="24"/>
        </w:rPr>
        <w:t xml:space="preserve"> ngoại tệ</w:t>
      </w:r>
      <w:r w:rsidR="00685225">
        <w:rPr>
          <w:sz w:val="24"/>
          <w:szCs w:val="24"/>
        </w:rPr>
        <w:t xml:space="preserve"> từ danh sách</w:t>
      </w:r>
      <w:r w:rsidR="00F47B85">
        <w:rPr>
          <w:sz w:val="24"/>
          <w:szCs w:val="24"/>
        </w:rPr>
        <w:t xml:space="preserve"> sau khi kiểm soát viên </w:t>
      </w:r>
      <w:del w:id="4365" w:author="Nguyen Duc Anh" w:date="2025-09-26T20:02:00Z">
        <w:r w:rsidR="00F47B85" w:rsidDel="009A3EA5">
          <w:rPr>
            <w:sz w:val="24"/>
            <w:szCs w:val="24"/>
          </w:rPr>
          <w:delText>phê duyệt/</w:delText>
        </w:r>
      </w:del>
      <w:r w:rsidR="00F47B85">
        <w:rPr>
          <w:sz w:val="24"/>
          <w:szCs w:val="24"/>
        </w:rPr>
        <w:t>từ chối duyệt</w:t>
      </w:r>
      <w:r>
        <w:rPr>
          <w:sz w:val="24"/>
          <w:szCs w:val="24"/>
        </w:rPr>
        <w:t>.</w:t>
      </w:r>
    </w:p>
    <w:p w14:paraId="2077383F" w14:textId="0A60C301" w:rsidR="00E77D4A" w:rsidRDefault="00E77D4A" w:rsidP="00E77D4A">
      <w:pPr>
        <w:ind w:left="567" w:firstLine="0"/>
        <w:rPr>
          <w:sz w:val="24"/>
          <w:szCs w:val="24"/>
        </w:rPr>
      </w:pPr>
      <w:r w:rsidRPr="00072505">
        <w:rPr>
          <w:b/>
          <w:sz w:val="24"/>
          <w:szCs w:val="24"/>
        </w:rPr>
        <w:t xml:space="preserve">Bước </w:t>
      </w:r>
      <w:r>
        <w:rPr>
          <w:b/>
          <w:sz w:val="24"/>
          <w:szCs w:val="24"/>
        </w:rPr>
        <w:t>2</w:t>
      </w:r>
      <w:r w:rsidRPr="00072505">
        <w:rPr>
          <w:b/>
          <w:sz w:val="24"/>
          <w:szCs w:val="24"/>
        </w:rPr>
        <w:t>:</w:t>
      </w:r>
      <w:r w:rsidRPr="00072505">
        <w:rPr>
          <w:sz w:val="24"/>
          <w:szCs w:val="24"/>
        </w:rPr>
        <w:t xml:space="preserve"> Nhấn chọn nút “</w:t>
      </w:r>
      <w:r w:rsidR="004F6330">
        <w:rPr>
          <w:sz w:val="24"/>
          <w:szCs w:val="24"/>
        </w:rPr>
        <w:t>Huỷ</w:t>
      </w:r>
      <w:r>
        <w:rPr>
          <w:sz w:val="24"/>
          <w:szCs w:val="24"/>
        </w:rPr>
        <w:t xml:space="preserve">” để thực hiện </w:t>
      </w:r>
      <w:r w:rsidR="004F6330">
        <w:rPr>
          <w:sz w:val="24"/>
          <w:szCs w:val="24"/>
        </w:rPr>
        <w:t xml:space="preserve">huỷ </w:t>
      </w:r>
      <w:del w:id="4366" w:author="Nguyen Duc Anh" w:date="2025-09-26T20:02:00Z">
        <w:r w:rsidDel="007B2183">
          <w:rPr>
            <w:sz w:val="24"/>
            <w:szCs w:val="24"/>
          </w:rPr>
          <w:delText xml:space="preserve">hồ sơ </w:delText>
        </w:r>
      </w:del>
      <w:r>
        <w:rPr>
          <w:sz w:val="24"/>
          <w:szCs w:val="24"/>
        </w:rPr>
        <w:t>giao dịch.</w:t>
      </w:r>
    </w:p>
    <w:p w14:paraId="18B57F10" w14:textId="054FE974" w:rsidR="00E77D4A" w:rsidRPr="00146F9B" w:rsidRDefault="00E77D4A" w:rsidP="00E77D4A">
      <w:pPr>
        <w:ind w:left="567" w:firstLine="0"/>
        <w:rPr>
          <w:sz w:val="24"/>
          <w:szCs w:val="24"/>
        </w:rPr>
      </w:pPr>
      <w:r>
        <w:rPr>
          <w:b/>
          <w:sz w:val="24"/>
          <w:szCs w:val="24"/>
        </w:rPr>
        <w:t xml:space="preserve">Bước 3: </w:t>
      </w:r>
      <w:r>
        <w:rPr>
          <w:sz w:val="24"/>
          <w:szCs w:val="24"/>
        </w:rPr>
        <w:t xml:space="preserve">Trên popup xác nhận </w:t>
      </w:r>
      <w:r w:rsidR="0037732F">
        <w:rPr>
          <w:sz w:val="24"/>
          <w:szCs w:val="24"/>
        </w:rPr>
        <w:t>huỷ</w:t>
      </w:r>
      <w:r>
        <w:rPr>
          <w:sz w:val="24"/>
          <w:szCs w:val="24"/>
        </w:rPr>
        <w:t xml:space="preserve">, nhấn chọn nút “Thực hiện” để hoàn tất </w:t>
      </w:r>
      <w:r w:rsidR="0037732F">
        <w:rPr>
          <w:sz w:val="24"/>
          <w:szCs w:val="24"/>
        </w:rPr>
        <w:t>huỷ</w:t>
      </w:r>
      <w:del w:id="4367" w:author="Nguyen Duc Anh" w:date="2025-09-26T20:05:00Z">
        <w:r w:rsidR="0037732F" w:rsidDel="00CB2DD9">
          <w:rPr>
            <w:sz w:val="24"/>
            <w:szCs w:val="24"/>
          </w:rPr>
          <w:delText xml:space="preserve"> </w:delText>
        </w:r>
        <w:r w:rsidDel="00CB2DD9">
          <w:rPr>
            <w:sz w:val="24"/>
            <w:szCs w:val="24"/>
          </w:rPr>
          <w:delText>hồ sơ</w:delText>
        </w:r>
      </w:del>
      <w:r>
        <w:rPr>
          <w:sz w:val="24"/>
          <w:szCs w:val="24"/>
        </w:rPr>
        <w:t xml:space="preserve"> giao dịch.</w:t>
      </w:r>
    </w:p>
    <w:p w14:paraId="05D848CE" w14:textId="77777777" w:rsidR="00E77D4A" w:rsidRPr="00072505" w:rsidRDefault="00E77D4A" w:rsidP="00E77D4A">
      <w:pPr>
        <w:pStyle w:val="BodyText"/>
        <w:tabs>
          <w:tab w:val="left" w:pos="851"/>
        </w:tabs>
        <w:ind w:left="567"/>
        <w:rPr>
          <w:b/>
          <w:sz w:val="24"/>
          <w:szCs w:val="24"/>
        </w:rPr>
      </w:pPr>
      <w:r w:rsidRPr="00072505">
        <w:rPr>
          <w:b/>
          <w:sz w:val="24"/>
          <w:szCs w:val="24"/>
        </w:rPr>
        <w:t>Điều kiện kết thúc nghiệp vụ:</w:t>
      </w:r>
    </w:p>
    <w:p w14:paraId="556DBEF5" w14:textId="2AD4A482" w:rsidR="00E77D4A" w:rsidRDefault="00E77D4A" w:rsidP="00E77D4A">
      <w:pPr>
        <w:pStyle w:val="BodyText"/>
        <w:numPr>
          <w:ilvl w:val="0"/>
          <w:numId w:val="29"/>
        </w:numPr>
        <w:tabs>
          <w:tab w:val="left" w:pos="709"/>
          <w:tab w:val="left" w:pos="851"/>
        </w:tabs>
        <w:spacing w:after="240" w:line="240" w:lineRule="atLeast"/>
        <w:ind w:left="993"/>
        <w:rPr>
          <w:sz w:val="24"/>
          <w:szCs w:val="24"/>
        </w:rPr>
      </w:pPr>
      <w:r>
        <w:rPr>
          <w:sz w:val="24"/>
          <w:szCs w:val="24"/>
        </w:rPr>
        <w:t xml:space="preserve">Nếu </w:t>
      </w:r>
      <w:r w:rsidR="006F2339">
        <w:rPr>
          <w:sz w:val="24"/>
          <w:szCs w:val="24"/>
        </w:rPr>
        <w:t>huỷ</w:t>
      </w:r>
      <w:del w:id="4368" w:author="Nguyen Duc Anh" w:date="2025-09-26T20:06:00Z">
        <w:r w:rsidDel="002C6B4B">
          <w:rPr>
            <w:sz w:val="24"/>
            <w:szCs w:val="24"/>
          </w:rPr>
          <w:delText xml:space="preserve"> hồ sơ</w:delText>
        </w:r>
      </w:del>
      <w:r>
        <w:rPr>
          <w:sz w:val="24"/>
          <w:szCs w:val="24"/>
        </w:rPr>
        <w:t xml:space="preserve"> giao dịch thành công, hiển thị thông báo thành công và bản ghi thông tin giao dịch </w:t>
      </w:r>
      <w:r w:rsidR="009073C0">
        <w:rPr>
          <w:sz w:val="24"/>
          <w:szCs w:val="24"/>
        </w:rPr>
        <w:t>bán</w:t>
      </w:r>
      <w:r w:rsidR="006F2339">
        <w:rPr>
          <w:sz w:val="24"/>
          <w:szCs w:val="24"/>
        </w:rPr>
        <w:t xml:space="preserve"> </w:t>
      </w:r>
      <w:r>
        <w:rPr>
          <w:sz w:val="24"/>
          <w:szCs w:val="24"/>
        </w:rPr>
        <w:t>ngoại tệ</w:t>
      </w:r>
      <w:r w:rsidR="006F2339">
        <w:rPr>
          <w:sz w:val="24"/>
          <w:szCs w:val="24"/>
        </w:rPr>
        <w:t xml:space="preserve"> chuyển sang trạng thái Đã huỷ</w:t>
      </w:r>
      <w:r>
        <w:rPr>
          <w:sz w:val="24"/>
          <w:szCs w:val="24"/>
        </w:rPr>
        <w:t>.</w:t>
      </w:r>
    </w:p>
    <w:p w14:paraId="5CDCB0F4" w14:textId="196EB12B" w:rsidR="007E7B4D" w:rsidRDefault="007E7B4D" w:rsidP="00E77D4A">
      <w:pPr>
        <w:pStyle w:val="BodyText"/>
        <w:numPr>
          <w:ilvl w:val="0"/>
          <w:numId w:val="29"/>
        </w:numPr>
        <w:tabs>
          <w:tab w:val="left" w:pos="709"/>
          <w:tab w:val="left" w:pos="851"/>
        </w:tabs>
        <w:spacing w:after="240" w:line="240" w:lineRule="atLeast"/>
        <w:ind w:left="993"/>
        <w:rPr>
          <w:sz w:val="24"/>
          <w:szCs w:val="24"/>
        </w:rPr>
      </w:pPr>
      <w:r>
        <w:rPr>
          <w:sz w:val="24"/>
          <w:szCs w:val="24"/>
        </w:rPr>
        <w:t>Nếu huỷ thành công, người dùng chỉ có quyền xem thông tin chi tiết giao dịch.</w:t>
      </w:r>
    </w:p>
    <w:p w14:paraId="6E4398B7" w14:textId="3B962BF4" w:rsidR="00E77D4A" w:rsidRPr="00146F9B" w:rsidRDefault="00E77D4A" w:rsidP="00E77D4A">
      <w:pPr>
        <w:pStyle w:val="BodyText"/>
        <w:numPr>
          <w:ilvl w:val="0"/>
          <w:numId w:val="29"/>
        </w:numPr>
        <w:tabs>
          <w:tab w:val="left" w:pos="709"/>
          <w:tab w:val="left" w:pos="851"/>
        </w:tabs>
        <w:spacing w:after="240" w:line="240" w:lineRule="atLeast"/>
        <w:ind w:left="993"/>
        <w:rPr>
          <w:sz w:val="24"/>
          <w:szCs w:val="24"/>
        </w:rPr>
      </w:pPr>
      <w:r>
        <w:rPr>
          <w:sz w:val="24"/>
          <w:szCs w:val="24"/>
        </w:rPr>
        <w:t xml:space="preserve">Nếu </w:t>
      </w:r>
      <w:r w:rsidR="006F2339">
        <w:rPr>
          <w:sz w:val="24"/>
          <w:szCs w:val="24"/>
        </w:rPr>
        <w:t>huỷ</w:t>
      </w:r>
      <w:del w:id="4369" w:author="Nguyen Duc Anh" w:date="2025-09-26T20:06:00Z">
        <w:r w:rsidR="006F2339" w:rsidDel="002C6B4B">
          <w:rPr>
            <w:sz w:val="24"/>
            <w:szCs w:val="24"/>
          </w:rPr>
          <w:delText xml:space="preserve"> </w:delText>
        </w:r>
        <w:r w:rsidDel="002C6B4B">
          <w:rPr>
            <w:sz w:val="24"/>
            <w:szCs w:val="24"/>
          </w:rPr>
          <w:delText>hồ sơ</w:delText>
        </w:r>
      </w:del>
      <w:r>
        <w:rPr>
          <w:sz w:val="24"/>
          <w:szCs w:val="24"/>
        </w:rPr>
        <w:t xml:space="preserve"> giao dịch thất bại, giữ nguyên tại màn hình đang đứng và hệ thống hiển thị cảnh báo và nguyên nhân chặn </w:t>
      </w:r>
      <w:r w:rsidR="006F2339">
        <w:rPr>
          <w:sz w:val="24"/>
          <w:szCs w:val="24"/>
        </w:rPr>
        <w:t>huỷ</w:t>
      </w:r>
      <w:r>
        <w:rPr>
          <w:sz w:val="24"/>
          <w:szCs w:val="24"/>
        </w:rPr>
        <w:t xml:space="preserve"> (nếu có).</w:t>
      </w:r>
      <w:r w:rsidR="00344B0B">
        <w:rPr>
          <w:sz w:val="24"/>
          <w:szCs w:val="24"/>
        </w:rPr>
        <w:t xml:space="preserve"> Giao dịch vẫn tồn tại ở trạng thái ban đầu</w:t>
      </w:r>
      <w:r w:rsidR="0009620D">
        <w:rPr>
          <w:sz w:val="24"/>
          <w:szCs w:val="24"/>
        </w:rPr>
        <w:t xml:space="preserve"> và cho phép người dùng tiếp tục xử lý.</w:t>
      </w:r>
    </w:p>
    <w:p w14:paraId="32468AE9" w14:textId="77777777" w:rsidR="00E77D4A" w:rsidRPr="002107C9" w:rsidRDefault="00E77D4A" w:rsidP="00E77D4A">
      <w:pPr>
        <w:pStyle w:val="Heading4"/>
        <w:ind w:left="720" w:hanging="720"/>
        <w:rPr>
          <w:rFonts w:cstheme="majorHAnsi"/>
          <w:noProof/>
          <w:sz w:val="24"/>
          <w:szCs w:val="24"/>
        </w:rPr>
      </w:pPr>
      <w:bookmarkStart w:id="4370" w:name="_Toc209883945"/>
      <w:r w:rsidRPr="002107C9">
        <w:rPr>
          <w:rFonts w:cstheme="majorHAnsi"/>
          <w:noProof/>
          <w:sz w:val="24"/>
          <w:szCs w:val="24"/>
        </w:rPr>
        <w:lastRenderedPageBreak/>
        <w:t>Màn hình tính năng</w:t>
      </w:r>
      <w:bookmarkEnd w:id="4370"/>
    </w:p>
    <w:p w14:paraId="574BCBCF" w14:textId="18B8B56A" w:rsidR="00E77D4A" w:rsidRPr="007B1229" w:rsidRDefault="00625B87" w:rsidP="00E77D4A">
      <w:pPr>
        <w:jc w:val="center"/>
        <w:rPr>
          <w:rFonts w:ascii="Times New Roman" w:hAnsi="Times New Roman" w:cs="Times New Roman"/>
          <w:b/>
          <w:sz w:val="24"/>
          <w:szCs w:val="24"/>
        </w:rPr>
      </w:pPr>
      <w:r>
        <w:rPr>
          <w:noProof/>
        </w:rPr>
        <w:drawing>
          <wp:inline distT="0" distB="0" distL="0" distR="0" wp14:anchorId="05803B7B" wp14:editId="0A60399C">
            <wp:extent cx="4997450" cy="2588691"/>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97450" cy="2588691"/>
                    </a:xfrm>
                    <a:prstGeom prst="rect">
                      <a:avLst/>
                    </a:prstGeom>
                    <a:noFill/>
                    <a:ln>
                      <a:noFill/>
                    </a:ln>
                  </pic:spPr>
                </pic:pic>
              </a:graphicData>
            </a:graphic>
          </wp:inline>
        </w:drawing>
      </w:r>
    </w:p>
    <w:p w14:paraId="57C18576" w14:textId="29583AD2" w:rsidR="00D9354E" w:rsidRDefault="00E77D4A" w:rsidP="00E77D4A">
      <w:pPr>
        <w:jc w:val="center"/>
        <w:rPr>
          <w:rFonts w:cstheme="majorHAnsi"/>
          <w:i/>
          <w:iCs/>
          <w:sz w:val="24"/>
          <w:szCs w:val="24"/>
        </w:rPr>
      </w:pPr>
      <w:r w:rsidRPr="006D4DD5">
        <w:rPr>
          <w:rFonts w:ascii="Times New Roman" w:hAnsi="Times New Roman" w:cs="Times New Roman"/>
          <w:i/>
          <w:sz w:val="24"/>
          <w:szCs w:val="24"/>
        </w:rPr>
        <w:t xml:space="preserve">Hình  - Popup xác nhận </w:t>
      </w:r>
      <w:r w:rsidR="00625B87">
        <w:rPr>
          <w:rFonts w:ascii="Times New Roman" w:hAnsi="Times New Roman" w:cs="Times New Roman"/>
          <w:i/>
          <w:sz w:val="24"/>
          <w:szCs w:val="24"/>
        </w:rPr>
        <w:t>huỷ</w:t>
      </w:r>
      <w:del w:id="4371" w:author="Nguyen Duc Anh" w:date="2025-09-26T20:04:00Z">
        <w:r w:rsidRPr="006D4DD5" w:rsidDel="00641056">
          <w:rPr>
            <w:rFonts w:ascii="Times New Roman" w:hAnsi="Times New Roman" w:cs="Times New Roman"/>
            <w:i/>
            <w:sz w:val="24"/>
            <w:szCs w:val="24"/>
          </w:rPr>
          <w:delText xml:space="preserve"> hồ sơ</w:delText>
        </w:r>
      </w:del>
      <w:r w:rsidRPr="006D4DD5">
        <w:rPr>
          <w:rFonts w:ascii="Times New Roman" w:hAnsi="Times New Roman" w:cs="Times New Roman"/>
          <w:i/>
          <w:sz w:val="24"/>
          <w:szCs w:val="24"/>
        </w:rPr>
        <w:t xml:space="preserve"> </w:t>
      </w:r>
      <w:r>
        <w:rPr>
          <w:rFonts w:ascii="Times New Roman" w:hAnsi="Times New Roman" w:cs="Times New Roman"/>
          <w:i/>
          <w:sz w:val="24"/>
          <w:szCs w:val="24"/>
        </w:rPr>
        <w:t>giao dịch</w:t>
      </w:r>
      <w:r>
        <w:rPr>
          <w:i/>
          <w:iCs/>
          <w:sz w:val="24"/>
          <w:szCs w:val="24"/>
        </w:rPr>
        <w:t xml:space="preserve"> </w:t>
      </w:r>
      <w:r w:rsidR="00625B87">
        <w:rPr>
          <w:i/>
          <w:iCs/>
          <w:sz w:val="24"/>
          <w:szCs w:val="24"/>
        </w:rPr>
        <w:t xml:space="preserve">bán </w:t>
      </w:r>
      <w:r>
        <w:rPr>
          <w:i/>
          <w:iCs/>
          <w:sz w:val="24"/>
          <w:szCs w:val="24"/>
        </w:rPr>
        <w:t>ngoại tệ</w:t>
      </w:r>
    </w:p>
    <w:p w14:paraId="7C208E2F" w14:textId="2558611C" w:rsidR="00492B41" w:rsidRPr="002107C9" w:rsidRDefault="00492B41" w:rsidP="00492B41">
      <w:pPr>
        <w:pStyle w:val="Heading3"/>
        <w:spacing w:before="0"/>
        <w:ind w:left="540" w:hanging="540"/>
        <w:rPr>
          <w:rFonts w:cstheme="majorHAnsi"/>
          <w:sz w:val="24"/>
          <w:szCs w:val="24"/>
          <w:lang w:val="vi-VN"/>
        </w:rPr>
      </w:pPr>
      <w:bookmarkStart w:id="4372" w:name="_Toc209883946"/>
      <w:r>
        <w:rPr>
          <w:rFonts w:cstheme="majorHAnsi"/>
          <w:sz w:val="24"/>
          <w:szCs w:val="24"/>
        </w:rPr>
        <w:t xml:space="preserve">Gửi duyệt giao dịch </w:t>
      </w:r>
      <w:r w:rsidR="00DC4CE4">
        <w:rPr>
          <w:rFonts w:cstheme="majorHAnsi"/>
          <w:sz w:val="24"/>
          <w:szCs w:val="24"/>
        </w:rPr>
        <w:t>bán</w:t>
      </w:r>
      <w:r>
        <w:rPr>
          <w:rFonts w:cstheme="majorHAnsi"/>
          <w:sz w:val="24"/>
          <w:szCs w:val="24"/>
        </w:rPr>
        <w:t xml:space="preserve"> ngoại tệ</w:t>
      </w:r>
      <w:bookmarkEnd w:id="4372"/>
    </w:p>
    <w:p w14:paraId="07FBADCB" w14:textId="77777777" w:rsidR="00492B41" w:rsidRPr="002107C9" w:rsidRDefault="00492B41" w:rsidP="00492B41">
      <w:pPr>
        <w:pStyle w:val="Heading4"/>
        <w:ind w:left="720" w:hanging="720"/>
        <w:rPr>
          <w:rFonts w:cstheme="majorHAnsi"/>
          <w:noProof/>
          <w:sz w:val="24"/>
          <w:szCs w:val="24"/>
        </w:rPr>
      </w:pPr>
      <w:bookmarkStart w:id="4373" w:name="_Toc209883947"/>
      <w:r w:rsidRPr="002107C9">
        <w:rPr>
          <w:rFonts w:cstheme="majorHAnsi"/>
          <w:noProof/>
          <w:sz w:val="24"/>
          <w:szCs w:val="24"/>
        </w:rPr>
        <w:t>Mô tả chung</w:t>
      </w:r>
      <w:bookmarkEnd w:id="4373"/>
    </w:p>
    <w:p w14:paraId="5D46FD04" w14:textId="59CCD37B" w:rsidR="00492B41" w:rsidRPr="003E7C62" w:rsidRDefault="00492B41" w:rsidP="00492B41">
      <w:pPr>
        <w:ind w:left="567" w:firstLine="0"/>
        <w:rPr>
          <w:rFonts w:ascii="Times New Roman" w:hAnsi="Times New Roman" w:cs="Times New Roman"/>
          <w:sz w:val="24"/>
          <w:szCs w:val="24"/>
        </w:rPr>
      </w:pPr>
      <w:r w:rsidRPr="007B1229">
        <w:rPr>
          <w:sz w:val="24"/>
          <w:szCs w:val="24"/>
        </w:rPr>
        <w:t xml:space="preserve">Hệ thống cho phép người dùng thực hiện </w:t>
      </w:r>
      <w:r w:rsidR="0062427C">
        <w:rPr>
          <w:sz w:val="24"/>
          <w:szCs w:val="24"/>
        </w:rPr>
        <w:t>gửi duyệt</w:t>
      </w:r>
      <w:r w:rsidRPr="007B1229">
        <w:rPr>
          <w:sz w:val="24"/>
          <w:szCs w:val="24"/>
        </w:rPr>
        <w:t xml:space="preserve"> </w:t>
      </w:r>
      <w:del w:id="4374" w:author="Nguyen Duc Anh" w:date="2025-09-26T20:12:00Z">
        <w:r w:rsidRPr="007B1229" w:rsidDel="003A34A8">
          <w:rPr>
            <w:sz w:val="24"/>
            <w:szCs w:val="24"/>
          </w:rPr>
          <w:delText xml:space="preserve">hồ sơ </w:delText>
        </w:r>
      </w:del>
      <w:r>
        <w:rPr>
          <w:sz w:val="24"/>
          <w:szCs w:val="24"/>
        </w:rPr>
        <w:t>giao dịch</w:t>
      </w:r>
      <w:r w:rsidR="00DC4CE4">
        <w:rPr>
          <w:sz w:val="24"/>
          <w:szCs w:val="24"/>
        </w:rPr>
        <w:t xml:space="preserve"> ngân hàng</w:t>
      </w:r>
      <w:r>
        <w:rPr>
          <w:sz w:val="24"/>
          <w:szCs w:val="24"/>
        </w:rPr>
        <w:t xml:space="preserve"> </w:t>
      </w:r>
      <w:r w:rsidR="00DC4CE4">
        <w:rPr>
          <w:rFonts w:ascii="Times New Roman" w:hAnsi="Times New Roman" w:cs="Times New Roman"/>
          <w:sz w:val="24"/>
          <w:szCs w:val="24"/>
        </w:rPr>
        <w:t>bán</w:t>
      </w:r>
      <w:r>
        <w:rPr>
          <w:rFonts w:ascii="Times New Roman" w:hAnsi="Times New Roman" w:cs="Times New Roman"/>
          <w:sz w:val="24"/>
          <w:szCs w:val="24"/>
        </w:rPr>
        <w:t xml:space="preserve"> ngoại tệ</w:t>
      </w:r>
      <w:r w:rsidR="0029623C">
        <w:rPr>
          <w:rFonts w:ascii="Times New Roman" w:hAnsi="Times New Roman" w:cs="Times New Roman"/>
          <w:sz w:val="24"/>
          <w:szCs w:val="24"/>
        </w:rPr>
        <w:t xml:space="preserve"> lên Kiểm soát viên phê duyệt</w:t>
      </w:r>
      <w:r w:rsidR="0062427C">
        <w:rPr>
          <w:rFonts w:ascii="Times New Roman" w:hAnsi="Times New Roman" w:cs="Times New Roman"/>
          <w:sz w:val="24"/>
          <w:szCs w:val="24"/>
        </w:rPr>
        <w:t>.</w:t>
      </w:r>
    </w:p>
    <w:p w14:paraId="07656C1B" w14:textId="77777777" w:rsidR="00492B41" w:rsidRPr="00774939" w:rsidRDefault="00492B41" w:rsidP="00492B41">
      <w:pPr>
        <w:rPr>
          <w:rFonts w:asciiTheme="majorHAnsi" w:hAnsiTheme="majorHAnsi" w:cstheme="majorHAnsi"/>
          <w:sz w:val="24"/>
          <w:szCs w:val="24"/>
        </w:rPr>
      </w:pPr>
      <w:r w:rsidRPr="00E77D90">
        <w:rPr>
          <w:rFonts w:asciiTheme="majorHAnsi" w:hAnsiTheme="majorHAnsi" w:cstheme="majorHAnsi"/>
          <w:b/>
          <w:bCs/>
          <w:sz w:val="24"/>
          <w:szCs w:val="24"/>
        </w:rPr>
        <w:t>Phạm vi:</w:t>
      </w:r>
      <w:r w:rsidRPr="00774939">
        <w:rPr>
          <w:rFonts w:asciiTheme="majorHAnsi" w:hAnsiTheme="majorHAnsi" w:cstheme="majorHAnsi"/>
          <w:sz w:val="24"/>
          <w:szCs w:val="24"/>
        </w:rPr>
        <w:t xml:space="preserve"> Tất cả </w:t>
      </w:r>
      <w:r>
        <w:rPr>
          <w:rFonts w:asciiTheme="majorHAnsi" w:hAnsiTheme="majorHAnsi" w:cstheme="majorHAnsi"/>
          <w:sz w:val="24"/>
          <w:szCs w:val="24"/>
        </w:rPr>
        <w:t>Chi nhánh/Phòng giao dịch</w:t>
      </w:r>
    </w:p>
    <w:p w14:paraId="58F0FFA1" w14:textId="77777777" w:rsidR="00492B41" w:rsidRPr="00774939" w:rsidRDefault="00492B41" w:rsidP="00492B41">
      <w:pPr>
        <w:rPr>
          <w:rFonts w:asciiTheme="majorHAnsi" w:hAnsiTheme="majorHAnsi" w:cstheme="majorHAnsi"/>
          <w:sz w:val="24"/>
          <w:szCs w:val="24"/>
        </w:rPr>
      </w:pPr>
      <w:r w:rsidRPr="00E77D90">
        <w:rPr>
          <w:rFonts w:asciiTheme="majorHAnsi" w:hAnsiTheme="majorHAnsi" w:cstheme="majorHAnsi"/>
          <w:b/>
          <w:bCs/>
          <w:sz w:val="24"/>
          <w:szCs w:val="24"/>
        </w:rPr>
        <w:t>Đối tượng sử dụng:</w:t>
      </w:r>
      <w:r w:rsidRPr="00774939">
        <w:rPr>
          <w:rFonts w:asciiTheme="majorHAnsi" w:hAnsiTheme="majorHAnsi" w:cstheme="majorHAnsi"/>
          <w:sz w:val="24"/>
          <w:szCs w:val="24"/>
        </w:rPr>
        <w:t xml:space="preserve"> </w:t>
      </w:r>
      <w:r>
        <w:rPr>
          <w:rFonts w:asciiTheme="majorHAnsi" w:hAnsiTheme="majorHAnsi" w:cstheme="majorHAnsi"/>
          <w:sz w:val="24"/>
          <w:szCs w:val="24"/>
        </w:rPr>
        <w:t>Giao dịch viên</w:t>
      </w:r>
    </w:p>
    <w:p w14:paraId="308BA9B1" w14:textId="77777777" w:rsidR="00492B41" w:rsidRPr="00072505" w:rsidRDefault="00492B41" w:rsidP="00492B41">
      <w:pPr>
        <w:rPr>
          <w:rFonts w:asciiTheme="majorHAnsi" w:hAnsiTheme="majorHAnsi" w:cstheme="majorHAnsi"/>
          <w:sz w:val="24"/>
          <w:szCs w:val="24"/>
        </w:rPr>
      </w:pPr>
      <w:r w:rsidRPr="00E77D90">
        <w:rPr>
          <w:rFonts w:asciiTheme="majorHAnsi" w:hAnsiTheme="majorHAnsi" w:cstheme="majorHAnsi"/>
          <w:b/>
          <w:bCs/>
          <w:sz w:val="24"/>
          <w:szCs w:val="24"/>
        </w:rPr>
        <w:t>Tần suất sử dụng:</w:t>
      </w:r>
      <w:r w:rsidRPr="00774939">
        <w:rPr>
          <w:rFonts w:asciiTheme="majorHAnsi" w:hAnsiTheme="majorHAnsi" w:cstheme="majorHAnsi"/>
          <w:sz w:val="24"/>
          <w:szCs w:val="24"/>
        </w:rPr>
        <w:t xml:space="preserve"> Thường xuyên</w:t>
      </w:r>
      <w:r w:rsidRPr="00072505">
        <w:rPr>
          <w:rFonts w:asciiTheme="majorHAnsi" w:hAnsiTheme="majorHAnsi" w:cstheme="majorHAnsi"/>
          <w:sz w:val="24"/>
          <w:szCs w:val="24"/>
        </w:rPr>
        <w:t xml:space="preserve"> </w:t>
      </w:r>
    </w:p>
    <w:p w14:paraId="78F9BBD8" w14:textId="77777777" w:rsidR="00492B41" w:rsidRPr="002107C9" w:rsidRDefault="00492B41" w:rsidP="00492B41">
      <w:pPr>
        <w:pStyle w:val="Heading4"/>
        <w:ind w:left="720" w:hanging="720"/>
        <w:rPr>
          <w:rFonts w:cstheme="majorHAnsi"/>
          <w:noProof/>
          <w:sz w:val="24"/>
          <w:szCs w:val="24"/>
        </w:rPr>
      </w:pPr>
      <w:bookmarkStart w:id="4375" w:name="_Toc209883948"/>
      <w:r w:rsidRPr="002107C9">
        <w:rPr>
          <w:rFonts w:cstheme="majorHAnsi"/>
          <w:noProof/>
          <w:sz w:val="24"/>
          <w:szCs w:val="24"/>
        </w:rPr>
        <w:t>Quy trình thực hiện</w:t>
      </w:r>
      <w:bookmarkEnd w:id="4375"/>
    </w:p>
    <w:p w14:paraId="1FA857CA" w14:textId="77777777" w:rsidR="00492B41" w:rsidRPr="00072505" w:rsidRDefault="00492B41" w:rsidP="00492B41">
      <w:pPr>
        <w:rPr>
          <w:rFonts w:asciiTheme="majorHAnsi" w:hAnsiTheme="majorHAnsi" w:cstheme="majorHAnsi"/>
          <w:b/>
          <w:bCs/>
          <w:sz w:val="24"/>
          <w:szCs w:val="24"/>
        </w:rPr>
      </w:pPr>
      <w:r w:rsidRPr="00072505">
        <w:rPr>
          <w:rFonts w:asciiTheme="majorHAnsi" w:hAnsiTheme="majorHAnsi" w:cstheme="majorHAnsi"/>
          <w:b/>
          <w:bCs/>
          <w:sz w:val="24"/>
          <w:szCs w:val="24"/>
        </w:rPr>
        <w:t>Điều kiện bắt đầu nghiệp vụ:</w:t>
      </w:r>
    </w:p>
    <w:p w14:paraId="183C9FDA" w14:textId="77777777" w:rsidR="00492B41" w:rsidRPr="002431CB" w:rsidRDefault="00492B41" w:rsidP="00E74B40">
      <w:pPr>
        <w:pStyle w:val="BodyText"/>
        <w:numPr>
          <w:ilvl w:val="1"/>
          <w:numId w:val="39"/>
        </w:numPr>
        <w:spacing w:after="240" w:line="240" w:lineRule="atLeast"/>
        <w:rPr>
          <w:rFonts w:asciiTheme="majorHAnsi" w:hAnsiTheme="majorHAnsi" w:cstheme="majorHAnsi"/>
          <w:bCs/>
          <w:sz w:val="24"/>
          <w:szCs w:val="24"/>
        </w:rPr>
      </w:pPr>
      <w:r w:rsidRPr="002431CB">
        <w:rPr>
          <w:rFonts w:asciiTheme="majorHAnsi" w:hAnsiTheme="majorHAnsi" w:cstheme="majorHAnsi"/>
          <w:bCs/>
          <w:sz w:val="24"/>
          <w:szCs w:val="24"/>
        </w:rPr>
        <w:t>Giao dịch viên được phân quyền sử dụng chức năng.</w:t>
      </w:r>
    </w:p>
    <w:p w14:paraId="68CD1BE6" w14:textId="05C114EF" w:rsidR="00492B41" w:rsidRPr="002431CB" w:rsidRDefault="00492B41" w:rsidP="00E74B40">
      <w:pPr>
        <w:pStyle w:val="BodyText"/>
        <w:numPr>
          <w:ilvl w:val="1"/>
          <w:numId w:val="39"/>
        </w:numPr>
        <w:spacing w:after="240" w:line="240" w:lineRule="atLeast"/>
        <w:rPr>
          <w:rFonts w:asciiTheme="majorHAnsi" w:hAnsiTheme="majorHAnsi" w:cstheme="majorHAnsi"/>
          <w:bCs/>
          <w:sz w:val="24"/>
          <w:szCs w:val="24"/>
        </w:rPr>
      </w:pPr>
      <w:r w:rsidRPr="002431CB">
        <w:rPr>
          <w:rFonts w:asciiTheme="majorHAnsi" w:hAnsiTheme="majorHAnsi" w:cstheme="majorHAnsi"/>
          <w:bCs/>
          <w:sz w:val="24"/>
          <w:szCs w:val="24"/>
        </w:rPr>
        <w:t>Giao dịch đã được thêm mới bởi giao dịch viên</w:t>
      </w:r>
      <w:r>
        <w:rPr>
          <w:rFonts w:asciiTheme="majorHAnsi" w:hAnsiTheme="majorHAnsi" w:cstheme="majorHAnsi"/>
          <w:bCs/>
          <w:sz w:val="24"/>
          <w:szCs w:val="24"/>
        </w:rPr>
        <w:t xml:space="preserve"> và chuyển duyệt thất bại</w:t>
      </w:r>
      <w:r w:rsidR="009339C2">
        <w:rPr>
          <w:rFonts w:asciiTheme="majorHAnsi" w:hAnsiTheme="majorHAnsi" w:cstheme="majorHAnsi"/>
          <w:bCs/>
          <w:sz w:val="24"/>
          <w:szCs w:val="24"/>
        </w:rPr>
        <w:t xml:space="preserve"> hoặc sau khi kiểm soát viên từ chối duyệt</w:t>
      </w:r>
      <w:r w:rsidR="005C300A">
        <w:rPr>
          <w:rFonts w:asciiTheme="majorHAnsi" w:hAnsiTheme="majorHAnsi" w:cstheme="majorHAnsi"/>
          <w:bCs/>
          <w:sz w:val="24"/>
          <w:szCs w:val="24"/>
        </w:rPr>
        <w:t xml:space="preserve"> phê duyệt</w:t>
      </w:r>
      <w:r w:rsidR="009339C2">
        <w:rPr>
          <w:rFonts w:asciiTheme="majorHAnsi" w:hAnsiTheme="majorHAnsi" w:cstheme="majorHAnsi"/>
          <w:bCs/>
          <w:sz w:val="24"/>
          <w:szCs w:val="24"/>
        </w:rPr>
        <w:t>.</w:t>
      </w:r>
    </w:p>
    <w:p w14:paraId="1E6EC5D3" w14:textId="3A98A42A" w:rsidR="0070753D" w:rsidRPr="0070753D" w:rsidRDefault="00492B41" w:rsidP="00E74B40">
      <w:pPr>
        <w:pStyle w:val="BodyText"/>
        <w:numPr>
          <w:ilvl w:val="1"/>
          <w:numId w:val="39"/>
        </w:numPr>
        <w:spacing w:after="240" w:line="240" w:lineRule="atLeast"/>
        <w:rPr>
          <w:rFonts w:asciiTheme="majorHAnsi" w:hAnsiTheme="majorHAnsi" w:cstheme="majorHAnsi"/>
          <w:b/>
          <w:bCs/>
          <w:sz w:val="24"/>
          <w:szCs w:val="24"/>
        </w:rPr>
      </w:pPr>
      <w:r w:rsidRPr="002431CB">
        <w:rPr>
          <w:rFonts w:asciiTheme="majorHAnsi" w:hAnsiTheme="majorHAnsi" w:cstheme="majorHAnsi"/>
          <w:bCs/>
          <w:sz w:val="24"/>
          <w:szCs w:val="24"/>
        </w:rPr>
        <w:t xml:space="preserve">Giao dịch cần </w:t>
      </w:r>
      <w:r w:rsidR="00FC15AB">
        <w:rPr>
          <w:rFonts w:asciiTheme="majorHAnsi" w:hAnsiTheme="majorHAnsi" w:cstheme="majorHAnsi"/>
          <w:bCs/>
          <w:sz w:val="24"/>
          <w:szCs w:val="24"/>
        </w:rPr>
        <w:t>gửi duyệt</w:t>
      </w:r>
      <w:r w:rsidRPr="002431CB">
        <w:rPr>
          <w:rFonts w:asciiTheme="majorHAnsi" w:hAnsiTheme="majorHAnsi" w:cstheme="majorHAnsi"/>
          <w:bCs/>
          <w:sz w:val="24"/>
          <w:szCs w:val="24"/>
        </w:rPr>
        <w:t xml:space="preserve"> hiển thị trên </w:t>
      </w:r>
      <w:r w:rsidRPr="002431CB">
        <w:rPr>
          <w:rFonts w:asciiTheme="majorHAnsi" w:hAnsiTheme="majorHAnsi" w:cstheme="majorHAnsi"/>
          <w:sz w:val="24"/>
          <w:szCs w:val="24"/>
        </w:rPr>
        <w:t>danh sách “</w:t>
      </w:r>
      <w:r>
        <w:rPr>
          <w:rFonts w:asciiTheme="majorHAnsi" w:hAnsiTheme="majorHAnsi" w:cstheme="majorHAnsi"/>
          <w:sz w:val="24"/>
          <w:szCs w:val="24"/>
        </w:rPr>
        <w:t xml:space="preserve">Quản lý giao dịch </w:t>
      </w:r>
      <w:r w:rsidR="00D97DCE">
        <w:rPr>
          <w:rFonts w:asciiTheme="majorHAnsi" w:hAnsiTheme="majorHAnsi" w:cstheme="majorHAnsi"/>
          <w:sz w:val="24"/>
          <w:szCs w:val="24"/>
        </w:rPr>
        <w:t>mua</w:t>
      </w:r>
      <w:r>
        <w:rPr>
          <w:rFonts w:asciiTheme="majorHAnsi" w:hAnsiTheme="majorHAnsi" w:cstheme="majorHAnsi"/>
          <w:sz w:val="24"/>
          <w:szCs w:val="24"/>
        </w:rPr>
        <w:t xml:space="preserve"> bán ngoại tệ” hoặc giao dịch viên đang đứng tại màn hình nhập sau khi lưu thông tin thành công nhưng chuyển duyệt thất bại.</w:t>
      </w:r>
    </w:p>
    <w:p w14:paraId="60E61F57" w14:textId="0FCCE7AB" w:rsidR="00492B41" w:rsidRPr="00072505" w:rsidRDefault="00492B41" w:rsidP="00492B41">
      <w:pPr>
        <w:rPr>
          <w:rFonts w:asciiTheme="majorHAnsi" w:hAnsiTheme="majorHAnsi" w:cstheme="majorHAnsi"/>
          <w:b/>
          <w:bCs/>
          <w:sz w:val="24"/>
          <w:szCs w:val="24"/>
        </w:rPr>
      </w:pPr>
      <w:r w:rsidRPr="00072505">
        <w:rPr>
          <w:rFonts w:asciiTheme="majorHAnsi" w:hAnsiTheme="majorHAnsi" w:cstheme="majorHAnsi"/>
          <w:b/>
          <w:bCs/>
          <w:sz w:val="24"/>
          <w:szCs w:val="24"/>
        </w:rPr>
        <w:t xml:space="preserve">Các bước </w:t>
      </w:r>
      <w:r w:rsidR="00283098">
        <w:rPr>
          <w:rFonts w:asciiTheme="majorHAnsi" w:hAnsiTheme="majorHAnsi" w:cstheme="majorHAnsi"/>
          <w:b/>
          <w:bCs/>
          <w:sz w:val="24"/>
          <w:szCs w:val="24"/>
        </w:rPr>
        <w:t>gửi duyệt</w:t>
      </w:r>
      <w:del w:id="4376" w:author="Nguyen Duc Anh" w:date="2025-09-26T20:20:00Z">
        <w:r w:rsidDel="009F2F78">
          <w:rPr>
            <w:rFonts w:asciiTheme="majorHAnsi" w:hAnsiTheme="majorHAnsi" w:cstheme="majorHAnsi"/>
            <w:b/>
            <w:bCs/>
            <w:sz w:val="24"/>
            <w:szCs w:val="24"/>
          </w:rPr>
          <w:delText xml:space="preserve"> hồ sơ </w:delText>
        </w:r>
      </w:del>
      <w:r>
        <w:rPr>
          <w:rFonts w:asciiTheme="majorHAnsi" w:hAnsiTheme="majorHAnsi" w:cstheme="majorHAnsi"/>
          <w:b/>
          <w:bCs/>
          <w:sz w:val="24"/>
          <w:szCs w:val="24"/>
        </w:rPr>
        <w:t xml:space="preserve">giao dịch </w:t>
      </w:r>
      <w:r w:rsidR="00DC4CE4">
        <w:rPr>
          <w:rFonts w:ascii="Times New Roman" w:hAnsi="Times New Roman" w:cs="Times New Roman"/>
          <w:b/>
          <w:bCs/>
          <w:sz w:val="24"/>
          <w:szCs w:val="24"/>
        </w:rPr>
        <w:t>bán</w:t>
      </w:r>
      <w:r w:rsidRPr="008021D2">
        <w:rPr>
          <w:rFonts w:ascii="Times New Roman" w:hAnsi="Times New Roman" w:cs="Times New Roman"/>
          <w:b/>
          <w:bCs/>
          <w:sz w:val="24"/>
          <w:szCs w:val="24"/>
        </w:rPr>
        <w:t xml:space="preserve"> ngoại tệ</w:t>
      </w:r>
      <w:r w:rsidRPr="00072505">
        <w:rPr>
          <w:rFonts w:asciiTheme="majorHAnsi" w:hAnsiTheme="majorHAnsi" w:cstheme="majorHAnsi"/>
          <w:b/>
          <w:bCs/>
          <w:sz w:val="24"/>
          <w:szCs w:val="24"/>
        </w:rPr>
        <w:t>:</w:t>
      </w:r>
    </w:p>
    <w:p w14:paraId="774D2458" w14:textId="7ED210EA" w:rsidR="00492B41" w:rsidRDefault="00492B41" w:rsidP="00492B41">
      <w:pPr>
        <w:ind w:left="567" w:firstLine="0"/>
        <w:rPr>
          <w:sz w:val="24"/>
          <w:szCs w:val="24"/>
        </w:rPr>
      </w:pPr>
      <w:r w:rsidRPr="00072505">
        <w:rPr>
          <w:b/>
          <w:sz w:val="24"/>
          <w:szCs w:val="24"/>
        </w:rPr>
        <w:t xml:space="preserve">Bước 1: </w:t>
      </w:r>
      <w:r>
        <w:rPr>
          <w:sz w:val="24"/>
          <w:szCs w:val="24"/>
        </w:rPr>
        <w:t xml:space="preserve"> Truy cập vào màn hình có chức năng </w:t>
      </w:r>
      <w:r w:rsidR="0062427C">
        <w:rPr>
          <w:sz w:val="24"/>
          <w:szCs w:val="24"/>
        </w:rPr>
        <w:t>gửi duyệt</w:t>
      </w:r>
      <w:del w:id="4377" w:author="Nguyen Duc Anh" w:date="2025-09-26T20:20:00Z">
        <w:r w:rsidDel="00907770">
          <w:rPr>
            <w:sz w:val="24"/>
            <w:szCs w:val="24"/>
          </w:rPr>
          <w:delText xml:space="preserve"> hồ sơ</w:delText>
        </w:r>
      </w:del>
      <w:r>
        <w:rPr>
          <w:sz w:val="24"/>
          <w:szCs w:val="24"/>
        </w:rPr>
        <w:t xml:space="preserve"> giao dịch:</w:t>
      </w:r>
    </w:p>
    <w:p w14:paraId="657838B5" w14:textId="22DE4CF8" w:rsidR="00492B41" w:rsidRDefault="00492B41" w:rsidP="00492B41">
      <w:pPr>
        <w:ind w:left="567" w:firstLine="0"/>
        <w:rPr>
          <w:sz w:val="24"/>
          <w:szCs w:val="24"/>
        </w:rPr>
      </w:pPr>
      <w:r>
        <w:rPr>
          <w:b/>
          <w:sz w:val="24"/>
          <w:szCs w:val="24"/>
        </w:rPr>
        <w:t>-</w:t>
      </w:r>
      <w:r>
        <w:rPr>
          <w:sz w:val="24"/>
          <w:szCs w:val="24"/>
        </w:rPr>
        <w:t xml:space="preserve"> Cách 1: Đứng tại màn hình </w:t>
      </w:r>
      <w:del w:id="4378" w:author="Nguyen Duc Anh" w:date="2025-09-26T20:19:00Z">
        <w:r w:rsidDel="000F3790">
          <w:rPr>
            <w:sz w:val="24"/>
            <w:szCs w:val="24"/>
          </w:rPr>
          <w:delText xml:space="preserve">nhập thông tin </w:delText>
        </w:r>
      </w:del>
      <w:del w:id="4379" w:author="Nguyen Duc Anh" w:date="2025-09-26T20:18:00Z">
        <w:r w:rsidDel="00F960B8">
          <w:rPr>
            <w:sz w:val="24"/>
            <w:szCs w:val="24"/>
          </w:rPr>
          <w:delText>giao dịch sau khi lưu thông tin thành công và chuyển duyệt thất bại</w:delText>
        </w:r>
      </w:del>
      <w:ins w:id="4380" w:author="Nguyen Duc Anh" w:date="2025-09-26T20:19:00Z">
        <w:r w:rsidR="000F3790">
          <w:rPr>
            <w:sz w:val="24"/>
            <w:szCs w:val="24"/>
          </w:rPr>
          <w:t>thông tin chi tiết</w:t>
        </w:r>
      </w:ins>
      <w:ins w:id="4381" w:author="Nguyen Duc Anh" w:date="2025-09-26T20:18:00Z">
        <w:r w:rsidR="00F960B8">
          <w:rPr>
            <w:sz w:val="24"/>
            <w:szCs w:val="24"/>
          </w:rPr>
          <w:t xml:space="preserve"> giao dịch bán ngoại tệ</w:t>
        </w:r>
      </w:ins>
      <w:ins w:id="4382" w:author="Nguyen Duc Anh" w:date="2025-09-26T20:19:00Z">
        <w:r w:rsidR="000F3790">
          <w:rPr>
            <w:sz w:val="24"/>
            <w:szCs w:val="24"/>
          </w:rPr>
          <w:t xml:space="preserve"> sau khi kiểm soát viên từ chối </w:t>
        </w:r>
        <w:r w:rsidR="000F3790">
          <w:rPr>
            <w:rFonts w:cstheme="minorHAnsi"/>
            <w:sz w:val="24"/>
            <w:szCs w:val="24"/>
          </w:rPr>
          <w:t>→ Nhấn chọn nút “Ch</w:t>
        </w:r>
      </w:ins>
      <w:ins w:id="4383" w:author="Nguyen Duc Anh" w:date="2025-09-26T20:20:00Z">
        <w:r w:rsidR="000F3790">
          <w:rPr>
            <w:rFonts w:cstheme="minorHAnsi"/>
            <w:sz w:val="24"/>
            <w:szCs w:val="24"/>
          </w:rPr>
          <w:t>uyển duyệt</w:t>
        </w:r>
      </w:ins>
      <w:ins w:id="4384" w:author="Nguyen Duc Anh" w:date="2025-09-26T20:19:00Z">
        <w:r w:rsidR="000F3790">
          <w:rPr>
            <w:rFonts w:cstheme="minorHAnsi"/>
            <w:sz w:val="24"/>
            <w:szCs w:val="24"/>
          </w:rPr>
          <w:t>”</w:t>
        </w:r>
      </w:ins>
      <w:del w:id="4385" w:author="Nguyen Duc Anh" w:date="2025-09-26T20:19:00Z">
        <w:r w:rsidDel="000F3790">
          <w:rPr>
            <w:sz w:val="24"/>
            <w:szCs w:val="24"/>
          </w:rPr>
          <w:delText>.</w:delText>
        </w:r>
      </w:del>
    </w:p>
    <w:p w14:paraId="303FFFED" w14:textId="0B24FA88" w:rsidR="0070753D" w:rsidRDefault="0070753D" w:rsidP="0070753D">
      <w:pPr>
        <w:ind w:left="714" w:firstLine="0"/>
        <w:rPr>
          <w:sz w:val="24"/>
          <w:szCs w:val="24"/>
        </w:rPr>
      </w:pPr>
      <w:r>
        <w:rPr>
          <w:b/>
          <w:sz w:val="24"/>
          <w:szCs w:val="24"/>
        </w:rPr>
        <w:lastRenderedPageBreak/>
        <w:t>-</w:t>
      </w:r>
      <w:r>
        <w:rPr>
          <w:sz w:val="24"/>
          <w:szCs w:val="24"/>
        </w:rPr>
        <w:t xml:space="preserve"> Cách 2: Đứng tại màn hình nhập thông tin giao dịch </w:t>
      </w:r>
      <w:r w:rsidR="00DC4CE4">
        <w:rPr>
          <w:sz w:val="24"/>
          <w:szCs w:val="24"/>
        </w:rPr>
        <w:t>bán</w:t>
      </w:r>
      <w:r>
        <w:rPr>
          <w:sz w:val="24"/>
          <w:szCs w:val="24"/>
        </w:rPr>
        <w:t xml:space="preserve"> ngoại tệ sau khi Kiểm soát viên từ chối duyệt</w:t>
      </w:r>
      <w:ins w:id="4386" w:author="Nguyen Duc Anh" w:date="2025-09-26T20:20:00Z">
        <w:r w:rsidR="00AE734C">
          <w:rPr>
            <w:sz w:val="24"/>
            <w:szCs w:val="24"/>
          </w:rPr>
          <w:t xml:space="preserve"> </w:t>
        </w:r>
        <w:r w:rsidR="00AE734C">
          <w:rPr>
            <w:rFonts w:cstheme="minorHAnsi"/>
            <w:sz w:val="24"/>
            <w:szCs w:val="24"/>
          </w:rPr>
          <w:t>→</w:t>
        </w:r>
        <w:r w:rsidR="00AE734C">
          <w:rPr>
            <w:sz w:val="24"/>
            <w:szCs w:val="24"/>
          </w:rPr>
          <w:t xml:space="preserve"> Nhấn chọn nút “Gửi duyệt”</w:t>
        </w:r>
      </w:ins>
      <w:del w:id="4387" w:author="Nguyen Duc Anh" w:date="2025-09-26T20:20:00Z">
        <w:r w:rsidDel="00AE734C">
          <w:rPr>
            <w:sz w:val="24"/>
            <w:szCs w:val="24"/>
          </w:rPr>
          <w:delText>.</w:delText>
        </w:r>
      </w:del>
    </w:p>
    <w:p w14:paraId="50245198" w14:textId="62C5EF6E" w:rsidR="00492B41" w:rsidRPr="00072505" w:rsidRDefault="00492B41" w:rsidP="00492B41">
      <w:pPr>
        <w:ind w:left="567" w:firstLine="0"/>
        <w:rPr>
          <w:sz w:val="24"/>
          <w:szCs w:val="24"/>
        </w:rPr>
      </w:pPr>
      <w:del w:id="4388" w:author="Nguyen Duc Anh" w:date="2025-09-26T20:19:00Z">
        <w:r w:rsidDel="000F3790">
          <w:rPr>
            <w:b/>
            <w:sz w:val="24"/>
            <w:szCs w:val="24"/>
          </w:rPr>
          <w:delText>-</w:delText>
        </w:r>
        <w:r w:rsidDel="000F3790">
          <w:rPr>
            <w:sz w:val="24"/>
            <w:szCs w:val="24"/>
          </w:rPr>
          <w:delText xml:space="preserve"> Cách </w:delText>
        </w:r>
        <w:r w:rsidR="0055477B" w:rsidDel="000F3790">
          <w:rPr>
            <w:sz w:val="24"/>
            <w:szCs w:val="24"/>
          </w:rPr>
          <w:delText>3</w:delText>
        </w:r>
        <w:r w:rsidDel="000F3790">
          <w:rPr>
            <w:sz w:val="24"/>
            <w:szCs w:val="24"/>
          </w:rPr>
          <w:delText xml:space="preserve">: Vào màn hình chi tiết giao dịch sau khi lưu thông tin thành công và chuyển duyệt thất bại từ danh sách “Quản lý giao dịch </w:delText>
        </w:r>
        <w:r w:rsidR="00D97DCE" w:rsidDel="000F3790">
          <w:rPr>
            <w:sz w:val="24"/>
            <w:szCs w:val="24"/>
          </w:rPr>
          <w:delText>mua</w:delText>
        </w:r>
        <w:r w:rsidDel="000F3790">
          <w:rPr>
            <w:sz w:val="24"/>
            <w:szCs w:val="24"/>
          </w:rPr>
          <w:delText xml:space="preserve"> bán ngoại tệ”</w:delText>
        </w:r>
        <w:r w:rsidR="0055477B" w:rsidDel="000F3790">
          <w:rPr>
            <w:sz w:val="24"/>
            <w:szCs w:val="24"/>
          </w:rPr>
          <w:delText xml:space="preserve"> hoặc giao dịch sau khi Kiểm soát viên từ chối duyệt</w:delText>
        </w:r>
        <w:r w:rsidDel="000F3790">
          <w:rPr>
            <w:sz w:val="24"/>
            <w:szCs w:val="24"/>
          </w:rPr>
          <w:delText>.</w:delText>
        </w:r>
      </w:del>
    </w:p>
    <w:p w14:paraId="1C5B05E5" w14:textId="5733488C" w:rsidR="00492B41" w:rsidRDefault="00492B41" w:rsidP="00492B41">
      <w:pPr>
        <w:ind w:left="567" w:firstLine="0"/>
        <w:rPr>
          <w:sz w:val="24"/>
          <w:szCs w:val="24"/>
        </w:rPr>
      </w:pPr>
      <w:del w:id="4389" w:author="Nguyen Duc Anh" w:date="2025-09-26T20:20:00Z">
        <w:r w:rsidRPr="00072505" w:rsidDel="00907770">
          <w:rPr>
            <w:b/>
            <w:sz w:val="24"/>
            <w:szCs w:val="24"/>
          </w:rPr>
          <w:delText xml:space="preserve">Bước </w:delText>
        </w:r>
        <w:r w:rsidDel="00907770">
          <w:rPr>
            <w:b/>
            <w:sz w:val="24"/>
            <w:szCs w:val="24"/>
          </w:rPr>
          <w:delText>2</w:delText>
        </w:r>
        <w:r w:rsidRPr="00072505" w:rsidDel="00907770">
          <w:rPr>
            <w:b/>
            <w:sz w:val="24"/>
            <w:szCs w:val="24"/>
          </w:rPr>
          <w:delText>:</w:delText>
        </w:r>
        <w:r w:rsidRPr="00072505" w:rsidDel="00907770">
          <w:rPr>
            <w:sz w:val="24"/>
            <w:szCs w:val="24"/>
          </w:rPr>
          <w:delText xml:space="preserve"> Nhấn chọn nút “</w:delText>
        </w:r>
        <w:r w:rsidR="0062427C" w:rsidDel="00907770">
          <w:rPr>
            <w:sz w:val="24"/>
            <w:szCs w:val="24"/>
          </w:rPr>
          <w:delText>Gửi duyệt</w:delText>
        </w:r>
        <w:r w:rsidDel="00907770">
          <w:rPr>
            <w:sz w:val="24"/>
            <w:szCs w:val="24"/>
          </w:rPr>
          <w:delText xml:space="preserve">” để thực hiện </w:delText>
        </w:r>
        <w:r w:rsidR="0062427C" w:rsidDel="00907770">
          <w:rPr>
            <w:sz w:val="24"/>
            <w:szCs w:val="24"/>
          </w:rPr>
          <w:delText>gửi duyệt</w:delText>
        </w:r>
        <w:r w:rsidDel="00907770">
          <w:rPr>
            <w:sz w:val="24"/>
            <w:szCs w:val="24"/>
          </w:rPr>
          <w:delText xml:space="preserve"> hồ sơ giao dịch.</w:delText>
        </w:r>
      </w:del>
    </w:p>
    <w:p w14:paraId="6AFDD537" w14:textId="0DD53193" w:rsidR="00492B41" w:rsidRPr="00146F9B" w:rsidRDefault="00492B41" w:rsidP="00492B41">
      <w:pPr>
        <w:ind w:left="567" w:firstLine="0"/>
        <w:rPr>
          <w:sz w:val="24"/>
          <w:szCs w:val="24"/>
        </w:rPr>
      </w:pPr>
      <w:r>
        <w:rPr>
          <w:b/>
          <w:sz w:val="24"/>
          <w:szCs w:val="24"/>
        </w:rPr>
        <w:t xml:space="preserve">Bước </w:t>
      </w:r>
      <w:ins w:id="4390" w:author="Nguyen Duc Anh" w:date="2025-09-26T20:20:00Z">
        <w:r w:rsidR="00907770">
          <w:rPr>
            <w:b/>
            <w:sz w:val="24"/>
            <w:szCs w:val="24"/>
          </w:rPr>
          <w:t>2</w:t>
        </w:r>
      </w:ins>
      <w:del w:id="4391" w:author="Nguyen Duc Anh" w:date="2025-09-26T20:20:00Z">
        <w:r w:rsidDel="00907770">
          <w:rPr>
            <w:b/>
            <w:sz w:val="24"/>
            <w:szCs w:val="24"/>
          </w:rPr>
          <w:delText>3</w:delText>
        </w:r>
      </w:del>
      <w:r>
        <w:rPr>
          <w:b/>
          <w:sz w:val="24"/>
          <w:szCs w:val="24"/>
        </w:rPr>
        <w:t xml:space="preserve">: </w:t>
      </w:r>
      <w:r>
        <w:rPr>
          <w:sz w:val="24"/>
          <w:szCs w:val="24"/>
        </w:rPr>
        <w:t xml:space="preserve">Trên popup xác nhận </w:t>
      </w:r>
      <w:r w:rsidR="0062427C">
        <w:rPr>
          <w:sz w:val="24"/>
          <w:szCs w:val="24"/>
        </w:rPr>
        <w:t>gửi duyệt</w:t>
      </w:r>
      <w:r>
        <w:rPr>
          <w:sz w:val="24"/>
          <w:szCs w:val="24"/>
        </w:rPr>
        <w:t xml:space="preserve">, </w:t>
      </w:r>
      <w:r w:rsidR="00F41BB6">
        <w:rPr>
          <w:sz w:val="24"/>
          <w:szCs w:val="24"/>
        </w:rPr>
        <w:t xml:space="preserve">chọn kiểm soát viên và </w:t>
      </w:r>
      <w:r>
        <w:rPr>
          <w:sz w:val="24"/>
          <w:szCs w:val="24"/>
        </w:rPr>
        <w:t>nhấn chọn nút “</w:t>
      </w:r>
      <w:r w:rsidR="00F41BB6">
        <w:rPr>
          <w:sz w:val="24"/>
          <w:szCs w:val="24"/>
        </w:rPr>
        <w:t>Xác nhận</w:t>
      </w:r>
      <w:r>
        <w:rPr>
          <w:sz w:val="24"/>
          <w:szCs w:val="24"/>
        </w:rPr>
        <w:t xml:space="preserve">” để hoàn tất </w:t>
      </w:r>
      <w:r w:rsidR="0062427C">
        <w:rPr>
          <w:sz w:val="24"/>
          <w:szCs w:val="24"/>
        </w:rPr>
        <w:t>gửi duyệt</w:t>
      </w:r>
      <w:r>
        <w:rPr>
          <w:sz w:val="24"/>
          <w:szCs w:val="24"/>
        </w:rPr>
        <w:t xml:space="preserve"> hồ sơ giao dịch.</w:t>
      </w:r>
    </w:p>
    <w:p w14:paraId="26E99392" w14:textId="77777777" w:rsidR="00492B41" w:rsidRPr="00072505" w:rsidRDefault="00492B41" w:rsidP="00492B41">
      <w:pPr>
        <w:pStyle w:val="BodyText"/>
        <w:tabs>
          <w:tab w:val="left" w:pos="851"/>
        </w:tabs>
        <w:ind w:left="567"/>
        <w:rPr>
          <w:b/>
          <w:sz w:val="24"/>
          <w:szCs w:val="24"/>
        </w:rPr>
      </w:pPr>
      <w:r w:rsidRPr="00072505">
        <w:rPr>
          <w:b/>
          <w:sz w:val="24"/>
          <w:szCs w:val="24"/>
        </w:rPr>
        <w:t>Điều kiện kết thúc nghiệp vụ:</w:t>
      </w:r>
    </w:p>
    <w:p w14:paraId="59D358D2" w14:textId="0BB53470" w:rsidR="009B0EA2" w:rsidRDefault="009B0EA2" w:rsidP="009B0EA2">
      <w:pPr>
        <w:pStyle w:val="ListParagraph"/>
        <w:numPr>
          <w:ilvl w:val="0"/>
          <w:numId w:val="29"/>
        </w:numPr>
        <w:ind w:left="851"/>
        <w:rPr>
          <w:rFonts w:asciiTheme="majorHAnsi" w:hAnsiTheme="majorHAnsi" w:cstheme="majorHAnsi"/>
          <w:sz w:val="24"/>
          <w:szCs w:val="24"/>
        </w:rPr>
      </w:pPr>
      <w:r>
        <w:rPr>
          <w:rFonts w:asciiTheme="majorHAnsi" w:hAnsiTheme="majorHAnsi" w:cstheme="majorHAnsi"/>
          <w:sz w:val="24"/>
          <w:szCs w:val="24"/>
        </w:rPr>
        <w:t>Gửi duyệt thành công, màn hình của Kiểm soát viên được chọn tiếp nhận phê duyệt nhận được yêu cầu duyệt nóng giao dịch. Màn hình của giao dịch viên treo tại màn hình nhập và màn hình của kiểm soát viên treo tại màn hình thông tin giao dịch và phê duyệt đến khi xử lý xong hoặc vượt quá thời gian timeout đã cấu hình.</w:t>
      </w:r>
    </w:p>
    <w:p w14:paraId="48371EB9" w14:textId="3A52CAE8" w:rsidR="00492B41" w:rsidRPr="00146F9B" w:rsidRDefault="009B0EA2" w:rsidP="009B0EA2">
      <w:pPr>
        <w:pStyle w:val="ListParagraph"/>
        <w:numPr>
          <w:ilvl w:val="0"/>
          <w:numId w:val="29"/>
        </w:numPr>
        <w:ind w:left="851"/>
        <w:rPr>
          <w:sz w:val="24"/>
          <w:szCs w:val="24"/>
        </w:rPr>
      </w:pPr>
      <w:r>
        <w:rPr>
          <w:rFonts w:asciiTheme="majorHAnsi" w:hAnsiTheme="majorHAnsi" w:cstheme="majorHAnsi"/>
          <w:sz w:val="24"/>
          <w:szCs w:val="24"/>
        </w:rPr>
        <w:t>Gửi duyệt thất bại, hiển thị cảnh báo và giữ nguyên tại màn hình ban đầu của giao dịch để giao dịch viên tiếp tục xử lý và giao dịch chưa được gửi duyệt nóng sang Kiểm soát viên.</w:t>
      </w:r>
    </w:p>
    <w:p w14:paraId="05A28018" w14:textId="77777777" w:rsidR="00492B41" w:rsidRPr="002107C9" w:rsidRDefault="00492B41" w:rsidP="00492B41">
      <w:pPr>
        <w:pStyle w:val="Heading4"/>
        <w:ind w:left="720" w:hanging="720"/>
        <w:rPr>
          <w:rFonts w:cstheme="majorHAnsi"/>
          <w:noProof/>
          <w:sz w:val="24"/>
          <w:szCs w:val="24"/>
        </w:rPr>
      </w:pPr>
      <w:bookmarkStart w:id="4392" w:name="_Toc209883949"/>
      <w:r w:rsidRPr="002107C9">
        <w:rPr>
          <w:rFonts w:cstheme="majorHAnsi"/>
          <w:noProof/>
          <w:sz w:val="24"/>
          <w:szCs w:val="24"/>
        </w:rPr>
        <w:t>Màn hình tính năng</w:t>
      </w:r>
      <w:bookmarkEnd w:id="4392"/>
    </w:p>
    <w:p w14:paraId="7D94DA03" w14:textId="01A95E38" w:rsidR="00C442C3" w:rsidRPr="00774939" w:rsidRDefault="00002283" w:rsidP="00C442C3">
      <w:pPr>
        <w:jc w:val="center"/>
        <w:rPr>
          <w:rFonts w:asciiTheme="majorHAnsi" w:hAnsiTheme="majorHAnsi" w:cstheme="majorHAnsi"/>
          <w:i/>
          <w:sz w:val="24"/>
          <w:szCs w:val="24"/>
        </w:rPr>
      </w:pPr>
      <w:r>
        <w:rPr>
          <w:noProof/>
        </w:rPr>
        <w:drawing>
          <wp:inline distT="0" distB="0" distL="0" distR="0" wp14:anchorId="247EBED9" wp14:editId="32946311">
            <wp:extent cx="4182110" cy="201993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82110" cy="2019935"/>
                    </a:xfrm>
                    <a:prstGeom prst="rect">
                      <a:avLst/>
                    </a:prstGeom>
                    <a:noFill/>
                    <a:ln>
                      <a:noFill/>
                    </a:ln>
                  </pic:spPr>
                </pic:pic>
              </a:graphicData>
            </a:graphic>
          </wp:inline>
        </w:drawing>
      </w:r>
    </w:p>
    <w:p w14:paraId="527CB134" w14:textId="3914DB5A" w:rsidR="00C442C3" w:rsidRDefault="00C442C3" w:rsidP="00C442C3">
      <w:pPr>
        <w:jc w:val="center"/>
        <w:rPr>
          <w:rFonts w:asciiTheme="majorHAnsi" w:hAnsiTheme="majorHAnsi" w:cstheme="majorHAnsi"/>
          <w:i/>
          <w:sz w:val="24"/>
          <w:szCs w:val="24"/>
        </w:rPr>
      </w:pPr>
      <w:r w:rsidRPr="00774939">
        <w:rPr>
          <w:rFonts w:asciiTheme="majorHAnsi" w:hAnsiTheme="majorHAnsi" w:cstheme="majorHAnsi"/>
          <w:i/>
          <w:sz w:val="24"/>
          <w:szCs w:val="24"/>
        </w:rPr>
        <w:t xml:space="preserve">Hình  - Popup xác nhận gửi duyệt </w:t>
      </w:r>
      <w:r>
        <w:rPr>
          <w:rFonts w:asciiTheme="majorHAnsi" w:hAnsiTheme="majorHAnsi" w:cstheme="majorHAnsi"/>
          <w:i/>
          <w:sz w:val="24"/>
          <w:szCs w:val="24"/>
        </w:rPr>
        <w:t xml:space="preserve">giao dịch </w:t>
      </w:r>
      <w:r w:rsidR="00DC4CE4">
        <w:rPr>
          <w:rFonts w:asciiTheme="majorHAnsi" w:hAnsiTheme="majorHAnsi" w:cstheme="majorHAnsi"/>
          <w:i/>
          <w:sz w:val="24"/>
          <w:szCs w:val="24"/>
        </w:rPr>
        <w:t>bán</w:t>
      </w:r>
      <w:r>
        <w:rPr>
          <w:rFonts w:asciiTheme="majorHAnsi" w:hAnsiTheme="majorHAnsi" w:cstheme="majorHAnsi"/>
          <w:i/>
          <w:sz w:val="24"/>
          <w:szCs w:val="24"/>
        </w:rPr>
        <w:t xml:space="preserve"> ngoại tệ</w:t>
      </w:r>
    </w:p>
    <w:p w14:paraId="30619412" w14:textId="77777777" w:rsidR="00492B41" w:rsidRDefault="00492B41" w:rsidP="00D9354E">
      <w:pPr>
        <w:jc w:val="center"/>
        <w:rPr>
          <w:rFonts w:cstheme="majorHAnsi"/>
          <w:i/>
          <w:iCs/>
          <w:sz w:val="24"/>
          <w:szCs w:val="24"/>
        </w:rPr>
      </w:pPr>
    </w:p>
    <w:p w14:paraId="59B7757B" w14:textId="05D61955" w:rsidR="00C8331F" w:rsidRPr="002107C9" w:rsidRDefault="00C8331F" w:rsidP="00C8331F">
      <w:pPr>
        <w:pStyle w:val="Heading3"/>
        <w:spacing w:before="0"/>
        <w:ind w:left="540" w:hanging="540"/>
        <w:rPr>
          <w:rFonts w:cstheme="majorHAnsi"/>
          <w:sz w:val="24"/>
          <w:szCs w:val="24"/>
          <w:lang w:val="vi-VN"/>
        </w:rPr>
      </w:pPr>
      <w:bookmarkStart w:id="4393" w:name="_Toc209883950"/>
      <w:del w:id="4394" w:author="Nguyen Duc Anh" w:date="2025-09-26T15:55:00Z">
        <w:r w:rsidDel="004C0896">
          <w:rPr>
            <w:rFonts w:cstheme="majorHAnsi"/>
            <w:sz w:val="24"/>
            <w:szCs w:val="24"/>
          </w:rPr>
          <w:delText>Kiểm soát viên d</w:delText>
        </w:r>
      </w:del>
      <w:ins w:id="4395" w:author="Nguyen Duc Anh" w:date="2025-09-26T15:55:00Z">
        <w:r w:rsidR="003F55A4">
          <w:rPr>
            <w:rFonts w:cstheme="majorHAnsi"/>
            <w:sz w:val="24"/>
            <w:szCs w:val="24"/>
          </w:rPr>
          <w:t>Phê d</w:t>
        </w:r>
      </w:ins>
      <w:r>
        <w:rPr>
          <w:rFonts w:cstheme="majorHAnsi"/>
          <w:sz w:val="24"/>
          <w:szCs w:val="24"/>
        </w:rPr>
        <w:t>uyệt</w:t>
      </w:r>
      <w:r w:rsidR="00D12899">
        <w:rPr>
          <w:rFonts w:cstheme="majorHAnsi"/>
          <w:sz w:val="24"/>
          <w:szCs w:val="24"/>
        </w:rPr>
        <w:t>/từ chối</w:t>
      </w:r>
      <w:r w:rsidRPr="002107C9">
        <w:rPr>
          <w:rFonts w:cstheme="majorHAnsi"/>
          <w:sz w:val="24"/>
          <w:szCs w:val="24"/>
          <w:lang w:val="vi-VN"/>
        </w:rPr>
        <w:t xml:space="preserve"> </w:t>
      </w:r>
      <w:r w:rsidR="00575575">
        <w:rPr>
          <w:rFonts w:cstheme="majorHAnsi"/>
          <w:sz w:val="24"/>
          <w:szCs w:val="24"/>
        </w:rPr>
        <w:t xml:space="preserve">giao dịch </w:t>
      </w:r>
      <w:r w:rsidR="00DC4CE4">
        <w:rPr>
          <w:rFonts w:cstheme="majorHAnsi"/>
          <w:sz w:val="24"/>
          <w:szCs w:val="24"/>
        </w:rPr>
        <w:t>bán</w:t>
      </w:r>
      <w:r w:rsidR="00EB336C">
        <w:rPr>
          <w:rFonts w:cstheme="majorHAnsi"/>
          <w:sz w:val="24"/>
          <w:szCs w:val="24"/>
        </w:rPr>
        <w:t xml:space="preserve"> ngoại tệ</w:t>
      </w:r>
      <w:bookmarkEnd w:id="4393"/>
    </w:p>
    <w:p w14:paraId="2D64119F" w14:textId="77777777" w:rsidR="00B02A4B" w:rsidRPr="002107C9" w:rsidRDefault="00B02A4B" w:rsidP="00B02A4B">
      <w:pPr>
        <w:pStyle w:val="Heading4"/>
        <w:numPr>
          <w:ilvl w:val="3"/>
          <w:numId w:val="1"/>
        </w:numPr>
        <w:ind w:left="720" w:hanging="720"/>
        <w:rPr>
          <w:rFonts w:cstheme="majorHAnsi"/>
          <w:noProof/>
          <w:sz w:val="24"/>
          <w:szCs w:val="24"/>
        </w:rPr>
      </w:pPr>
      <w:bookmarkStart w:id="4396" w:name="_Toc202427868"/>
      <w:bookmarkStart w:id="4397" w:name="_Toc209883951"/>
      <w:r w:rsidRPr="002107C9">
        <w:rPr>
          <w:rFonts w:cstheme="majorHAnsi"/>
          <w:noProof/>
          <w:sz w:val="24"/>
          <w:szCs w:val="24"/>
        </w:rPr>
        <w:t>Mô tả chung</w:t>
      </w:r>
      <w:bookmarkEnd w:id="4396"/>
      <w:bookmarkEnd w:id="4397"/>
    </w:p>
    <w:p w14:paraId="7304CF0F" w14:textId="2B6CD1C8" w:rsidR="00B02A4B" w:rsidRDefault="00B02A4B" w:rsidP="00B02A4B">
      <w:pPr>
        <w:ind w:left="567" w:firstLine="0"/>
        <w:rPr>
          <w:sz w:val="24"/>
          <w:szCs w:val="24"/>
        </w:rPr>
      </w:pPr>
      <w:r>
        <w:rPr>
          <w:sz w:val="24"/>
          <w:szCs w:val="24"/>
        </w:rPr>
        <w:t>Hệ thống cho phép người dùng thực hiện phê duyệt</w:t>
      </w:r>
      <w:r w:rsidR="009653B6">
        <w:rPr>
          <w:sz w:val="24"/>
          <w:szCs w:val="24"/>
        </w:rPr>
        <w:t xml:space="preserve"> hoặc </w:t>
      </w:r>
      <w:r>
        <w:rPr>
          <w:sz w:val="24"/>
          <w:szCs w:val="24"/>
        </w:rPr>
        <w:t>từ chối</w:t>
      </w:r>
      <w:r w:rsidR="009653B6">
        <w:rPr>
          <w:sz w:val="24"/>
          <w:szCs w:val="24"/>
        </w:rPr>
        <w:t xml:space="preserve"> duyệt</w:t>
      </w:r>
      <w:r>
        <w:rPr>
          <w:sz w:val="24"/>
          <w:szCs w:val="24"/>
        </w:rPr>
        <w:t xml:space="preserve"> (Chuyển trả) giao dịch </w:t>
      </w:r>
      <w:r w:rsidR="00DC4CE4">
        <w:rPr>
          <w:sz w:val="24"/>
          <w:szCs w:val="24"/>
        </w:rPr>
        <w:t>bán</w:t>
      </w:r>
      <w:r w:rsidR="009653B6">
        <w:rPr>
          <w:sz w:val="24"/>
          <w:szCs w:val="24"/>
        </w:rPr>
        <w:t xml:space="preserve"> ngoại tệ</w:t>
      </w:r>
      <w:r>
        <w:rPr>
          <w:sz w:val="24"/>
          <w:szCs w:val="24"/>
        </w:rPr>
        <w:t>.</w:t>
      </w:r>
      <w:del w:id="4398" w:author="Nguyen Duc Anh" w:date="2025-09-27T08:21:00Z">
        <w:r w:rsidDel="00E74EB9">
          <w:rPr>
            <w:sz w:val="24"/>
            <w:szCs w:val="24"/>
          </w:rPr>
          <w:delText xml:space="preserve"> </w:delText>
        </w:r>
      </w:del>
    </w:p>
    <w:p w14:paraId="1A886B89" w14:textId="77777777" w:rsidR="00B02A4B" w:rsidRPr="002431CB" w:rsidRDefault="00B02A4B" w:rsidP="00E74B40">
      <w:pPr>
        <w:pStyle w:val="ListParagraph"/>
        <w:numPr>
          <w:ilvl w:val="0"/>
          <w:numId w:val="40"/>
        </w:numPr>
        <w:spacing w:before="0" w:after="0" w:line="276" w:lineRule="auto"/>
        <w:jc w:val="left"/>
        <w:rPr>
          <w:rFonts w:asciiTheme="majorHAnsi" w:hAnsiTheme="majorHAnsi" w:cstheme="majorHAnsi"/>
          <w:sz w:val="24"/>
          <w:szCs w:val="24"/>
        </w:rPr>
      </w:pPr>
      <w:r w:rsidRPr="002431CB">
        <w:rPr>
          <w:rFonts w:asciiTheme="majorHAnsi" w:hAnsiTheme="majorHAnsi" w:cstheme="majorHAnsi"/>
          <w:sz w:val="24"/>
          <w:szCs w:val="24"/>
        </w:rPr>
        <w:t xml:space="preserve">Đối tượng: </w:t>
      </w:r>
      <w:r>
        <w:rPr>
          <w:rFonts w:asciiTheme="majorHAnsi" w:hAnsiTheme="majorHAnsi" w:cstheme="majorHAnsi"/>
          <w:sz w:val="24"/>
          <w:szCs w:val="24"/>
        </w:rPr>
        <w:t>Kiểm soát</w:t>
      </w:r>
      <w:r w:rsidRPr="002431CB">
        <w:rPr>
          <w:rFonts w:asciiTheme="majorHAnsi" w:hAnsiTheme="majorHAnsi" w:cstheme="majorHAnsi"/>
          <w:sz w:val="24"/>
          <w:szCs w:val="24"/>
        </w:rPr>
        <w:t xml:space="preserve"> viên. </w:t>
      </w:r>
    </w:p>
    <w:p w14:paraId="7E922E9F" w14:textId="77777777" w:rsidR="00B02A4B" w:rsidRPr="002431CB" w:rsidRDefault="00B02A4B" w:rsidP="00E74B40">
      <w:pPr>
        <w:pStyle w:val="ListParagraph"/>
        <w:numPr>
          <w:ilvl w:val="0"/>
          <w:numId w:val="40"/>
        </w:numPr>
        <w:spacing w:before="0" w:after="0" w:line="276" w:lineRule="auto"/>
        <w:jc w:val="left"/>
        <w:rPr>
          <w:rFonts w:asciiTheme="majorHAnsi" w:hAnsiTheme="majorHAnsi" w:cstheme="majorHAnsi"/>
          <w:sz w:val="24"/>
          <w:szCs w:val="24"/>
        </w:rPr>
      </w:pPr>
      <w:r w:rsidRPr="002431CB">
        <w:rPr>
          <w:rFonts w:asciiTheme="majorHAnsi" w:hAnsiTheme="majorHAnsi" w:cstheme="majorHAnsi"/>
          <w:sz w:val="24"/>
          <w:szCs w:val="24"/>
        </w:rPr>
        <w:t>Tần suất sử dụng: Thường xuyên.</w:t>
      </w:r>
    </w:p>
    <w:p w14:paraId="49139162" w14:textId="77777777" w:rsidR="00B02A4B" w:rsidRPr="002431CB" w:rsidRDefault="00B02A4B" w:rsidP="00E74B40">
      <w:pPr>
        <w:pStyle w:val="ListParagraph"/>
        <w:numPr>
          <w:ilvl w:val="0"/>
          <w:numId w:val="40"/>
        </w:numPr>
        <w:spacing w:before="0" w:after="0" w:line="276" w:lineRule="auto"/>
        <w:jc w:val="left"/>
        <w:rPr>
          <w:rFonts w:asciiTheme="majorHAnsi" w:hAnsiTheme="majorHAnsi" w:cstheme="majorHAnsi"/>
          <w:sz w:val="24"/>
          <w:szCs w:val="24"/>
        </w:rPr>
      </w:pPr>
      <w:r w:rsidRPr="002431CB">
        <w:rPr>
          <w:rFonts w:asciiTheme="majorHAnsi" w:hAnsiTheme="majorHAnsi" w:cstheme="majorHAnsi"/>
          <w:sz w:val="24"/>
          <w:szCs w:val="24"/>
        </w:rPr>
        <w:t>Mức độ áp dụng: Áp dụng toàn hàng.</w:t>
      </w:r>
    </w:p>
    <w:p w14:paraId="0A90EDBA" w14:textId="77777777" w:rsidR="00B02A4B" w:rsidRPr="00EB2909" w:rsidRDefault="00B02A4B" w:rsidP="00B02A4B">
      <w:pPr>
        <w:pStyle w:val="Heading4"/>
        <w:numPr>
          <w:ilvl w:val="3"/>
          <w:numId w:val="1"/>
        </w:numPr>
        <w:ind w:left="720" w:hanging="720"/>
        <w:rPr>
          <w:rFonts w:cstheme="majorHAnsi"/>
          <w:noProof/>
          <w:sz w:val="24"/>
          <w:szCs w:val="24"/>
        </w:rPr>
      </w:pPr>
      <w:bookmarkStart w:id="4399" w:name="_Toc202427869"/>
      <w:bookmarkStart w:id="4400" w:name="_Toc209883952"/>
      <w:r w:rsidRPr="002107C9">
        <w:rPr>
          <w:rFonts w:cstheme="majorHAnsi"/>
          <w:noProof/>
          <w:sz w:val="24"/>
          <w:szCs w:val="24"/>
        </w:rPr>
        <w:lastRenderedPageBreak/>
        <w:t>Quy trình thực hiện</w:t>
      </w:r>
      <w:bookmarkEnd w:id="4399"/>
      <w:bookmarkEnd w:id="4400"/>
    </w:p>
    <w:p w14:paraId="74FCBD47" w14:textId="77777777" w:rsidR="00B02A4B" w:rsidRDefault="00B02A4B" w:rsidP="00B02A4B">
      <w:pPr>
        <w:rPr>
          <w:rFonts w:asciiTheme="majorHAnsi" w:hAnsiTheme="majorHAnsi" w:cstheme="majorHAnsi"/>
          <w:b/>
          <w:bCs/>
          <w:sz w:val="24"/>
          <w:szCs w:val="24"/>
        </w:rPr>
      </w:pPr>
      <w:r w:rsidRPr="00072505">
        <w:rPr>
          <w:rFonts w:asciiTheme="majorHAnsi" w:hAnsiTheme="majorHAnsi" w:cstheme="majorHAnsi"/>
          <w:b/>
          <w:bCs/>
          <w:sz w:val="24"/>
          <w:szCs w:val="24"/>
        </w:rPr>
        <w:t>Điều kiện bắt đầu nghiệp vụ:</w:t>
      </w:r>
    </w:p>
    <w:p w14:paraId="1EF63C4A" w14:textId="77777777" w:rsidR="00B02A4B" w:rsidRPr="00993967" w:rsidRDefault="00B02A4B" w:rsidP="00E74B40">
      <w:pPr>
        <w:pStyle w:val="BodyText"/>
        <w:numPr>
          <w:ilvl w:val="1"/>
          <w:numId w:val="39"/>
        </w:numPr>
        <w:spacing w:after="240" w:line="240" w:lineRule="atLeast"/>
        <w:ind w:left="1134"/>
        <w:rPr>
          <w:rFonts w:asciiTheme="majorHAnsi" w:hAnsiTheme="majorHAnsi" w:cstheme="majorHAnsi"/>
          <w:bCs/>
          <w:sz w:val="24"/>
          <w:szCs w:val="24"/>
        </w:rPr>
      </w:pPr>
      <w:r w:rsidRPr="00993967">
        <w:rPr>
          <w:rFonts w:asciiTheme="majorHAnsi" w:hAnsiTheme="majorHAnsi" w:cstheme="majorHAnsi"/>
          <w:bCs/>
          <w:sz w:val="24"/>
          <w:szCs w:val="24"/>
        </w:rPr>
        <w:t>Kiểm soát viên được phân quyền sử dụng chức năng và nhận được giao dịch cần duyệt sau khi giao dịch viên gửi lên</w:t>
      </w:r>
      <w:r>
        <w:rPr>
          <w:rFonts w:asciiTheme="majorHAnsi" w:hAnsiTheme="majorHAnsi" w:cstheme="majorHAnsi"/>
          <w:bCs/>
          <w:sz w:val="24"/>
          <w:szCs w:val="24"/>
        </w:rPr>
        <w:t xml:space="preserve"> ở dạng duyệt nóng ngay trên màn hình hệ thống của Kiểm soát viên</w:t>
      </w:r>
      <w:r w:rsidRPr="00993967">
        <w:rPr>
          <w:rFonts w:asciiTheme="majorHAnsi" w:hAnsiTheme="majorHAnsi" w:cstheme="majorHAnsi"/>
          <w:bCs/>
          <w:sz w:val="24"/>
          <w:szCs w:val="24"/>
        </w:rPr>
        <w:t>.</w:t>
      </w:r>
    </w:p>
    <w:p w14:paraId="6773A125" w14:textId="77777777" w:rsidR="00B02A4B" w:rsidRPr="00993967" w:rsidRDefault="00B02A4B" w:rsidP="00E74B40">
      <w:pPr>
        <w:pStyle w:val="BodyText"/>
        <w:numPr>
          <w:ilvl w:val="1"/>
          <w:numId w:val="39"/>
        </w:numPr>
        <w:spacing w:after="240" w:line="240" w:lineRule="atLeast"/>
        <w:ind w:left="1134"/>
        <w:rPr>
          <w:rFonts w:asciiTheme="majorHAnsi" w:hAnsiTheme="majorHAnsi" w:cstheme="majorHAnsi"/>
          <w:bCs/>
          <w:sz w:val="24"/>
          <w:szCs w:val="24"/>
        </w:rPr>
      </w:pPr>
      <w:r w:rsidRPr="00993967">
        <w:rPr>
          <w:rFonts w:asciiTheme="majorHAnsi" w:hAnsiTheme="majorHAnsi" w:cstheme="majorHAnsi"/>
          <w:bCs/>
          <w:sz w:val="24"/>
          <w:szCs w:val="24"/>
        </w:rPr>
        <w:t xml:space="preserve">Giao dịch viên/Kiểm soát viên cùng chi nhánh/phòng giao dịch </w:t>
      </w:r>
      <w:r>
        <w:rPr>
          <w:rFonts w:asciiTheme="majorHAnsi" w:hAnsiTheme="majorHAnsi" w:cstheme="majorHAnsi"/>
          <w:bCs/>
          <w:sz w:val="24"/>
          <w:szCs w:val="24"/>
        </w:rPr>
        <w:t>và Kiểm soát viên đang hoạt động (làm việc).</w:t>
      </w:r>
    </w:p>
    <w:p w14:paraId="59FA0678" w14:textId="6EDD39EA" w:rsidR="00B02A4B" w:rsidRDefault="00B02A4B" w:rsidP="00B02A4B">
      <w:pPr>
        <w:ind w:left="567" w:firstLine="0"/>
        <w:rPr>
          <w:rFonts w:asciiTheme="majorHAnsi" w:hAnsiTheme="majorHAnsi" w:cstheme="majorHAnsi"/>
          <w:b/>
          <w:bCs/>
          <w:sz w:val="24"/>
          <w:szCs w:val="24"/>
        </w:rPr>
      </w:pPr>
      <w:r w:rsidRPr="00072505">
        <w:rPr>
          <w:rFonts w:asciiTheme="majorHAnsi" w:hAnsiTheme="majorHAnsi" w:cstheme="majorHAnsi"/>
          <w:b/>
          <w:bCs/>
          <w:sz w:val="24"/>
          <w:szCs w:val="24"/>
        </w:rPr>
        <w:t xml:space="preserve">Các bước </w:t>
      </w:r>
      <w:r>
        <w:rPr>
          <w:rFonts w:asciiTheme="majorHAnsi" w:hAnsiTheme="majorHAnsi" w:cstheme="majorHAnsi"/>
          <w:b/>
          <w:bCs/>
          <w:sz w:val="24"/>
          <w:szCs w:val="24"/>
        </w:rPr>
        <w:t>duyệt/từ chối</w:t>
      </w:r>
      <w:r w:rsidR="00B96560">
        <w:rPr>
          <w:rFonts w:asciiTheme="majorHAnsi" w:hAnsiTheme="majorHAnsi" w:cstheme="majorHAnsi"/>
          <w:b/>
          <w:bCs/>
          <w:sz w:val="24"/>
          <w:szCs w:val="24"/>
        </w:rPr>
        <w:t xml:space="preserve"> </w:t>
      </w:r>
      <w:r>
        <w:rPr>
          <w:rFonts w:asciiTheme="majorHAnsi" w:hAnsiTheme="majorHAnsi" w:cstheme="majorHAnsi"/>
          <w:b/>
          <w:bCs/>
          <w:sz w:val="24"/>
          <w:szCs w:val="24"/>
        </w:rPr>
        <w:t xml:space="preserve">giao dịch </w:t>
      </w:r>
      <w:r w:rsidR="00DC4CE4">
        <w:rPr>
          <w:b/>
          <w:bCs/>
          <w:sz w:val="24"/>
          <w:szCs w:val="24"/>
        </w:rPr>
        <w:t>bán</w:t>
      </w:r>
      <w:r w:rsidR="00220F30">
        <w:rPr>
          <w:b/>
          <w:bCs/>
          <w:sz w:val="24"/>
          <w:szCs w:val="24"/>
        </w:rPr>
        <w:t xml:space="preserve"> ngoại tệ</w:t>
      </w:r>
      <w:r w:rsidRPr="00072505">
        <w:rPr>
          <w:rFonts w:asciiTheme="majorHAnsi" w:hAnsiTheme="majorHAnsi" w:cstheme="majorHAnsi"/>
          <w:b/>
          <w:bCs/>
          <w:sz w:val="24"/>
          <w:szCs w:val="24"/>
        </w:rPr>
        <w:t>:</w:t>
      </w:r>
    </w:p>
    <w:p w14:paraId="67D7175D" w14:textId="77777777" w:rsidR="00B02A4B" w:rsidRDefault="00B02A4B" w:rsidP="00B02A4B">
      <w:pPr>
        <w:pStyle w:val="BodyText"/>
        <w:ind w:left="720"/>
        <w:rPr>
          <w:rFonts w:asciiTheme="majorHAnsi" w:hAnsiTheme="majorHAnsi" w:cstheme="majorHAnsi"/>
          <w:b/>
          <w:sz w:val="24"/>
          <w:szCs w:val="24"/>
        </w:rPr>
      </w:pPr>
      <w:r>
        <w:rPr>
          <w:rFonts w:asciiTheme="majorHAnsi" w:hAnsiTheme="majorHAnsi" w:cstheme="majorHAnsi"/>
          <w:b/>
          <w:sz w:val="24"/>
          <w:szCs w:val="24"/>
        </w:rPr>
        <w:t>Duyệt:</w:t>
      </w:r>
    </w:p>
    <w:p w14:paraId="41A82898" w14:textId="13477F9F" w:rsidR="00B02A4B" w:rsidRPr="002431CB" w:rsidRDefault="00B02A4B" w:rsidP="00B02A4B">
      <w:pPr>
        <w:pStyle w:val="BodyText"/>
        <w:ind w:left="720"/>
        <w:rPr>
          <w:rFonts w:asciiTheme="majorHAnsi" w:hAnsiTheme="majorHAnsi" w:cstheme="majorHAnsi"/>
          <w:sz w:val="24"/>
          <w:szCs w:val="24"/>
        </w:rPr>
      </w:pPr>
      <w:r w:rsidRPr="002431CB">
        <w:rPr>
          <w:rFonts w:asciiTheme="majorHAnsi" w:hAnsiTheme="majorHAnsi" w:cstheme="majorHAnsi"/>
          <w:b/>
          <w:sz w:val="24"/>
          <w:szCs w:val="24"/>
        </w:rPr>
        <w:t xml:space="preserve">Bước </w:t>
      </w:r>
      <w:r>
        <w:rPr>
          <w:rFonts w:asciiTheme="majorHAnsi" w:hAnsiTheme="majorHAnsi" w:cstheme="majorHAnsi"/>
          <w:b/>
          <w:sz w:val="24"/>
          <w:szCs w:val="24"/>
        </w:rPr>
        <w:t>1</w:t>
      </w:r>
      <w:r w:rsidRPr="002431CB">
        <w:rPr>
          <w:rFonts w:asciiTheme="majorHAnsi" w:hAnsiTheme="majorHAnsi" w:cstheme="majorHAnsi"/>
          <w:b/>
          <w:sz w:val="24"/>
          <w:szCs w:val="24"/>
        </w:rPr>
        <w:t>:</w:t>
      </w:r>
      <w:r w:rsidRPr="002431CB">
        <w:rPr>
          <w:rFonts w:asciiTheme="majorHAnsi" w:hAnsiTheme="majorHAnsi" w:cstheme="majorHAnsi"/>
          <w:sz w:val="24"/>
          <w:szCs w:val="24"/>
        </w:rPr>
        <w:t xml:space="preserve"> Trên màn hình chi tiết thông tin giao dịch</w:t>
      </w:r>
      <w:r w:rsidR="00B96560">
        <w:rPr>
          <w:rFonts w:asciiTheme="majorHAnsi" w:hAnsiTheme="majorHAnsi" w:cstheme="majorHAnsi"/>
          <w:sz w:val="24"/>
          <w:szCs w:val="24"/>
        </w:rPr>
        <w:t xml:space="preserve"> chờ duyệt nóng</w:t>
      </w:r>
      <w:r w:rsidRPr="002431CB">
        <w:rPr>
          <w:rFonts w:asciiTheme="majorHAnsi" w:hAnsiTheme="majorHAnsi" w:cstheme="majorHAnsi"/>
          <w:sz w:val="24"/>
          <w:szCs w:val="24"/>
        </w:rPr>
        <w:t xml:space="preserve">, nhấn chọn </w:t>
      </w:r>
      <w:r>
        <w:rPr>
          <w:rFonts w:asciiTheme="majorHAnsi" w:hAnsiTheme="majorHAnsi" w:cstheme="majorHAnsi"/>
          <w:sz w:val="24"/>
          <w:szCs w:val="24"/>
        </w:rPr>
        <w:t>nút</w:t>
      </w:r>
      <w:r w:rsidRPr="002431CB">
        <w:rPr>
          <w:rFonts w:asciiTheme="majorHAnsi" w:hAnsiTheme="majorHAnsi" w:cstheme="majorHAnsi"/>
          <w:sz w:val="24"/>
          <w:szCs w:val="24"/>
        </w:rPr>
        <w:t xml:space="preserve"> “</w:t>
      </w:r>
      <w:r w:rsidRPr="002431CB">
        <w:rPr>
          <w:rFonts w:asciiTheme="majorHAnsi" w:hAnsiTheme="majorHAnsi" w:cstheme="majorHAnsi"/>
          <w:bCs/>
          <w:sz w:val="24"/>
          <w:szCs w:val="24"/>
        </w:rPr>
        <w:t>Duyệ</w:t>
      </w:r>
      <w:r>
        <w:rPr>
          <w:rFonts w:asciiTheme="majorHAnsi" w:hAnsiTheme="majorHAnsi" w:cstheme="majorHAnsi"/>
          <w:bCs/>
          <w:sz w:val="24"/>
          <w:szCs w:val="24"/>
        </w:rPr>
        <w:t>t</w:t>
      </w:r>
      <w:r w:rsidRPr="002431CB">
        <w:rPr>
          <w:rFonts w:asciiTheme="majorHAnsi" w:hAnsiTheme="majorHAnsi" w:cstheme="majorHAnsi"/>
          <w:b/>
          <w:sz w:val="24"/>
          <w:szCs w:val="24"/>
        </w:rPr>
        <w:t xml:space="preserve">” </w:t>
      </w:r>
      <w:r w:rsidRPr="002431CB">
        <w:rPr>
          <w:rFonts w:asciiTheme="majorHAnsi" w:hAnsiTheme="majorHAnsi" w:cstheme="majorHAnsi"/>
          <w:sz w:val="24"/>
          <w:szCs w:val="24"/>
        </w:rPr>
        <w:t>để thực hiện duyệt giao dịch.</w:t>
      </w:r>
    </w:p>
    <w:p w14:paraId="6B2A38F1" w14:textId="77777777" w:rsidR="00B02A4B" w:rsidRPr="002431CB" w:rsidRDefault="00B02A4B" w:rsidP="00B02A4B">
      <w:pPr>
        <w:pStyle w:val="BodyText"/>
        <w:ind w:left="720"/>
        <w:rPr>
          <w:rFonts w:asciiTheme="majorHAnsi" w:hAnsiTheme="majorHAnsi" w:cstheme="majorHAnsi"/>
          <w:sz w:val="24"/>
          <w:szCs w:val="24"/>
        </w:rPr>
      </w:pPr>
      <w:r w:rsidRPr="002431CB">
        <w:rPr>
          <w:rFonts w:asciiTheme="majorHAnsi" w:hAnsiTheme="majorHAnsi" w:cstheme="majorHAnsi"/>
          <w:b/>
          <w:sz w:val="24"/>
          <w:szCs w:val="24"/>
        </w:rPr>
        <w:t xml:space="preserve">Bước </w:t>
      </w:r>
      <w:r>
        <w:rPr>
          <w:rFonts w:asciiTheme="majorHAnsi" w:hAnsiTheme="majorHAnsi" w:cstheme="majorHAnsi"/>
          <w:b/>
          <w:sz w:val="24"/>
          <w:szCs w:val="24"/>
        </w:rPr>
        <w:t>2</w:t>
      </w:r>
      <w:r w:rsidRPr="002431CB">
        <w:rPr>
          <w:rFonts w:asciiTheme="majorHAnsi" w:hAnsiTheme="majorHAnsi" w:cstheme="majorHAnsi"/>
          <w:b/>
          <w:sz w:val="24"/>
          <w:szCs w:val="24"/>
        </w:rPr>
        <w:t xml:space="preserve">: </w:t>
      </w:r>
      <w:r w:rsidRPr="002431CB">
        <w:rPr>
          <w:rFonts w:asciiTheme="majorHAnsi" w:hAnsiTheme="majorHAnsi" w:cstheme="majorHAnsi"/>
          <w:sz w:val="24"/>
          <w:szCs w:val="24"/>
        </w:rPr>
        <w:t>Trên màn hình hiển thị popup xác nhận duyệt giao dịch:</w:t>
      </w:r>
      <w:r>
        <w:rPr>
          <w:rFonts w:asciiTheme="majorHAnsi" w:hAnsiTheme="majorHAnsi" w:cstheme="majorHAnsi"/>
          <w:sz w:val="24"/>
          <w:szCs w:val="24"/>
        </w:rPr>
        <w:t xml:space="preserve"> nhập mật khẩu xác nhận duyệt nóng:</w:t>
      </w:r>
    </w:p>
    <w:p w14:paraId="4DD75AB4" w14:textId="4B2935EC" w:rsidR="00B02A4B" w:rsidRPr="002431CB" w:rsidRDefault="00B02A4B" w:rsidP="00E74B40">
      <w:pPr>
        <w:pStyle w:val="BodyText"/>
        <w:numPr>
          <w:ilvl w:val="1"/>
          <w:numId w:val="39"/>
        </w:numPr>
        <w:spacing w:after="240" w:line="240" w:lineRule="atLeast"/>
        <w:rPr>
          <w:rFonts w:asciiTheme="majorHAnsi" w:hAnsiTheme="majorHAnsi" w:cstheme="majorHAnsi"/>
          <w:b/>
          <w:sz w:val="24"/>
          <w:szCs w:val="24"/>
        </w:rPr>
      </w:pPr>
      <w:r w:rsidRPr="002431CB">
        <w:rPr>
          <w:rFonts w:asciiTheme="majorHAnsi" w:hAnsiTheme="majorHAnsi" w:cstheme="majorHAnsi"/>
          <w:sz w:val="24"/>
          <w:szCs w:val="24"/>
        </w:rPr>
        <w:t>Nhấn chọn nút “</w:t>
      </w:r>
      <w:r w:rsidR="00134A50">
        <w:rPr>
          <w:rFonts w:asciiTheme="majorHAnsi" w:hAnsiTheme="majorHAnsi" w:cstheme="majorHAnsi"/>
          <w:sz w:val="24"/>
          <w:szCs w:val="24"/>
        </w:rPr>
        <w:t>Xác nhận</w:t>
      </w:r>
      <w:r w:rsidRPr="002431CB">
        <w:rPr>
          <w:rFonts w:asciiTheme="majorHAnsi" w:hAnsiTheme="majorHAnsi" w:cstheme="majorHAnsi"/>
          <w:sz w:val="24"/>
          <w:szCs w:val="24"/>
        </w:rPr>
        <w:t xml:space="preserve">” để thực hiện xác nhận (đồng ý) duyệt giao dịch. </w:t>
      </w:r>
    </w:p>
    <w:p w14:paraId="59BF8D9F" w14:textId="77777777" w:rsidR="00B02A4B" w:rsidRPr="00EB2909" w:rsidRDefault="00B02A4B" w:rsidP="00E74B40">
      <w:pPr>
        <w:pStyle w:val="BodyText"/>
        <w:numPr>
          <w:ilvl w:val="1"/>
          <w:numId w:val="39"/>
        </w:numPr>
        <w:spacing w:after="240" w:line="240" w:lineRule="atLeast"/>
        <w:rPr>
          <w:rFonts w:asciiTheme="majorHAnsi" w:hAnsiTheme="majorHAnsi" w:cstheme="majorHAnsi"/>
          <w:b/>
          <w:bCs/>
          <w:sz w:val="24"/>
          <w:szCs w:val="24"/>
        </w:rPr>
      </w:pPr>
      <w:r w:rsidRPr="002431CB">
        <w:rPr>
          <w:rFonts w:asciiTheme="majorHAnsi" w:hAnsiTheme="majorHAnsi" w:cstheme="majorHAnsi"/>
          <w:sz w:val="24"/>
          <w:szCs w:val="24"/>
        </w:rPr>
        <w:t>Nhấn chọn nút “Hủy” để hủy bỏ xác nhận (không đồng ý) duyệt giao dịch.</w:t>
      </w:r>
    </w:p>
    <w:p w14:paraId="24A8EB9F" w14:textId="77777777" w:rsidR="00B02A4B" w:rsidRPr="008F0061" w:rsidRDefault="00B02A4B" w:rsidP="00B02A4B">
      <w:pPr>
        <w:pStyle w:val="BodyText"/>
        <w:tabs>
          <w:tab w:val="left" w:pos="851"/>
        </w:tabs>
        <w:ind w:left="567"/>
        <w:rPr>
          <w:b/>
          <w:sz w:val="24"/>
          <w:szCs w:val="24"/>
        </w:rPr>
      </w:pPr>
      <w:r w:rsidRPr="008F0061">
        <w:rPr>
          <w:b/>
          <w:sz w:val="24"/>
          <w:szCs w:val="24"/>
        </w:rPr>
        <w:t>Từ chối:</w:t>
      </w:r>
    </w:p>
    <w:p w14:paraId="7F640AF3" w14:textId="266C50FB" w:rsidR="00B02A4B" w:rsidRPr="002431CB" w:rsidRDefault="00B02A4B" w:rsidP="00B02A4B">
      <w:pPr>
        <w:pStyle w:val="BodyText"/>
        <w:ind w:left="720"/>
        <w:rPr>
          <w:rFonts w:asciiTheme="majorHAnsi" w:hAnsiTheme="majorHAnsi" w:cstheme="majorHAnsi"/>
          <w:sz w:val="24"/>
          <w:szCs w:val="24"/>
        </w:rPr>
      </w:pPr>
      <w:r w:rsidRPr="002431CB">
        <w:rPr>
          <w:rFonts w:asciiTheme="majorHAnsi" w:hAnsiTheme="majorHAnsi" w:cstheme="majorHAnsi"/>
          <w:b/>
          <w:sz w:val="24"/>
          <w:szCs w:val="24"/>
        </w:rPr>
        <w:t xml:space="preserve">Bước </w:t>
      </w:r>
      <w:r>
        <w:rPr>
          <w:rFonts w:asciiTheme="majorHAnsi" w:hAnsiTheme="majorHAnsi" w:cstheme="majorHAnsi"/>
          <w:b/>
          <w:sz w:val="24"/>
          <w:szCs w:val="24"/>
        </w:rPr>
        <w:t>1</w:t>
      </w:r>
      <w:r w:rsidRPr="002431CB">
        <w:rPr>
          <w:rFonts w:asciiTheme="majorHAnsi" w:hAnsiTheme="majorHAnsi" w:cstheme="majorHAnsi"/>
          <w:b/>
          <w:sz w:val="24"/>
          <w:szCs w:val="24"/>
        </w:rPr>
        <w:t>:</w:t>
      </w:r>
      <w:r w:rsidRPr="002431CB">
        <w:rPr>
          <w:rFonts w:asciiTheme="majorHAnsi" w:hAnsiTheme="majorHAnsi" w:cstheme="majorHAnsi"/>
          <w:sz w:val="24"/>
          <w:szCs w:val="24"/>
        </w:rPr>
        <w:t xml:space="preserve"> Trên màn hình chi tiết thông tin giao dịch</w:t>
      </w:r>
      <w:r w:rsidR="00B96560">
        <w:rPr>
          <w:rFonts w:asciiTheme="majorHAnsi" w:hAnsiTheme="majorHAnsi" w:cstheme="majorHAnsi"/>
          <w:sz w:val="24"/>
          <w:szCs w:val="24"/>
        </w:rPr>
        <w:t xml:space="preserve"> chờ duyệt nóng</w:t>
      </w:r>
      <w:r w:rsidRPr="002431CB">
        <w:rPr>
          <w:rFonts w:asciiTheme="majorHAnsi" w:hAnsiTheme="majorHAnsi" w:cstheme="majorHAnsi"/>
          <w:sz w:val="24"/>
          <w:szCs w:val="24"/>
        </w:rPr>
        <w:t xml:space="preserve">, nhấn chọn </w:t>
      </w:r>
      <w:r>
        <w:rPr>
          <w:rFonts w:asciiTheme="majorHAnsi" w:hAnsiTheme="majorHAnsi" w:cstheme="majorHAnsi"/>
          <w:sz w:val="24"/>
          <w:szCs w:val="24"/>
        </w:rPr>
        <w:t>nút</w:t>
      </w:r>
      <w:r w:rsidRPr="002431CB">
        <w:rPr>
          <w:rFonts w:asciiTheme="majorHAnsi" w:hAnsiTheme="majorHAnsi" w:cstheme="majorHAnsi"/>
          <w:sz w:val="24"/>
          <w:szCs w:val="24"/>
        </w:rPr>
        <w:t xml:space="preserve"> “</w:t>
      </w:r>
      <w:r>
        <w:rPr>
          <w:rFonts w:asciiTheme="majorHAnsi" w:hAnsiTheme="majorHAnsi" w:cstheme="majorHAnsi"/>
          <w:bCs/>
          <w:sz w:val="24"/>
          <w:szCs w:val="24"/>
        </w:rPr>
        <w:t>Từ chối</w:t>
      </w:r>
      <w:r w:rsidRPr="002431CB">
        <w:rPr>
          <w:rFonts w:asciiTheme="majorHAnsi" w:hAnsiTheme="majorHAnsi" w:cstheme="majorHAnsi"/>
          <w:b/>
          <w:sz w:val="24"/>
          <w:szCs w:val="24"/>
        </w:rPr>
        <w:t xml:space="preserve">” </w:t>
      </w:r>
      <w:r w:rsidRPr="002431CB">
        <w:rPr>
          <w:rFonts w:asciiTheme="majorHAnsi" w:hAnsiTheme="majorHAnsi" w:cstheme="majorHAnsi"/>
          <w:sz w:val="24"/>
          <w:szCs w:val="24"/>
        </w:rPr>
        <w:t xml:space="preserve">để thực hiện </w:t>
      </w:r>
      <w:r>
        <w:rPr>
          <w:rFonts w:asciiTheme="majorHAnsi" w:hAnsiTheme="majorHAnsi" w:cstheme="majorHAnsi"/>
          <w:sz w:val="24"/>
          <w:szCs w:val="24"/>
        </w:rPr>
        <w:t xml:space="preserve">từ chối </w:t>
      </w:r>
      <w:r w:rsidRPr="002431CB">
        <w:rPr>
          <w:rFonts w:asciiTheme="majorHAnsi" w:hAnsiTheme="majorHAnsi" w:cstheme="majorHAnsi"/>
          <w:sz w:val="24"/>
          <w:szCs w:val="24"/>
        </w:rPr>
        <w:t>duyệt giao dịch.</w:t>
      </w:r>
    </w:p>
    <w:p w14:paraId="3C050476" w14:textId="3ED9DC1C" w:rsidR="00B02A4B" w:rsidRPr="002431CB" w:rsidRDefault="00B02A4B" w:rsidP="00B02A4B">
      <w:pPr>
        <w:pStyle w:val="BodyText"/>
        <w:ind w:left="720"/>
        <w:rPr>
          <w:rFonts w:asciiTheme="majorHAnsi" w:hAnsiTheme="majorHAnsi" w:cstheme="majorHAnsi"/>
          <w:sz w:val="24"/>
          <w:szCs w:val="24"/>
        </w:rPr>
      </w:pPr>
      <w:r w:rsidRPr="002431CB">
        <w:rPr>
          <w:rFonts w:asciiTheme="majorHAnsi" w:hAnsiTheme="majorHAnsi" w:cstheme="majorHAnsi"/>
          <w:b/>
          <w:sz w:val="24"/>
          <w:szCs w:val="24"/>
        </w:rPr>
        <w:t xml:space="preserve">Bước </w:t>
      </w:r>
      <w:r>
        <w:rPr>
          <w:rFonts w:asciiTheme="majorHAnsi" w:hAnsiTheme="majorHAnsi" w:cstheme="majorHAnsi"/>
          <w:b/>
          <w:sz w:val="24"/>
          <w:szCs w:val="24"/>
        </w:rPr>
        <w:t>2</w:t>
      </w:r>
      <w:r w:rsidRPr="002431CB">
        <w:rPr>
          <w:rFonts w:asciiTheme="majorHAnsi" w:hAnsiTheme="majorHAnsi" w:cstheme="majorHAnsi"/>
          <w:b/>
          <w:sz w:val="24"/>
          <w:szCs w:val="24"/>
        </w:rPr>
        <w:t xml:space="preserve">: </w:t>
      </w:r>
      <w:r w:rsidRPr="002431CB">
        <w:rPr>
          <w:rFonts w:asciiTheme="majorHAnsi" w:hAnsiTheme="majorHAnsi" w:cstheme="majorHAnsi"/>
          <w:sz w:val="24"/>
          <w:szCs w:val="24"/>
        </w:rPr>
        <w:t xml:space="preserve">Trên màn hình hiển thị popup xác nhận </w:t>
      </w:r>
      <w:r>
        <w:rPr>
          <w:rFonts w:asciiTheme="majorHAnsi" w:hAnsiTheme="majorHAnsi" w:cstheme="majorHAnsi"/>
          <w:sz w:val="24"/>
          <w:szCs w:val="24"/>
        </w:rPr>
        <w:t xml:space="preserve">từ chối </w:t>
      </w:r>
      <w:r w:rsidRPr="002431CB">
        <w:rPr>
          <w:rFonts w:asciiTheme="majorHAnsi" w:hAnsiTheme="majorHAnsi" w:cstheme="majorHAnsi"/>
          <w:sz w:val="24"/>
          <w:szCs w:val="24"/>
        </w:rPr>
        <w:t>duyệt giao dịch:</w:t>
      </w:r>
      <w:r>
        <w:rPr>
          <w:rFonts w:asciiTheme="majorHAnsi" w:hAnsiTheme="majorHAnsi" w:cstheme="majorHAnsi"/>
          <w:sz w:val="24"/>
          <w:szCs w:val="24"/>
        </w:rPr>
        <w:t xml:space="preserve"> nhập nội dung ghi chú lý do từ chối</w:t>
      </w:r>
      <w:r w:rsidR="0062390A">
        <w:rPr>
          <w:rFonts w:asciiTheme="majorHAnsi" w:hAnsiTheme="majorHAnsi" w:cstheme="majorHAnsi"/>
          <w:sz w:val="24"/>
          <w:szCs w:val="24"/>
        </w:rPr>
        <w:t xml:space="preserve"> và m</w:t>
      </w:r>
      <w:r w:rsidR="00EA250D">
        <w:rPr>
          <w:rFonts w:asciiTheme="majorHAnsi" w:hAnsiTheme="majorHAnsi" w:cstheme="majorHAnsi"/>
          <w:sz w:val="24"/>
          <w:szCs w:val="24"/>
        </w:rPr>
        <w:t>ật khẩu xác nhận</w:t>
      </w:r>
      <w:r>
        <w:rPr>
          <w:rFonts w:asciiTheme="majorHAnsi" w:hAnsiTheme="majorHAnsi" w:cstheme="majorHAnsi"/>
          <w:sz w:val="24"/>
          <w:szCs w:val="24"/>
        </w:rPr>
        <w:t>:</w:t>
      </w:r>
    </w:p>
    <w:p w14:paraId="27890A32" w14:textId="77327718" w:rsidR="00B02A4B" w:rsidRPr="002431CB" w:rsidRDefault="00B02A4B" w:rsidP="00E74B40">
      <w:pPr>
        <w:pStyle w:val="BodyText"/>
        <w:numPr>
          <w:ilvl w:val="1"/>
          <w:numId w:val="39"/>
        </w:numPr>
        <w:spacing w:after="240" w:line="240" w:lineRule="atLeast"/>
        <w:rPr>
          <w:rFonts w:asciiTheme="majorHAnsi" w:hAnsiTheme="majorHAnsi" w:cstheme="majorHAnsi"/>
          <w:b/>
          <w:sz w:val="24"/>
          <w:szCs w:val="24"/>
        </w:rPr>
      </w:pPr>
      <w:r w:rsidRPr="002431CB">
        <w:rPr>
          <w:rFonts w:asciiTheme="majorHAnsi" w:hAnsiTheme="majorHAnsi" w:cstheme="majorHAnsi"/>
          <w:sz w:val="24"/>
          <w:szCs w:val="24"/>
        </w:rPr>
        <w:t>Nhấn chọn nút “</w:t>
      </w:r>
      <w:r w:rsidR="00134A50">
        <w:rPr>
          <w:rFonts w:asciiTheme="majorHAnsi" w:hAnsiTheme="majorHAnsi" w:cstheme="majorHAnsi"/>
          <w:sz w:val="24"/>
          <w:szCs w:val="24"/>
        </w:rPr>
        <w:t>Xác nhận</w:t>
      </w:r>
      <w:r w:rsidRPr="002431CB">
        <w:rPr>
          <w:rFonts w:asciiTheme="majorHAnsi" w:hAnsiTheme="majorHAnsi" w:cstheme="majorHAnsi"/>
          <w:sz w:val="24"/>
          <w:szCs w:val="24"/>
        </w:rPr>
        <w:t xml:space="preserve">” để thực hiện xác nhận (đồng ý) </w:t>
      </w:r>
      <w:r>
        <w:rPr>
          <w:rFonts w:asciiTheme="majorHAnsi" w:hAnsiTheme="majorHAnsi" w:cstheme="majorHAnsi"/>
          <w:sz w:val="24"/>
          <w:szCs w:val="24"/>
        </w:rPr>
        <w:t xml:space="preserve">từ chối </w:t>
      </w:r>
      <w:r w:rsidRPr="002431CB">
        <w:rPr>
          <w:rFonts w:asciiTheme="majorHAnsi" w:hAnsiTheme="majorHAnsi" w:cstheme="majorHAnsi"/>
          <w:sz w:val="24"/>
          <w:szCs w:val="24"/>
        </w:rPr>
        <w:t xml:space="preserve">duyệt giao dịch. </w:t>
      </w:r>
    </w:p>
    <w:p w14:paraId="4F58E625" w14:textId="77777777" w:rsidR="00B02A4B" w:rsidRDefault="00B02A4B" w:rsidP="00E74B40">
      <w:pPr>
        <w:pStyle w:val="BodyText"/>
        <w:numPr>
          <w:ilvl w:val="1"/>
          <w:numId w:val="39"/>
        </w:numPr>
        <w:spacing w:after="240" w:line="240" w:lineRule="atLeast"/>
        <w:rPr>
          <w:bCs/>
          <w:sz w:val="24"/>
          <w:szCs w:val="24"/>
        </w:rPr>
      </w:pPr>
      <w:r w:rsidRPr="002431CB">
        <w:rPr>
          <w:rFonts w:asciiTheme="majorHAnsi" w:hAnsiTheme="majorHAnsi" w:cstheme="majorHAnsi"/>
          <w:sz w:val="24"/>
          <w:szCs w:val="24"/>
        </w:rPr>
        <w:t xml:space="preserve">Nhấn chọn nút “Hủy” để hủy bỏ xác nhận (không đồng ý) </w:t>
      </w:r>
      <w:r>
        <w:rPr>
          <w:rFonts w:asciiTheme="majorHAnsi" w:hAnsiTheme="majorHAnsi" w:cstheme="majorHAnsi"/>
          <w:sz w:val="24"/>
          <w:szCs w:val="24"/>
        </w:rPr>
        <w:t xml:space="preserve">từ chối </w:t>
      </w:r>
      <w:r w:rsidRPr="002431CB">
        <w:rPr>
          <w:rFonts w:asciiTheme="majorHAnsi" w:hAnsiTheme="majorHAnsi" w:cstheme="majorHAnsi"/>
          <w:sz w:val="24"/>
          <w:szCs w:val="24"/>
        </w:rPr>
        <w:t>duyệt giao dịch.</w:t>
      </w:r>
    </w:p>
    <w:p w14:paraId="7CAE5969" w14:textId="77777777" w:rsidR="00B02A4B" w:rsidRDefault="00B02A4B" w:rsidP="00B02A4B">
      <w:pPr>
        <w:pStyle w:val="BodyText"/>
        <w:tabs>
          <w:tab w:val="left" w:pos="851"/>
        </w:tabs>
        <w:ind w:left="567"/>
        <w:rPr>
          <w:b/>
          <w:sz w:val="24"/>
          <w:szCs w:val="24"/>
        </w:rPr>
      </w:pPr>
      <w:r w:rsidRPr="00072505">
        <w:rPr>
          <w:b/>
          <w:sz w:val="24"/>
          <w:szCs w:val="24"/>
        </w:rPr>
        <w:t>Điều kiện kết thúc nghiệp vụ:</w:t>
      </w:r>
    </w:p>
    <w:p w14:paraId="47A8FDDE" w14:textId="77777777" w:rsidR="00B02A4B" w:rsidRDefault="00B02A4B" w:rsidP="00B02A4B">
      <w:pPr>
        <w:pStyle w:val="BodyText"/>
        <w:ind w:left="720"/>
        <w:rPr>
          <w:rFonts w:asciiTheme="majorHAnsi" w:hAnsiTheme="majorHAnsi" w:cstheme="majorHAnsi"/>
          <w:b/>
          <w:sz w:val="24"/>
          <w:szCs w:val="24"/>
        </w:rPr>
      </w:pPr>
      <w:r>
        <w:rPr>
          <w:rFonts w:asciiTheme="majorHAnsi" w:hAnsiTheme="majorHAnsi" w:cstheme="majorHAnsi"/>
          <w:b/>
          <w:sz w:val="24"/>
          <w:szCs w:val="24"/>
        </w:rPr>
        <w:t>Duyệt:</w:t>
      </w:r>
    </w:p>
    <w:p w14:paraId="391FF6B4" w14:textId="6E9888AE" w:rsidR="00B02A4B" w:rsidRPr="002431CB" w:rsidRDefault="00B02A4B" w:rsidP="00E74B40">
      <w:pPr>
        <w:pStyle w:val="BodyText"/>
        <w:numPr>
          <w:ilvl w:val="1"/>
          <w:numId w:val="39"/>
        </w:numPr>
        <w:spacing w:after="240" w:line="240" w:lineRule="atLeast"/>
        <w:rPr>
          <w:rFonts w:asciiTheme="majorHAnsi" w:hAnsiTheme="majorHAnsi" w:cstheme="majorHAnsi"/>
          <w:sz w:val="24"/>
          <w:szCs w:val="24"/>
        </w:rPr>
      </w:pPr>
      <w:r w:rsidRPr="002431CB">
        <w:rPr>
          <w:rFonts w:asciiTheme="majorHAnsi" w:hAnsiTheme="majorHAnsi" w:cstheme="majorHAnsi"/>
          <w:sz w:val="24"/>
          <w:szCs w:val="24"/>
        </w:rPr>
        <w:t xml:space="preserve">Nếu nhấn chọn </w:t>
      </w:r>
      <w:r>
        <w:rPr>
          <w:rFonts w:asciiTheme="majorHAnsi" w:hAnsiTheme="majorHAnsi" w:cstheme="majorHAnsi"/>
          <w:sz w:val="24"/>
          <w:szCs w:val="24"/>
        </w:rPr>
        <w:t>nút</w:t>
      </w:r>
      <w:r w:rsidRPr="002431CB">
        <w:rPr>
          <w:rFonts w:asciiTheme="majorHAnsi" w:hAnsiTheme="majorHAnsi" w:cstheme="majorHAnsi"/>
          <w:sz w:val="24"/>
          <w:szCs w:val="24"/>
        </w:rPr>
        <w:t xml:space="preserve"> “</w:t>
      </w:r>
      <w:r w:rsidR="00134A50">
        <w:rPr>
          <w:rFonts w:asciiTheme="majorHAnsi" w:hAnsiTheme="majorHAnsi" w:cstheme="majorHAnsi"/>
          <w:sz w:val="24"/>
          <w:szCs w:val="24"/>
        </w:rPr>
        <w:t>Xác nhận</w:t>
      </w:r>
      <w:r w:rsidRPr="002431CB">
        <w:rPr>
          <w:rFonts w:asciiTheme="majorHAnsi" w:hAnsiTheme="majorHAnsi" w:cstheme="majorHAnsi"/>
          <w:sz w:val="24"/>
          <w:szCs w:val="24"/>
        </w:rPr>
        <w:t>” hệ thống thực hiện duyệt giao dịch thành công:</w:t>
      </w:r>
    </w:p>
    <w:p w14:paraId="1A48350E" w14:textId="77777777" w:rsidR="00B02A4B" w:rsidRPr="002431CB" w:rsidRDefault="00B02A4B" w:rsidP="00E74B40">
      <w:pPr>
        <w:pStyle w:val="BodyText"/>
        <w:numPr>
          <w:ilvl w:val="0"/>
          <w:numId w:val="41"/>
        </w:numPr>
        <w:spacing w:after="240" w:line="240" w:lineRule="atLeast"/>
        <w:rPr>
          <w:rFonts w:asciiTheme="majorHAnsi" w:hAnsiTheme="majorHAnsi" w:cstheme="majorHAnsi"/>
          <w:sz w:val="24"/>
          <w:szCs w:val="24"/>
        </w:rPr>
      </w:pPr>
      <w:r w:rsidRPr="002431CB">
        <w:rPr>
          <w:rFonts w:asciiTheme="majorHAnsi" w:hAnsiTheme="majorHAnsi" w:cstheme="majorHAnsi"/>
          <w:sz w:val="24"/>
          <w:szCs w:val="24"/>
        </w:rPr>
        <w:t>Hệ thống hiển thị thông báo thành công trên màn hình chi tiết giao dịch của kiểm soát viên và gửi thông báo hệ thống cho giao dịch viên.</w:t>
      </w:r>
    </w:p>
    <w:p w14:paraId="5F280F82" w14:textId="23F3188F" w:rsidR="00B02A4B" w:rsidRPr="002431CB" w:rsidRDefault="00B02A4B" w:rsidP="00E74B40">
      <w:pPr>
        <w:pStyle w:val="BodyText"/>
        <w:numPr>
          <w:ilvl w:val="0"/>
          <w:numId w:val="41"/>
        </w:numPr>
        <w:spacing w:after="240" w:line="240" w:lineRule="atLeast"/>
        <w:rPr>
          <w:rFonts w:asciiTheme="majorHAnsi" w:hAnsiTheme="majorHAnsi" w:cstheme="majorHAnsi"/>
          <w:sz w:val="24"/>
          <w:szCs w:val="24"/>
        </w:rPr>
      </w:pPr>
      <w:r w:rsidRPr="002431CB">
        <w:rPr>
          <w:rFonts w:asciiTheme="majorHAnsi" w:hAnsiTheme="majorHAnsi" w:cstheme="majorHAnsi"/>
          <w:sz w:val="24"/>
          <w:szCs w:val="24"/>
        </w:rPr>
        <w:t>Giao dịch chuyển sang trạng thái “Đã duyệt” và hiển thị trên danh sách “</w:t>
      </w:r>
      <w:r w:rsidR="0061094E">
        <w:rPr>
          <w:rFonts w:asciiTheme="majorHAnsi" w:hAnsiTheme="majorHAnsi" w:cstheme="majorHAnsi"/>
          <w:sz w:val="24"/>
          <w:szCs w:val="24"/>
        </w:rPr>
        <w:t xml:space="preserve">Quản lý </w:t>
      </w:r>
      <w:ins w:id="4401" w:author="Nguyen Duc Anh" w:date="2025-09-27T09:49:00Z">
        <w:r w:rsidR="00E60D68">
          <w:rPr>
            <w:rFonts w:asciiTheme="majorHAnsi" w:hAnsiTheme="majorHAnsi" w:cstheme="majorHAnsi"/>
            <w:sz w:val="24"/>
            <w:szCs w:val="24"/>
          </w:rPr>
          <w:t>mua</w:t>
        </w:r>
      </w:ins>
      <w:del w:id="4402" w:author="Nguyen Duc Anh" w:date="2025-09-27T09:49:00Z">
        <w:r w:rsidR="00DC4CE4" w:rsidDel="00E60D68">
          <w:rPr>
            <w:rFonts w:asciiTheme="majorHAnsi" w:hAnsiTheme="majorHAnsi" w:cstheme="majorHAnsi"/>
            <w:sz w:val="24"/>
            <w:szCs w:val="24"/>
          </w:rPr>
          <w:delText>bán</w:delText>
        </w:r>
      </w:del>
      <w:r w:rsidR="0061094E">
        <w:rPr>
          <w:rFonts w:asciiTheme="majorHAnsi" w:hAnsiTheme="majorHAnsi" w:cstheme="majorHAnsi"/>
          <w:sz w:val="24"/>
          <w:szCs w:val="24"/>
        </w:rPr>
        <w:t xml:space="preserve"> bán ngoại tệ</w:t>
      </w:r>
      <w:r w:rsidRPr="002431CB">
        <w:rPr>
          <w:rFonts w:asciiTheme="majorHAnsi" w:hAnsiTheme="majorHAnsi" w:cstheme="majorHAnsi"/>
          <w:sz w:val="24"/>
          <w:szCs w:val="24"/>
        </w:rPr>
        <w:t>”.</w:t>
      </w:r>
    </w:p>
    <w:p w14:paraId="1EE7DBA0" w14:textId="77777777" w:rsidR="00B02A4B" w:rsidRDefault="00B02A4B" w:rsidP="00E74B40">
      <w:pPr>
        <w:pStyle w:val="BodyText"/>
        <w:numPr>
          <w:ilvl w:val="0"/>
          <w:numId w:val="41"/>
        </w:numPr>
        <w:spacing w:after="240" w:line="240" w:lineRule="atLeast"/>
        <w:rPr>
          <w:rFonts w:asciiTheme="majorHAnsi" w:hAnsiTheme="majorHAnsi" w:cstheme="majorHAnsi"/>
          <w:sz w:val="24"/>
          <w:szCs w:val="24"/>
        </w:rPr>
      </w:pPr>
      <w:r>
        <w:rPr>
          <w:rFonts w:asciiTheme="majorHAnsi" w:hAnsiTheme="majorHAnsi" w:cstheme="majorHAnsi"/>
          <w:sz w:val="24"/>
          <w:szCs w:val="24"/>
        </w:rPr>
        <w:lastRenderedPageBreak/>
        <w:t>Giao dịch được gửi đi để thực hiện hạch toán.</w:t>
      </w:r>
    </w:p>
    <w:p w14:paraId="3FE14418" w14:textId="326484CE" w:rsidR="00B02A4B" w:rsidRPr="002431CB" w:rsidRDefault="00B02A4B" w:rsidP="00E74B40">
      <w:pPr>
        <w:pStyle w:val="BodyText"/>
        <w:numPr>
          <w:ilvl w:val="0"/>
          <w:numId w:val="41"/>
        </w:numPr>
        <w:spacing w:after="240" w:line="240" w:lineRule="atLeast"/>
        <w:rPr>
          <w:rFonts w:asciiTheme="majorHAnsi" w:hAnsiTheme="majorHAnsi" w:cstheme="majorHAnsi"/>
          <w:sz w:val="24"/>
          <w:szCs w:val="24"/>
        </w:rPr>
      </w:pPr>
      <w:r>
        <w:rPr>
          <w:rFonts w:asciiTheme="majorHAnsi" w:hAnsiTheme="majorHAnsi" w:cstheme="majorHAnsi"/>
          <w:sz w:val="24"/>
          <w:szCs w:val="24"/>
        </w:rPr>
        <w:t>Thoát khỏi màn hình duyệt nóng của Kiểm soát viên</w:t>
      </w:r>
      <w:r w:rsidR="0061094E">
        <w:rPr>
          <w:rFonts w:asciiTheme="majorHAnsi" w:hAnsiTheme="majorHAnsi" w:cstheme="majorHAnsi"/>
          <w:sz w:val="24"/>
          <w:szCs w:val="24"/>
        </w:rPr>
        <w:t xml:space="preserve"> và Giao dịch viên</w:t>
      </w:r>
      <w:r>
        <w:rPr>
          <w:rFonts w:asciiTheme="majorHAnsi" w:hAnsiTheme="majorHAnsi" w:cstheme="majorHAnsi"/>
          <w:sz w:val="24"/>
          <w:szCs w:val="24"/>
        </w:rPr>
        <w:t>.</w:t>
      </w:r>
    </w:p>
    <w:p w14:paraId="3FFE24AF" w14:textId="55393269" w:rsidR="00B02A4B" w:rsidRPr="002431CB" w:rsidRDefault="00B02A4B" w:rsidP="00E74B40">
      <w:pPr>
        <w:pStyle w:val="BodyText"/>
        <w:numPr>
          <w:ilvl w:val="1"/>
          <w:numId w:val="39"/>
        </w:numPr>
        <w:spacing w:after="240" w:line="240" w:lineRule="atLeast"/>
        <w:rPr>
          <w:rFonts w:asciiTheme="majorHAnsi" w:hAnsiTheme="majorHAnsi" w:cstheme="majorHAnsi"/>
          <w:sz w:val="24"/>
          <w:szCs w:val="24"/>
        </w:rPr>
      </w:pPr>
      <w:r w:rsidRPr="002431CB">
        <w:rPr>
          <w:rFonts w:asciiTheme="majorHAnsi" w:hAnsiTheme="majorHAnsi" w:cstheme="majorHAnsi"/>
          <w:sz w:val="24"/>
          <w:szCs w:val="24"/>
        </w:rPr>
        <w:t xml:space="preserve">Nếu nhấn chọn </w:t>
      </w:r>
      <w:r>
        <w:rPr>
          <w:rFonts w:asciiTheme="majorHAnsi" w:hAnsiTheme="majorHAnsi" w:cstheme="majorHAnsi"/>
          <w:sz w:val="24"/>
          <w:szCs w:val="24"/>
        </w:rPr>
        <w:t xml:space="preserve">nút </w:t>
      </w:r>
      <w:r w:rsidRPr="002431CB">
        <w:rPr>
          <w:rFonts w:asciiTheme="majorHAnsi" w:hAnsiTheme="majorHAnsi" w:cstheme="majorHAnsi"/>
          <w:sz w:val="24"/>
          <w:szCs w:val="24"/>
        </w:rPr>
        <w:t>“</w:t>
      </w:r>
      <w:r w:rsidR="00134A50">
        <w:rPr>
          <w:rFonts w:asciiTheme="majorHAnsi" w:hAnsiTheme="majorHAnsi" w:cstheme="majorHAnsi"/>
          <w:sz w:val="24"/>
          <w:szCs w:val="24"/>
        </w:rPr>
        <w:t>Xác nhận</w:t>
      </w:r>
      <w:r w:rsidRPr="002431CB">
        <w:rPr>
          <w:rFonts w:asciiTheme="majorHAnsi" w:hAnsiTheme="majorHAnsi" w:cstheme="majorHAnsi"/>
          <w:sz w:val="24"/>
          <w:szCs w:val="24"/>
        </w:rPr>
        <w:t>” hệ thống thực hiện duyệt giao dịch thất bại:</w:t>
      </w:r>
    </w:p>
    <w:p w14:paraId="13D230DB" w14:textId="77777777" w:rsidR="00B02A4B" w:rsidRPr="002431CB" w:rsidRDefault="00B02A4B" w:rsidP="00E74B40">
      <w:pPr>
        <w:pStyle w:val="BodyText"/>
        <w:numPr>
          <w:ilvl w:val="0"/>
          <w:numId w:val="41"/>
        </w:numPr>
        <w:spacing w:after="240" w:line="240" w:lineRule="atLeast"/>
        <w:rPr>
          <w:rFonts w:asciiTheme="majorHAnsi" w:hAnsiTheme="majorHAnsi" w:cstheme="majorHAnsi"/>
          <w:sz w:val="24"/>
          <w:szCs w:val="24"/>
        </w:rPr>
      </w:pPr>
      <w:r w:rsidRPr="002431CB">
        <w:rPr>
          <w:rFonts w:asciiTheme="majorHAnsi" w:hAnsiTheme="majorHAnsi" w:cstheme="majorHAnsi"/>
          <w:sz w:val="24"/>
          <w:szCs w:val="24"/>
        </w:rPr>
        <w:t>Hệ thống hiển thị cảnh báo lỗi hoặc nguyên nhân chặn duyệt giao dịch.</w:t>
      </w:r>
    </w:p>
    <w:p w14:paraId="01A90EE4" w14:textId="77777777" w:rsidR="00B02A4B" w:rsidRPr="00EB2909" w:rsidRDefault="00B02A4B" w:rsidP="00E74B40">
      <w:pPr>
        <w:pStyle w:val="BodyText"/>
        <w:numPr>
          <w:ilvl w:val="0"/>
          <w:numId w:val="41"/>
        </w:numPr>
        <w:spacing w:after="240" w:line="240" w:lineRule="atLeast"/>
        <w:rPr>
          <w:rFonts w:asciiTheme="majorHAnsi" w:hAnsiTheme="majorHAnsi" w:cstheme="majorHAnsi"/>
          <w:b/>
          <w:bCs/>
          <w:sz w:val="24"/>
          <w:szCs w:val="24"/>
        </w:rPr>
      </w:pPr>
      <w:r w:rsidRPr="002431CB">
        <w:rPr>
          <w:rFonts w:asciiTheme="majorHAnsi" w:hAnsiTheme="majorHAnsi" w:cstheme="majorHAnsi"/>
          <w:sz w:val="24"/>
          <w:szCs w:val="24"/>
        </w:rPr>
        <w:t>Hệ thống tự động quay lại màn hình thông tin chi tiết giao dịch</w:t>
      </w:r>
      <w:r>
        <w:rPr>
          <w:rFonts w:asciiTheme="majorHAnsi" w:hAnsiTheme="majorHAnsi" w:cstheme="majorHAnsi"/>
          <w:sz w:val="24"/>
          <w:szCs w:val="24"/>
        </w:rPr>
        <w:t xml:space="preserve"> dạng duyệt nóng của Kiểm soát viên</w:t>
      </w:r>
      <w:r w:rsidRPr="002431CB">
        <w:rPr>
          <w:rFonts w:asciiTheme="majorHAnsi" w:hAnsiTheme="majorHAnsi" w:cstheme="majorHAnsi"/>
          <w:sz w:val="24"/>
          <w:szCs w:val="24"/>
        </w:rPr>
        <w:t xml:space="preserve"> và giữ nguyên ở trạng thái ban đầu “Chờ duyệt”.</w:t>
      </w:r>
    </w:p>
    <w:p w14:paraId="4DACDF53" w14:textId="77777777" w:rsidR="00B02A4B" w:rsidRPr="008F0061" w:rsidRDefault="00B02A4B" w:rsidP="00B02A4B">
      <w:pPr>
        <w:pStyle w:val="BodyText"/>
        <w:tabs>
          <w:tab w:val="left" w:pos="851"/>
        </w:tabs>
        <w:ind w:left="567"/>
        <w:rPr>
          <w:b/>
          <w:sz w:val="24"/>
          <w:szCs w:val="24"/>
        </w:rPr>
      </w:pPr>
      <w:r w:rsidRPr="008F0061">
        <w:rPr>
          <w:b/>
          <w:sz w:val="24"/>
          <w:szCs w:val="24"/>
        </w:rPr>
        <w:t>Từ chối:</w:t>
      </w:r>
    </w:p>
    <w:p w14:paraId="7C004A38" w14:textId="3F1C2F8F" w:rsidR="00B02A4B" w:rsidRPr="002431CB" w:rsidRDefault="00B02A4B" w:rsidP="00E74B40">
      <w:pPr>
        <w:pStyle w:val="BodyText"/>
        <w:numPr>
          <w:ilvl w:val="1"/>
          <w:numId w:val="39"/>
        </w:numPr>
        <w:spacing w:after="240" w:line="240" w:lineRule="atLeast"/>
        <w:rPr>
          <w:rFonts w:asciiTheme="majorHAnsi" w:hAnsiTheme="majorHAnsi" w:cstheme="majorHAnsi"/>
          <w:sz w:val="24"/>
          <w:szCs w:val="24"/>
        </w:rPr>
      </w:pPr>
      <w:r w:rsidRPr="002431CB">
        <w:rPr>
          <w:rFonts w:asciiTheme="majorHAnsi" w:hAnsiTheme="majorHAnsi" w:cstheme="majorHAnsi"/>
          <w:sz w:val="24"/>
          <w:szCs w:val="24"/>
        </w:rPr>
        <w:t xml:space="preserve">Nếu nhấn chọn </w:t>
      </w:r>
      <w:r>
        <w:rPr>
          <w:rFonts w:asciiTheme="majorHAnsi" w:hAnsiTheme="majorHAnsi" w:cstheme="majorHAnsi"/>
          <w:sz w:val="24"/>
          <w:szCs w:val="24"/>
        </w:rPr>
        <w:t>nút</w:t>
      </w:r>
      <w:r w:rsidRPr="002431CB">
        <w:rPr>
          <w:rFonts w:asciiTheme="majorHAnsi" w:hAnsiTheme="majorHAnsi" w:cstheme="majorHAnsi"/>
          <w:sz w:val="24"/>
          <w:szCs w:val="24"/>
        </w:rPr>
        <w:t xml:space="preserve"> “</w:t>
      </w:r>
      <w:r w:rsidR="00452D38">
        <w:rPr>
          <w:rFonts w:asciiTheme="majorHAnsi" w:hAnsiTheme="majorHAnsi" w:cstheme="majorHAnsi"/>
          <w:sz w:val="24"/>
          <w:szCs w:val="24"/>
        </w:rPr>
        <w:t>Xác nhận</w:t>
      </w:r>
      <w:r w:rsidRPr="002431CB">
        <w:rPr>
          <w:rFonts w:asciiTheme="majorHAnsi" w:hAnsiTheme="majorHAnsi" w:cstheme="majorHAnsi"/>
          <w:sz w:val="24"/>
          <w:szCs w:val="24"/>
        </w:rPr>
        <w:t>” hệ thống thực hiện từ chối giao dịch thành công:</w:t>
      </w:r>
    </w:p>
    <w:p w14:paraId="322C2E32" w14:textId="77777777" w:rsidR="00B02A4B" w:rsidRPr="002431CB" w:rsidRDefault="00B02A4B" w:rsidP="00E74B40">
      <w:pPr>
        <w:pStyle w:val="BodyText"/>
        <w:numPr>
          <w:ilvl w:val="0"/>
          <w:numId w:val="41"/>
        </w:numPr>
        <w:spacing w:after="240" w:line="240" w:lineRule="atLeast"/>
        <w:rPr>
          <w:rFonts w:asciiTheme="majorHAnsi" w:hAnsiTheme="majorHAnsi" w:cstheme="majorHAnsi"/>
          <w:sz w:val="24"/>
          <w:szCs w:val="24"/>
        </w:rPr>
      </w:pPr>
      <w:r w:rsidRPr="002431CB">
        <w:rPr>
          <w:rFonts w:asciiTheme="majorHAnsi" w:hAnsiTheme="majorHAnsi" w:cstheme="majorHAnsi"/>
          <w:sz w:val="24"/>
          <w:szCs w:val="24"/>
        </w:rPr>
        <w:t>Hệ thống hiển thị thông báo thành công trên màn hình chi tiết giao dịch của kiểm soát viên và gửi thông báo hệ thống cho giao dịch viên.</w:t>
      </w:r>
    </w:p>
    <w:p w14:paraId="63F504B6" w14:textId="6B7A472D" w:rsidR="00B02A4B" w:rsidRPr="002431CB" w:rsidRDefault="00B02A4B" w:rsidP="00E74B40">
      <w:pPr>
        <w:pStyle w:val="BodyText"/>
        <w:numPr>
          <w:ilvl w:val="0"/>
          <w:numId w:val="41"/>
        </w:numPr>
        <w:spacing w:after="240" w:line="240" w:lineRule="atLeast"/>
        <w:rPr>
          <w:rFonts w:asciiTheme="majorHAnsi" w:hAnsiTheme="majorHAnsi" w:cstheme="majorHAnsi"/>
          <w:sz w:val="24"/>
          <w:szCs w:val="24"/>
        </w:rPr>
      </w:pPr>
      <w:r w:rsidRPr="002431CB">
        <w:rPr>
          <w:rFonts w:asciiTheme="majorHAnsi" w:hAnsiTheme="majorHAnsi" w:cstheme="majorHAnsi"/>
          <w:sz w:val="24"/>
          <w:szCs w:val="24"/>
        </w:rPr>
        <w:t xml:space="preserve">Giao dịch chuyển </w:t>
      </w:r>
      <w:r>
        <w:rPr>
          <w:rFonts w:asciiTheme="majorHAnsi" w:hAnsiTheme="majorHAnsi" w:cstheme="majorHAnsi"/>
          <w:sz w:val="24"/>
          <w:szCs w:val="24"/>
        </w:rPr>
        <w:t>về</w:t>
      </w:r>
      <w:r w:rsidRPr="002431CB">
        <w:rPr>
          <w:rFonts w:asciiTheme="majorHAnsi" w:hAnsiTheme="majorHAnsi" w:cstheme="majorHAnsi"/>
          <w:sz w:val="24"/>
          <w:szCs w:val="24"/>
        </w:rPr>
        <w:t xml:space="preserve"> trạng thái </w:t>
      </w:r>
      <w:r w:rsidR="00A7689F">
        <w:rPr>
          <w:rFonts w:asciiTheme="majorHAnsi" w:hAnsiTheme="majorHAnsi" w:cstheme="majorHAnsi"/>
          <w:sz w:val="24"/>
          <w:szCs w:val="24"/>
        </w:rPr>
        <w:t>Đã từ chối để giao dịch viên tiếp tục xử lý</w:t>
      </w:r>
      <w:r w:rsidRPr="002431CB">
        <w:rPr>
          <w:rFonts w:asciiTheme="majorHAnsi" w:hAnsiTheme="majorHAnsi" w:cstheme="majorHAnsi"/>
          <w:sz w:val="24"/>
          <w:szCs w:val="24"/>
        </w:rPr>
        <w:t>.</w:t>
      </w:r>
    </w:p>
    <w:p w14:paraId="4A36FE37" w14:textId="64F3413D" w:rsidR="00B02A4B" w:rsidRPr="002431CB" w:rsidRDefault="00B02A4B" w:rsidP="00E74B40">
      <w:pPr>
        <w:pStyle w:val="BodyText"/>
        <w:numPr>
          <w:ilvl w:val="1"/>
          <w:numId w:val="39"/>
        </w:numPr>
        <w:spacing w:after="240" w:line="240" w:lineRule="atLeast"/>
        <w:rPr>
          <w:rFonts w:asciiTheme="majorHAnsi" w:hAnsiTheme="majorHAnsi" w:cstheme="majorHAnsi"/>
          <w:sz w:val="24"/>
          <w:szCs w:val="24"/>
        </w:rPr>
      </w:pPr>
      <w:r w:rsidRPr="002431CB">
        <w:rPr>
          <w:rFonts w:asciiTheme="majorHAnsi" w:hAnsiTheme="majorHAnsi" w:cstheme="majorHAnsi"/>
          <w:sz w:val="24"/>
          <w:szCs w:val="24"/>
        </w:rPr>
        <w:t xml:space="preserve">Nếu nhấn chọn </w:t>
      </w:r>
      <w:r>
        <w:rPr>
          <w:rFonts w:asciiTheme="majorHAnsi" w:hAnsiTheme="majorHAnsi" w:cstheme="majorHAnsi"/>
          <w:sz w:val="24"/>
          <w:szCs w:val="24"/>
        </w:rPr>
        <w:t>nút</w:t>
      </w:r>
      <w:r w:rsidRPr="002431CB">
        <w:rPr>
          <w:rFonts w:asciiTheme="majorHAnsi" w:hAnsiTheme="majorHAnsi" w:cstheme="majorHAnsi"/>
          <w:sz w:val="24"/>
          <w:szCs w:val="24"/>
        </w:rPr>
        <w:t xml:space="preserve"> “</w:t>
      </w:r>
      <w:r w:rsidR="00452D38">
        <w:rPr>
          <w:rFonts w:asciiTheme="majorHAnsi" w:hAnsiTheme="majorHAnsi" w:cstheme="majorHAnsi"/>
          <w:sz w:val="24"/>
          <w:szCs w:val="24"/>
        </w:rPr>
        <w:t>Xác nhận</w:t>
      </w:r>
      <w:r w:rsidRPr="002431CB">
        <w:rPr>
          <w:rFonts w:asciiTheme="majorHAnsi" w:hAnsiTheme="majorHAnsi" w:cstheme="majorHAnsi"/>
          <w:sz w:val="24"/>
          <w:szCs w:val="24"/>
        </w:rPr>
        <w:t>” hệ thống thực hiện từ chối giao dịch thất bại:</w:t>
      </w:r>
    </w:p>
    <w:p w14:paraId="3AC3707A" w14:textId="77777777" w:rsidR="00B02A4B" w:rsidRPr="002431CB" w:rsidRDefault="00B02A4B" w:rsidP="00E74B40">
      <w:pPr>
        <w:pStyle w:val="BodyText"/>
        <w:numPr>
          <w:ilvl w:val="0"/>
          <w:numId w:val="41"/>
        </w:numPr>
        <w:spacing w:after="240" w:line="240" w:lineRule="atLeast"/>
        <w:rPr>
          <w:rFonts w:asciiTheme="majorHAnsi" w:hAnsiTheme="majorHAnsi" w:cstheme="majorHAnsi"/>
          <w:sz w:val="24"/>
          <w:szCs w:val="24"/>
        </w:rPr>
      </w:pPr>
      <w:r w:rsidRPr="002431CB">
        <w:rPr>
          <w:rFonts w:asciiTheme="majorHAnsi" w:hAnsiTheme="majorHAnsi" w:cstheme="majorHAnsi"/>
          <w:sz w:val="24"/>
          <w:szCs w:val="24"/>
        </w:rPr>
        <w:t xml:space="preserve">Hệ thống hiển thị cảnh báo lỗi hoặc nguyên nhân chặn </w:t>
      </w:r>
      <w:r>
        <w:rPr>
          <w:rFonts w:asciiTheme="majorHAnsi" w:hAnsiTheme="majorHAnsi" w:cstheme="majorHAnsi"/>
          <w:sz w:val="24"/>
          <w:szCs w:val="24"/>
        </w:rPr>
        <w:t>từ chối</w:t>
      </w:r>
      <w:r w:rsidRPr="002431CB">
        <w:rPr>
          <w:rFonts w:asciiTheme="majorHAnsi" w:hAnsiTheme="majorHAnsi" w:cstheme="majorHAnsi"/>
          <w:sz w:val="24"/>
          <w:szCs w:val="24"/>
        </w:rPr>
        <w:t xml:space="preserve"> giao dịch.</w:t>
      </w:r>
    </w:p>
    <w:p w14:paraId="76BED2C1" w14:textId="77777777" w:rsidR="00B02A4B" w:rsidRDefault="00B02A4B" w:rsidP="00E74B40">
      <w:pPr>
        <w:pStyle w:val="BodyText"/>
        <w:numPr>
          <w:ilvl w:val="0"/>
          <w:numId w:val="41"/>
        </w:numPr>
        <w:spacing w:after="240" w:line="240" w:lineRule="atLeast"/>
        <w:rPr>
          <w:bCs/>
          <w:sz w:val="24"/>
          <w:szCs w:val="24"/>
        </w:rPr>
      </w:pPr>
      <w:r w:rsidRPr="002431CB">
        <w:rPr>
          <w:rFonts w:asciiTheme="majorHAnsi" w:hAnsiTheme="majorHAnsi" w:cstheme="majorHAnsi"/>
          <w:sz w:val="24"/>
          <w:szCs w:val="24"/>
        </w:rPr>
        <w:t>Hệ thống tự động quay lại màn hình thông tin chi tiết giao dịch</w:t>
      </w:r>
      <w:r>
        <w:rPr>
          <w:rFonts w:asciiTheme="majorHAnsi" w:hAnsiTheme="majorHAnsi" w:cstheme="majorHAnsi"/>
          <w:sz w:val="24"/>
          <w:szCs w:val="24"/>
        </w:rPr>
        <w:t xml:space="preserve"> dạng duyệt nóng của kiểm soát viên</w:t>
      </w:r>
      <w:r w:rsidRPr="002431CB">
        <w:rPr>
          <w:rFonts w:asciiTheme="majorHAnsi" w:hAnsiTheme="majorHAnsi" w:cstheme="majorHAnsi"/>
          <w:sz w:val="24"/>
          <w:szCs w:val="24"/>
        </w:rPr>
        <w:t xml:space="preserve"> và giữ nguyên ở trạng thái ban đầu “Chờ duyệt”.</w:t>
      </w:r>
    </w:p>
    <w:p w14:paraId="6782A9C1" w14:textId="77777777" w:rsidR="00B02A4B" w:rsidRPr="002107C9" w:rsidRDefault="00B02A4B" w:rsidP="00B02A4B">
      <w:pPr>
        <w:pStyle w:val="Heading4"/>
        <w:numPr>
          <w:ilvl w:val="3"/>
          <w:numId w:val="1"/>
        </w:numPr>
        <w:ind w:left="720" w:hanging="720"/>
        <w:rPr>
          <w:rFonts w:cstheme="majorHAnsi"/>
          <w:noProof/>
          <w:sz w:val="24"/>
          <w:szCs w:val="24"/>
        </w:rPr>
      </w:pPr>
      <w:bookmarkStart w:id="4403" w:name="_Toc202427870"/>
      <w:bookmarkStart w:id="4404" w:name="_Toc209883953"/>
      <w:r w:rsidRPr="002107C9">
        <w:rPr>
          <w:rFonts w:cstheme="majorHAnsi"/>
          <w:noProof/>
          <w:sz w:val="24"/>
          <w:szCs w:val="24"/>
        </w:rPr>
        <w:t>Màn hình tính năng</w:t>
      </w:r>
      <w:bookmarkEnd w:id="4403"/>
      <w:bookmarkEnd w:id="4404"/>
    </w:p>
    <w:p w14:paraId="1AB73479" w14:textId="6807C958" w:rsidR="00B02A4B" w:rsidRDefault="006C53B1" w:rsidP="00B02A4B">
      <w:pPr>
        <w:jc w:val="center"/>
        <w:rPr>
          <w:ins w:id="4405" w:author="Nguyen Duc Anh" w:date="2025-09-27T09:57:00Z"/>
          <w:rFonts w:ascii="Times New Roman" w:hAnsi="Times New Roman" w:cs="Times New Roman"/>
          <w:b/>
          <w:sz w:val="24"/>
          <w:szCs w:val="24"/>
        </w:rPr>
      </w:pPr>
      <w:del w:id="4406" w:author="Nguyen Duc Anh" w:date="2025-09-27T09:57:00Z">
        <w:r w:rsidDel="00293DA7">
          <w:rPr>
            <w:noProof/>
          </w:rPr>
          <w:drawing>
            <wp:inline distT="0" distB="0" distL="0" distR="0" wp14:anchorId="6E179443" wp14:editId="199D3DF1">
              <wp:extent cx="3341087" cy="7839986"/>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41087" cy="7839986"/>
                      </a:xfrm>
                      <a:prstGeom prst="rect">
                        <a:avLst/>
                      </a:prstGeom>
                      <a:noFill/>
                      <a:ln>
                        <a:noFill/>
                      </a:ln>
                    </pic:spPr>
                  </pic:pic>
                </a:graphicData>
              </a:graphic>
            </wp:inline>
          </w:drawing>
        </w:r>
      </w:del>
    </w:p>
    <w:p w14:paraId="0DC42CEF" w14:textId="59ED70E4" w:rsidR="00293DA7" w:rsidRPr="007B1229" w:rsidRDefault="007157BC" w:rsidP="00B02A4B">
      <w:pPr>
        <w:jc w:val="center"/>
        <w:rPr>
          <w:rFonts w:ascii="Times New Roman" w:hAnsi="Times New Roman" w:cs="Times New Roman"/>
          <w:b/>
          <w:sz w:val="24"/>
          <w:szCs w:val="24"/>
        </w:rPr>
      </w:pPr>
      <w:ins w:id="4407" w:author="Nguyen Duc Anh" w:date="2025-09-27T12:15:00Z">
        <w:r>
          <w:rPr>
            <w:noProof/>
          </w:rPr>
          <w:lastRenderedPageBreak/>
          <w:drawing>
            <wp:inline distT="0" distB="0" distL="0" distR="0" wp14:anchorId="1254A185" wp14:editId="7D97B8D8">
              <wp:extent cx="3423885" cy="8184524"/>
              <wp:effectExtent l="0" t="0" r="5715"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3885" cy="8184524"/>
                      </a:xfrm>
                      <a:prstGeom prst="rect">
                        <a:avLst/>
                      </a:prstGeom>
                      <a:noFill/>
                      <a:ln>
                        <a:noFill/>
                      </a:ln>
                    </pic:spPr>
                  </pic:pic>
                </a:graphicData>
              </a:graphic>
            </wp:inline>
          </w:drawing>
        </w:r>
      </w:ins>
    </w:p>
    <w:p w14:paraId="0164B3E4" w14:textId="189E8E99" w:rsidR="00B02A4B" w:rsidRPr="00172C8B" w:rsidRDefault="00B02A4B" w:rsidP="00B02A4B">
      <w:pPr>
        <w:jc w:val="center"/>
        <w:rPr>
          <w:rFonts w:ascii="Times New Roman" w:hAnsi="Times New Roman" w:cs="Times New Roman"/>
          <w:i/>
          <w:sz w:val="24"/>
          <w:szCs w:val="24"/>
        </w:rPr>
      </w:pPr>
      <w:r w:rsidRPr="00172C8B">
        <w:rPr>
          <w:rFonts w:ascii="Times New Roman" w:hAnsi="Times New Roman" w:cs="Times New Roman"/>
          <w:i/>
          <w:sz w:val="24"/>
          <w:szCs w:val="24"/>
        </w:rPr>
        <w:t xml:space="preserve">Hình  - Màn hình chi tiết giao dịch </w:t>
      </w:r>
      <w:r w:rsidR="006C53B1">
        <w:rPr>
          <w:rFonts w:ascii="Times New Roman" w:hAnsi="Times New Roman" w:cs="Times New Roman"/>
          <w:i/>
          <w:sz w:val="24"/>
          <w:szCs w:val="24"/>
        </w:rPr>
        <w:t xml:space="preserve">chờ duyệt nóng bên </w:t>
      </w:r>
      <w:commentRangeStart w:id="4408"/>
      <w:commentRangeStart w:id="4409"/>
      <w:r w:rsidR="006C53B1">
        <w:rPr>
          <w:rFonts w:ascii="Times New Roman" w:hAnsi="Times New Roman" w:cs="Times New Roman"/>
          <w:i/>
          <w:sz w:val="24"/>
          <w:szCs w:val="24"/>
        </w:rPr>
        <w:t>Kiểm</w:t>
      </w:r>
      <w:commentRangeEnd w:id="4408"/>
      <w:r w:rsidR="00EC79FF">
        <w:rPr>
          <w:rStyle w:val="CommentReference"/>
          <w:rFonts w:ascii="Times New Roman" w:eastAsia="Times New Roman" w:hAnsi="Times New Roman" w:cs="Times New Roman"/>
          <w:bCs/>
          <w:kern w:val="32"/>
        </w:rPr>
        <w:commentReference w:id="4408"/>
      </w:r>
      <w:commentRangeEnd w:id="4409"/>
      <w:r w:rsidR="00EC79FF">
        <w:rPr>
          <w:rStyle w:val="CommentReference"/>
          <w:rFonts w:ascii="Times New Roman" w:eastAsia="Times New Roman" w:hAnsi="Times New Roman" w:cs="Times New Roman"/>
          <w:bCs/>
          <w:kern w:val="32"/>
        </w:rPr>
        <w:commentReference w:id="4409"/>
      </w:r>
      <w:r w:rsidR="006C53B1">
        <w:rPr>
          <w:rFonts w:ascii="Times New Roman" w:hAnsi="Times New Roman" w:cs="Times New Roman"/>
          <w:i/>
          <w:sz w:val="24"/>
          <w:szCs w:val="24"/>
        </w:rPr>
        <w:t xml:space="preserve"> soát viên</w:t>
      </w:r>
    </w:p>
    <w:p w14:paraId="0F55F292" w14:textId="49C0D692" w:rsidR="00B02A4B" w:rsidRPr="00172C8B" w:rsidRDefault="00ED50D5" w:rsidP="00B02A4B">
      <w:pPr>
        <w:pStyle w:val="BodyText"/>
        <w:tabs>
          <w:tab w:val="left" w:pos="709"/>
          <w:tab w:val="left" w:pos="851"/>
        </w:tabs>
        <w:spacing w:after="240" w:line="240" w:lineRule="atLeast"/>
        <w:ind w:left="993"/>
        <w:jc w:val="center"/>
        <w:rPr>
          <w:sz w:val="24"/>
          <w:szCs w:val="24"/>
        </w:rPr>
      </w:pPr>
      <w:r>
        <w:rPr>
          <w:noProof/>
        </w:rPr>
        <w:lastRenderedPageBreak/>
        <w:drawing>
          <wp:inline distT="0" distB="0" distL="0" distR="0" wp14:anchorId="09F389AA" wp14:editId="0483A796">
            <wp:extent cx="5407025" cy="3347720"/>
            <wp:effectExtent l="0" t="0" r="317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7025" cy="3347720"/>
                    </a:xfrm>
                    <a:prstGeom prst="rect">
                      <a:avLst/>
                    </a:prstGeom>
                    <a:noFill/>
                    <a:ln>
                      <a:noFill/>
                    </a:ln>
                  </pic:spPr>
                </pic:pic>
              </a:graphicData>
            </a:graphic>
          </wp:inline>
        </w:drawing>
      </w:r>
    </w:p>
    <w:p w14:paraId="6F477C1E" w14:textId="77777777" w:rsidR="00B02A4B" w:rsidRDefault="00B02A4B" w:rsidP="00B02A4B">
      <w:pPr>
        <w:jc w:val="center"/>
        <w:rPr>
          <w:rFonts w:ascii="Times New Roman" w:hAnsi="Times New Roman" w:cs="Times New Roman"/>
          <w:i/>
          <w:sz w:val="24"/>
          <w:szCs w:val="24"/>
        </w:rPr>
      </w:pPr>
      <w:r w:rsidRPr="00172C8B">
        <w:rPr>
          <w:rFonts w:ascii="Times New Roman" w:hAnsi="Times New Roman" w:cs="Times New Roman"/>
          <w:i/>
          <w:sz w:val="24"/>
          <w:szCs w:val="24"/>
        </w:rPr>
        <w:t>Hình  - Popup xác nhận duyệt giao dịch</w:t>
      </w:r>
    </w:p>
    <w:p w14:paraId="24716F44" w14:textId="62D3D9B2" w:rsidR="00B02A4B" w:rsidRDefault="00ED50D5" w:rsidP="00B02A4B">
      <w:pPr>
        <w:jc w:val="center"/>
        <w:rPr>
          <w:rFonts w:ascii="Times New Roman" w:hAnsi="Times New Roman" w:cs="Times New Roman"/>
          <w:i/>
          <w:sz w:val="24"/>
          <w:szCs w:val="24"/>
        </w:rPr>
      </w:pPr>
      <w:r>
        <w:rPr>
          <w:noProof/>
        </w:rPr>
        <w:drawing>
          <wp:inline distT="0" distB="0" distL="0" distR="0" wp14:anchorId="74F64D5B" wp14:editId="337D23D1">
            <wp:extent cx="5407025" cy="4516120"/>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7025" cy="4516120"/>
                    </a:xfrm>
                    <a:prstGeom prst="rect">
                      <a:avLst/>
                    </a:prstGeom>
                    <a:noFill/>
                    <a:ln>
                      <a:noFill/>
                    </a:ln>
                  </pic:spPr>
                </pic:pic>
              </a:graphicData>
            </a:graphic>
          </wp:inline>
        </w:drawing>
      </w:r>
    </w:p>
    <w:p w14:paraId="0908B067" w14:textId="0BDD9A5C" w:rsidR="00B02A4B" w:rsidRDefault="00B02A4B" w:rsidP="00F52C2C">
      <w:pPr>
        <w:jc w:val="center"/>
        <w:rPr>
          <w:rFonts w:ascii="Times New Roman" w:hAnsi="Times New Roman" w:cs="Times New Roman"/>
          <w:i/>
          <w:sz w:val="24"/>
          <w:szCs w:val="24"/>
        </w:rPr>
      </w:pPr>
      <w:r w:rsidRPr="00172C8B">
        <w:rPr>
          <w:rFonts w:ascii="Times New Roman" w:hAnsi="Times New Roman" w:cs="Times New Roman"/>
          <w:i/>
          <w:sz w:val="24"/>
          <w:szCs w:val="24"/>
        </w:rPr>
        <w:t xml:space="preserve">Hình  - Popup xác nhận </w:t>
      </w:r>
      <w:r>
        <w:rPr>
          <w:rFonts w:ascii="Times New Roman" w:hAnsi="Times New Roman" w:cs="Times New Roman"/>
          <w:i/>
          <w:sz w:val="24"/>
          <w:szCs w:val="24"/>
        </w:rPr>
        <w:t>Từ chối</w:t>
      </w:r>
      <w:r w:rsidRPr="00172C8B">
        <w:rPr>
          <w:rFonts w:ascii="Times New Roman" w:hAnsi="Times New Roman" w:cs="Times New Roman"/>
          <w:i/>
          <w:sz w:val="24"/>
          <w:szCs w:val="24"/>
        </w:rPr>
        <w:t xml:space="preserve"> giao dịch</w:t>
      </w:r>
    </w:p>
    <w:p w14:paraId="38187346" w14:textId="775F0F41" w:rsidR="006006BE" w:rsidRPr="002431CB" w:rsidRDefault="006006BE" w:rsidP="006006BE">
      <w:pPr>
        <w:pStyle w:val="Heading3"/>
        <w:numPr>
          <w:ilvl w:val="2"/>
          <w:numId w:val="1"/>
        </w:numPr>
        <w:spacing w:before="0"/>
        <w:ind w:left="540" w:hanging="540"/>
        <w:rPr>
          <w:rFonts w:cstheme="majorHAnsi"/>
          <w:b w:val="0"/>
          <w:i w:val="0"/>
          <w:sz w:val="24"/>
          <w:szCs w:val="24"/>
        </w:rPr>
      </w:pPr>
      <w:bookmarkStart w:id="4410" w:name="_Toc202276024"/>
      <w:bookmarkStart w:id="4411" w:name="_Toc209883954"/>
      <w:r>
        <w:rPr>
          <w:rFonts w:cstheme="majorHAnsi"/>
          <w:sz w:val="24"/>
          <w:szCs w:val="24"/>
        </w:rPr>
        <w:lastRenderedPageBreak/>
        <w:t>Cập nhật bảng kê</w:t>
      </w:r>
      <w:ins w:id="4412" w:author="Nguyen Duc Anh" w:date="2025-09-26T19:49:00Z">
        <w:r w:rsidR="00B04468">
          <w:rPr>
            <w:rFonts w:cstheme="majorHAnsi"/>
            <w:sz w:val="24"/>
            <w:szCs w:val="24"/>
          </w:rPr>
          <w:t xml:space="preserve"> chi</w:t>
        </w:r>
      </w:ins>
      <w:r>
        <w:rPr>
          <w:rFonts w:cstheme="majorHAnsi"/>
          <w:sz w:val="24"/>
          <w:szCs w:val="24"/>
        </w:rPr>
        <w:t xml:space="preserve"> sau khi hạch toán giao dịch</w:t>
      </w:r>
      <w:bookmarkEnd w:id="4410"/>
      <w:bookmarkEnd w:id="4411"/>
    </w:p>
    <w:p w14:paraId="1D0B1175" w14:textId="77777777" w:rsidR="006006BE" w:rsidRPr="002431CB" w:rsidRDefault="006006BE" w:rsidP="006006BE">
      <w:pPr>
        <w:pStyle w:val="Heading4"/>
        <w:numPr>
          <w:ilvl w:val="3"/>
          <w:numId w:val="1"/>
        </w:numPr>
        <w:ind w:left="1134" w:hanging="720"/>
        <w:rPr>
          <w:rFonts w:cstheme="majorHAnsi"/>
          <w:b w:val="0"/>
          <w:sz w:val="24"/>
          <w:szCs w:val="24"/>
        </w:rPr>
      </w:pPr>
      <w:bookmarkStart w:id="4413" w:name="_Toc202276025"/>
      <w:bookmarkStart w:id="4414" w:name="_Toc209883955"/>
      <w:r w:rsidRPr="002431CB">
        <w:rPr>
          <w:rFonts w:cstheme="majorHAnsi"/>
          <w:sz w:val="24"/>
          <w:szCs w:val="24"/>
        </w:rPr>
        <w:t>Mô tả chung</w:t>
      </w:r>
      <w:bookmarkEnd w:id="4413"/>
      <w:bookmarkEnd w:id="4414"/>
    </w:p>
    <w:p w14:paraId="4CA984DA" w14:textId="398F9A82" w:rsidR="006006BE" w:rsidRPr="002431CB" w:rsidRDefault="006006BE" w:rsidP="006006BE">
      <w:pPr>
        <w:pStyle w:val="ListParagraph"/>
        <w:ind w:left="907"/>
        <w:rPr>
          <w:rFonts w:asciiTheme="majorHAnsi" w:hAnsiTheme="majorHAnsi" w:cstheme="majorHAnsi"/>
          <w:sz w:val="24"/>
          <w:szCs w:val="24"/>
        </w:rPr>
      </w:pPr>
      <w:r w:rsidRPr="002431CB">
        <w:rPr>
          <w:rFonts w:asciiTheme="majorHAnsi" w:hAnsiTheme="majorHAnsi" w:cstheme="majorHAnsi"/>
          <w:sz w:val="24"/>
          <w:szCs w:val="24"/>
        </w:rPr>
        <w:t>Hệ thống cho phép người dùng thực hiện</w:t>
      </w:r>
      <w:r>
        <w:rPr>
          <w:rFonts w:asciiTheme="majorHAnsi" w:hAnsiTheme="majorHAnsi" w:cstheme="majorHAnsi"/>
          <w:sz w:val="24"/>
          <w:szCs w:val="24"/>
        </w:rPr>
        <w:t xml:space="preserve"> cập nhật</w:t>
      </w:r>
      <w:r w:rsidRPr="002431CB">
        <w:rPr>
          <w:rFonts w:asciiTheme="majorHAnsi" w:hAnsiTheme="majorHAnsi" w:cstheme="majorHAnsi"/>
          <w:sz w:val="24"/>
          <w:szCs w:val="24"/>
        </w:rPr>
        <w:t xml:space="preserve"> </w:t>
      </w:r>
      <w:r>
        <w:rPr>
          <w:rFonts w:asciiTheme="majorHAnsi" w:hAnsiTheme="majorHAnsi" w:cstheme="majorHAnsi"/>
          <w:sz w:val="24"/>
          <w:szCs w:val="24"/>
        </w:rPr>
        <w:t xml:space="preserve">số tiền </w:t>
      </w:r>
      <w:r w:rsidR="002161A9">
        <w:rPr>
          <w:rFonts w:asciiTheme="majorHAnsi" w:hAnsiTheme="majorHAnsi" w:cstheme="majorHAnsi"/>
          <w:sz w:val="24"/>
          <w:szCs w:val="24"/>
        </w:rPr>
        <w:t>chi trả cho khách hàng</w:t>
      </w:r>
      <w:r>
        <w:rPr>
          <w:rFonts w:asciiTheme="majorHAnsi" w:hAnsiTheme="majorHAnsi" w:cstheme="majorHAnsi"/>
          <w:sz w:val="24"/>
          <w:szCs w:val="24"/>
        </w:rPr>
        <w:t xml:space="preserve"> </w:t>
      </w:r>
      <w:r w:rsidR="002161A9">
        <w:rPr>
          <w:rFonts w:asciiTheme="majorHAnsi" w:hAnsiTheme="majorHAnsi" w:cstheme="majorHAnsi"/>
          <w:sz w:val="24"/>
          <w:szCs w:val="24"/>
        </w:rPr>
        <w:t xml:space="preserve">vào bảng kê chi tiền </w:t>
      </w:r>
      <w:r>
        <w:rPr>
          <w:rFonts w:asciiTheme="majorHAnsi" w:hAnsiTheme="majorHAnsi" w:cstheme="majorHAnsi"/>
          <w:sz w:val="24"/>
          <w:szCs w:val="24"/>
        </w:rPr>
        <w:t>trong giao dịch.</w:t>
      </w:r>
    </w:p>
    <w:p w14:paraId="1E5A86C0" w14:textId="77777777" w:rsidR="006006BE" w:rsidRPr="002431CB" w:rsidRDefault="006006BE" w:rsidP="00E74B40">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 xml:space="preserve">Đối tượng: Giao dịch viên /Kiểm soát viên. </w:t>
      </w:r>
    </w:p>
    <w:p w14:paraId="11F02847" w14:textId="77777777" w:rsidR="006006BE" w:rsidRPr="002431CB" w:rsidRDefault="006006BE" w:rsidP="00E74B40">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Tần suất sử dụng: Thường xuyên.</w:t>
      </w:r>
    </w:p>
    <w:p w14:paraId="4545EBEE" w14:textId="77777777" w:rsidR="006006BE" w:rsidRPr="002431CB" w:rsidRDefault="006006BE" w:rsidP="00E74B40">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Mức độ áp dụng: Áp dụng toàn hàng.</w:t>
      </w:r>
    </w:p>
    <w:p w14:paraId="2678F5E2" w14:textId="77777777" w:rsidR="006006BE" w:rsidRPr="002431CB" w:rsidRDefault="006006BE" w:rsidP="006006BE">
      <w:pPr>
        <w:pStyle w:val="Heading4"/>
        <w:numPr>
          <w:ilvl w:val="3"/>
          <w:numId w:val="1"/>
        </w:numPr>
        <w:ind w:left="1134" w:hanging="720"/>
        <w:rPr>
          <w:rFonts w:cstheme="majorHAnsi"/>
          <w:b w:val="0"/>
          <w:sz w:val="24"/>
          <w:szCs w:val="24"/>
        </w:rPr>
      </w:pPr>
      <w:bookmarkStart w:id="4415" w:name="_Toc202276026"/>
      <w:bookmarkStart w:id="4416" w:name="_Toc209883956"/>
      <w:r w:rsidRPr="002431CB">
        <w:rPr>
          <w:rFonts w:cstheme="majorHAnsi"/>
          <w:sz w:val="24"/>
          <w:szCs w:val="24"/>
        </w:rPr>
        <w:t>Quy trình thực hiện</w:t>
      </w:r>
      <w:bookmarkEnd w:id="4415"/>
      <w:bookmarkEnd w:id="4416"/>
    </w:p>
    <w:p w14:paraId="097DB293" w14:textId="77777777" w:rsidR="006006BE" w:rsidRPr="002431CB" w:rsidRDefault="006006BE" w:rsidP="006006BE">
      <w:pPr>
        <w:pStyle w:val="BodyText"/>
        <w:ind w:left="720"/>
        <w:rPr>
          <w:rFonts w:asciiTheme="majorHAnsi" w:hAnsiTheme="majorHAnsi" w:cstheme="majorHAnsi"/>
          <w:sz w:val="24"/>
          <w:szCs w:val="24"/>
        </w:rPr>
      </w:pPr>
      <w:r w:rsidRPr="002431CB">
        <w:rPr>
          <w:rFonts w:asciiTheme="majorHAnsi" w:hAnsiTheme="majorHAnsi" w:cstheme="majorHAnsi"/>
          <w:b/>
          <w:sz w:val="24"/>
          <w:szCs w:val="24"/>
        </w:rPr>
        <w:t>Điều kiện bắt đầu nghiệp vụ:</w:t>
      </w:r>
    </w:p>
    <w:p w14:paraId="36387237" w14:textId="77777777" w:rsidR="006006BE" w:rsidRPr="002431CB" w:rsidRDefault="006006BE" w:rsidP="00E74B40">
      <w:pPr>
        <w:pStyle w:val="BodyText"/>
        <w:numPr>
          <w:ilvl w:val="1"/>
          <w:numId w:val="39"/>
        </w:numPr>
        <w:spacing w:after="240" w:line="240" w:lineRule="atLeast"/>
        <w:rPr>
          <w:rFonts w:asciiTheme="majorHAnsi" w:hAnsiTheme="majorHAnsi" w:cstheme="majorHAnsi"/>
          <w:bCs/>
          <w:sz w:val="24"/>
          <w:szCs w:val="24"/>
        </w:rPr>
      </w:pPr>
      <w:r w:rsidRPr="002431CB">
        <w:rPr>
          <w:rFonts w:asciiTheme="majorHAnsi" w:hAnsiTheme="majorHAnsi" w:cstheme="majorHAnsi"/>
          <w:bCs/>
          <w:sz w:val="24"/>
          <w:szCs w:val="24"/>
        </w:rPr>
        <w:t>Giao dịch viên/Kiểm soát viên được phân quyền sử dụng chức năng.</w:t>
      </w:r>
    </w:p>
    <w:p w14:paraId="2E828664" w14:textId="77777777" w:rsidR="006006BE" w:rsidRPr="002431CB" w:rsidRDefault="006006BE" w:rsidP="00E74B40">
      <w:pPr>
        <w:pStyle w:val="BodyText"/>
        <w:numPr>
          <w:ilvl w:val="1"/>
          <w:numId w:val="39"/>
        </w:numPr>
        <w:spacing w:after="240" w:line="240" w:lineRule="atLeast"/>
        <w:rPr>
          <w:rFonts w:asciiTheme="majorHAnsi" w:hAnsiTheme="majorHAnsi" w:cstheme="majorHAnsi"/>
          <w:bCs/>
          <w:sz w:val="24"/>
          <w:szCs w:val="24"/>
        </w:rPr>
      </w:pPr>
      <w:r w:rsidRPr="002431CB">
        <w:rPr>
          <w:rFonts w:asciiTheme="majorHAnsi" w:hAnsiTheme="majorHAnsi" w:cstheme="majorHAnsi"/>
          <w:bCs/>
          <w:sz w:val="24"/>
          <w:szCs w:val="24"/>
        </w:rPr>
        <w:t>Giao dịch viên/Kiểm soát viên cùng chi nhánh/phòng giao dịch</w:t>
      </w:r>
      <w:r>
        <w:rPr>
          <w:rFonts w:asciiTheme="majorHAnsi" w:hAnsiTheme="majorHAnsi" w:cstheme="majorHAnsi"/>
          <w:bCs/>
          <w:sz w:val="24"/>
          <w:szCs w:val="24"/>
        </w:rPr>
        <w:t xml:space="preserve"> và cùng tham gia xử lý giao dịch</w:t>
      </w:r>
      <w:r w:rsidRPr="002431CB">
        <w:rPr>
          <w:rFonts w:asciiTheme="majorHAnsi" w:hAnsiTheme="majorHAnsi" w:cstheme="majorHAnsi"/>
          <w:bCs/>
          <w:sz w:val="24"/>
          <w:szCs w:val="24"/>
        </w:rPr>
        <w:t>.</w:t>
      </w:r>
    </w:p>
    <w:p w14:paraId="606A7F12" w14:textId="026838D5" w:rsidR="006006BE" w:rsidRPr="003D6F17" w:rsidRDefault="006006BE" w:rsidP="00E74B40">
      <w:pPr>
        <w:pStyle w:val="BodyText"/>
        <w:numPr>
          <w:ilvl w:val="1"/>
          <w:numId w:val="39"/>
        </w:numPr>
        <w:spacing w:after="240" w:line="240" w:lineRule="atLeast"/>
        <w:rPr>
          <w:rFonts w:asciiTheme="majorHAnsi" w:hAnsiTheme="majorHAnsi" w:cstheme="majorHAnsi"/>
          <w:bCs/>
          <w:sz w:val="24"/>
          <w:szCs w:val="24"/>
        </w:rPr>
      </w:pPr>
      <w:r>
        <w:rPr>
          <w:rFonts w:asciiTheme="majorHAnsi" w:hAnsiTheme="majorHAnsi" w:cstheme="majorHAnsi"/>
          <w:bCs/>
          <w:sz w:val="24"/>
          <w:szCs w:val="24"/>
        </w:rPr>
        <w:t>Giao dịch</w:t>
      </w:r>
      <w:r w:rsidRPr="002431CB">
        <w:rPr>
          <w:rFonts w:asciiTheme="majorHAnsi" w:hAnsiTheme="majorHAnsi" w:cstheme="majorHAnsi"/>
          <w:bCs/>
          <w:sz w:val="24"/>
          <w:szCs w:val="24"/>
        </w:rPr>
        <w:t xml:space="preserve"> </w:t>
      </w:r>
      <w:r w:rsidR="007F10E4">
        <w:rPr>
          <w:rFonts w:asciiTheme="majorHAnsi" w:hAnsiTheme="majorHAnsi" w:cstheme="majorHAnsi"/>
          <w:bCs/>
          <w:sz w:val="24"/>
          <w:szCs w:val="24"/>
        </w:rPr>
        <w:t xml:space="preserve">đã được </w:t>
      </w:r>
      <w:r w:rsidR="007F10E4">
        <w:rPr>
          <w:bCs/>
          <w:sz w:val="24"/>
          <w:szCs w:val="24"/>
        </w:rPr>
        <w:t>duyệt và hạch toán thành công (</w:t>
      </w:r>
      <w:r w:rsidR="00DC4CE4">
        <w:rPr>
          <w:bCs/>
          <w:sz w:val="24"/>
          <w:szCs w:val="24"/>
        </w:rPr>
        <w:t>bán</w:t>
      </w:r>
      <w:r w:rsidR="007F10E4">
        <w:rPr>
          <w:bCs/>
          <w:sz w:val="24"/>
          <w:szCs w:val="24"/>
        </w:rPr>
        <w:t xml:space="preserve"> ngoại tệ) hoặc giao dịch đã được lưu thông tin và hạch toán thành công (</w:t>
      </w:r>
      <w:del w:id="4417" w:author="Nguyen Duc Anh" w:date="2025-09-27T10:00:00Z">
        <w:r w:rsidR="007F10E4" w:rsidDel="007830F8">
          <w:rPr>
            <w:bCs/>
            <w:sz w:val="24"/>
            <w:szCs w:val="24"/>
          </w:rPr>
          <w:delText>bán</w:delText>
        </w:r>
      </w:del>
      <w:ins w:id="4418" w:author="Nguyen Duc Anh" w:date="2025-09-27T10:00:00Z">
        <w:r w:rsidR="007830F8">
          <w:rPr>
            <w:bCs/>
            <w:sz w:val="24"/>
            <w:szCs w:val="24"/>
          </w:rPr>
          <w:t>mua</w:t>
        </w:r>
      </w:ins>
      <w:del w:id="4419" w:author="Nguyen Duc Anh" w:date="2025-09-27T09:59:00Z">
        <w:r w:rsidR="007F10E4" w:rsidDel="009F2A66">
          <w:rPr>
            <w:bCs/>
            <w:sz w:val="24"/>
            <w:szCs w:val="24"/>
          </w:rPr>
          <w:delText>/đổi</w:delText>
        </w:r>
      </w:del>
      <w:r w:rsidR="007F10E4">
        <w:rPr>
          <w:bCs/>
          <w:sz w:val="24"/>
          <w:szCs w:val="24"/>
        </w:rPr>
        <w:t xml:space="preserve"> ngoại tệ)</w:t>
      </w:r>
      <w:r w:rsidRPr="002431CB">
        <w:rPr>
          <w:rFonts w:asciiTheme="majorHAnsi" w:hAnsiTheme="majorHAnsi" w:cstheme="majorHAnsi"/>
          <w:bCs/>
          <w:sz w:val="24"/>
          <w:szCs w:val="24"/>
        </w:rPr>
        <w:t>.</w:t>
      </w:r>
    </w:p>
    <w:p w14:paraId="7099C016" w14:textId="2300081A" w:rsidR="006006BE" w:rsidRPr="002431CB" w:rsidRDefault="006006BE" w:rsidP="006006BE">
      <w:pPr>
        <w:pStyle w:val="BodyText"/>
        <w:ind w:left="720"/>
        <w:rPr>
          <w:rFonts w:asciiTheme="majorHAnsi" w:hAnsiTheme="majorHAnsi" w:cstheme="majorHAnsi"/>
          <w:b/>
          <w:sz w:val="24"/>
          <w:szCs w:val="24"/>
        </w:rPr>
      </w:pPr>
      <w:r w:rsidRPr="002431CB">
        <w:rPr>
          <w:rFonts w:asciiTheme="majorHAnsi" w:hAnsiTheme="majorHAnsi" w:cstheme="majorHAnsi"/>
          <w:b/>
          <w:sz w:val="24"/>
          <w:szCs w:val="24"/>
        </w:rPr>
        <w:t xml:space="preserve">Các bước </w:t>
      </w:r>
      <w:r>
        <w:rPr>
          <w:rFonts w:asciiTheme="majorHAnsi" w:hAnsiTheme="majorHAnsi" w:cstheme="majorHAnsi"/>
          <w:b/>
          <w:sz w:val="24"/>
          <w:szCs w:val="24"/>
        </w:rPr>
        <w:t xml:space="preserve">cập nhật bảng kê </w:t>
      </w:r>
      <w:r w:rsidR="00254CC2">
        <w:rPr>
          <w:rFonts w:asciiTheme="majorHAnsi" w:hAnsiTheme="majorHAnsi" w:cstheme="majorHAnsi"/>
          <w:b/>
          <w:sz w:val="24"/>
          <w:szCs w:val="24"/>
        </w:rPr>
        <w:t xml:space="preserve">chi </w:t>
      </w:r>
      <w:r>
        <w:rPr>
          <w:rFonts w:asciiTheme="majorHAnsi" w:hAnsiTheme="majorHAnsi" w:cstheme="majorHAnsi"/>
          <w:b/>
          <w:sz w:val="24"/>
          <w:szCs w:val="24"/>
        </w:rPr>
        <w:t xml:space="preserve">tiền </w:t>
      </w:r>
      <w:r w:rsidR="00254CC2">
        <w:rPr>
          <w:rFonts w:asciiTheme="majorHAnsi" w:hAnsiTheme="majorHAnsi" w:cstheme="majorHAnsi"/>
          <w:b/>
          <w:sz w:val="24"/>
          <w:szCs w:val="24"/>
        </w:rPr>
        <w:t>của giao dịch</w:t>
      </w:r>
      <w:r>
        <w:rPr>
          <w:rFonts w:asciiTheme="majorHAnsi" w:hAnsiTheme="majorHAnsi" w:cstheme="majorHAnsi"/>
          <w:b/>
          <w:sz w:val="24"/>
          <w:szCs w:val="24"/>
        </w:rPr>
        <w:t xml:space="preserve"> </w:t>
      </w:r>
      <w:r w:rsidRPr="002431CB">
        <w:rPr>
          <w:rFonts w:asciiTheme="majorHAnsi" w:hAnsiTheme="majorHAnsi" w:cstheme="majorHAnsi"/>
          <w:b/>
          <w:sz w:val="24"/>
          <w:szCs w:val="24"/>
        </w:rPr>
        <w:t>(Dành cho GDV/KSV)</w:t>
      </w:r>
    </w:p>
    <w:p w14:paraId="556AF112" w14:textId="19EBB155" w:rsidR="006006BE" w:rsidRPr="002431CB" w:rsidRDefault="006006BE" w:rsidP="006006BE">
      <w:pPr>
        <w:pStyle w:val="BodyText"/>
        <w:ind w:left="720"/>
        <w:rPr>
          <w:rFonts w:asciiTheme="majorHAnsi" w:hAnsiTheme="majorHAnsi" w:cstheme="majorHAnsi"/>
          <w:b/>
          <w:sz w:val="24"/>
          <w:szCs w:val="24"/>
        </w:rPr>
      </w:pPr>
      <w:r w:rsidRPr="002431CB">
        <w:rPr>
          <w:rFonts w:asciiTheme="majorHAnsi" w:hAnsiTheme="majorHAnsi" w:cstheme="majorHAnsi"/>
          <w:b/>
          <w:sz w:val="24"/>
          <w:szCs w:val="24"/>
        </w:rPr>
        <w:t xml:space="preserve">Bước 1: </w:t>
      </w:r>
      <w:r w:rsidRPr="002431CB">
        <w:rPr>
          <w:rFonts w:asciiTheme="majorHAnsi" w:hAnsiTheme="majorHAnsi" w:cstheme="majorHAnsi"/>
          <w:sz w:val="24"/>
          <w:szCs w:val="24"/>
        </w:rPr>
        <w:t xml:space="preserve">Truy cập </w:t>
      </w:r>
      <w:r>
        <w:rPr>
          <w:rFonts w:asciiTheme="majorHAnsi" w:hAnsiTheme="majorHAnsi" w:cstheme="majorHAnsi"/>
          <w:sz w:val="24"/>
          <w:szCs w:val="24"/>
        </w:rPr>
        <w:t>từ</w:t>
      </w:r>
      <w:r w:rsidRPr="002431CB">
        <w:rPr>
          <w:rFonts w:asciiTheme="majorHAnsi" w:hAnsiTheme="majorHAnsi" w:cstheme="majorHAnsi"/>
          <w:sz w:val="24"/>
          <w:szCs w:val="24"/>
        </w:rPr>
        <w:t xml:space="preserve"> màn hình thông tin chi tiết </w:t>
      </w:r>
      <w:r>
        <w:rPr>
          <w:rFonts w:asciiTheme="majorHAnsi" w:hAnsiTheme="majorHAnsi" w:cstheme="majorHAnsi"/>
          <w:sz w:val="24"/>
          <w:szCs w:val="24"/>
        </w:rPr>
        <w:t>giao dịch ở trạng thái “</w:t>
      </w:r>
      <w:del w:id="4420" w:author="Nguyen Duc Anh" w:date="2025-09-27T09:59:00Z">
        <w:r w:rsidDel="00293DA7">
          <w:rPr>
            <w:rFonts w:asciiTheme="majorHAnsi" w:hAnsiTheme="majorHAnsi" w:cstheme="majorHAnsi"/>
            <w:sz w:val="24"/>
            <w:szCs w:val="24"/>
          </w:rPr>
          <w:delText>Đã duyệt</w:delText>
        </w:r>
      </w:del>
      <w:ins w:id="4421" w:author="Nguyen Duc Anh" w:date="2025-09-27T10:00:00Z">
        <w:r w:rsidR="007830F8">
          <w:rPr>
            <w:rFonts w:asciiTheme="majorHAnsi" w:hAnsiTheme="majorHAnsi" w:cstheme="majorHAnsi"/>
            <w:sz w:val="24"/>
            <w:szCs w:val="24"/>
          </w:rPr>
          <w:t>Thành công</w:t>
        </w:r>
      </w:ins>
      <w:r>
        <w:rPr>
          <w:rFonts w:asciiTheme="majorHAnsi" w:hAnsiTheme="majorHAnsi" w:cstheme="majorHAnsi"/>
          <w:sz w:val="24"/>
          <w:szCs w:val="24"/>
        </w:rPr>
        <w:t>”</w:t>
      </w:r>
      <w:ins w:id="4422" w:author="Nguyen Duc Anh" w:date="2025-09-27T10:00:00Z">
        <w:r w:rsidR="007830F8">
          <w:rPr>
            <w:rFonts w:asciiTheme="majorHAnsi" w:hAnsiTheme="majorHAnsi" w:cstheme="majorHAnsi"/>
            <w:sz w:val="24"/>
            <w:szCs w:val="24"/>
          </w:rPr>
          <w:t xml:space="preserve"> (bán ngoại tệ)</w:t>
        </w:r>
      </w:ins>
      <w:r w:rsidR="00FB4377">
        <w:rPr>
          <w:rFonts w:asciiTheme="majorHAnsi" w:hAnsiTheme="majorHAnsi" w:cstheme="majorHAnsi"/>
          <w:sz w:val="24"/>
          <w:szCs w:val="24"/>
        </w:rPr>
        <w:t xml:space="preserve"> hoặc “Hoàn thành”</w:t>
      </w:r>
      <w:ins w:id="4423" w:author="Nguyen Duc Anh" w:date="2025-09-27T10:00:00Z">
        <w:r w:rsidR="007830F8">
          <w:rPr>
            <w:rFonts w:asciiTheme="majorHAnsi" w:hAnsiTheme="majorHAnsi" w:cstheme="majorHAnsi"/>
            <w:sz w:val="24"/>
            <w:szCs w:val="24"/>
          </w:rPr>
          <w:t xml:space="preserve"> (mua ngoại tệ)</w:t>
        </w:r>
      </w:ins>
      <w:r>
        <w:rPr>
          <w:rFonts w:asciiTheme="majorHAnsi" w:hAnsiTheme="majorHAnsi" w:cstheme="majorHAnsi"/>
          <w:sz w:val="24"/>
          <w:szCs w:val="24"/>
        </w:rPr>
        <w:t xml:space="preserve"> đối</w:t>
      </w:r>
      <w:r w:rsidRPr="002431CB">
        <w:rPr>
          <w:rFonts w:asciiTheme="majorHAnsi" w:hAnsiTheme="majorHAnsi" w:cstheme="majorHAnsi"/>
          <w:sz w:val="24"/>
          <w:szCs w:val="24"/>
        </w:rPr>
        <w:t xml:space="preserve"> với giao dịch viên và kiểm soát viên theo bước thực hiện đã mô tả</w:t>
      </w:r>
      <w:r>
        <w:rPr>
          <w:rFonts w:asciiTheme="majorHAnsi" w:hAnsiTheme="majorHAnsi" w:cstheme="majorHAnsi"/>
          <w:sz w:val="24"/>
          <w:szCs w:val="24"/>
        </w:rPr>
        <w:t xml:space="preserve"> trên</w:t>
      </w:r>
      <w:r w:rsidRPr="002431CB">
        <w:rPr>
          <w:rFonts w:asciiTheme="majorHAnsi" w:hAnsiTheme="majorHAnsi" w:cstheme="majorHAnsi"/>
          <w:sz w:val="24"/>
          <w:szCs w:val="24"/>
        </w:rPr>
        <w:t>.</w:t>
      </w:r>
    </w:p>
    <w:p w14:paraId="02AF1ABB" w14:textId="0BF0F3AA" w:rsidR="006006BE" w:rsidRDefault="006006BE" w:rsidP="006006BE">
      <w:pPr>
        <w:pStyle w:val="BodyText"/>
        <w:ind w:left="720"/>
        <w:rPr>
          <w:rFonts w:asciiTheme="majorHAnsi" w:hAnsiTheme="majorHAnsi" w:cstheme="majorHAnsi"/>
          <w:sz w:val="24"/>
          <w:szCs w:val="24"/>
        </w:rPr>
      </w:pPr>
      <w:r w:rsidRPr="002431CB">
        <w:rPr>
          <w:rFonts w:asciiTheme="majorHAnsi" w:hAnsiTheme="majorHAnsi" w:cstheme="majorHAnsi"/>
          <w:b/>
          <w:sz w:val="24"/>
          <w:szCs w:val="24"/>
        </w:rPr>
        <w:t>Bước 2:</w:t>
      </w:r>
      <w:r w:rsidRPr="002431CB">
        <w:rPr>
          <w:rFonts w:asciiTheme="majorHAnsi" w:hAnsiTheme="majorHAnsi" w:cstheme="majorHAnsi"/>
          <w:sz w:val="24"/>
          <w:szCs w:val="24"/>
        </w:rPr>
        <w:t xml:space="preserve"> Tại màn hình thông tin chi tiết, nhấn chọn nút </w:t>
      </w:r>
      <w:r>
        <w:rPr>
          <w:rFonts w:asciiTheme="majorHAnsi" w:hAnsiTheme="majorHAnsi" w:cstheme="majorHAnsi"/>
          <w:b/>
          <w:sz w:val="24"/>
          <w:szCs w:val="24"/>
        </w:rPr>
        <w:t>Cập nhật bảng kê</w:t>
      </w:r>
      <w:r w:rsidRPr="002431CB">
        <w:rPr>
          <w:rFonts w:asciiTheme="majorHAnsi" w:hAnsiTheme="majorHAnsi" w:cstheme="majorHAnsi"/>
          <w:b/>
          <w:sz w:val="24"/>
          <w:szCs w:val="24"/>
        </w:rPr>
        <w:t xml:space="preserve"> </w:t>
      </w:r>
      <w:r w:rsidRPr="002431CB">
        <w:rPr>
          <w:rFonts w:asciiTheme="majorHAnsi" w:hAnsiTheme="majorHAnsi" w:cstheme="majorHAnsi"/>
          <w:sz w:val="24"/>
          <w:szCs w:val="24"/>
        </w:rPr>
        <w:t xml:space="preserve">để thực hiện </w:t>
      </w:r>
      <w:r>
        <w:rPr>
          <w:rFonts w:asciiTheme="majorHAnsi" w:hAnsiTheme="majorHAnsi" w:cstheme="majorHAnsi"/>
          <w:sz w:val="24"/>
          <w:szCs w:val="24"/>
        </w:rPr>
        <w:t>mở màn hình chi tiết giao dịch cho phép cập nhật bảng kê tiền</w:t>
      </w:r>
      <w:r w:rsidR="008A4C45">
        <w:rPr>
          <w:rFonts w:asciiTheme="majorHAnsi" w:hAnsiTheme="majorHAnsi" w:cstheme="majorHAnsi"/>
          <w:sz w:val="24"/>
          <w:szCs w:val="24"/>
        </w:rPr>
        <w:t xml:space="preserve"> chi trả cho khách hàng</w:t>
      </w:r>
      <w:r>
        <w:rPr>
          <w:rFonts w:asciiTheme="majorHAnsi" w:hAnsiTheme="majorHAnsi" w:cstheme="majorHAnsi"/>
          <w:sz w:val="24"/>
          <w:szCs w:val="24"/>
        </w:rPr>
        <w:t>.</w:t>
      </w:r>
    </w:p>
    <w:p w14:paraId="12A12D96" w14:textId="77777777" w:rsidR="006006BE" w:rsidRPr="009F48D3" w:rsidRDefault="006006BE" w:rsidP="006006BE">
      <w:pPr>
        <w:pStyle w:val="BodyText"/>
        <w:ind w:left="720"/>
        <w:rPr>
          <w:rFonts w:asciiTheme="majorHAnsi" w:hAnsiTheme="majorHAnsi" w:cstheme="majorHAnsi"/>
          <w:sz w:val="24"/>
          <w:szCs w:val="24"/>
        </w:rPr>
      </w:pPr>
      <w:r>
        <w:rPr>
          <w:rFonts w:asciiTheme="majorHAnsi" w:hAnsiTheme="majorHAnsi" w:cstheme="majorHAnsi"/>
          <w:b/>
          <w:sz w:val="24"/>
          <w:szCs w:val="24"/>
        </w:rPr>
        <w:t>Bước 3:</w:t>
      </w:r>
      <w:r>
        <w:rPr>
          <w:rFonts w:asciiTheme="majorHAnsi" w:hAnsiTheme="majorHAnsi" w:cstheme="majorHAnsi"/>
          <w:sz w:val="24"/>
          <w:szCs w:val="24"/>
        </w:rPr>
        <w:t xml:space="preserve"> Tại màn hình cập nhật bảng kê, nhập đầy đủ thông tin bảng kê tiền → Nhấn chọn nút “Lưu thông tin” để hoàn tất cập nhật bảng kê.</w:t>
      </w:r>
    </w:p>
    <w:p w14:paraId="4C5E8911" w14:textId="77777777" w:rsidR="006006BE" w:rsidRPr="002431CB" w:rsidRDefault="006006BE" w:rsidP="006006BE">
      <w:pPr>
        <w:pStyle w:val="BodyText"/>
        <w:ind w:left="720"/>
        <w:rPr>
          <w:rFonts w:asciiTheme="majorHAnsi" w:hAnsiTheme="majorHAnsi" w:cstheme="majorHAnsi"/>
          <w:sz w:val="24"/>
          <w:szCs w:val="24"/>
        </w:rPr>
      </w:pPr>
      <w:r w:rsidRPr="002431CB">
        <w:rPr>
          <w:rFonts w:asciiTheme="majorHAnsi" w:hAnsiTheme="majorHAnsi" w:cstheme="majorHAnsi"/>
          <w:b/>
          <w:sz w:val="24"/>
          <w:szCs w:val="24"/>
        </w:rPr>
        <w:t>Điều kiện kết thúc nghiệp vụ:</w:t>
      </w:r>
    </w:p>
    <w:p w14:paraId="61BD3D25" w14:textId="5EBBE566" w:rsidR="006006BE" w:rsidRPr="003F1299" w:rsidRDefault="006006BE" w:rsidP="00E74B40">
      <w:pPr>
        <w:pStyle w:val="BodyText"/>
        <w:numPr>
          <w:ilvl w:val="1"/>
          <w:numId w:val="39"/>
        </w:numPr>
        <w:spacing w:after="240" w:line="240" w:lineRule="atLeast"/>
        <w:rPr>
          <w:rFonts w:asciiTheme="majorHAnsi" w:hAnsiTheme="majorHAnsi" w:cstheme="majorHAnsi"/>
          <w:sz w:val="24"/>
          <w:szCs w:val="24"/>
        </w:rPr>
      </w:pPr>
      <w:r>
        <w:rPr>
          <w:rFonts w:asciiTheme="majorHAnsi" w:hAnsiTheme="majorHAnsi" w:cstheme="majorHAnsi"/>
          <w:bCs/>
          <w:sz w:val="24"/>
          <w:szCs w:val="24"/>
        </w:rPr>
        <w:t>Bảng kê được cập nhật thành công, hiển thị thông báo hệ thống và thông tin chi tiết giao dịch hiển thị bảng kê tiền</w:t>
      </w:r>
      <w:r w:rsidR="001701D4">
        <w:rPr>
          <w:rFonts w:asciiTheme="majorHAnsi" w:hAnsiTheme="majorHAnsi" w:cstheme="majorHAnsi"/>
          <w:bCs/>
          <w:sz w:val="24"/>
          <w:szCs w:val="24"/>
        </w:rPr>
        <w:t xml:space="preserve"> chi trả</w:t>
      </w:r>
      <w:r>
        <w:rPr>
          <w:rFonts w:asciiTheme="majorHAnsi" w:hAnsiTheme="majorHAnsi" w:cstheme="majorHAnsi"/>
          <w:bCs/>
          <w:sz w:val="24"/>
          <w:szCs w:val="24"/>
        </w:rPr>
        <w:t xml:space="preserve"> đã nhập.</w:t>
      </w:r>
    </w:p>
    <w:p w14:paraId="33DFAAD4" w14:textId="77777777" w:rsidR="006006BE" w:rsidRPr="00BE31FF" w:rsidRDefault="006006BE" w:rsidP="00E74B40">
      <w:pPr>
        <w:pStyle w:val="BodyText"/>
        <w:numPr>
          <w:ilvl w:val="1"/>
          <w:numId w:val="39"/>
        </w:numPr>
        <w:spacing w:after="240" w:line="240" w:lineRule="atLeast"/>
        <w:rPr>
          <w:rFonts w:asciiTheme="majorHAnsi" w:hAnsiTheme="majorHAnsi" w:cstheme="majorHAnsi"/>
          <w:sz w:val="24"/>
          <w:szCs w:val="24"/>
        </w:rPr>
      </w:pPr>
      <w:r>
        <w:rPr>
          <w:rFonts w:asciiTheme="majorHAnsi" w:hAnsiTheme="majorHAnsi" w:cstheme="majorHAnsi"/>
          <w:bCs/>
          <w:sz w:val="24"/>
          <w:szCs w:val="24"/>
        </w:rPr>
        <w:t xml:space="preserve"> Sinh bản in bảng kê và dữ liệu bảng kê tiền trên bản in tương ứng với dữ liệu bảng kê trên thông tin giao dịch.</w:t>
      </w:r>
    </w:p>
    <w:p w14:paraId="26A9608F" w14:textId="77777777" w:rsidR="006006BE" w:rsidRPr="002431CB" w:rsidRDefault="006006BE" w:rsidP="006006BE">
      <w:pPr>
        <w:pStyle w:val="Heading4"/>
        <w:numPr>
          <w:ilvl w:val="3"/>
          <w:numId w:val="1"/>
        </w:numPr>
        <w:ind w:left="1134" w:hanging="720"/>
        <w:rPr>
          <w:rFonts w:cstheme="majorHAnsi"/>
          <w:b w:val="0"/>
          <w:sz w:val="24"/>
          <w:szCs w:val="24"/>
        </w:rPr>
      </w:pPr>
      <w:bookmarkStart w:id="4424" w:name="_Toc202276027"/>
      <w:bookmarkStart w:id="4425" w:name="_Toc209883957"/>
      <w:r w:rsidRPr="002431CB">
        <w:rPr>
          <w:rFonts w:cstheme="majorHAnsi"/>
          <w:sz w:val="24"/>
          <w:szCs w:val="24"/>
        </w:rPr>
        <w:t>Mô tả nút tác vụ</w:t>
      </w:r>
      <w:bookmarkEnd w:id="4424"/>
      <w:bookmarkEnd w:id="4425"/>
    </w:p>
    <w:tbl>
      <w:tblPr>
        <w:tblStyle w:val="TableGrid1"/>
        <w:tblW w:w="5000" w:type="pct"/>
        <w:jc w:val="center"/>
        <w:tblLook w:val="04A0" w:firstRow="1" w:lastRow="0" w:firstColumn="1" w:lastColumn="0" w:noHBand="0" w:noVBand="1"/>
      </w:tblPr>
      <w:tblGrid>
        <w:gridCol w:w="1238"/>
        <w:gridCol w:w="1705"/>
        <w:gridCol w:w="6119"/>
      </w:tblGrid>
      <w:tr w:rsidR="006006BE" w:rsidRPr="002431CB" w14:paraId="4CF12104" w14:textId="77777777" w:rsidTr="00952049">
        <w:trPr>
          <w:trHeight w:val="755"/>
          <w:jc w:val="center"/>
        </w:trPr>
        <w:tc>
          <w:tcPr>
            <w:tcW w:w="683" w:type="pct"/>
          </w:tcPr>
          <w:p w14:paraId="4AEA03BF" w14:textId="77777777" w:rsidR="006006BE" w:rsidRPr="002431CB" w:rsidRDefault="006006BE" w:rsidP="00952049">
            <w:pPr>
              <w:ind w:firstLine="0"/>
              <w:jc w:val="center"/>
              <w:rPr>
                <w:rFonts w:asciiTheme="majorHAnsi" w:eastAsia="Calibri" w:hAnsiTheme="majorHAnsi" w:cstheme="majorHAnsi"/>
                <w:b/>
                <w:sz w:val="24"/>
                <w:szCs w:val="24"/>
              </w:rPr>
            </w:pPr>
            <w:r w:rsidRPr="002431CB">
              <w:rPr>
                <w:rFonts w:asciiTheme="majorHAnsi" w:eastAsia="Calibri" w:hAnsiTheme="majorHAnsi" w:cstheme="majorHAnsi"/>
                <w:b/>
                <w:sz w:val="24"/>
                <w:szCs w:val="24"/>
              </w:rPr>
              <w:t>STT</w:t>
            </w:r>
          </w:p>
        </w:tc>
        <w:tc>
          <w:tcPr>
            <w:tcW w:w="941" w:type="pct"/>
          </w:tcPr>
          <w:p w14:paraId="0E9EA044" w14:textId="77777777" w:rsidR="006006BE" w:rsidRPr="002431CB" w:rsidRDefault="006006BE" w:rsidP="00952049">
            <w:pPr>
              <w:ind w:firstLine="0"/>
              <w:jc w:val="center"/>
              <w:rPr>
                <w:rFonts w:asciiTheme="majorHAnsi" w:eastAsia="Calibri" w:hAnsiTheme="majorHAnsi" w:cstheme="majorHAnsi"/>
                <w:b/>
                <w:sz w:val="24"/>
                <w:szCs w:val="24"/>
              </w:rPr>
            </w:pPr>
            <w:r w:rsidRPr="002431CB">
              <w:rPr>
                <w:rFonts w:asciiTheme="majorHAnsi" w:eastAsia="Calibri" w:hAnsiTheme="majorHAnsi" w:cstheme="majorHAnsi"/>
                <w:b/>
                <w:sz w:val="24"/>
                <w:szCs w:val="24"/>
              </w:rPr>
              <w:t>Nút tác vụ</w:t>
            </w:r>
          </w:p>
        </w:tc>
        <w:tc>
          <w:tcPr>
            <w:tcW w:w="3376" w:type="pct"/>
          </w:tcPr>
          <w:p w14:paraId="7676F710" w14:textId="77777777" w:rsidR="006006BE" w:rsidRPr="002431CB" w:rsidRDefault="006006BE" w:rsidP="00952049">
            <w:pPr>
              <w:ind w:firstLine="0"/>
              <w:jc w:val="center"/>
              <w:rPr>
                <w:rFonts w:asciiTheme="majorHAnsi" w:eastAsia="Calibri" w:hAnsiTheme="majorHAnsi" w:cstheme="majorHAnsi"/>
                <w:b/>
                <w:sz w:val="24"/>
                <w:szCs w:val="24"/>
              </w:rPr>
            </w:pPr>
            <w:r w:rsidRPr="002431CB">
              <w:rPr>
                <w:rFonts w:asciiTheme="majorHAnsi" w:eastAsia="Calibri" w:hAnsiTheme="majorHAnsi" w:cstheme="majorHAnsi"/>
                <w:b/>
                <w:sz w:val="24"/>
                <w:szCs w:val="24"/>
              </w:rPr>
              <w:t>Mô tả</w:t>
            </w:r>
          </w:p>
        </w:tc>
      </w:tr>
      <w:tr w:rsidR="006006BE" w:rsidRPr="002431CB" w14:paraId="7B452F3D" w14:textId="77777777" w:rsidTr="00952049">
        <w:trPr>
          <w:jc w:val="center"/>
        </w:trPr>
        <w:tc>
          <w:tcPr>
            <w:tcW w:w="683" w:type="pct"/>
          </w:tcPr>
          <w:p w14:paraId="598C6833" w14:textId="77777777" w:rsidR="006006BE" w:rsidRPr="00D32A96" w:rsidRDefault="006006BE" w:rsidP="00952049">
            <w:pPr>
              <w:rPr>
                <w:rFonts w:asciiTheme="majorHAnsi" w:eastAsia="Calibri" w:hAnsiTheme="majorHAnsi" w:cstheme="majorHAnsi"/>
                <w:sz w:val="24"/>
                <w:szCs w:val="24"/>
              </w:rPr>
            </w:pPr>
            <w:r>
              <w:rPr>
                <w:rFonts w:asciiTheme="majorHAnsi" w:eastAsia="Calibri" w:hAnsiTheme="majorHAnsi" w:cstheme="majorHAnsi"/>
                <w:sz w:val="24"/>
                <w:szCs w:val="24"/>
              </w:rPr>
              <w:lastRenderedPageBreak/>
              <w:t>1</w:t>
            </w:r>
          </w:p>
        </w:tc>
        <w:tc>
          <w:tcPr>
            <w:tcW w:w="941" w:type="pct"/>
          </w:tcPr>
          <w:p w14:paraId="7A864CE2" w14:textId="77777777" w:rsidR="006006BE" w:rsidRPr="002431CB" w:rsidRDefault="006006BE" w:rsidP="00952049">
            <w:pPr>
              <w:ind w:firstLine="0"/>
              <w:rPr>
                <w:rFonts w:asciiTheme="majorHAnsi" w:eastAsia="Calibri" w:hAnsiTheme="majorHAnsi" w:cstheme="majorHAnsi"/>
                <w:sz w:val="24"/>
                <w:szCs w:val="24"/>
              </w:rPr>
            </w:pPr>
            <w:r>
              <w:rPr>
                <w:rFonts w:asciiTheme="majorHAnsi" w:eastAsia="Calibri" w:hAnsiTheme="majorHAnsi" w:cstheme="majorHAnsi"/>
                <w:sz w:val="24"/>
                <w:szCs w:val="24"/>
              </w:rPr>
              <w:t>Cập nhật bảng kê</w:t>
            </w:r>
          </w:p>
        </w:tc>
        <w:tc>
          <w:tcPr>
            <w:tcW w:w="3376" w:type="pct"/>
          </w:tcPr>
          <w:p w14:paraId="0D406A93" w14:textId="00F04A02" w:rsidR="006006BE" w:rsidRPr="002431CB" w:rsidRDefault="006006BE" w:rsidP="00952049">
            <w:pPr>
              <w:ind w:firstLine="0"/>
              <w:rPr>
                <w:rFonts w:asciiTheme="majorHAnsi" w:eastAsia="Calibri" w:hAnsiTheme="majorHAnsi" w:cstheme="majorHAnsi"/>
                <w:sz w:val="24"/>
                <w:szCs w:val="24"/>
              </w:rPr>
            </w:pPr>
            <w:r w:rsidRPr="002431CB">
              <w:rPr>
                <w:rFonts w:asciiTheme="majorHAnsi" w:eastAsia="Calibri" w:hAnsiTheme="majorHAnsi" w:cstheme="majorHAnsi"/>
                <w:sz w:val="24"/>
                <w:szCs w:val="24"/>
              </w:rPr>
              <w:t xml:space="preserve">Nút có chức năng thực hiện mở ra </w:t>
            </w:r>
            <w:r>
              <w:rPr>
                <w:rFonts w:asciiTheme="majorHAnsi" w:eastAsia="Calibri" w:hAnsiTheme="majorHAnsi" w:cstheme="majorHAnsi"/>
                <w:sz w:val="24"/>
                <w:szCs w:val="24"/>
              </w:rPr>
              <w:t>màn hình màn hình chi tiết giao dịch và cho phép cập nhật bảng kê</w:t>
            </w:r>
            <w:ins w:id="4426" w:author="Nguyen Duc Anh" w:date="2025-09-27T10:14:00Z">
              <w:r w:rsidR="00BA41E7">
                <w:rPr>
                  <w:rFonts w:asciiTheme="majorHAnsi" w:eastAsia="Calibri" w:hAnsiTheme="majorHAnsi" w:cstheme="majorHAnsi"/>
                  <w:sz w:val="24"/>
                  <w:szCs w:val="24"/>
                </w:rPr>
                <w:t xml:space="preserve"> chi</w:t>
              </w:r>
            </w:ins>
            <w:r>
              <w:rPr>
                <w:rFonts w:asciiTheme="majorHAnsi" w:eastAsia="Calibri" w:hAnsiTheme="majorHAnsi" w:cstheme="majorHAnsi"/>
                <w:sz w:val="24"/>
                <w:szCs w:val="24"/>
              </w:rPr>
              <w:t xml:space="preserve"> tiền giao dịch.</w:t>
            </w:r>
          </w:p>
        </w:tc>
      </w:tr>
    </w:tbl>
    <w:p w14:paraId="4F7773C4" w14:textId="34A116D2" w:rsidR="006006BE" w:rsidRDefault="006006BE" w:rsidP="00F52C2C">
      <w:pPr>
        <w:jc w:val="center"/>
        <w:rPr>
          <w:rFonts w:ascii="Times New Roman" w:hAnsi="Times New Roman" w:cs="Times New Roman"/>
          <w:i/>
          <w:sz w:val="24"/>
          <w:szCs w:val="24"/>
        </w:rPr>
      </w:pPr>
    </w:p>
    <w:p w14:paraId="22F5505B" w14:textId="77777777" w:rsidR="006006BE" w:rsidRDefault="006006BE" w:rsidP="00F52C2C">
      <w:pPr>
        <w:jc w:val="center"/>
        <w:rPr>
          <w:rFonts w:ascii="Times New Roman" w:hAnsi="Times New Roman" w:cs="Times New Roman"/>
          <w:i/>
          <w:sz w:val="24"/>
          <w:szCs w:val="24"/>
        </w:rPr>
      </w:pPr>
    </w:p>
    <w:p w14:paraId="472C63A1" w14:textId="77777777" w:rsidR="00F52C2C" w:rsidRDefault="00F52C2C" w:rsidP="00F52C2C">
      <w:pPr>
        <w:jc w:val="center"/>
        <w:rPr>
          <w:rFonts w:ascii="Times New Roman" w:hAnsi="Times New Roman" w:cs="Times New Roman"/>
          <w:i/>
          <w:sz w:val="24"/>
          <w:szCs w:val="24"/>
        </w:rPr>
      </w:pPr>
    </w:p>
    <w:p w14:paraId="3285C02A" w14:textId="00EFF593" w:rsidR="00327D12" w:rsidRPr="002107C9" w:rsidRDefault="00327D12" w:rsidP="00327D12">
      <w:pPr>
        <w:pStyle w:val="Heading3"/>
        <w:spacing w:before="0"/>
        <w:ind w:left="540" w:hanging="540"/>
        <w:rPr>
          <w:rFonts w:cstheme="majorHAnsi"/>
          <w:sz w:val="24"/>
          <w:szCs w:val="24"/>
          <w:lang w:val="vi-VN"/>
        </w:rPr>
      </w:pPr>
      <w:bookmarkStart w:id="4427" w:name="_Toc209883958"/>
      <w:r>
        <w:rPr>
          <w:rFonts w:cstheme="majorHAnsi"/>
          <w:sz w:val="24"/>
          <w:szCs w:val="24"/>
        </w:rPr>
        <w:t xml:space="preserve">In </w:t>
      </w:r>
      <w:r w:rsidR="00BD53B1">
        <w:rPr>
          <w:rFonts w:cstheme="majorHAnsi"/>
          <w:sz w:val="24"/>
          <w:szCs w:val="24"/>
        </w:rPr>
        <w:t>bảng kê</w:t>
      </w:r>
      <w:r w:rsidR="001B0A0A">
        <w:rPr>
          <w:rFonts w:cstheme="majorHAnsi"/>
          <w:sz w:val="24"/>
          <w:szCs w:val="24"/>
        </w:rPr>
        <w:t xml:space="preserve"> thu/</w:t>
      </w:r>
      <w:r w:rsidR="00BD53B1">
        <w:rPr>
          <w:rFonts w:cstheme="majorHAnsi"/>
          <w:sz w:val="24"/>
          <w:szCs w:val="24"/>
        </w:rPr>
        <w:t>chi tiền</w:t>
      </w:r>
      <w:bookmarkEnd w:id="4427"/>
    </w:p>
    <w:p w14:paraId="5029EAF1" w14:textId="77777777" w:rsidR="00327D12" w:rsidRPr="002107C9" w:rsidRDefault="00327D12" w:rsidP="00327D12">
      <w:pPr>
        <w:pStyle w:val="Heading4"/>
        <w:ind w:left="720" w:hanging="720"/>
        <w:rPr>
          <w:rFonts w:cstheme="majorHAnsi"/>
          <w:noProof/>
          <w:sz w:val="24"/>
          <w:szCs w:val="24"/>
        </w:rPr>
      </w:pPr>
      <w:bookmarkStart w:id="4428" w:name="_Toc209883959"/>
      <w:r w:rsidRPr="002107C9">
        <w:rPr>
          <w:rFonts w:cstheme="majorHAnsi"/>
          <w:noProof/>
          <w:sz w:val="24"/>
          <w:szCs w:val="24"/>
        </w:rPr>
        <w:t>Mô tả chung</w:t>
      </w:r>
      <w:bookmarkEnd w:id="4428"/>
    </w:p>
    <w:p w14:paraId="7326F7AA" w14:textId="6024EAAA" w:rsidR="00327D12" w:rsidRDefault="00327D12" w:rsidP="00E16BFF">
      <w:pPr>
        <w:ind w:left="567" w:firstLine="0"/>
        <w:rPr>
          <w:sz w:val="24"/>
          <w:szCs w:val="24"/>
        </w:rPr>
      </w:pPr>
      <w:r w:rsidRPr="00831970">
        <w:rPr>
          <w:sz w:val="24"/>
          <w:szCs w:val="24"/>
        </w:rPr>
        <w:t xml:space="preserve">Hệ thống cho phép người dùng in </w:t>
      </w:r>
      <w:r w:rsidR="00BD53B1">
        <w:rPr>
          <w:sz w:val="24"/>
          <w:szCs w:val="24"/>
        </w:rPr>
        <w:t xml:space="preserve">bảng kê </w:t>
      </w:r>
      <w:r w:rsidR="001B0A0A">
        <w:rPr>
          <w:sz w:val="24"/>
          <w:szCs w:val="24"/>
        </w:rPr>
        <w:t>ngân hàng thu</w:t>
      </w:r>
      <w:r w:rsidR="00BD53B1">
        <w:rPr>
          <w:sz w:val="24"/>
          <w:szCs w:val="24"/>
        </w:rPr>
        <w:t xml:space="preserve"> tiền</w:t>
      </w:r>
      <w:r w:rsidR="001B0A0A">
        <w:rPr>
          <w:sz w:val="24"/>
          <w:szCs w:val="24"/>
        </w:rPr>
        <w:t xml:space="preserve"> mặt </w:t>
      </w:r>
      <w:r w:rsidR="00D45EB3">
        <w:rPr>
          <w:sz w:val="24"/>
          <w:szCs w:val="24"/>
        </w:rPr>
        <w:t xml:space="preserve">từ khách hàng </w:t>
      </w:r>
      <w:r w:rsidR="001B0A0A">
        <w:rPr>
          <w:rFonts w:ascii="Times New Roman" w:hAnsi="Times New Roman" w:cs="Times New Roman"/>
          <w:sz w:val="24"/>
          <w:szCs w:val="24"/>
        </w:rPr>
        <w:t>và in bản kê ngân hàng chi tiền mặt</w:t>
      </w:r>
      <w:r w:rsidR="00D45EB3">
        <w:rPr>
          <w:rFonts w:ascii="Times New Roman" w:hAnsi="Times New Roman" w:cs="Times New Roman"/>
          <w:sz w:val="24"/>
          <w:szCs w:val="24"/>
        </w:rPr>
        <w:t xml:space="preserve"> </w:t>
      </w:r>
      <w:r w:rsidR="00D77D3F">
        <w:rPr>
          <w:rFonts w:ascii="Times New Roman" w:hAnsi="Times New Roman" w:cs="Times New Roman"/>
          <w:sz w:val="24"/>
          <w:szCs w:val="24"/>
        </w:rPr>
        <w:t>trả</w:t>
      </w:r>
      <w:r w:rsidR="00D45EB3">
        <w:rPr>
          <w:rFonts w:ascii="Times New Roman" w:hAnsi="Times New Roman" w:cs="Times New Roman"/>
          <w:sz w:val="24"/>
          <w:szCs w:val="24"/>
        </w:rPr>
        <w:t xml:space="preserve"> khách hàng</w:t>
      </w:r>
      <w:r>
        <w:rPr>
          <w:sz w:val="24"/>
          <w:szCs w:val="24"/>
        </w:rPr>
        <w:t>:</w:t>
      </w:r>
    </w:p>
    <w:p w14:paraId="66E8A5B6" w14:textId="77777777" w:rsidR="00B904CE" w:rsidRPr="002431CB" w:rsidRDefault="00B904CE" w:rsidP="00E74B40">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 xml:space="preserve">Đối tượng: Giao dịch viên/Kiểm soát viên. </w:t>
      </w:r>
    </w:p>
    <w:p w14:paraId="062A2005" w14:textId="77777777" w:rsidR="00B904CE" w:rsidRPr="002431CB" w:rsidRDefault="00B904CE" w:rsidP="00E74B40">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Tần suất sử dụng: Thường xuyên.</w:t>
      </w:r>
    </w:p>
    <w:p w14:paraId="7A59E5C2" w14:textId="191B1EAF" w:rsidR="00327D12" w:rsidRPr="00072505" w:rsidRDefault="00B904CE" w:rsidP="00E74B40">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Mức độ áp dụng: Áp dụng toàn hàng.</w:t>
      </w:r>
    </w:p>
    <w:p w14:paraId="65D035BD" w14:textId="77777777" w:rsidR="00327D12" w:rsidRPr="002107C9" w:rsidRDefault="00327D12" w:rsidP="00327D12">
      <w:pPr>
        <w:pStyle w:val="Heading4"/>
        <w:ind w:left="720" w:hanging="720"/>
        <w:rPr>
          <w:rFonts w:cstheme="majorHAnsi"/>
          <w:noProof/>
          <w:sz w:val="24"/>
          <w:szCs w:val="24"/>
        </w:rPr>
      </w:pPr>
      <w:bookmarkStart w:id="4429" w:name="_Toc209883960"/>
      <w:r w:rsidRPr="002107C9">
        <w:rPr>
          <w:rFonts w:cstheme="majorHAnsi"/>
          <w:noProof/>
          <w:sz w:val="24"/>
          <w:szCs w:val="24"/>
        </w:rPr>
        <w:t>Quy trình thực hiện</w:t>
      </w:r>
      <w:bookmarkEnd w:id="4429"/>
    </w:p>
    <w:p w14:paraId="7FAA9402" w14:textId="77777777" w:rsidR="00327D12" w:rsidRPr="00072505" w:rsidRDefault="00327D12" w:rsidP="00327D12">
      <w:pPr>
        <w:rPr>
          <w:rFonts w:asciiTheme="majorHAnsi" w:hAnsiTheme="majorHAnsi" w:cstheme="majorHAnsi"/>
          <w:b/>
          <w:bCs/>
          <w:sz w:val="24"/>
          <w:szCs w:val="24"/>
        </w:rPr>
      </w:pPr>
      <w:r w:rsidRPr="00072505">
        <w:rPr>
          <w:rFonts w:asciiTheme="majorHAnsi" w:hAnsiTheme="majorHAnsi" w:cstheme="majorHAnsi"/>
          <w:b/>
          <w:bCs/>
          <w:sz w:val="24"/>
          <w:szCs w:val="24"/>
        </w:rPr>
        <w:t>Điều kiện bắt đầu nghiệp vụ:</w:t>
      </w:r>
    </w:p>
    <w:p w14:paraId="4DFD16B3" w14:textId="56C519B4" w:rsidR="00327D12" w:rsidRPr="00697474" w:rsidRDefault="00697474" w:rsidP="00327D12">
      <w:pPr>
        <w:pStyle w:val="BodyText"/>
        <w:numPr>
          <w:ilvl w:val="0"/>
          <w:numId w:val="29"/>
        </w:numPr>
        <w:tabs>
          <w:tab w:val="left" w:pos="709"/>
          <w:tab w:val="left" w:pos="851"/>
        </w:tabs>
        <w:spacing w:after="240" w:line="240" w:lineRule="atLeast"/>
        <w:ind w:left="993"/>
        <w:rPr>
          <w:b/>
          <w:sz w:val="24"/>
          <w:szCs w:val="24"/>
        </w:rPr>
      </w:pPr>
      <w:r>
        <w:rPr>
          <w:sz w:val="24"/>
          <w:szCs w:val="24"/>
        </w:rPr>
        <w:t>Người dùng được phân quyền chức năng hệ thống và tham gia vào xử lý giao dịch.</w:t>
      </w:r>
    </w:p>
    <w:p w14:paraId="6277F74A" w14:textId="42504382" w:rsidR="00697474" w:rsidRPr="008F208B" w:rsidRDefault="00697474" w:rsidP="00327D12">
      <w:pPr>
        <w:pStyle w:val="BodyText"/>
        <w:numPr>
          <w:ilvl w:val="0"/>
          <w:numId w:val="29"/>
        </w:numPr>
        <w:tabs>
          <w:tab w:val="left" w:pos="709"/>
          <w:tab w:val="left" w:pos="851"/>
        </w:tabs>
        <w:spacing w:after="240" w:line="240" w:lineRule="atLeast"/>
        <w:ind w:left="993"/>
        <w:rPr>
          <w:b/>
          <w:sz w:val="24"/>
          <w:szCs w:val="24"/>
        </w:rPr>
      </w:pPr>
      <w:r>
        <w:rPr>
          <w:sz w:val="24"/>
          <w:szCs w:val="24"/>
        </w:rPr>
        <w:t>Nút in bảng kê hiển thị trên màn hình thông tin chi tiết giao dịch</w:t>
      </w:r>
      <w:r w:rsidR="008F208B">
        <w:rPr>
          <w:sz w:val="24"/>
          <w:szCs w:val="24"/>
        </w:rPr>
        <w:t>:</w:t>
      </w:r>
    </w:p>
    <w:p w14:paraId="1C3A9F8E" w14:textId="1C194668" w:rsidR="008F208B" w:rsidRPr="000E1837" w:rsidRDefault="007A7E8C" w:rsidP="00E74B40">
      <w:pPr>
        <w:pStyle w:val="BodyText"/>
        <w:numPr>
          <w:ilvl w:val="0"/>
          <w:numId w:val="50"/>
        </w:numPr>
        <w:tabs>
          <w:tab w:val="left" w:pos="709"/>
          <w:tab w:val="left" w:pos="851"/>
        </w:tabs>
        <w:spacing w:after="240" w:line="240" w:lineRule="atLeast"/>
        <w:rPr>
          <w:b/>
          <w:sz w:val="24"/>
          <w:szCs w:val="24"/>
        </w:rPr>
      </w:pPr>
      <w:r>
        <w:rPr>
          <w:bCs/>
          <w:sz w:val="24"/>
          <w:szCs w:val="24"/>
        </w:rPr>
        <w:t>Đối với bảng kê ngân hàng thu tiền từ khách hàng: hiển thị sau khi lưu thông tin thành công</w:t>
      </w:r>
      <w:ins w:id="4430" w:author="Nguyen Duc Anh" w:date="2025-09-27T10:17:00Z">
        <w:r w:rsidR="00DF5489">
          <w:rPr>
            <w:bCs/>
            <w:sz w:val="24"/>
            <w:szCs w:val="24"/>
          </w:rPr>
          <w:t xml:space="preserve"> (mua ngoại tệ)</w:t>
        </w:r>
      </w:ins>
      <w:r>
        <w:rPr>
          <w:bCs/>
          <w:sz w:val="24"/>
          <w:szCs w:val="24"/>
        </w:rPr>
        <w:t xml:space="preserve"> hoặc </w:t>
      </w:r>
      <w:del w:id="4431" w:author="Nguyen Duc Anh" w:date="2025-09-27T10:14:00Z">
        <w:r w:rsidDel="00096142">
          <w:rPr>
            <w:bCs/>
            <w:sz w:val="24"/>
            <w:szCs w:val="24"/>
          </w:rPr>
          <w:delText xml:space="preserve">lưu và </w:delText>
        </w:r>
      </w:del>
      <w:r>
        <w:rPr>
          <w:bCs/>
          <w:sz w:val="24"/>
          <w:szCs w:val="24"/>
        </w:rPr>
        <w:t>chuyển duyệt thành công</w:t>
      </w:r>
      <w:ins w:id="4432" w:author="Nguyen Duc Anh" w:date="2025-09-27T10:17:00Z">
        <w:r w:rsidR="00DF5489">
          <w:rPr>
            <w:bCs/>
            <w:sz w:val="24"/>
            <w:szCs w:val="24"/>
          </w:rPr>
          <w:t xml:space="preserve"> (bán ngoại tệ)</w:t>
        </w:r>
      </w:ins>
      <w:r>
        <w:rPr>
          <w:bCs/>
          <w:sz w:val="24"/>
          <w:szCs w:val="24"/>
        </w:rPr>
        <w:t>.</w:t>
      </w:r>
    </w:p>
    <w:p w14:paraId="5B10A15A" w14:textId="0121E819" w:rsidR="000E1837" w:rsidRPr="00D652DF" w:rsidRDefault="000E1837" w:rsidP="00E74B40">
      <w:pPr>
        <w:pStyle w:val="BodyText"/>
        <w:numPr>
          <w:ilvl w:val="0"/>
          <w:numId w:val="50"/>
        </w:numPr>
        <w:tabs>
          <w:tab w:val="left" w:pos="709"/>
          <w:tab w:val="left" w:pos="851"/>
        </w:tabs>
        <w:spacing w:after="240" w:line="240" w:lineRule="atLeast"/>
        <w:rPr>
          <w:b/>
          <w:sz w:val="24"/>
          <w:szCs w:val="24"/>
        </w:rPr>
      </w:pPr>
      <w:r>
        <w:rPr>
          <w:bCs/>
          <w:sz w:val="24"/>
          <w:szCs w:val="24"/>
        </w:rPr>
        <w:t>Đối với bảng kê ngân hàng chi tiền trả khách hàng: hiển thị sau khi giao dịch đã được duyệt và hạch toán thành công</w:t>
      </w:r>
      <w:r w:rsidR="00F52895">
        <w:rPr>
          <w:bCs/>
          <w:sz w:val="24"/>
          <w:szCs w:val="24"/>
        </w:rPr>
        <w:t xml:space="preserve"> (</w:t>
      </w:r>
      <w:r w:rsidR="00DC4CE4">
        <w:rPr>
          <w:bCs/>
          <w:sz w:val="24"/>
          <w:szCs w:val="24"/>
        </w:rPr>
        <w:t>bán</w:t>
      </w:r>
      <w:r w:rsidR="00CF5A2E">
        <w:rPr>
          <w:bCs/>
          <w:sz w:val="24"/>
          <w:szCs w:val="24"/>
        </w:rPr>
        <w:t xml:space="preserve"> ngoại tệ</w:t>
      </w:r>
      <w:r w:rsidR="00F52895">
        <w:rPr>
          <w:bCs/>
          <w:sz w:val="24"/>
          <w:szCs w:val="24"/>
        </w:rPr>
        <w:t>)</w:t>
      </w:r>
      <w:r w:rsidR="00CF5A2E">
        <w:rPr>
          <w:bCs/>
          <w:sz w:val="24"/>
          <w:szCs w:val="24"/>
        </w:rPr>
        <w:t xml:space="preserve"> hoặc sau khi giao dịch được lưu thông tin</w:t>
      </w:r>
      <w:r w:rsidR="00ED327A">
        <w:rPr>
          <w:bCs/>
          <w:sz w:val="24"/>
          <w:szCs w:val="24"/>
        </w:rPr>
        <w:t xml:space="preserve"> và hạch toán</w:t>
      </w:r>
      <w:r w:rsidR="00CF5A2E">
        <w:rPr>
          <w:bCs/>
          <w:sz w:val="24"/>
          <w:szCs w:val="24"/>
        </w:rPr>
        <w:t xml:space="preserve"> thành công (</w:t>
      </w:r>
      <w:del w:id="4433" w:author="Nguyen Duc Anh" w:date="2025-09-27T10:21:00Z">
        <w:r w:rsidR="00CF5A2E" w:rsidDel="009157F0">
          <w:rPr>
            <w:bCs/>
            <w:sz w:val="24"/>
            <w:szCs w:val="24"/>
          </w:rPr>
          <w:delText>bán/đổi</w:delText>
        </w:r>
      </w:del>
      <w:ins w:id="4434" w:author="Nguyen Duc Anh" w:date="2025-09-27T10:21:00Z">
        <w:r w:rsidR="009157F0">
          <w:rPr>
            <w:bCs/>
            <w:sz w:val="24"/>
            <w:szCs w:val="24"/>
          </w:rPr>
          <w:t>mua</w:t>
        </w:r>
      </w:ins>
      <w:r w:rsidR="00CF5A2E">
        <w:rPr>
          <w:bCs/>
          <w:sz w:val="24"/>
          <w:szCs w:val="24"/>
        </w:rPr>
        <w:t xml:space="preserve"> ngoại tệ)</w:t>
      </w:r>
    </w:p>
    <w:p w14:paraId="015CA22E" w14:textId="5701AAF1" w:rsidR="00327D12" w:rsidRPr="00072505" w:rsidRDefault="00327D12" w:rsidP="00327D12">
      <w:pPr>
        <w:rPr>
          <w:rFonts w:asciiTheme="majorHAnsi" w:hAnsiTheme="majorHAnsi" w:cstheme="majorHAnsi"/>
          <w:b/>
          <w:bCs/>
          <w:sz w:val="24"/>
          <w:szCs w:val="24"/>
        </w:rPr>
      </w:pPr>
      <w:r w:rsidRPr="00072505">
        <w:rPr>
          <w:rFonts w:asciiTheme="majorHAnsi" w:hAnsiTheme="majorHAnsi" w:cstheme="majorHAnsi"/>
          <w:b/>
          <w:bCs/>
          <w:sz w:val="24"/>
          <w:szCs w:val="24"/>
        </w:rPr>
        <w:t xml:space="preserve">Các bước </w:t>
      </w:r>
      <w:r>
        <w:rPr>
          <w:rFonts w:asciiTheme="majorHAnsi" w:hAnsiTheme="majorHAnsi" w:cstheme="majorHAnsi"/>
          <w:b/>
          <w:bCs/>
          <w:sz w:val="24"/>
          <w:szCs w:val="24"/>
        </w:rPr>
        <w:t xml:space="preserve">in </w:t>
      </w:r>
      <w:r w:rsidR="003B1C99">
        <w:rPr>
          <w:rFonts w:asciiTheme="majorHAnsi" w:hAnsiTheme="majorHAnsi" w:cstheme="majorHAnsi"/>
          <w:b/>
          <w:bCs/>
          <w:sz w:val="24"/>
          <w:szCs w:val="24"/>
        </w:rPr>
        <w:t xml:space="preserve">bảng kê </w:t>
      </w:r>
      <w:r w:rsidR="00A24B92">
        <w:rPr>
          <w:rFonts w:asciiTheme="majorHAnsi" w:hAnsiTheme="majorHAnsi" w:cstheme="majorHAnsi"/>
          <w:b/>
          <w:bCs/>
          <w:sz w:val="24"/>
          <w:szCs w:val="24"/>
        </w:rPr>
        <w:t>thu/</w:t>
      </w:r>
      <w:r w:rsidR="003B1C99">
        <w:rPr>
          <w:rFonts w:asciiTheme="majorHAnsi" w:hAnsiTheme="majorHAnsi" w:cstheme="majorHAnsi"/>
          <w:b/>
          <w:bCs/>
          <w:sz w:val="24"/>
          <w:szCs w:val="24"/>
        </w:rPr>
        <w:t>chi tiền</w:t>
      </w:r>
      <w:r>
        <w:rPr>
          <w:rFonts w:asciiTheme="majorHAnsi" w:hAnsiTheme="majorHAnsi" w:cstheme="majorHAnsi"/>
          <w:b/>
          <w:bCs/>
          <w:sz w:val="24"/>
          <w:szCs w:val="24"/>
        </w:rPr>
        <w:t xml:space="preserve"> cho giao dịch </w:t>
      </w:r>
      <w:r w:rsidR="004B460F">
        <w:rPr>
          <w:rFonts w:ascii="Times New Roman" w:hAnsi="Times New Roman" w:cs="Times New Roman"/>
          <w:b/>
          <w:bCs/>
          <w:sz w:val="24"/>
          <w:szCs w:val="24"/>
        </w:rPr>
        <w:t>mua bán</w:t>
      </w:r>
      <w:r w:rsidR="003B1C99">
        <w:rPr>
          <w:rFonts w:ascii="Times New Roman" w:hAnsi="Times New Roman" w:cs="Times New Roman"/>
          <w:b/>
          <w:bCs/>
          <w:sz w:val="24"/>
          <w:szCs w:val="24"/>
        </w:rPr>
        <w:t xml:space="preserve"> ngoại tệ</w:t>
      </w:r>
      <w:r w:rsidRPr="00072505">
        <w:rPr>
          <w:rFonts w:asciiTheme="majorHAnsi" w:hAnsiTheme="majorHAnsi" w:cstheme="majorHAnsi"/>
          <w:b/>
          <w:bCs/>
          <w:sz w:val="24"/>
          <w:szCs w:val="24"/>
        </w:rPr>
        <w:t>:</w:t>
      </w:r>
    </w:p>
    <w:p w14:paraId="59C66752" w14:textId="59B4F83A" w:rsidR="00327D12" w:rsidRDefault="00327D12" w:rsidP="00D00B6D">
      <w:pPr>
        <w:ind w:left="567" w:firstLine="0"/>
        <w:rPr>
          <w:rFonts w:ascii="Times New Roman" w:hAnsi="Times New Roman" w:cs="Times New Roman"/>
          <w:sz w:val="24"/>
          <w:szCs w:val="24"/>
        </w:rPr>
      </w:pPr>
      <w:r w:rsidRPr="00831970">
        <w:rPr>
          <w:b/>
          <w:sz w:val="24"/>
          <w:szCs w:val="24"/>
        </w:rPr>
        <w:t xml:space="preserve">Bước 1: </w:t>
      </w:r>
      <w:r w:rsidRPr="00831970">
        <w:rPr>
          <w:rFonts w:ascii="Times New Roman" w:hAnsi="Times New Roman" w:cs="Times New Roman"/>
          <w:sz w:val="24"/>
          <w:szCs w:val="24"/>
        </w:rPr>
        <w:t xml:space="preserve">Tại màn hình chi tiết </w:t>
      </w:r>
      <w:r w:rsidR="00D00B6D">
        <w:rPr>
          <w:rFonts w:ascii="Times New Roman" w:hAnsi="Times New Roman" w:cs="Times New Roman"/>
          <w:sz w:val="24"/>
          <w:szCs w:val="24"/>
        </w:rPr>
        <w:t>giao dịch</w:t>
      </w:r>
      <w:r w:rsidR="006A4080">
        <w:rPr>
          <w:rFonts w:ascii="Times New Roman" w:hAnsi="Times New Roman" w:cs="Times New Roman"/>
          <w:sz w:val="24"/>
          <w:szCs w:val="24"/>
        </w:rPr>
        <w:t>, nhấn chọn nút “In bảng kê</w:t>
      </w:r>
      <w:r w:rsidR="00AD06BD">
        <w:rPr>
          <w:rFonts w:ascii="Times New Roman" w:hAnsi="Times New Roman" w:cs="Times New Roman"/>
          <w:sz w:val="24"/>
          <w:szCs w:val="24"/>
        </w:rPr>
        <w:t xml:space="preserve"> thu</w:t>
      </w:r>
      <w:r w:rsidR="006A4080">
        <w:rPr>
          <w:rFonts w:ascii="Times New Roman" w:hAnsi="Times New Roman" w:cs="Times New Roman"/>
          <w:sz w:val="24"/>
          <w:szCs w:val="24"/>
        </w:rPr>
        <w:t>”</w:t>
      </w:r>
      <w:r w:rsidR="00AD06BD">
        <w:rPr>
          <w:rFonts w:ascii="Times New Roman" w:hAnsi="Times New Roman" w:cs="Times New Roman"/>
          <w:sz w:val="24"/>
          <w:szCs w:val="24"/>
        </w:rPr>
        <w:t xml:space="preserve"> hoặc “In bảng kê chi”</w:t>
      </w:r>
      <w:r w:rsidR="00186A55">
        <w:rPr>
          <w:rFonts w:ascii="Times New Roman" w:hAnsi="Times New Roman" w:cs="Times New Roman"/>
          <w:sz w:val="24"/>
          <w:szCs w:val="24"/>
        </w:rPr>
        <w:t>.</w:t>
      </w:r>
    </w:p>
    <w:p w14:paraId="339B3E08" w14:textId="644EBB7C" w:rsidR="00186A55" w:rsidRDefault="00186A55" w:rsidP="00D00B6D">
      <w:pPr>
        <w:ind w:left="567" w:firstLine="0"/>
        <w:rPr>
          <w:rFonts w:ascii="Times New Roman" w:hAnsi="Times New Roman" w:cs="Times New Roman"/>
          <w:sz w:val="24"/>
          <w:szCs w:val="24"/>
        </w:rPr>
      </w:pPr>
      <w:r>
        <w:rPr>
          <w:b/>
          <w:sz w:val="24"/>
          <w:szCs w:val="24"/>
        </w:rPr>
        <w:t>Bước 2:</w:t>
      </w:r>
      <w:r>
        <w:rPr>
          <w:rFonts w:ascii="Times New Roman" w:hAnsi="Times New Roman" w:cs="Times New Roman"/>
          <w:sz w:val="24"/>
          <w:szCs w:val="24"/>
        </w:rPr>
        <w:t xml:space="preserve"> Tại màn hình xem trước thông tin in bảng kê tiền</w:t>
      </w:r>
      <w:r w:rsidR="005C38AC">
        <w:rPr>
          <w:rFonts w:ascii="Times New Roman" w:hAnsi="Times New Roman" w:cs="Times New Roman"/>
          <w:sz w:val="24"/>
          <w:szCs w:val="24"/>
        </w:rPr>
        <w:t>:</w:t>
      </w:r>
    </w:p>
    <w:p w14:paraId="5555CD5A" w14:textId="77777777" w:rsidR="005C38AC" w:rsidRDefault="005C38AC" w:rsidP="00E74B40">
      <w:pPr>
        <w:pStyle w:val="BodyText"/>
        <w:numPr>
          <w:ilvl w:val="1"/>
          <w:numId w:val="39"/>
        </w:numPr>
        <w:spacing w:after="240" w:line="240" w:lineRule="atLeast"/>
        <w:rPr>
          <w:rFonts w:asciiTheme="majorHAnsi" w:hAnsiTheme="majorHAnsi" w:cstheme="majorHAnsi"/>
          <w:sz w:val="24"/>
          <w:szCs w:val="24"/>
        </w:rPr>
      </w:pPr>
      <w:r>
        <w:rPr>
          <w:rFonts w:asciiTheme="majorHAnsi" w:hAnsiTheme="majorHAnsi" w:cstheme="majorHAnsi"/>
          <w:sz w:val="24"/>
          <w:szCs w:val="24"/>
        </w:rPr>
        <w:t xml:space="preserve">Nhấn chọn icon </w:t>
      </w:r>
      <w:r w:rsidRPr="00295B03">
        <w:rPr>
          <w:rFonts w:asciiTheme="majorHAnsi" w:hAnsiTheme="majorHAnsi" w:cstheme="majorHAnsi"/>
          <w:b/>
          <w:bCs/>
          <w:sz w:val="24"/>
          <w:szCs w:val="24"/>
        </w:rPr>
        <w:t>In</w:t>
      </w:r>
      <w:r>
        <w:rPr>
          <w:rFonts w:asciiTheme="majorHAnsi" w:hAnsiTheme="majorHAnsi" w:cstheme="majorHAnsi"/>
          <w:sz w:val="24"/>
          <w:szCs w:val="24"/>
        </w:rPr>
        <w:t xml:space="preserve"> để mở cấu hình in của trình duyệt và thực hiện in.</w:t>
      </w:r>
    </w:p>
    <w:p w14:paraId="64951EAD" w14:textId="57B3CBB6" w:rsidR="00186A55" w:rsidRPr="00831970" w:rsidRDefault="005C38AC" w:rsidP="00E74B40">
      <w:pPr>
        <w:pStyle w:val="BodyText"/>
        <w:numPr>
          <w:ilvl w:val="1"/>
          <w:numId w:val="39"/>
        </w:numPr>
        <w:spacing w:after="240" w:line="240" w:lineRule="atLeast"/>
        <w:rPr>
          <w:rFonts w:ascii="Times New Roman" w:hAnsi="Times New Roman" w:cs="Times New Roman"/>
          <w:sz w:val="24"/>
          <w:szCs w:val="24"/>
        </w:rPr>
      </w:pPr>
      <w:r>
        <w:rPr>
          <w:rFonts w:asciiTheme="majorHAnsi" w:hAnsiTheme="majorHAnsi" w:cstheme="majorHAnsi"/>
          <w:sz w:val="24"/>
          <w:szCs w:val="24"/>
        </w:rPr>
        <w:t xml:space="preserve">Nhấn chọn icon </w:t>
      </w:r>
      <w:r w:rsidRPr="00611EB8">
        <w:rPr>
          <w:rFonts w:asciiTheme="majorHAnsi" w:hAnsiTheme="majorHAnsi" w:cstheme="majorHAnsi"/>
          <w:b/>
          <w:bCs/>
          <w:sz w:val="24"/>
          <w:szCs w:val="24"/>
        </w:rPr>
        <w:t>Tải xuống</w:t>
      </w:r>
      <w:r>
        <w:rPr>
          <w:rFonts w:asciiTheme="majorHAnsi" w:hAnsiTheme="majorHAnsi" w:cstheme="majorHAnsi"/>
          <w:sz w:val="24"/>
          <w:szCs w:val="24"/>
        </w:rPr>
        <w:t xml:space="preserve"> để thực hiện tải file bản in xuống và lưu trữ trên thiết bị người dùng dưới định dạng file PDF.</w:t>
      </w:r>
    </w:p>
    <w:p w14:paraId="2151555A" w14:textId="77777777" w:rsidR="00327D12" w:rsidRPr="004274B7" w:rsidRDefault="00327D12" w:rsidP="00327D12">
      <w:pPr>
        <w:pStyle w:val="BodyText"/>
        <w:tabs>
          <w:tab w:val="left" w:pos="851"/>
        </w:tabs>
        <w:ind w:left="567"/>
        <w:rPr>
          <w:b/>
          <w:sz w:val="24"/>
          <w:szCs w:val="24"/>
        </w:rPr>
      </w:pPr>
      <w:r w:rsidRPr="00072505">
        <w:rPr>
          <w:b/>
          <w:sz w:val="24"/>
          <w:szCs w:val="24"/>
        </w:rPr>
        <w:t xml:space="preserve">Điều </w:t>
      </w:r>
      <w:r w:rsidRPr="004274B7">
        <w:rPr>
          <w:b/>
          <w:sz w:val="24"/>
          <w:szCs w:val="24"/>
        </w:rPr>
        <w:t>kiện kết thúc nghiệp vụ:</w:t>
      </w:r>
    </w:p>
    <w:p w14:paraId="0F887480" w14:textId="52110CCD" w:rsidR="009B4EB5" w:rsidRPr="002431CB" w:rsidRDefault="003511D5" w:rsidP="003511D5">
      <w:pPr>
        <w:pStyle w:val="BodyText"/>
        <w:spacing w:after="240" w:line="240" w:lineRule="atLeast"/>
        <w:ind w:left="567"/>
        <w:rPr>
          <w:rFonts w:asciiTheme="majorHAnsi" w:hAnsiTheme="majorHAnsi" w:cstheme="majorHAnsi"/>
          <w:sz w:val="24"/>
          <w:szCs w:val="24"/>
        </w:rPr>
      </w:pPr>
      <w:r>
        <w:rPr>
          <w:rFonts w:asciiTheme="majorHAnsi" w:hAnsiTheme="majorHAnsi" w:cstheme="majorHAnsi"/>
          <w:bCs/>
          <w:sz w:val="24"/>
          <w:szCs w:val="24"/>
        </w:rPr>
        <w:t xml:space="preserve">- </w:t>
      </w:r>
      <w:r w:rsidR="009B4EB5" w:rsidRPr="002431CB">
        <w:rPr>
          <w:rFonts w:asciiTheme="majorHAnsi" w:hAnsiTheme="majorHAnsi" w:cstheme="majorHAnsi"/>
          <w:bCs/>
          <w:sz w:val="24"/>
          <w:szCs w:val="24"/>
        </w:rPr>
        <w:t>Trình duyệt thêm tab mới và hiển thị màn hình xem trước thông tin bản in.</w:t>
      </w:r>
    </w:p>
    <w:p w14:paraId="00EA0E12" w14:textId="7324FBDF" w:rsidR="009B4EB5" w:rsidRPr="002431CB" w:rsidRDefault="003511D5" w:rsidP="003511D5">
      <w:pPr>
        <w:pStyle w:val="BodyText"/>
        <w:spacing w:after="240" w:line="240" w:lineRule="atLeast"/>
        <w:ind w:left="567"/>
        <w:rPr>
          <w:rFonts w:asciiTheme="majorHAnsi" w:hAnsiTheme="majorHAnsi" w:cstheme="majorHAnsi"/>
          <w:sz w:val="24"/>
          <w:szCs w:val="24"/>
        </w:rPr>
      </w:pPr>
      <w:r>
        <w:rPr>
          <w:rFonts w:asciiTheme="majorHAnsi" w:hAnsiTheme="majorHAnsi" w:cstheme="majorHAnsi"/>
          <w:bCs/>
          <w:sz w:val="24"/>
          <w:szCs w:val="24"/>
        </w:rPr>
        <w:lastRenderedPageBreak/>
        <w:t xml:space="preserve">- </w:t>
      </w:r>
      <w:r w:rsidR="009B4EB5" w:rsidRPr="002431CB">
        <w:rPr>
          <w:rFonts w:asciiTheme="majorHAnsi" w:hAnsiTheme="majorHAnsi" w:cstheme="majorHAnsi"/>
          <w:bCs/>
          <w:sz w:val="24"/>
          <w:szCs w:val="24"/>
        </w:rPr>
        <w:t>Hệ thống cho phép thực hiện in ra bản in thông tin hoặc tải xuống và lưu trữ trong folder mặc định “Download” của thiết bị.</w:t>
      </w:r>
    </w:p>
    <w:p w14:paraId="484424A7" w14:textId="15EFDCAE" w:rsidR="00327D12" w:rsidRPr="004274B7" w:rsidRDefault="003511D5" w:rsidP="003511D5">
      <w:pPr>
        <w:pStyle w:val="BodyText"/>
        <w:spacing w:after="240" w:line="240" w:lineRule="atLeast"/>
        <w:ind w:left="567"/>
        <w:rPr>
          <w:sz w:val="24"/>
          <w:szCs w:val="24"/>
        </w:rPr>
      </w:pPr>
      <w:r>
        <w:rPr>
          <w:rFonts w:asciiTheme="majorHAnsi" w:hAnsiTheme="majorHAnsi" w:cstheme="majorHAnsi"/>
          <w:bCs/>
          <w:sz w:val="24"/>
          <w:szCs w:val="24"/>
        </w:rPr>
        <w:t xml:space="preserve">- </w:t>
      </w:r>
      <w:r w:rsidR="009B4EB5" w:rsidRPr="002431CB">
        <w:rPr>
          <w:rFonts w:asciiTheme="majorHAnsi" w:hAnsiTheme="majorHAnsi" w:cstheme="majorHAnsi"/>
          <w:bCs/>
          <w:sz w:val="24"/>
          <w:szCs w:val="24"/>
        </w:rPr>
        <w:t>Nếu không mở được tab thẻ mới hoặc không hiển thị thông tin xem trước bản in, hệ thống hiển thị cảnh báo lỗi hoặc nguyên nhân sau thời gian tối đa timeout hiển thị bản in.</w:t>
      </w:r>
    </w:p>
    <w:p w14:paraId="793F0088" w14:textId="77777777" w:rsidR="00327D12" w:rsidRPr="002107C9" w:rsidRDefault="00327D12" w:rsidP="00327D12">
      <w:pPr>
        <w:pStyle w:val="Heading4"/>
        <w:ind w:left="720" w:hanging="720"/>
        <w:rPr>
          <w:rFonts w:cstheme="majorHAnsi"/>
          <w:noProof/>
          <w:sz w:val="24"/>
          <w:szCs w:val="24"/>
        </w:rPr>
      </w:pPr>
      <w:bookmarkStart w:id="4435" w:name="_Toc209883961"/>
      <w:r w:rsidRPr="002107C9">
        <w:rPr>
          <w:rFonts w:cstheme="majorHAnsi"/>
          <w:noProof/>
          <w:sz w:val="24"/>
          <w:szCs w:val="24"/>
        </w:rPr>
        <w:t>Màn hình tính năng</w:t>
      </w:r>
      <w:bookmarkEnd w:id="4435"/>
    </w:p>
    <w:p w14:paraId="01044C1C" w14:textId="4AE49AAD" w:rsidR="00327D12" w:rsidRDefault="00F25DE8" w:rsidP="00327D12">
      <w:pPr>
        <w:jc w:val="center"/>
        <w:rPr>
          <w:rFonts w:ascii="Times New Roman" w:hAnsi="Times New Roman" w:cs="Times New Roman"/>
          <w:b/>
          <w:sz w:val="24"/>
          <w:szCs w:val="24"/>
        </w:rPr>
      </w:pPr>
      <w:r>
        <w:rPr>
          <w:noProof/>
        </w:rPr>
        <w:drawing>
          <wp:inline distT="0" distB="0" distL="0" distR="0" wp14:anchorId="241523FC" wp14:editId="453E2FF1">
            <wp:extent cx="5128591" cy="3009768"/>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28591" cy="3009768"/>
                    </a:xfrm>
                    <a:prstGeom prst="rect">
                      <a:avLst/>
                    </a:prstGeom>
                    <a:noFill/>
                    <a:ln>
                      <a:noFill/>
                    </a:ln>
                  </pic:spPr>
                </pic:pic>
              </a:graphicData>
            </a:graphic>
          </wp:inline>
        </w:drawing>
      </w:r>
    </w:p>
    <w:p w14:paraId="588B24F4" w14:textId="6AC6EF54" w:rsidR="00327D12" w:rsidRDefault="00327D12" w:rsidP="005A0671">
      <w:pPr>
        <w:jc w:val="center"/>
        <w:rPr>
          <w:rFonts w:ascii="Times New Roman" w:hAnsi="Times New Roman" w:cs="Times New Roman"/>
          <w:i/>
          <w:sz w:val="24"/>
          <w:szCs w:val="24"/>
        </w:rPr>
      </w:pPr>
      <w:r w:rsidRPr="004274B7">
        <w:rPr>
          <w:rFonts w:ascii="Times New Roman" w:hAnsi="Times New Roman" w:cs="Times New Roman"/>
          <w:i/>
          <w:sz w:val="24"/>
          <w:szCs w:val="24"/>
        </w:rPr>
        <w:t xml:space="preserve">Hình  - </w:t>
      </w:r>
      <w:r>
        <w:rPr>
          <w:rFonts w:ascii="Times New Roman" w:hAnsi="Times New Roman" w:cs="Times New Roman"/>
          <w:i/>
          <w:sz w:val="24"/>
          <w:szCs w:val="24"/>
        </w:rPr>
        <w:t xml:space="preserve">Màn hình </w:t>
      </w:r>
      <w:r w:rsidR="001D0AD4">
        <w:rPr>
          <w:rFonts w:ascii="Times New Roman" w:hAnsi="Times New Roman" w:cs="Times New Roman"/>
          <w:i/>
          <w:sz w:val="24"/>
          <w:szCs w:val="24"/>
        </w:rPr>
        <w:t xml:space="preserve">xem trước bản in bảng kê </w:t>
      </w:r>
      <w:r w:rsidR="001E1A57">
        <w:rPr>
          <w:rFonts w:ascii="Times New Roman" w:hAnsi="Times New Roman" w:cs="Times New Roman"/>
          <w:i/>
          <w:sz w:val="24"/>
          <w:szCs w:val="24"/>
        </w:rPr>
        <w:t>thu/</w:t>
      </w:r>
      <w:r w:rsidR="001D0AD4">
        <w:rPr>
          <w:rFonts w:ascii="Times New Roman" w:hAnsi="Times New Roman" w:cs="Times New Roman"/>
          <w:i/>
          <w:sz w:val="24"/>
          <w:szCs w:val="24"/>
        </w:rPr>
        <w:t>chi tiền</w:t>
      </w:r>
    </w:p>
    <w:p w14:paraId="2E3A422D" w14:textId="574F73D3" w:rsidR="009713F8" w:rsidRDefault="001E034D" w:rsidP="005A0671">
      <w:pPr>
        <w:jc w:val="center"/>
        <w:rPr>
          <w:rFonts w:ascii="Times New Roman" w:hAnsi="Times New Roman" w:cs="Times New Roman"/>
          <w:i/>
          <w:sz w:val="24"/>
          <w:szCs w:val="24"/>
        </w:rPr>
      </w:pPr>
      <w:r>
        <w:rPr>
          <w:noProof/>
        </w:rPr>
        <w:lastRenderedPageBreak/>
        <w:drawing>
          <wp:inline distT="0" distB="0" distL="0" distR="0" wp14:anchorId="5F294F51" wp14:editId="18EDEB41">
            <wp:extent cx="5202166" cy="76971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02166" cy="7697165"/>
                    </a:xfrm>
                    <a:prstGeom prst="rect">
                      <a:avLst/>
                    </a:prstGeom>
                    <a:noFill/>
                    <a:ln>
                      <a:noFill/>
                    </a:ln>
                  </pic:spPr>
                </pic:pic>
              </a:graphicData>
            </a:graphic>
          </wp:inline>
        </w:drawing>
      </w:r>
    </w:p>
    <w:p w14:paraId="3F9D6E06" w14:textId="5D9BCD63" w:rsidR="009713F8" w:rsidRDefault="001E034D" w:rsidP="005A0671">
      <w:pPr>
        <w:jc w:val="center"/>
        <w:rPr>
          <w:rFonts w:ascii="Times New Roman" w:hAnsi="Times New Roman" w:cs="Times New Roman"/>
          <w:i/>
          <w:sz w:val="24"/>
          <w:szCs w:val="24"/>
        </w:rPr>
      </w:pPr>
      <w:r>
        <w:rPr>
          <w:rFonts w:ascii="Times New Roman" w:hAnsi="Times New Roman" w:cs="Times New Roman"/>
          <w:i/>
          <w:sz w:val="24"/>
          <w:szCs w:val="24"/>
        </w:rPr>
        <w:t>Hình  - Mẫu biểu bảng kê chi tiền</w:t>
      </w:r>
      <w:r w:rsidR="00841411">
        <w:rPr>
          <w:rFonts w:ascii="Times New Roman" w:hAnsi="Times New Roman" w:cs="Times New Roman"/>
          <w:i/>
          <w:sz w:val="24"/>
          <w:szCs w:val="24"/>
        </w:rPr>
        <w:t xml:space="preserve"> nội tệ</w:t>
      </w:r>
      <w:r>
        <w:rPr>
          <w:rFonts w:ascii="Times New Roman" w:hAnsi="Times New Roman" w:cs="Times New Roman"/>
          <w:i/>
          <w:sz w:val="24"/>
          <w:szCs w:val="24"/>
        </w:rPr>
        <w:t xml:space="preserve"> Agribank cung cấp</w:t>
      </w:r>
    </w:p>
    <w:p w14:paraId="3D232AFB" w14:textId="729F1EF7" w:rsidR="00EC1A0B" w:rsidRDefault="00EC1A0B" w:rsidP="005A0671">
      <w:pPr>
        <w:jc w:val="center"/>
        <w:rPr>
          <w:rFonts w:ascii="Times New Roman" w:hAnsi="Times New Roman" w:cs="Times New Roman"/>
          <w:i/>
          <w:sz w:val="24"/>
          <w:szCs w:val="24"/>
        </w:rPr>
      </w:pPr>
      <w:r>
        <w:rPr>
          <w:noProof/>
        </w:rPr>
        <w:lastRenderedPageBreak/>
        <w:drawing>
          <wp:inline distT="0" distB="0" distL="0" distR="0" wp14:anchorId="575FD050" wp14:editId="6DF39CE1">
            <wp:extent cx="5061356" cy="748882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61356" cy="7488821"/>
                    </a:xfrm>
                    <a:prstGeom prst="rect">
                      <a:avLst/>
                    </a:prstGeom>
                    <a:noFill/>
                    <a:ln>
                      <a:noFill/>
                    </a:ln>
                  </pic:spPr>
                </pic:pic>
              </a:graphicData>
            </a:graphic>
          </wp:inline>
        </w:drawing>
      </w:r>
    </w:p>
    <w:p w14:paraId="44AE23BE" w14:textId="6D1CA284" w:rsidR="00EC1A0B" w:rsidRDefault="00EC1A0B" w:rsidP="005A0671">
      <w:pPr>
        <w:jc w:val="center"/>
        <w:rPr>
          <w:rFonts w:ascii="Times New Roman" w:hAnsi="Times New Roman" w:cs="Times New Roman"/>
          <w:i/>
          <w:sz w:val="24"/>
          <w:szCs w:val="24"/>
        </w:rPr>
      </w:pPr>
      <w:r>
        <w:rPr>
          <w:rFonts w:ascii="Times New Roman" w:hAnsi="Times New Roman" w:cs="Times New Roman"/>
          <w:i/>
          <w:sz w:val="24"/>
          <w:szCs w:val="24"/>
        </w:rPr>
        <w:t>Hình  - Mẫu biểu bảng kê chi tiền ngoại tệ Agribank cung cấp</w:t>
      </w:r>
    </w:p>
    <w:p w14:paraId="7E93A620" w14:textId="0159035A" w:rsidR="005D3B89" w:rsidRDefault="005D3B89" w:rsidP="005A0671">
      <w:pPr>
        <w:jc w:val="center"/>
        <w:rPr>
          <w:rFonts w:ascii="Times New Roman" w:hAnsi="Times New Roman" w:cs="Times New Roman"/>
          <w:i/>
          <w:sz w:val="24"/>
          <w:szCs w:val="24"/>
        </w:rPr>
      </w:pPr>
    </w:p>
    <w:p w14:paraId="0D236FE3" w14:textId="130E2DC4" w:rsidR="005D3B89" w:rsidRDefault="005D3B89" w:rsidP="005D3B89">
      <w:pPr>
        <w:pStyle w:val="Heading3"/>
        <w:spacing w:before="0"/>
        <w:ind w:left="540" w:hanging="540"/>
        <w:rPr>
          <w:rFonts w:cstheme="majorHAnsi"/>
          <w:bCs w:val="0"/>
          <w:i w:val="0"/>
          <w:sz w:val="24"/>
          <w:szCs w:val="24"/>
        </w:rPr>
      </w:pPr>
      <w:bookmarkStart w:id="4436" w:name="_Toc203761130"/>
      <w:bookmarkStart w:id="4437" w:name="_Toc209883962"/>
      <w:r w:rsidRPr="007A214B">
        <w:rPr>
          <w:rFonts w:cstheme="majorHAnsi"/>
          <w:sz w:val="24"/>
          <w:szCs w:val="24"/>
          <w:rPrChange w:id="4438" w:author="Nguyen Duc Anh" w:date="2025-09-26T15:56:00Z">
            <w:rPr>
              <w:rFonts w:cstheme="majorHAnsi"/>
              <w:bCs w:val="0"/>
              <w:i w:val="0"/>
              <w:sz w:val="24"/>
              <w:szCs w:val="24"/>
            </w:rPr>
          </w:rPrChange>
        </w:rPr>
        <w:t>In giấy xác nhận kết quả kiểm tra Phòng chống rửa tiền</w:t>
      </w:r>
      <w:bookmarkEnd w:id="4436"/>
      <w:bookmarkEnd w:id="4437"/>
    </w:p>
    <w:p w14:paraId="21FE7F16" w14:textId="5FB37F53" w:rsidR="000D14BD" w:rsidRPr="000D14BD" w:rsidRDefault="0009705F" w:rsidP="00995E61">
      <w:pPr>
        <w:pStyle w:val="ListParagraph"/>
        <w:numPr>
          <w:ilvl w:val="0"/>
          <w:numId w:val="39"/>
        </w:numPr>
      </w:pPr>
      <w:ins w:id="4439" w:author="Nguyen Duc Anh" w:date="2025-09-27T10:25:00Z">
        <w:r>
          <w:t>Đối với</w:t>
        </w:r>
      </w:ins>
      <w:ins w:id="4440" w:author="Nguyen Duc Anh" w:date="2025-09-27T10:26:00Z">
        <w:r>
          <w:t xml:space="preserve"> khách hàng vãng lai: </w:t>
        </w:r>
      </w:ins>
      <w:r w:rsidR="00A8080F">
        <w:t>Chức năng/nghiệp vụ đã mô tả trên tài liệu URD “Quản lý thu ngân sách nhà nước”</w:t>
      </w:r>
    </w:p>
    <w:p w14:paraId="4EE2528F" w14:textId="406EDE04" w:rsidR="005D3B89" w:rsidRDefault="005D3B89" w:rsidP="005D3B89">
      <w:pPr>
        <w:jc w:val="center"/>
        <w:rPr>
          <w:rFonts w:ascii="Times New Roman" w:hAnsi="Times New Roman" w:cs="Times New Roman"/>
          <w:i/>
          <w:sz w:val="24"/>
          <w:szCs w:val="24"/>
        </w:rPr>
      </w:pPr>
    </w:p>
    <w:p w14:paraId="04C846FC" w14:textId="77777777" w:rsidR="005D3B89" w:rsidRDefault="005D3B89" w:rsidP="005A0671">
      <w:pPr>
        <w:jc w:val="center"/>
        <w:rPr>
          <w:rFonts w:ascii="Times New Roman" w:hAnsi="Times New Roman" w:cs="Times New Roman"/>
          <w:i/>
          <w:sz w:val="24"/>
          <w:szCs w:val="24"/>
        </w:rPr>
      </w:pPr>
    </w:p>
    <w:p w14:paraId="7D154F80" w14:textId="53154B53" w:rsidR="00751DD5" w:rsidRPr="002107C9" w:rsidRDefault="00751DD5" w:rsidP="00751DD5">
      <w:pPr>
        <w:pStyle w:val="Heading3"/>
        <w:numPr>
          <w:ilvl w:val="2"/>
          <w:numId w:val="1"/>
        </w:numPr>
        <w:spacing w:before="0"/>
        <w:ind w:left="540" w:hanging="540"/>
        <w:rPr>
          <w:rFonts w:cstheme="majorHAnsi"/>
          <w:sz w:val="24"/>
          <w:szCs w:val="24"/>
          <w:lang w:val="vi-VN"/>
        </w:rPr>
      </w:pPr>
      <w:bookmarkStart w:id="4441" w:name="_Toc209883963"/>
      <w:r>
        <w:rPr>
          <w:rFonts w:cstheme="majorHAnsi"/>
          <w:sz w:val="24"/>
          <w:szCs w:val="24"/>
        </w:rPr>
        <w:t>In chứng từ giao dịch</w:t>
      </w:r>
      <w:bookmarkEnd w:id="4441"/>
    </w:p>
    <w:p w14:paraId="20B08305" w14:textId="77777777" w:rsidR="00D735E0" w:rsidRPr="002107C9" w:rsidRDefault="00D735E0" w:rsidP="00D735E0">
      <w:pPr>
        <w:pStyle w:val="Heading4"/>
        <w:ind w:left="720" w:hanging="720"/>
        <w:rPr>
          <w:rFonts w:cstheme="majorHAnsi"/>
          <w:noProof/>
          <w:sz w:val="24"/>
          <w:szCs w:val="24"/>
        </w:rPr>
      </w:pPr>
      <w:bookmarkStart w:id="4442" w:name="_Toc209883964"/>
      <w:r w:rsidRPr="002107C9">
        <w:rPr>
          <w:rFonts w:cstheme="majorHAnsi"/>
          <w:noProof/>
          <w:sz w:val="24"/>
          <w:szCs w:val="24"/>
        </w:rPr>
        <w:t>Mô tả chung</w:t>
      </w:r>
      <w:bookmarkEnd w:id="4442"/>
    </w:p>
    <w:p w14:paraId="2E9F2378" w14:textId="0654DF1A" w:rsidR="00D735E0" w:rsidRDefault="00D735E0" w:rsidP="00D735E0">
      <w:pPr>
        <w:ind w:left="567" w:firstLine="0"/>
        <w:rPr>
          <w:sz w:val="24"/>
          <w:szCs w:val="24"/>
        </w:rPr>
      </w:pPr>
      <w:r w:rsidRPr="00831970">
        <w:rPr>
          <w:sz w:val="24"/>
          <w:szCs w:val="24"/>
        </w:rPr>
        <w:t xml:space="preserve">Hệ thống cho phép người dùng in </w:t>
      </w:r>
      <w:r w:rsidR="006C6DC6">
        <w:rPr>
          <w:sz w:val="24"/>
          <w:szCs w:val="24"/>
        </w:rPr>
        <w:t>chứng từ giao dịch</w:t>
      </w:r>
      <w:r>
        <w:rPr>
          <w:sz w:val="24"/>
          <w:szCs w:val="24"/>
        </w:rPr>
        <w:t xml:space="preserve"> </w:t>
      </w:r>
      <w:r w:rsidRPr="00831970">
        <w:rPr>
          <w:sz w:val="24"/>
          <w:szCs w:val="24"/>
        </w:rPr>
        <w:t>sau khi</w:t>
      </w:r>
      <w:r>
        <w:rPr>
          <w:sz w:val="24"/>
          <w:szCs w:val="24"/>
        </w:rPr>
        <w:t xml:space="preserve"> lưu thông tin hoặc</w:t>
      </w:r>
      <w:r w:rsidRPr="00831970">
        <w:rPr>
          <w:sz w:val="24"/>
          <w:szCs w:val="24"/>
        </w:rPr>
        <w:t xml:space="preserve"> </w:t>
      </w:r>
      <w:r>
        <w:rPr>
          <w:sz w:val="24"/>
          <w:szCs w:val="24"/>
        </w:rPr>
        <w:t xml:space="preserve">duyệt thành công giao dịch </w:t>
      </w:r>
      <w:r w:rsidR="00E61098">
        <w:rPr>
          <w:rFonts w:ascii="Times New Roman" w:hAnsi="Times New Roman" w:cs="Times New Roman"/>
          <w:sz w:val="24"/>
          <w:szCs w:val="24"/>
        </w:rPr>
        <w:t>mua bán</w:t>
      </w:r>
      <w:r>
        <w:rPr>
          <w:rFonts w:ascii="Times New Roman" w:hAnsi="Times New Roman" w:cs="Times New Roman"/>
          <w:sz w:val="24"/>
          <w:szCs w:val="24"/>
        </w:rPr>
        <w:t xml:space="preserve"> ngoại tệ</w:t>
      </w:r>
      <w:r>
        <w:rPr>
          <w:sz w:val="24"/>
          <w:szCs w:val="24"/>
        </w:rPr>
        <w:t>:</w:t>
      </w:r>
    </w:p>
    <w:p w14:paraId="2A208577" w14:textId="77777777" w:rsidR="00D735E0" w:rsidRPr="002431CB" w:rsidRDefault="00D735E0" w:rsidP="00E74B40">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 xml:space="preserve">Đối tượng: Giao dịch viên/Kiểm soát viên. </w:t>
      </w:r>
    </w:p>
    <w:p w14:paraId="3CACFC06" w14:textId="77777777" w:rsidR="00D735E0" w:rsidRPr="002431CB" w:rsidRDefault="00D735E0" w:rsidP="00E74B40">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Tần suất sử dụng: Thường xuyên.</w:t>
      </w:r>
    </w:p>
    <w:p w14:paraId="534D4B32" w14:textId="77777777" w:rsidR="00D735E0" w:rsidRPr="00072505" w:rsidRDefault="00D735E0" w:rsidP="00E74B40">
      <w:pPr>
        <w:pStyle w:val="ListParagraph"/>
        <w:numPr>
          <w:ilvl w:val="0"/>
          <w:numId w:val="40"/>
        </w:numPr>
        <w:spacing w:before="0" w:after="200" w:line="276" w:lineRule="auto"/>
        <w:jc w:val="left"/>
        <w:rPr>
          <w:rFonts w:asciiTheme="majorHAnsi" w:hAnsiTheme="majorHAnsi" w:cstheme="majorHAnsi"/>
          <w:sz w:val="24"/>
          <w:szCs w:val="24"/>
        </w:rPr>
      </w:pPr>
      <w:r w:rsidRPr="002431CB">
        <w:rPr>
          <w:rFonts w:asciiTheme="majorHAnsi" w:hAnsiTheme="majorHAnsi" w:cstheme="majorHAnsi"/>
          <w:sz w:val="24"/>
          <w:szCs w:val="24"/>
        </w:rPr>
        <w:t>Mức độ áp dụng: Áp dụng toàn hàng.</w:t>
      </w:r>
    </w:p>
    <w:p w14:paraId="574A8EE9" w14:textId="77777777" w:rsidR="00D735E0" w:rsidRPr="002107C9" w:rsidRDefault="00D735E0" w:rsidP="00D735E0">
      <w:pPr>
        <w:pStyle w:val="Heading4"/>
        <w:ind w:left="720" w:hanging="720"/>
        <w:rPr>
          <w:rFonts w:cstheme="majorHAnsi"/>
          <w:noProof/>
          <w:sz w:val="24"/>
          <w:szCs w:val="24"/>
        </w:rPr>
      </w:pPr>
      <w:bookmarkStart w:id="4443" w:name="_Toc209883965"/>
      <w:r w:rsidRPr="002107C9">
        <w:rPr>
          <w:rFonts w:cstheme="majorHAnsi"/>
          <w:noProof/>
          <w:sz w:val="24"/>
          <w:szCs w:val="24"/>
        </w:rPr>
        <w:t>Quy trình thực hiện</w:t>
      </w:r>
      <w:bookmarkEnd w:id="4443"/>
    </w:p>
    <w:p w14:paraId="62596100" w14:textId="77777777" w:rsidR="00D735E0" w:rsidRPr="00072505" w:rsidRDefault="00D735E0" w:rsidP="00D735E0">
      <w:pPr>
        <w:rPr>
          <w:rFonts w:asciiTheme="majorHAnsi" w:hAnsiTheme="majorHAnsi" w:cstheme="majorHAnsi"/>
          <w:b/>
          <w:bCs/>
          <w:sz w:val="24"/>
          <w:szCs w:val="24"/>
        </w:rPr>
      </w:pPr>
      <w:r w:rsidRPr="00072505">
        <w:rPr>
          <w:rFonts w:asciiTheme="majorHAnsi" w:hAnsiTheme="majorHAnsi" w:cstheme="majorHAnsi"/>
          <w:b/>
          <w:bCs/>
          <w:sz w:val="24"/>
          <w:szCs w:val="24"/>
        </w:rPr>
        <w:t>Điều kiện bắt đầu nghiệp vụ:</w:t>
      </w:r>
    </w:p>
    <w:p w14:paraId="19EB2D78" w14:textId="77777777" w:rsidR="00D735E0" w:rsidRPr="00697474" w:rsidRDefault="00D735E0" w:rsidP="00D735E0">
      <w:pPr>
        <w:pStyle w:val="BodyText"/>
        <w:numPr>
          <w:ilvl w:val="0"/>
          <w:numId w:val="29"/>
        </w:numPr>
        <w:tabs>
          <w:tab w:val="left" w:pos="709"/>
          <w:tab w:val="left" w:pos="851"/>
        </w:tabs>
        <w:spacing w:after="240" w:line="240" w:lineRule="atLeast"/>
        <w:ind w:left="993"/>
        <w:rPr>
          <w:b/>
          <w:sz w:val="24"/>
          <w:szCs w:val="24"/>
        </w:rPr>
      </w:pPr>
      <w:r>
        <w:rPr>
          <w:sz w:val="24"/>
          <w:szCs w:val="24"/>
        </w:rPr>
        <w:t>Người dùng được phân quyền chức năng hệ thống và tham gia vào xử lý giao dịch.</w:t>
      </w:r>
    </w:p>
    <w:p w14:paraId="4CF8CEF1" w14:textId="77777777" w:rsidR="006C6DC6" w:rsidRPr="006C6DC6" w:rsidRDefault="00D735E0" w:rsidP="00952049">
      <w:pPr>
        <w:pStyle w:val="BodyText"/>
        <w:numPr>
          <w:ilvl w:val="0"/>
          <w:numId w:val="29"/>
        </w:numPr>
        <w:tabs>
          <w:tab w:val="left" w:pos="709"/>
          <w:tab w:val="left" w:pos="851"/>
        </w:tabs>
        <w:spacing w:after="240" w:line="240" w:lineRule="atLeast"/>
        <w:ind w:left="993"/>
        <w:rPr>
          <w:rFonts w:asciiTheme="majorHAnsi" w:hAnsiTheme="majorHAnsi" w:cstheme="majorHAnsi"/>
          <w:b/>
          <w:bCs/>
          <w:sz w:val="24"/>
          <w:szCs w:val="24"/>
        </w:rPr>
      </w:pPr>
      <w:r w:rsidRPr="006C6DC6">
        <w:rPr>
          <w:sz w:val="24"/>
          <w:szCs w:val="24"/>
        </w:rPr>
        <w:t xml:space="preserve">Nút in </w:t>
      </w:r>
      <w:r w:rsidR="006C6DC6" w:rsidRPr="006C6DC6">
        <w:rPr>
          <w:sz w:val="24"/>
          <w:szCs w:val="24"/>
        </w:rPr>
        <w:t xml:space="preserve">chứng từ giao dịch </w:t>
      </w:r>
      <w:r w:rsidRPr="006C6DC6">
        <w:rPr>
          <w:sz w:val="24"/>
          <w:szCs w:val="24"/>
        </w:rPr>
        <w:t xml:space="preserve">hiển thị trên màn hình thông tin chi tiết giao dịch </w:t>
      </w:r>
    </w:p>
    <w:p w14:paraId="13C021AA" w14:textId="62BDB6DF" w:rsidR="00D735E0" w:rsidRPr="006C6DC6" w:rsidRDefault="00D735E0" w:rsidP="006C6DC6">
      <w:pPr>
        <w:rPr>
          <w:rFonts w:asciiTheme="majorHAnsi" w:hAnsiTheme="majorHAnsi" w:cstheme="majorHAnsi"/>
          <w:b/>
          <w:bCs/>
          <w:sz w:val="24"/>
          <w:szCs w:val="24"/>
        </w:rPr>
      </w:pPr>
      <w:r w:rsidRPr="006C6DC6">
        <w:rPr>
          <w:rFonts w:asciiTheme="majorHAnsi" w:hAnsiTheme="majorHAnsi" w:cstheme="majorHAnsi"/>
          <w:b/>
          <w:bCs/>
          <w:sz w:val="24"/>
          <w:szCs w:val="24"/>
        </w:rPr>
        <w:t>Các bước</w:t>
      </w:r>
      <w:r w:rsidR="006C6DC6">
        <w:rPr>
          <w:rFonts w:asciiTheme="majorHAnsi" w:hAnsiTheme="majorHAnsi" w:cstheme="majorHAnsi"/>
          <w:b/>
          <w:bCs/>
          <w:sz w:val="24"/>
          <w:szCs w:val="24"/>
        </w:rPr>
        <w:t xml:space="preserve"> in</w:t>
      </w:r>
      <w:r w:rsidRPr="006C6DC6">
        <w:rPr>
          <w:rFonts w:asciiTheme="majorHAnsi" w:hAnsiTheme="majorHAnsi" w:cstheme="majorHAnsi"/>
          <w:b/>
          <w:bCs/>
          <w:sz w:val="24"/>
          <w:szCs w:val="24"/>
        </w:rPr>
        <w:t xml:space="preserve"> </w:t>
      </w:r>
      <w:r w:rsidR="006C6DC6" w:rsidRPr="006C6DC6">
        <w:rPr>
          <w:b/>
          <w:bCs/>
          <w:sz w:val="24"/>
          <w:szCs w:val="24"/>
        </w:rPr>
        <w:t>chứng từ giao dịch</w:t>
      </w:r>
      <w:r w:rsidRPr="006C6DC6">
        <w:rPr>
          <w:rFonts w:asciiTheme="majorHAnsi" w:hAnsiTheme="majorHAnsi" w:cstheme="majorHAnsi"/>
          <w:b/>
          <w:bCs/>
          <w:sz w:val="24"/>
          <w:szCs w:val="24"/>
        </w:rPr>
        <w:t xml:space="preserve"> cho giao dịch </w:t>
      </w:r>
      <w:r w:rsidR="004B460F">
        <w:rPr>
          <w:rFonts w:ascii="Times New Roman" w:hAnsi="Times New Roman" w:cs="Times New Roman"/>
          <w:b/>
          <w:bCs/>
          <w:sz w:val="24"/>
          <w:szCs w:val="24"/>
        </w:rPr>
        <w:t>mua bán</w:t>
      </w:r>
      <w:r w:rsidRPr="006C6DC6">
        <w:rPr>
          <w:rFonts w:ascii="Times New Roman" w:hAnsi="Times New Roman" w:cs="Times New Roman"/>
          <w:b/>
          <w:bCs/>
          <w:sz w:val="24"/>
          <w:szCs w:val="24"/>
        </w:rPr>
        <w:t xml:space="preserve"> ngoại tệ</w:t>
      </w:r>
      <w:r w:rsidRPr="006C6DC6">
        <w:rPr>
          <w:rFonts w:asciiTheme="majorHAnsi" w:hAnsiTheme="majorHAnsi" w:cstheme="majorHAnsi"/>
          <w:b/>
          <w:bCs/>
          <w:sz w:val="24"/>
          <w:szCs w:val="24"/>
        </w:rPr>
        <w:t>:</w:t>
      </w:r>
    </w:p>
    <w:p w14:paraId="4CD8431C" w14:textId="0BE394BE" w:rsidR="00D735E0" w:rsidRDefault="00D735E0" w:rsidP="00D735E0">
      <w:pPr>
        <w:ind w:left="567" w:firstLine="0"/>
        <w:rPr>
          <w:rFonts w:ascii="Times New Roman" w:hAnsi="Times New Roman" w:cs="Times New Roman"/>
          <w:sz w:val="24"/>
          <w:szCs w:val="24"/>
        </w:rPr>
      </w:pPr>
      <w:r w:rsidRPr="00831970">
        <w:rPr>
          <w:b/>
          <w:sz w:val="24"/>
          <w:szCs w:val="24"/>
        </w:rPr>
        <w:t xml:space="preserve">Bước 1: </w:t>
      </w:r>
      <w:r w:rsidRPr="00831970">
        <w:rPr>
          <w:rFonts w:ascii="Times New Roman" w:hAnsi="Times New Roman" w:cs="Times New Roman"/>
          <w:sz w:val="24"/>
          <w:szCs w:val="24"/>
        </w:rPr>
        <w:t xml:space="preserve">Tại màn hình chi tiết </w:t>
      </w:r>
      <w:r>
        <w:rPr>
          <w:rFonts w:ascii="Times New Roman" w:hAnsi="Times New Roman" w:cs="Times New Roman"/>
          <w:sz w:val="24"/>
          <w:szCs w:val="24"/>
        </w:rPr>
        <w:t xml:space="preserve">giao dịch hoặc màn hình nhập giao dịch, nhấn chọn nút “In </w:t>
      </w:r>
      <w:r w:rsidR="00967477">
        <w:rPr>
          <w:rFonts w:ascii="Times New Roman" w:hAnsi="Times New Roman" w:cs="Times New Roman"/>
          <w:sz w:val="24"/>
          <w:szCs w:val="24"/>
        </w:rPr>
        <w:t>chứng từ</w:t>
      </w:r>
      <w:r>
        <w:rPr>
          <w:rFonts w:ascii="Times New Roman" w:hAnsi="Times New Roman" w:cs="Times New Roman"/>
          <w:sz w:val="24"/>
          <w:szCs w:val="24"/>
        </w:rPr>
        <w:t>”.</w:t>
      </w:r>
    </w:p>
    <w:p w14:paraId="1F936689" w14:textId="19A44F52" w:rsidR="00D735E0" w:rsidRDefault="00D735E0" w:rsidP="00D735E0">
      <w:pPr>
        <w:ind w:left="567" w:firstLine="0"/>
        <w:rPr>
          <w:rFonts w:ascii="Times New Roman" w:hAnsi="Times New Roman" w:cs="Times New Roman"/>
          <w:sz w:val="24"/>
          <w:szCs w:val="24"/>
        </w:rPr>
      </w:pPr>
      <w:r>
        <w:rPr>
          <w:b/>
          <w:sz w:val="24"/>
          <w:szCs w:val="24"/>
        </w:rPr>
        <w:t>Bước 2:</w:t>
      </w:r>
      <w:r>
        <w:rPr>
          <w:rFonts w:ascii="Times New Roman" w:hAnsi="Times New Roman" w:cs="Times New Roman"/>
          <w:sz w:val="24"/>
          <w:szCs w:val="24"/>
        </w:rPr>
        <w:t xml:space="preserve"> Tại màn hình xem trước thông tin in </w:t>
      </w:r>
      <w:r w:rsidR="00967477">
        <w:rPr>
          <w:rFonts w:ascii="Times New Roman" w:hAnsi="Times New Roman" w:cs="Times New Roman"/>
          <w:sz w:val="24"/>
          <w:szCs w:val="24"/>
        </w:rPr>
        <w:t>chứng từ</w:t>
      </w:r>
      <w:r>
        <w:rPr>
          <w:rFonts w:ascii="Times New Roman" w:hAnsi="Times New Roman" w:cs="Times New Roman"/>
          <w:sz w:val="24"/>
          <w:szCs w:val="24"/>
        </w:rPr>
        <w:t>:</w:t>
      </w:r>
    </w:p>
    <w:p w14:paraId="74D155AE" w14:textId="77777777" w:rsidR="00D735E0" w:rsidRDefault="00D735E0" w:rsidP="00E74B40">
      <w:pPr>
        <w:pStyle w:val="BodyText"/>
        <w:numPr>
          <w:ilvl w:val="1"/>
          <w:numId w:val="39"/>
        </w:numPr>
        <w:spacing w:after="240" w:line="240" w:lineRule="atLeast"/>
        <w:rPr>
          <w:rFonts w:asciiTheme="majorHAnsi" w:hAnsiTheme="majorHAnsi" w:cstheme="majorHAnsi"/>
          <w:sz w:val="24"/>
          <w:szCs w:val="24"/>
        </w:rPr>
      </w:pPr>
      <w:r>
        <w:rPr>
          <w:rFonts w:asciiTheme="majorHAnsi" w:hAnsiTheme="majorHAnsi" w:cstheme="majorHAnsi"/>
          <w:sz w:val="24"/>
          <w:szCs w:val="24"/>
        </w:rPr>
        <w:t xml:space="preserve">Nhấn chọn icon </w:t>
      </w:r>
      <w:r w:rsidRPr="00295B03">
        <w:rPr>
          <w:rFonts w:asciiTheme="majorHAnsi" w:hAnsiTheme="majorHAnsi" w:cstheme="majorHAnsi"/>
          <w:b/>
          <w:bCs/>
          <w:sz w:val="24"/>
          <w:szCs w:val="24"/>
        </w:rPr>
        <w:t>In</w:t>
      </w:r>
      <w:r>
        <w:rPr>
          <w:rFonts w:asciiTheme="majorHAnsi" w:hAnsiTheme="majorHAnsi" w:cstheme="majorHAnsi"/>
          <w:sz w:val="24"/>
          <w:szCs w:val="24"/>
        </w:rPr>
        <w:t xml:space="preserve"> để mở cấu hình in của trình duyệt và thực hiện in.</w:t>
      </w:r>
    </w:p>
    <w:p w14:paraId="1DD0F218" w14:textId="77777777" w:rsidR="00D735E0" w:rsidRPr="00831970" w:rsidRDefault="00D735E0" w:rsidP="00E74B40">
      <w:pPr>
        <w:pStyle w:val="BodyText"/>
        <w:numPr>
          <w:ilvl w:val="1"/>
          <w:numId w:val="39"/>
        </w:numPr>
        <w:spacing w:after="240" w:line="240" w:lineRule="atLeast"/>
        <w:rPr>
          <w:rFonts w:ascii="Times New Roman" w:hAnsi="Times New Roman" w:cs="Times New Roman"/>
          <w:sz w:val="24"/>
          <w:szCs w:val="24"/>
        </w:rPr>
      </w:pPr>
      <w:r>
        <w:rPr>
          <w:rFonts w:asciiTheme="majorHAnsi" w:hAnsiTheme="majorHAnsi" w:cstheme="majorHAnsi"/>
          <w:sz w:val="24"/>
          <w:szCs w:val="24"/>
        </w:rPr>
        <w:t xml:space="preserve">Nhấn chọn icon </w:t>
      </w:r>
      <w:r w:rsidRPr="00611EB8">
        <w:rPr>
          <w:rFonts w:asciiTheme="majorHAnsi" w:hAnsiTheme="majorHAnsi" w:cstheme="majorHAnsi"/>
          <w:b/>
          <w:bCs/>
          <w:sz w:val="24"/>
          <w:szCs w:val="24"/>
        </w:rPr>
        <w:t>Tải xuống</w:t>
      </w:r>
      <w:r>
        <w:rPr>
          <w:rFonts w:asciiTheme="majorHAnsi" w:hAnsiTheme="majorHAnsi" w:cstheme="majorHAnsi"/>
          <w:sz w:val="24"/>
          <w:szCs w:val="24"/>
        </w:rPr>
        <w:t xml:space="preserve"> để thực hiện tải file bản in xuống và lưu trữ trên thiết bị người dùng dưới định dạng file PDF.</w:t>
      </w:r>
    </w:p>
    <w:p w14:paraId="73E43C30" w14:textId="77777777" w:rsidR="00D735E0" w:rsidRPr="004274B7" w:rsidRDefault="00D735E0" w:rsidP="00D735E0">
      <w:pPr>
        <w:pStyle w:val="BodyText"/>
        <w:tabs>
          <w:tab w:val="left" w:pos="851"/>
        </w:tabs>
        <w:ind w:left="567"/>
        <w:rPr>
          <w:b/>
          <w:sz w:val="24"/>
          <w:szCs w:val="24"/>
        </w:rPr>
      </w:pPr>
      <w:r w:rsidRPr="00072505">
        <w:rPr>
          <w:b/>
          <w:sz w:val="24"/>
          <w:szCs w:val="24"/>
        </w:rPr>
        <w:t xml:space="preserve">Điều </w:t>
      </w:r>
      <w:r w:rsidRPr="004274B7">
        <w:rPr>
          <w:b/>
          <w:sz w:val="24"/>
          <w:szCs w:val="24"/>
        </w:rPr>
        <w:t>kiện kết thúc nghiệp vụ:</w:t>
      </w:r>
    </w:p>
    <w:p w14:paraId="15E5E37E" w14:textId="77777777" w:rsidR="00D735E0" w:rsidRPr="002431CB" w:rsidRDefault="00D735E0" w:rsidP="00D735E0">
      <w:pPr>
        <w:pStyle w:val="BodyText"/>
        <w:spacing w:after="240" w:line="240" w:lineRule="atLeast"/>
        <w:ind w:left="567"/>
        <w:rPr>
          <w:rFonts w:asciiTheme="majorHAnsi" w:hAnsiTheme="majorHAnsi" w:cstheme="majorHAnsi"/>
          <w:sz w:val="24"/>
          <w:szCs w:val="24"/>
        </w:rPr>
      </w:pPr>
      <w:r>
        <w:rPr>
          <w:rFonts w:asciiTheme="majorHAnsi" w:hAnsiTheme="majorHAnsi" w:cstheme="majorHAnsi"/>
          <w:bCs/>
          <w:sz w:val="24"/>
          <w:szCs w:val="24"/>
        </w:rPr>
        <w:t xml:space="preserve">- </w:t>
      </w:r>
      <w:r w:rsidRPr="002431CB">
        <w:rPr>
          <w:rFonts w:asciiTheme="majorHAnsi" w:hAnsiTheme="majorHAnsi" w:cstheme="majorHAnsi"/>
          <w:bCs/>
          <w:sz w:val="24"/>
          <w:szCs w:val="24"/>
        </w:rPr>
        <w:t>Trình duyệt thêm tab mới và hiển thị màn hình xem trước thông tin bản in.</w:t>
      </w:r>
    </w:p>
    <w:p w14:paraId="2F551B89" w14:textId="77777777" w:rsidR="00D735E0" w:rsidRPr="002431CB" w:rsidRDefault="00D735E0" w:rsidP="00D735E0">
      <w:pPr>
        <w:pStyle w:val="BodyText"/>
        <w:spacing w:after="240" w:line="240" w:lineRule="atLeast"/>
        <w:ind w:left="567"/>
        <w:rPr>
          <w:rFonts w:asciiTheme="majorHAnsi" w:hAnsiTheme="majorHAnsi" w:cstheme="majorHAnsi"/>
          <w:sz w:val="24"/>
          <w:szCs w:val="24"/>
        </w:rPr>
      </w:pPr>
      <w:r>
        <w:rPr>
          <w:rFonts w:asciiTheme="majorHAnsi" w:hAnsiTheme="majorHAnsi" w:cstheme="majorHAnsi"/>
          <w:bCs/>
          <w:sz w:val="24"/>
          <w:szCs w:val="24"/>
        </w:rPr>
        <w:t xml:space="preserve">- </w:t>
      </w:r>
      <w:r w:rsidRPr="002431CB">
        <w:rPr>
          <w:rFonts w:asciiTheme="majorHAnsi" w:hAnsiTheme="majorHAnsi" w:cstheme="majorHAnsi"/>
          <w:bCs/>
          <w:sz w:val="24"/>
          <w:szCs w:val="24"/>
        </w:rPr>
        <w:t>Hệ thống cho phép thực hiện in ra bản in thông tin hoặc tải xuống và lưu trữ trong folder mặc định “Download” của thiết bị.</w:t>
      </w:r>
    </w:p>
    <w:p w14:paraId="6F0E2A89" w14:textId="77777777" w:rsidR="00D735E0" w:rsidRPr="004274B7" w:rsidRDefault="00D735E0" w:rsidP="00D735E0">
      <w:pPr>
        <w:pStyle w:val="BodyText"/>
        <w:spacing w:after="240" w:line="240" w:lineRule="atLeast"/>
        <w:ind w:left="567"/>
        <w:rPr>
          <w:sz w:val="24"/>
          <w:szCs w:val="24"/>
        </w:rPr>
      </w:pPr>
      <w:r>
        <w:rPr>
          <w:rFonts w:asciiTheme="majorHAnsi" w:hAnsiTheme="majorHAnsi" w:cstheme="majorHAnsi"/>
          <w:bCs/>
          <w:sz w:val="24"/>
          <w:szCs w:val="24"/>
        </w:rPr>
        <w:t xml:space="preserve">- </w:t>
      </w:r>
      <w:r w:rsidRPr="002431CB">
        <w:rPr>
          <w:rFonts w:asciiTheme="majorHAnsi" w:hAnsiTheme="majorHAnsi" w:cstheme="majorHAnsi"/>
          <w:bCs/>
          <w:sz w:val="24"/>
          <w:szCs w:val="24"/>
        </w:rPr>
        <w:t>Nếu không mở được tab thẻ mới hoặc không hiển thị thông tin xem trước bản in, hệ thống hiển thị cảnh báo lỗi hoặc nguyên nhân sau thời gian tối đa timeout hiển thị bản in.</w:t>
      </w:r>
    </w:p>
    <w:p w14:paraId="0D242AC9" w14:textId="77777777" w:rsidR="0088660B" w:rsidRPr="002107C9" w:rsidRDefault="0088660B" w:rsidP="0088660B">
      <w:pPr>
        <w:pStyle w:val="Heading4"/>
        <w:ind w:left="720" w:hanging="720"/>
        <w:rPr>
          <w:rFonts w:cstheme="majorHAnsi"/>
          <w:noProof/>
          <w:sz w:val="24"/>
          <w:szCs w:val="24"/>
        </w:rPr>
      </w:pPr>
      <w:bookmarkStart w:id="4444" w:name="_Toc209883966"/>
      <w:r w:rsidRPr="002107C9">
        <w:rPr>
          <w:rFonts w:cstheme="majorHAnsi"/>
          <w:noProof/>
          <w:sz w:val="24"/>
          <w:szCs w:val="24"/>
        </w:rPr>
        <w:lastRenderedPageBreak/>
        <w:t>Màn hình tính năng</w:t>
      </w:r>
      <w:bookmarkEnd w:id="4444"/>
    </w:p>
    <w:p w14:paraId="3F8A2834" w14:textId="7695E9FA" w:rsidR="0088660B" w:rsidRDefault="0088660B" w:rsidP="0088660B">
      <w:pPr>
        <w:jc w:val="center"/>
        <w:rPr>
          <w:rFonts w:ascii="Times New Roman" w:hAnsi="Times New Roman" w:cs="Times New Roman"/>
          <w:b/>
          <w:sz w:val="24"/>
          <w:szCs w:val="24"/>
        </w:rPr>
      </w:pPr>
      <w:r>
        <w:rPr>
          <w:noProof/>
        </w:rPr>
        <w:drawing>
          <wp:inline distT="0" distB="0" distL="0" distR="0" wp14:anchorId="5B294057" wp14:editId="7415C4E9">
            <wp:extent cx="5279666" cy="3098428"/>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9666" cy="3098428"/>
                    </a:xfrm>
                    <a:prstGeom prst="rect">
                      <a:avLst/>
                    </a:prstGeom>
                    <a:noFill/>
                    <a:ln>
                      <a:noFill/>
                    </a:ln>
                  </pic:spPr>
                </pic:pic>
              </a:graphicData>
            </a:graphic>
          </wp:inline>
        </w:drawing>
      </w:r>
    </w:p>
    <w:p w14:paraId="6BBB63AB" w14:textId="28D81A0F" w:rsidR="00751DD5" w:rsidRDefault="0088660B" w:rsidP="0088660B">
      <w:pPr>
        <w:jc w:val="center"/>
        <w:rPr>
          <w:rFonts w:ascii="Times New Roman" w:hAnsi="Times New Roman" w:cs="Times New Roman"/>
          <w:i/>
          <w:sz w:val="24"/>
          <w:szCs w:val="24"/>
        </w:rPr>
      </w:pPr>
      <w:r w:rsidRPr="004274B7">
        <w:rPr>
          <w:rFonts w:ascii="Times New Roman" w:hAnsi="Times New Roman" w:cs="Times New Roman"/>
          <w:i/>
          <w:sz w:val="24"/>
          <w:szCs w:val="24"/>
        </w:rPr>
        <w:t xml:space="preserve">Hình  - </w:t>
      </w:r>
      <w:r>
        <w:rPr>
          <w:rFonts w:ascii="Times New Roman" w:hAnsi="Times New Roman" w:cs="Times New Roman"/>
          <w:i/>
          <w:sz w:val="24"/>
          <w:szCs w:val="24"/>
        </w:rPr>
        <w:t>Màn hình xem trước bản in chứng từ</w:t>
      </w:r>
    </w:p>
    <w:p w14:paraId="056C7F01" w14:textId="3761842D" w:rsidR="002F5F50" w:rsidRDefault="002D37E0" w:rsidP="0088660B">
      <w:pPr>
        <w:jc w:val="center"/>
        <w:rPr>
          <w:rFonts w:ascii="Times New Roman" w:hAnsi="Times New Roman" w:cs="Times New Roman"/>
          <w:i/>
          <w:sz w:val="24"/>
          <w:szCs w:val="24"/>
        </w:rPr>
      </w:pPr>
      <w:r>
        <w:rPr>
          <w:noProof/>
        </w:rPr>
        <w:drawing>
          <wp:inline distT="0" distB="0" distL="0" distR="0" wp14:anchorId="49B17415" wp14:editId="50BA5223">
            <wp:extent cx="4898004" cy="3213505"/>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98004" cy="3213505"/>
                    </a:xfrm>
                    <a:prstGeom prst="rect">
                      <a:avLst/>
                    </a:prstGeom>
                    <a:noFill/>
                    <a:ln>
                      <a:noFill/>
                    </a:ln>
                  </pic:spPr>
                </pic:pic>
              </a:graphicData>
            </a:graphic>
          </wp:inline>
        </w:drawing>
      </w:r>
    </w:p>
    <w:p w14:paraId="73FDB5E7" w14:textId="677E8233" w:rsidR="002F5F50" w:rsidRDefault="002F5F50" w:rsidP="0088660B">
      <w:pPr>
        <w:jc w:val="center"/>
        <w:rPr>
          <w:sz w:val="24"/>
          <w:szCs w:val="24"/>
        </w:rPr>
      </w:pPr>
      <w:r w:rsidRPr="004274B7">
        <w:rPr>
          <w:rFonts w:ascii="Times New Roman" w:hAnsi="Times New Roman" w:cs="Times New Roman"/>
          <w:i/>
          <w:sz w:val="24"/>
          <w:szCs w:val="24"/>
        </w:rPr>
        <w:t xml:space="preserve">Hình  - </w:t>
      </w:r>
      <w:r>
        <w:rPr>
          <w:rFonts w:ascii="Times New Roman" w:hAnsi="Times New Roman" w:cs="Times New Roman"/>
          <w:i/>
          <w:sz w:val="24"/>
          <w:szCs w:val="24"/>
        </w:rPr>
        <w:t>Biểu mẫu in chứng từ giao dịch</w:t>
      </w:r>
    </w:p>
    <w:p w14:paraId="30BBC0DC" w14:textId="77777777" w:rsidR="004925DC" w:rsidRDefault="004925DC" w:rsidP="004925DC">
      <w:pPr>
        <w:jc w:val="left"/>
        <w:rPr>
          <w:rFonts w:ascii="Times New Roman" w:hAnsi="Times New Roman" w:cs="Times New Roman"/>
          <w:i/>
          <w:sz w:val="24"/>
          <w:szCs w:val="24"/>
        </w:rPr>
      </w:pPr>
    </w:p>
    <w:sectPr w:rsidR="004925DC" w:rsidSect="00A90D42">
      <w:footerReference w:type="default" r:id="rId83"/>
      <w:pgSz w:w="11907" w:h="16840" w:code="9"/>
      <w:pgMar w:top="1134" w:right="1134" w:bottom="1134" w:left="1134" w:header="567" w:footer="567" w:gutter="567"/>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70" w:author="Nguyen Duc Anh" w:date="2025-09-11T17:23:00Z" w:initials="NDA">
    <w:p w14:paraId="7920C57A" w14:textId="77777777" w:rsidR="0094684D" w:rsidRDefault="0094684D" w:rsidP="0094684D">
      <w:pPr>
        <w:pStyle w:val="CommentText"/>
      </w:pPr>
      <w:r>
        <w:rPr>
          <w:rStyle w:val="CommentReference"/>
        </w:rPr>
        <w:annotationRef/>
      </w:r>
      <w:r>
        <w:t>Bui Dieu Linh – 1050: Có bao gồm KH tổ chức không</w:t>
      </w:r>
    </w:p>
  </w:comment>
  <w:comment w:id="571" w:author="Nguyen Duc Anh" w:date="2025-09-11T17:23:00Z" w:initials="NDA">
    <w:p w14:paraId="7944E090" w14:textId="77777777" w:rsidR="0094684D" w:rsidRDefault="0094684D" w:rsidP="0094684D">
      <w:pPr>
        <w:pStyle w:val="CommentText"/>
      </w:pPr>
      <w:r>
        <w:rPr>
          <w:rStyle w:val="CommentReference"/>
        </w:rPr>
        <w:annotationRef/>
      </w:r>
      <w:r>
        <w:t>Không báo gồm KH tổ chức ạ.</w:t>
      </w:r>
    </w:p>
    <w:p w14:paraId="6267EF45" w14:textId="77777777" w:rsidR="0094684D" w:rsidRDefault="0094684D" w:rsidP="0094684D">
      <w:pPr>
        <w:pStyle w:val="CommentText"/>
      </w:pPr>
      <w:r>
        <w:t>Em đã xoá</w:t>
      </w:r>
    </w:p>
  </w:comment>
  <w:comment w:id="583" w:author="Nguyen Duc Anh" w:date="2025-09-11T17:37:00Z" w:initials="NDA">
    <w:p w14:paraId="485306C1" w14:textId="77777777" w:rsidR="0094684D" w:rsidRDefault="0094684D" w:rsidP="0094684D">
      <w:pPr>
        <w:pStyle w:val="CommentText"/>
      </w:pPr>
      <w:r>
        <w:rPr>
          <w:rStyle w:val="CommentReference"/>
        </w:rPr>
        <w:annotationRef/>
      </w:r>
      <w:r>
        <w:t>Bui Dieu linh – 1050: Xem lại</w:t>
      </w:r>
    </w:p>
  </w:comment>
  <w:comment w:id="584" w:author="Nguyen Duc Anh" w:date="2025-09-11T17:38:00Z" w:initials="NDA">
    <w:p w14:paraId="3436E80A" w14:textId="77777777" w:rsidR="0094684D" w:rsidRDefault="0094684D" w:rsidP="0094684D">
      <w:pPr>
        <w:pStyle w:val="CommentText"/>
      </w:pPr>
      <w:r>
        <w:rPr>
          <w:rStyle w:val="CommentReference"/>
        </w:rPr>
        <w:annotationRef/>
      </w:r>
      <w:r>
        <w:t>Em đã sửa</w:t>
      </w:r>
    </w:p>
  </w:comment>
  <w:comment w:id="589" w:author="Nguyen Duc Anh" w:date="2025-09-11T17:48:00Z" w:initials="NDA">
    <w:p w14:paraId="39709DE0" w14:textId="77777777" w:rsidR="0094684D" w:rsidRDefault="0094684D" w:rsidP="0094684D">
      <w:pPr>
        <w:pStyle w:val="CommentText"/>
      </w:pPr>
      <w:r>
        <w:rPr>
          <w:rStyle w:val="CommentReference"/>
        </w:rPr>
        <w:annotationRef/>
      </w:r>
      <w:r>
        <w:t>Bùi Dieu Linh – 1050: Xem lại, có đề nghị mua ngoại tệ ko?</w:t>
      </w:r>
    </w:p>
  </w:comment>
  <w:comment w:id="590" w:author="Nguyen Duc Anh" w:date="2025-09-11T17:49:00Z" w:initials="NDA">
    <w:p w14:paraId="306576D6" w14:textId="77777777" w:rsidR="0094684D" w:rsidRDefault="0094684D" w:rsidP="0094684D">
      <w:pPr>
        <w:pStyle w:val="CommentText"/>
      </w:pPr>
      <w:r>
        <w:rPr>
          <w:rStyle w:val="CommentReference"/>
        </w:rPr>
        <w:annotationRef/>
      </w:r>
      <w:r>
        <w:t>Có đề nghị mua ngoại tệ.</w:t>
      </w:r>
    </w:p>
    <w:p w14:paraId="3F8CCF20" w14:textId="77777777" w:rsidR="0094684D" w:rsidRDefault="0094684D" w:rsidP="0094684D">
      <w:pPr>
        <w:pStyle w:val="CommentText"/>
      </w:pPr>
      <w:r>
        <w:t>Em đã sửa</w:t>
      </w:r>
    </w:p>
  </w:comment>
  <w:comment w:id="599" w:author="Nguyen Thi Thanh Minh - 1050" w:date="2025-08-14T14:56:00Z" w:initials="NTTM-1">
    <w:p w14:paraId="17F2E13C" w14:textId="77777777" w:rsidR="0094684D" w:rsidRDefault="0094684D" w:rsidP="0094684D">
      <w:pPr>
        <w:pStyle w:val="CommentText"/>
      </w:pPr>
      <w:r>
        <w:rPr>
          <w:rStyle w:val="CommentReference"/>
        </w:rPr>
        <w:annotationRef/>
      </w:r>
      <w:r>
        <w:t>Xem lại</w:t>
      </w:r>
    </w:p>
  </w:comment>
  <w:comment w:id="600" w:author="Nguyen Duc Anh" w:date="2025-09-10T17:58:00Z" w:initials="NDA">
    <w:p w14:paraId="5BB76FC5" w14:textId="77777777" w:rsidR="0094684D" w:rsidRDefault="0094684D" w:rsidP="0094684D">
      <w:pPr>
        <w:pStyle w:val="CommentText"/>
      </w:pPr>
      <w:r>
        <w:rPr>
          <w:rStyle w:val="CommentReference"/>
        </w:rPr>
        <w:annotationRef/>
      </w:r>
      <w:r>
        <w:t>Em đã sửa</w:t>
      </w:r>
    </w:p>
  </w:comment>
  <w:comment w:id="596" w:author="Nguyen Duc Anh" w:date="2025-09-12T09:28:00Z" w:initials="NDA">
    <w:p w14:paraId="2747C284" w14:textId="77777777" w:rsidR="0094684D" w:rsidRDefault="0094684D" w:rsidP="0094684D">
      <w:pPr>
        <w:pStyle w:val="CommentText"/>
      </w:pPr>
      <w:r>
        <w:rPr>
          <w:rStyle w:val="CommentReference"/>
        </w:rPr>
        <w:annotationRef/>
      </w:r>
      <w:r>
        <w:t>Bui Dieu Linh: Xem lại</w:t>
      </w:r>
    </w:p>
  </w:comment>
  <w:comment w:id="597" w:author="Nguyen Duc Anh" w:date="2025-09-12T09:28:00Z" w:initials="NDA">
    <w:p w14:paraId="06FE15A7" w14:textId="77777777" w:rsidR="0094684D" w:rsidRDefault="0094684D" w:rsidP="0094684D">
      <w:pPr>
        <w:pStyle w:val="CommentText"/>
      </w:pPr>
      <w:r>
        <w:rPr>
          <w:rStyle w:val="CommentReference"/>
        </w:rPr>
        <w:annotationRef/>
      </w:r>
      <w:r>
        <w:t>Em đã sửa</w:t>
      </w:r>
    </w:p>
  </w:comment>
  <w:comment w:id="611" w:author="Nguyen Thi Thanh Minh - 1050" w:date="2025-08-14T14:55:00Z" w:initials="NTTM-1">
    <w:p w14:paraId="5C915705" w14:textId="77777777" w:rsidR="0094684D" w:rsidRDefault="0094684D" w:rsidP="0094684D">
      <w:pPr>
        <w:pStyle w:val="CommentText"/>
      </w:pPr>
      <w:r>
        <w:rPr>
          <w:rStyle w:val="CommentReference"/>
        </w:rPr>
        <w:annotationRef/>
      </w:r>
      <w:r>
        <w:t>Xem lại</w:t>
      </w:r>
    </w:p>
  </w:comment>
  <w:comment w:id="612" w:author="Nguyen Duc Anh" w:date="2025-09-10T18:06:00Z" w:initials="NDA">
    <w:p w14:paraId="4EC4533A" w14:textId="77777777" w:rsidR="0094684D" w:rsidRDefault="0094684D" w:rsidP="0094684D">
      <w:pPr>
        <w:pStyle w:val="CommentText"/>
      </w:pPr>
      <w:r>
        <w:rPr>
          <w:rStyle w:val="CommentReference"/>
        </w:rPr>
        <w:annotationRef/>
      </w:r>
      <w:r>
        <w:t>Em đã sửa</w:t>
      </w:r>
    </w:p>
  </w:comment>
  <w:comment w:id="606" w:author="Nguyen Duc Anh" w:date="2025-09-12T09:34:00Z" w:initials="NDA">
    <w:p w14:paraId="5CB9ADF0" w14:textId="77777777" w:rsidR="0094684D" w:rsidRDefault="0094684D" w:rsidP="0094684D">
      <w:pPr>
        <w:pStyle w:val="CommentText"/>
      </w:pPr>
      <w:r>
        <w:rPr>
          <w:rStyle w:val="CommentReference"/>
        </w:rPr>
        <w:annotationRef/>
      </w:r>
      <w:r>
        <w:t>Bui Dieu Linh: Xem lại chiều mua/bán ngoại tệ</w:t>
      </w:r>
    </w:p>
  </w:comment>
  <w:comment w:id="607" w:author="Nguyen Duc Anh" w:date="2025-09-12T09:35:00Z" w:initials="NDA">
    <w:p w14:paraId="5A52B02B" w14:textId="77777777" w:rsidR="0094684D" w:rsidRDefault="0094684D" w:rsidP="0094684D">
      <w:pPr>
        <w:pStyle w:val="CommentText"/>
      </w:pPr>
      <w:r>
        <w:rPr>
          <w:rStyle w:val="CommentReference"/>
        </w:rPr>
        <w:annotationRef/>
      </w:r>
      <w:r>
        <w:t>Em đã sửa</w:t>
      </w:r>
    </w:p>
  </w:comment>
  <w:comment w:id="621" w:author="Nguyen Duc Anh" w:date="2025-09-12T09:36:00Z" w:initials="NDA">
    <w:p w14:paraId="313D559C" w14:textId="77777777" w:rsidR="0094684D" w:rsidRDefault="0094684D" w:rsidP="0094684D">
      <w:pPr>
        <w:pStyle w:val="CommentText"/>
      </w:pPr>
      <w:r>
        <w:rPr>
          <w:rStyle w:val="CommentReference"/>
        </w:rPr>
        <w:annotationRef/>
      </w:r>
      <w:r>
        <w:t>Bui Dieu Linh: Phần nội dung tại bảng bên dưới không có nội dung đề nghị mua ngoại tệ</w:t>
      </w:r>
    </w:p>
  </w:comment>
  <w:comment w:id="622" w:author="Nguyen Duc Anh" w:date="2025-09-12T09:40:00Z" w:initials="NDA">
    <w:p w14:paraId="190A2268" w14:textId="77777777" w:rsidR="0094684D" w:rsidRDefault="0094684D" w:rsidP="0094684D">
      <w:pPr>
        <w:pStyle w:val="CommentText"/>
      </w:pPr>
      <w:r>
        <w:rPr>
          <w:rStyle w:val="CommentReference"/>
        </w:rPr>
        <w:annotationRef/>
      </w:r>
      <w:r>
        <w:t>Em đã sửa</w:t>
      </w:r>
    </w:p>
  </w:comment>
  <w:comment w:id="677" w:author="Nguyen Thi Thanh Minh - 1050" w:date="2025-08-14T14:54:00Z" w:initials="NTTM-1">
    <w:p w14:paraId="34D6B65D" w14:textId="77777777" w:rsidR="0094684D" w:rsidRDefault="0094684D" w:rsidP="0094684D">
      <w:pPr>
        <w:pStyle w:val="CommentText"/>
      </w:pPr>
      <w:r>
        <w:rPr>
          <w:rStyle w:val="CommentReference"/>
        </w:rPr>
        <w:annotationRef/>
      </w:r>
      <w:r>
        <w:t>Xem lại: Mua ngoại tệ</w:t>
      </w:r>
    </w:p>
  </w:comment>
  <w:comment w:id="678" w:author="Nguyen Duc Anh" w:date="2025-09-10T18:10:00Z" w:initials="NDA">
    <w:p w14:paraId="2C1EEBAC" w14:textId="77777777" w:rsidR="0094684D" w:rsidRDefault="0094684D" w:rsidP="0094684D">
      <w:pPr>
        <w:pStyle w:val="CommentText"/>
      </w:pPr>
      <w:r>
        <w:rPr>
          <w:rStyle w:val="CommentReference"/>
        </w:rPr>
        <w:annotationRef/>
      </w:r>
      <w:r>
        <w:t>Em đã sửa</w:t>
      </w:r>
    </w:p>
  </w:comment>
  <w:comment w:id="690" w:author="Nguyen Thi Thanh Minh - 1050" w:date="2025-08-14T14:49:00Z" w:initials="NTTM-1">
    <w:p w14:paraId="3943EFD0" w14:textId="77777777" w:rsidR="0094684D" w:rsidRDefault="0094684D" w:rsidP="0094684D">
      <w:pPr>
        <w:pStyle w:val="CommentText"/>
      </w:pPr>
      <w:r>
        <w:rPr>
          <w:rStyle w:val="CommentReference"/>
        </w:rPr>
        <w:annotationRef/>
      </w:r>
      <w:r w:rsidRPr="00A32D83">
        <w:rPr>
          <w:rFonts w:asciiTheme="majorHAnsi" w:hAnsiTheme="majorHAnsi" w:cstheme="majorHAnsi"/>
          <w:b/>
          <w:bCs w:val="0"/>
          <w:szCs w:val="24"/>
        </w:rPr>
        <w:t>Xem lại: phải là Đề nghị mua ngoại tệ</w:t>
      </w:r>
    </w:p>
  </w:comment>
  <w:comment w:id="691" w:author="Nguyen Duc Anh" w:date="2025-09-11T13:46:00Z" w:initials="NDA">
    <w:p w14:paraId="7E53DF97" w14:textId="77777777" w:rsidR="0094684D" w:rsidRDefault="0094684D" w:rsidP="0094684D">
      <w:pPr>
        <w:pStyle w:val="CommentText"/>
      </w:pPr>
      <w:r>
        <w:rPr>
          <w:rStyle w:val="CommentReference"/>
        </w:rPr>
        <w:annotationRef/>
      </w:r>
      <w:r>
        <w:t>Em đã sửa</w:t>
      </w:r>
    </w:p>
  </w:comment>
  <w:comment w:id="743" w:author="Nguyen Duc Anh" w:date="2025-09-24T14:16:00Z" w:initials="NDA">
    <w:p w14:paraId="76B725A9" w14:textId="79A46160" w:rsidR="00C3454A" w:rsidRDefault="00C3454A">
      <w:pPr>
        <w:pStyle w:val="CommentText"/>
      </w:pPr>
      <w:r>
        <w:rPr>
          <w:rStyle w:val="CommentReference"/>
        </w:rPr>
        <w:annotationRef/>
      </w:r>
      <w:r>
        <w:t>Sửa tiêu đề đổi thành bán ngoại tệ</w:t>
      </w:r>
    </w:p>
  </w:comment>
  <w:comment w:id="753" w:author="Nguyen Duc Anh" w:date="2025-09-24T16:11:00Z" w:initials="NDA">
    <w:p w14:paraId="3F4AF277" w14:textId="2E8F948B" w:rsidR="000A6800" w:rsidRDefault="000A6800">
      <w:pPr>
        <w:pStyle w:val="CommentText"/>
      </w:pPr>
      <w:r>
        <w:rPr>
          <w:rStyle w:val="CommentReference"/>
        </w:rPr>
        <w:annotationRef/>
      </w:r>
      <w:r>
        <w:t>Sửa tiêu đền form cuối thành “Phần dành cho ngân hàng”</w:t>
      </w:r>
    </w:p>
  </w:comment>
  <w:comment w:id="778" w:author="Nguyen Thi Thanh Minh - 1050" w:date="2025-08-14T14:44:00Z" w:initials="NTTM-1">
    <w:p w14:paraId="72B5ACAC" w14:textId="77777777" w:rsidR="0094684D" w:rsidRPr="00A32D83" w:rsidRDefault="0094684D" w:rsidP="0094684D">
      <w:pPr>
        <w:pStyle w:val="CommentText"/>
        <w:rPr>
          <w:sz w:val="28"/>
          <w:szCs w:val="28"/>
        </w:rPr>
      </w:pPr>
      <w:r>
        <w:rPr>
          <w:rStyle w:val="CommentReference"/>
        </w:rPr>
        <w:annotationRef/>
      </w:r>
      <w:r>
        <w:t>Xem lại nội dung bôi đỏ</w:t>
      </w:r>
    </w:p>
  </w:comment>
  <w:comment w:id="779" w:author="Nguyen Duc Anh" w:date="2025-09-11T13:52:00Z" w:initials="NDA">
    <w:p w14:paraId="3EAE3666" w14:textId="77777777" w:rsidR="0094684D" w:rsidRDefault="0094684D" w:rsidP="0094684D">
      <w:pPr>
        <w:pStyle w:val="CommentText"/>
      </w:pPr>
      <w:r>
        <w:rPr>
          <w:rStyle w:val="CommentReference"/>
        </w:rPr>
        <w:annotationRef/>
      </w:r>
      <w:r>
        <w:t>Em đã sửa</w:t>
      </w:r>
    </w:p>
  </w:comment>
  <w:comment w:id="775" w:author="Nguyen Duc Anh" w:date="2025-09-12T09:42:00Z" w:initials="NDA">
    <w:p w14:paraId="3C69C0E5" w14:textId="77777777" w:rsidR="0094684D" w:rsidRDefault="0094684D" w:rsidP="0094684D">
      <w:pPr>
        <w:pStyle w:val="CommentText"/>
      </w:pPr>
      <w:r>
        <w:rPr>
          <w:rStyle w:val="CommentReference"/>
        </w:rPr>
        <w:annotationRef/>
      </w:r>
      <w:r>
        <w:t>Bui Dieu Linh: Đề nghị mua ngoại tệ?</w:t>
      </w:r>
    </w:p>
  </w:comment>
  <w:comment w:id="776" w:author="Nguyen Duc Anh" w:date="2025-09-12T09:45:00Z" w:initials="NDA">
    <w:p w14:paraId="4019E2DD" w14:textId="77777777" w:rsidR="0094684D" w:rsidRDefault="0094684D" w:rsidP="0094684D">
      <w:pPr>
        <w:pStyle w:val="CommentText"/>
      </w:pPr>
      <w:r>
        <w:rPr>
          <w:rStyle w:val="CommentReference"/>
        </w:rPr>
        <w:annotationRef/>
      </w:r>
      <w:r>
        <w:t>Em đã sửa</w:t>
      </w:r>
    </w:p>
  </w:comment>
  <w:comment w:id="861" w:author="Nguyen Thi Thanh Minh - 1050" w:date="2025-08-14T14:43:00Z" w:initials="NTTM-1">
    <w:p w14:paraId="3C2111AD" w14:textId="77777777" w:rsidR="0094684D" w:rsidRDefault="0094684D" w:rsidP="0094684D">
      <w:pPr>
        <w:pStyle w:val="CommentText"/>
      </w:pPr>
      <w:r>
        <w:rPr>
          <w:rStyle w:val="CommentReference"/>
        </w:rPr>
        <w:annotationRef/>
      </w:r>
      <w:r>
        <w:t>Không hiểu</w:t>
      </w:r>
    </w:p>
    <w:p w14:paraId="5BAFE812" w14:textId="77777777" w:rsidR="0094684D" w:rsidRDefault="0094684D" w:rsidP="0094684D">
      <w:pPr>
        <w:pStyle w:val="CommentText"/>
      </w:pPr>
    </w:p>
  </w:comment>
  <w:comment w:id="862" w:author="Nguyen Duc Anh" w:date="2025-09-11T14:51:00Z" w:initials="NDA">
    <w:p w14:paraId="0666ECA9" w14:textId="77777777" w:rsidR="0094684D" w:rsidRDefault="0094684D" w:rsidP="0094684D">
      <w:pPr>
        <w:pStyle w:val="CommentText"/>
      </w:pPr>
      <w:r>
        <w:rPr>
          <w:rStyle w:val="CommentReference"/>
        </w:rPr>
        <w:annotationRef/>
      </w:r>
      <w:r>
        <w:t>Em đã sửa lại để tách bạch dễ hiểu hơn.</w:t>
      </w:r>
    </w:p>
    <w:p w14:paraId="3591B502" w14:textId="77777777" w:rsidR="0094684D" w:rsidRDefault="0094684D" w:rsidP="0094684D">
      <w:pPr>
        <w:pStyle w:val="CommentText"/>
      </w:pPr>
      <w:r>
        <w:t>- Trạng thái hoàn thành đối với ngân hàng mua ngoại tệ không qua bước duyệt của kiểm soát viên.</w:t>
      </w:r>
    </w:p>
  </w:comment>
  <w:comment w:id="944" w:author="Nguyen Duc Anh" w:date="2025-09-12T09:46:00Z" w:initials="NDA">
    <w:p w14:paraId="31D9EE9C" w14:textId="77777777" w:rsidR="0094684D" w:rsidRDefault="0094684D" w:rsidP="0094684D">
      <w:pPr>
        <w:pStyle w:val="CommentText"/>
      </w:pPr>
      <w:r>
        <w:rPr>
          <w:rStyle w:val="CommentReference"/>
        </w:rPr>
        <w:annotationRef/>
      </w:r>
      <w:r>
        <w:t>Bui Dieu Linh: Tại mục 2.5.4. có đề nghị mua ngoại tệ nhưng tại nội dung mục này không có nội dung mua ngoại tệ?</w:t>
      </w:r>
    </w:p>
  </w:comment>
  <w:comment w:id="945" w:author="Nguyen Duc Anh" w:date="2025-09-12T09:55:00Z" w:initials="NDA">
    <w:p w14:paraId="10A3AB32" w14:textId="77777777" w:rsidR="0094684D" w:rsidRDefault="0094684D" w:rsidP="0094684D">
      <w:pPr>
        <w:pStyle w:val="CommentText"/>
      </w:pPr>
      <w:r>
        <w:rPr>
          <w:rStyle w:val="CommentReference"/>
        </w:rPr>
        <w:annotationRef/>
      </w:r>
      <w:r>
        <w:t>Em đã sửa</w:t>
      </w:r>
    </w:p>
  </w:comment>
  <w:comment w:id="1361" w:author="Nguyen Thi Thanh Minh - 1050" w:date="2025-08-14T11:06:00Z" w:initials="NTTM-1">
    <w:p w14:paraId="71EB4C71" w14:textId="77777777" w:rsidR="0094684D" w:rsidRDefault="0094684D" w:rsidP="0094684D">
      <w:pPr>
        <w:pStyle w:val="CommentText"/>
      </w:pPr>
      <w:r>
        <w:rPr>
          <w:rStyle w:val="CommentReference"/>
        </w:rPr>
        <w:annotationRef/>
      </w:r>
      <w:r>
        <w:t>Đề nghị xem lại Loại đề nghị Mua hay bán?</w:t>
      </w:r>
    </w:p>
    <w:p w14:paraId="6AE07C7D" w14:textId="77777777" w:rsidR="0094684D" w:rsidRDefault="0094684D" w:rsidP="0094684D">
      <w:pPr>
        <w:pStyle w:val="CommentText"/>
      </w:pPr>
    </w:p>
  </w:comment>
  <w:comment w:id="1362" w:author="Nguyen Duc Anh" w:date="2025-09-11T15:12:00Z" w:initials="NDA">
    <w:p w14:paraId="4114C7EA" w14:textId="77777777" w:rsidR="0094684D" w:rsidRDefault="0094684D" w:rsidP="0094684D">
      <w:pPr>
        <w:pStyle w:val="CommentText"/>
      </w:pPr>
      <w:r>
        <w:rPr>
          <w:rStyle w:val="CommentReference"/>
        </w:rPr>
        <w:annotationRef/>
      </w:r>
      <w:r>
        <w:t>Em đã sửa</w:t>
      </w:r>
    </w:p>
  </w:comment>
  <w:comment w:id="1358" w:author="Nguyen Duc Anh" w:date="2025-09-12T09:56:00Z" w:initials="NDA">
    <w:p w14:paraId="55462343" w14:textId="77777777" w:rsidR="0094684D" w:rsidRDefault="0094684D" w:rsidP="0094684D">
      <w:pPr>
        <w:pStyle w:val="CommentText"/>
      </w:pPr>
      <w:r>
        <w:rPr>
          <w:rStyle w:val="CommentReference"/>
        </w:rPr>
        <w:annotationRef/>
      </w:r>
      <w:r>
        <w:t>Bui Dieu Linh: Khác gì với loại đề nghị bán/đổi ngoại tệ phía trên</w:t>
      </w:r>
    </w:p>
  </w:comment>
  <w:comment w:id="1359" w:author="Nguyen Duc Anh" w:date="2025-09-12T09:56:00Z" w:initials="NDA">
    <w:p w14:paraId="7EC3B793" w14:textId="77777777" w:rsidR="0094684D" w:rsidRDefault="0094684D" w:rsidP="0094684D">
      <w:pPr>
        <w:pStyle w:val="CommentText"/>
      </w:pPr>
      <w:r>
        <w:rPr>
          <w:rStyle w:val="CommentReference"/>
        </w:rPr>
        <w:annotationRef/>
      </w:r>
      <w:r>
        <w:t>Em đã sửa</w:t>
      </w:r>
    </w:p>
  </w:comment>
  <w:comment w:id="1461" w:author="Nguyen Thi Thanh Minh - 1050" w:date="2025-08-14T11:07:00Z" w:initials="NTTM-1">
    <w:p w14:paraId="3566745F" w14:textId="77777777" w:rsidR="0094684D" w:rsidRDefault="0094684D" w:rsidP="0094684D">
      <w:pPr>
        <w:pStyle w:val="CommentText"/>
      </w:pPr>
      <w:r>
        <w:rPr>
          <w:rStyle w:val="CommentReference"/>
        </w:rPr>
        <w:annotationRef/>
      </w:r>
      <w:r>
        <w:t xml:space="preserve">Xem lại </w:t>
      </w:r>
    </w:p>
    <w:p w14:paraId="368B1EA1" w14:textId="77777777" w:rsidR="0094684D" w:rsidRDefault="0094684D" w:rsidP="0094684D">
      <w:pPr>
        <w:pStyle w:val="CommentText"/>
      </w:pPr>
    </w:p>
  </w:comment>
  <w:comment w:id="1462" w:author="Nguyen Duc Anh" w:date="2025-09-11T15:19:00Z" w:initials="NDA">
    <w:p w14:paraId="1222D039" w14:textId="77777777" w:rsidR="0094684D" w:rsidRDefault="0094684D" w:rsidP="0094684D">
      <w:pPr>
        <w:pStyle w:val="CommentText"/>
      </w:pPr>
      <w:r>
        <w:rPr>
          <w:rStyle w:val="CommentReference"/>
        </w:rPr>
        <w:annotationRef/>
      </w:r>
      <w:r>
        <w:t>Em đã sửa</w:t>
      </w:r>
    </w:p>
  </w:comment>
  <w:comment w:id="1509" w:author="Nguyen Thi Thanh Minh - 1050" w:date="2025-08-14T11:07:00Z" w:initials="NTTM-1">
    <w:p w14:paraId="5C9AC3FE" w14:textId="77777777" w:rsidR="0094684D" w:rsidRDefault="0094684D" w:rsidP="0094684D">
      <w:pPr>
        <w:pStyle w:val="CommentText"/>
      </w:pPr>
      <w:r>
        <w:rPr>
          <w:rStyle w:val="CommentReference"/>
        </w:rPr>
        <w:annotationRef/>
      </w:r>
      <w:r>
        <w:t>Xem lại</w:t>
      </w:r>
    </w:p>
  </w:comment>
  <w:comment w:id="1510" w:author="Nguyen Duc Anh" w:date="2025-09-11T15:19:00Z" w:initials="NDA">
    <w:p w14:paraId="385DC456" w14:textId="77777777" w:rsidR="0094684D" w:rsidRDefault="0094684D" w:rsidP="0094684D">
      <w:pPr>
        <w:pStyle w:val="CommentText"/>
      </w:pPr>
      <w:r>
        <w:rPr>
          <w:rStyle w:val="CommentReference"/>
        </w:rPr>
        <w:annotationRef/>
      </w:r>
      <w:r>
        <w:t>Em đã sửa</w:t>
      </w:r>
    </w:p>
  </w:comment>
  <w:comment w:id="1557" w:author="Nguyen Thi Thanh Minh - 1050" w:date="2025-08-14T11:07:00Z" w:initials="NTTM-1">
    <w:p w14:paraId="0041E1A6" w14:textId="77777777" w:rsidR="0094684D" w:rsidRDefault="0094684D" w:rsidP="0094684D">
      <w:pPr>
        <w:pStyle w:val="CommentText"/>
      </w:pPr>
      <w:r>
        <w:rPr>
          <w:rStyle w:val="CommentReference"/>
        </w:rPr>
        <w:annotationRef/>
      </w:r>
      <w:r>
        <w:t>Xem lại</w:t>
      </w:r>
    </w:p>
  </w:comment>
  <w:comment w:id="1558" w:author="Nguyen Duc Anh" w:date="2025-09-11T15:19:00Z" w:initials="NDA">
    <w:p w14:paraId="7A7A5EF0" w14:textId="77777777" w:rsidR="0094684D" w:rsidRDefault="0094684D" w:rsidP="0094684D">
      <w:pPr>
        <w:pStyle w:val="CommentText"/>
      </w:pPr>
      <w:r>
        <w:rPr>
          <w:rStyle w:val="CommentReference"/>
        </w:rPr>
        <w:annotationRef/>
      </w:r>
      <w:r>
        <w:t>Em đã sửa</w:t>
      </w:r>
    </w:p>
  </w:comment>
  <w:comment w:id="1916" w:author="Nguyen Thi Thanh Minh - 1050" w:date="2025-08-14T11:05:00Z" w:initials="NTTM-1">
    <w:p w14:paraId="439921E3" w14:textId="77777777" w:rsidR="0094684D" w:rsidRDefault="0094684D" w:rsidP="0094684D">
      <w:pPr>
        <w:pStyle w:val="CommentText"/>
      </w:pPr>
      <w:r>
        <w:rPr>
          <w:rStyle w:val="CommentReference"/>
        </w:rPr>
        <w:annotationRef/>
      </w:r>
      <w:r>
        <w:t>Mua</w:t>
      </w:r>
    </w:p>
  </w:comment>
  <w:comment w:id="1917" w:author="Nguyen Duc Anh" w:date="2025-09-11T15:21:00Z" w:initials="NDA">
    <w:p w14:paraId="64B5DDB3" w14:textId="77777777" w:rsidR="0094684D" w:rsidRDefault="0094684D" w:rsidP="0094684D">
      <w:pPr>
        <w:pStyle w:val="CommentText"/>
      </w:pPr>
      <w:r>
        <w:rPr>
          <w:rStyle w:val="CommentReference"/>
        </w:rPr>
        <w:annotationRef/>
      </w:r>
      <w:r>
        <w:t>Em đã sửa</w:t>
      </w:r>
    </w:p>
  </w:comment>
  <w:comment w:id="1948" w:author="Nguyen Duc Anh" w:date="2025-09-12T11:16:00Z" w:initials="NDA">
    <w:p w14:paraId="30070CDF" w14:textId="77777777" w:rsidR="0094684D" w:rsidRDefault="0094684D" w:rsidP="0094684D">
      <w:pPr>
        <w:pStyle w:val="CommentText"/>
      </w:pPr>
      <w:r>
        <w:rPr>
          <w:rStyle w:val="CommentReference"/>
        </w:rPr>
        <w:annotationRef/>
      </w:r>
      <w:r>
        <w:t>Bui Dieu Linh: Xem lại</w:t>
      </w:r>
    </w:p>
  </w:comment>
  <w:comment w:id="1949" w:author="Nguyen Duc Anh" w:date="2025-09-12T11:17:00Z" w:initials="NDA">
    <w:p w14:paraId="19858F9F" w14:textId="77777777" w:rsidR="0094684D" w:rsidRDefault="0094684D" w:rsidP="0094684D">
      <w:pPr>
        <w:pStyle w:val="CommentText"/>
      </w:pPr>
      <w:r>
        <w:rPr>
          <w:rStyle w:val="CommentReference"/>
        </w:rPr>
        <w:annotationRef/>
      </w:r>
      <w:r>
        <w:t>Em đã sửa toàn bộ mục này</w:t>
      </w:r>
    </w:p>
  </w:comment>
  <w:comment w:id="2015" w:author="Nguyen Thi Thanh Minh - 1050" w:date="2025-08-14T09:52:00Z" w:initials="NTTM-1">
    <w:p w14:paraId="427DDA58" w14:textId="77777777" w:rsidR="0094684D" w:rsidRDefault="0094684D" w:rsidP="0094684D">
      <w:pPr>
        <w:pStyle w:val="CommentText"/>
      </w:pPr>
      <w:r>
        <w:rPr>
          <w:rStyle w:val="CommentReference"/>
        </w:rPr>
        <w:annotationRef/>
      </w:r>
      <w:r>
        <w:t>Thông báo chi trả ngoại tệ mặt theo QĐ 1830 dùng trong TH KH đến mua ngoại tệ mặt</w:t>
      </w:r>
    </w:p>
    <w:p w14:paraId="712E3A02" w14:textId="77777777" w:rsidR="0094684D" w:rsidRDefault="0094684D" w:rsidP="0094684D">
      <w:pPr>
        <w:pStyle w:val="CommentText"/>
        <w:ind w:firstLine="0"/>
      </w:pPr>
    </w:p>
  </w:comment>
  <w:comment w:id="2016" w:author="Nguyen Duc Anh" w:date="2025-09-11T15:26:00Z" w:initials="NDA">
    <w:p w14:paraId="157448FA" w14:textId="77777777" w:rsidR="0094684D" w:rsidRDefault="0094684D" w:rsidP="0094684D">
      <w:pPr>
        <w:pStyle w:val="CommentText"/>
      </w:pPr>
      <w:r>
        <w:rPr>
          <w:rStyle w:val="CommentReference"/>
        </w:rPr>
        <w:annotationRef/>
      </w:r>
      <w:r>
        <w:t>Em đã sửa</w:t>
      </w:r>
    </w:p>
  </w:comment>
  <w:comment w:id="2011" w:author="Nguyen Duc Anh" w:date="2025-09-24T16:34:00Z" w:initials="NDA">
    <w:p w14:paraId="331FABBD" w14:textId="2337633B" w:rsidR="003A5BC9" w:rsidRDefault="003A5BC9">
      <w:pPr>
        <w:pStyle w:val="CommentText"/>
      </w:pPr>
      <w:r>
        <w:rPr>
          <w:rStyle w:val="CommentReference"/>
        </w:rPr>
        <w:annotationRef/>
      </w:r>
      <w:r>
        <w:t>Sửa: bỏ bước duyệt, lưu thông tin là xong</w:t>
      </w:r>
    </w:p>
  </w:comment>
  <w:comment w:id="2047" w:author="Nguyen Duc Anh" w:date="2025-09-24T14:47:00Z" w:initials="NDA">
    <w:p w14:paraId="19D0F430" w14:textId="1DE27DAA" w:rsidR="00567034" w:rsidRDefault="00567034">
      <w:pPr>
        <w:pStyle w:val="CommentText"/>
      </w:pPr>
      <w:r>
        <w:rPr>
          <w:rStyle w:val="CommentReference"/>
        </w:rPr>
        <w:annotationRef/>
      </w:r>
      <w:r>
        <w:t>Lỗi mở, paste lại</w:t>
      </w:r>
    </w:p>
  </w:comment>
  <w:comment w:id="2048" w:author="Nguyen Duc Anh" w:date="2025-09-26T15:50:00Z" w:initials="NDA">
    <w:p w14:paraId="29D9DA89" w14:textId="1C2FB4D8" w:rsidR="00286443" w:rsidRDefault="00286443">
      <w:pPr>
        <w:pStyle w:val="CommentText"/>
      </w:pPr>
      <w:r>
        <w:rPr>
          <w:rStyle w:val="CommentReference"/>
        </w:rPr>
        <w:annotationRef/>
      </w:r>
      <w:r>
        <w:t>Em đã sửa</w:t>
      </w:r>
    </w:p>
  </w:comment>
  <w:comment w:id="2057" w:author="Nguyen Thi Thanh Minh - 1050" w:date="2025-08-14T10:47:00Z" w:initials="NTTM-1">
    <w:p w14:paraId="2920682D" w14:textId="77777777" w:rsidR="0094684D" w:rsidRDefault="0094684D" w:rsidP="0094684D">
      <w:pPr>
        <w:pStyle w:val="CommentText"/>
      </w:pPr>
      <w:r>
        <w:rPr>
          <w:rStyle w:val="CommentReference"/>
        </w:rPr>
        <w:annotationRef/>
      </w:r>
      <w:r>
        <w:t>Mẫu 16: Đề nghị mua ngoại tệ KHCN</w:t>
      </w:r>
    </w:p>
  </w:comment>
  <w:comment w:id="2058" w:author="Nguyen Duc Anh" w:date="2025-09-11T15:38:00Z" w:initials="NDA">
    <w:p w14:paraId="5B495984" w14:textId="77777777" w:rsidR="0094684D" w:rsidRDefault="0094684D" w:rsidP="0094684D">
      <w:pPr>
        <w:pStyle w:val="CommentText"/>
      </w:pPr>
      <w:r>
        <w:rPr>
          <w:rStyle w:val="CommentReference"/>
        </w:rPr>
        <w:annotationRef/>
      </w:r>
      <w:r>
        <w:t>Em đã sửa</w:t>
      </w:r>
    </w:p>
  </w:comment>
  <w:comment w:id="2062" w:author="Nguyen Thi Thanh Minh - 1050" w:date="2025-08-14T10:48:00Z" w:initials="NTTM-1">
    <w:p w14:paraId="27FC0E9F" w14:textId="77777777" w:rsidR="0094684D" w:rsidRDefault="0094684D" w:rsidP="0094684D">
      <w:pPr>
        <w:pStyle w:val="CommentText"/>
      </w:pPr>
      <w:r>
        <w:rPr>
          <w:rStyle w:val="CommentReference"/>
        </w:rPr>
        <w:annotationRef/>
      </w:r>
      <w:r>
        <w:t>Mẫu 18: Thông báo Vv chi trả ngoại tệ mặt (TH KHCN mua ngoại tệ mặt)</w:t>
      </w:r>
    </w:p>
    <w:p w14:paraId="0BC9B24C" w14:textId="77777777" w:rsidR="0094684D" w:rsidRDefault="0094684D" w:rsidP="0094684D">
      <w:pPr>
        <w:pStyle w:val="CommentText"/>
      </w:pPr>
    </w:p>
  </w:comment>
  <w:comment w:id="2063" w:author="Nguyen Duc Anh" w:date="2025-09-11T15:41:00Z" w:initials="NDA">
    <w:p w14:paraId="53C9BA7E" w14:textId="77777777" w:rsidR="0094684D" w:rsidRDefault="0094684D" w:rsidP="0094684D">
      <w:pPr>
        <w:pStyle w:val="CommentText"/>
      </w:pPr>
      <w:r>
        <w:rPr>
          <w:rStyle w:val="CommentReference"/>
        </w:rPr>
        <w:annotationRef/>
      </w:r>
      <w:r>
        <w:t>Em đã sửa</w:t>
      </w:r>
    </w:p>
  </w:comment>
  <w:comment w:id="2086" w:author="Nguyen Duc Anh" w:date="2025-09-12T14:16:00Z" w:initials="NDA">
    <w:p w14:paraId="7D04460B" w14:textId="77777777" w:rsidR="0094684D" w:rsidRPr="0075770E" w:rsidRDefault="0094684D" w:rsidP="0094684D">
      <w:pPr>
        <w:pStyle w:val="ListParagraph"/>
        <w:ind w:left="0"/>
        <w:rPr>
          <w:rFonts w:asciiTheme="majorHAnsi" w:hAnsiTheme="majorHAnsi" w:cstheme="majorHAnsi"/>
          <w:color w:val="FF0000"/>
          <w:sz w:val="24"/>
          <w:szCs w:val="24"/>
        </w:rPr>
      </w:pPr>
      <w:r>
        <w:rPr>
          <w:rStyle w:val="CommentReference"/>
        </w:rPr>
        <w:annotationRef/>
      </w:r>
      <w:r>
        <w:t>Bui Dieu Linh:</w:t>
      </w:r>
    </w:p>
    <w:p w14:paraId="27FFFEC5" w14:textId="77777777" w:rsidR="0094684D" w:rsidRPr="00C213A8" w:rsidRDefault="0094684D" w:rsidP="0094684D">
      <w:pPr>
        <w:pStyle w:val="ListParagraph"/>
        <w:numPr>
          <w:ilvl w:val="0"/>
          <w:numId w:val="39"/>
        </w:numPr>
        <w:rPr>
          <w:rFonts w:asciiTheme="majorHAnsi" w:hAnsiTheme="majorHAnsi" w:cstheme="majorHAnsi"/>
          <w:color w:val="FF0000"/>
          <w:sz w:val="24"/>
          <w:szCs w:val="24"/>
        </w:rPr>
      </w:pPr>
      <w:r>
        <w:t xml:space="preserve"> </w:t>
      </w:r>
      <w:r w:rsidRPr="00C213A8">
        <w:rPr>
          <w:rFonts w:asciiTheme="majorHAnsi" w:hAnsiTheme="majorHAnsi" w:cstheme="majorHAnsi"/>
          <w:color w:val="FF0000"/>
          <w:sz w:val="24"/>
          <w:szCs w:val="24"/>
        </w:rPr>
        <w:t>Mục 1 và Mục 2 khác nhau ở điểm gì? Nêu rõ vai trò,  ý nghĩa của từng mục</w:t>
      </w:r>
    </w:p>
    <w:p w14:paraId="22DD9F43" w14:textId="77777777" w:rsidR="0094684D" w:rsidRPr="00C213A8" w:rsidRDefault="0094684D" w:rsidP="0094684D">
      <w:pPr>
        <w:pStyle w:val="ListParagraph"/>
        <w:numPr>
          <w:ilvl w:val="0"/>
          <w:numId w:val="39"/>
        </w:numPr>
        <w:rPr>
          <w:rFonts w:asciiTheme="majorHAnsi" w:hAnsiTheme="majorHAnsi" w:cstheme="majorHAnsi"/>
          <w:color w:val="FF0000"/>
          <w:sz w:val="24"/>
          <w:szCs w:val="24"/>
        </w:rPr>
      </w:pPr>
      <w:r w:rsidRPr="00C213A8">
        <w:rPr>
          <w:rFonts w:asciiTheme="majorHAnsi" w:hAnsiTheme="majorHAnsi" w:cstheme="majorHAnsi"/>
          <w:color w:val="FF0000"/>
          <w:sz w:val="24"/>
          <w:szCs w:val="24"/>
        </w:rPr>
        <w:t>Xem lại toàn bộ tài liệu về các chiều mua/bán ngoại tệ</w:t>
      </w:r>
    </w:p>
    <w:p w14:paraId="2B33A30F" w14:textId="77777777" w:rsidR="0094684D" w:rsidRDefault="0094684D" w:rsidP="0094684D">
      <w:pPr>
        <w:pStyle w:val="CommentText"/>
        <w:numPr>
          <w:ilvl w:val="0"/>
          <w:numId w:val="39"/>
        </w:numPr>
      </w:pPr>
      <w:r w:rsidRPr="00C213A8">
        <w:rPr>
          <w:rFonts w:asciiTheme="majorHAnsi" w:hAnsiTheme="majorHAnsi" w:cstheme="majorHAnsi"/>
          <w:color w:val="FF0000"/>
          <w:szCs w:val="24"/>
        </w:rPr>
        <w:t>Xác định rõ đối tượng giao dịch là cá nhân hay tổ chức</w:t>
      </w:r>
    </w:p>
  </w:comment>
  <w:comment w:id="2087" w:author="Nguyen Duc Anh" w:date="2025-09-12T14:17:00Z" w:initials="NDA">
    <w:p w14:paraId="7703487E" w14:textId="77777777" w:rsidR="0094684D" w:rsidRPr="006E6EE7" w:rsidRDefault="0094684D" w:rsidP="0094684D">
      <w:pPr>
        <w:pStyle w:val="CommentText"/>
        <w:ind w:firstLine="0"/>
        <w:rPr>
          <w:b/>
          <w:bCs w:val="0"/>
        </w:rPr>
      </w:pPr>
      <w:r>
        <w:rPr>
          <w:rStyle w:val="CommentReference"/>
        </w:rPr>
        <w:annotationRef/>
      </w:r>
      <w:r w:rsidRPr="006E6EE7">
        <w:rPr>
          <w:b/>
          <w:bCs w:val="0"/>
        </w:rPr>
        <w:t>- Mục 1 và 2 khác nhau:</w:t>
      </w:r>
    </w:p>
    <w:p w14:paraId="54010601" w14:textId="77777777" w:rsidR="0094684D" w:rsidRDefault="0094684D" w:rsidP="0094684D">
      <w:pPr>
        <w:pStyle w:val="CommentText"/>
        <w:ind w:firstLine="0"/>
      </w:pPr>
      <w:r>
        <w:t>+ Mục 1 là chức năng/nghiệp vụ ngân hàng thực hiện tạo lập giao dịch mua bán ngoại tệ do người dùng tại quầy thực hiện.</w:t>
      </w:r>
    </w:p>
    <w:p w14:paraId="4650347F" w14:textId="77777777" w:rsidR="0094684D" w:rsidRDefault="0094684D" w:rsidP="0094684D">
      <w:pPr>
        <w:pStyle w:val="CommentText"/>
        <w:ind w:firstLine="0"/>
      </w:pPr>
      <w:r>
        <w:t>+ Mục 2 là chức năng/nghiệp vụ tạo lập đề nghị mua bán ngoại tệ của khách hàng trước khi thực hiện mục 1. Bao gồm:</w:t>
      </w:r>
    </w:p>
    <w:p w14:paraId="0DFAC7B4" w14:textId="77777777" w:rsidR="0094684D" w:rsidRDefault="0094684D" w:rsidP="0094684D">
      <w:pPr>
        <w:pStyle w:val="CommentText"/>
        <w:numPr>
          <w:ilvl w:val="0"/>
          <w:numId w:val="55"/>
        </w:numPr>
      </w:pPr>
      <w:r>
        <w:t xml:space="preserve"> Người dùng tại quầy: thực hiện tạo lập đề nghị bán ngoại tệ.</w:t>
      </w:r>
    </w:p>
    <w:p w14:paraId="68CBF684" w14:textId="77777777" w:rsidR="0094684D" w:rsidRDefault="0094684D" w:rsidP="0094684D">
      <w:pPr>
        <w:pStyle w:val="CommentText"/>
        <w:numPr>
          <w:ilvl w:val="0"/>
          <w:numId w:val="55"/>
        </w:numPr>
      </w:pPr>
      <w:r>
        <w:t>Người dùng tại phòng TT Quốc tế: thực hiện tạo lập đề nghị mua ngoại tệ.</w:t>
      </w:r>
    </w:p>
    <w:p w14:paraId="73BD13A5" w14:textId="77777777" w:rsidR="0094684D" w:rsidRDefault="0094684D" w:rsidP="0094684D">
      <w:pPr>
        <w:pStyle w:val="CommentText"/>
        <w:ind w:firstLine="0"/>
      </w:pPr>
    </w:p>
    <w:p w14:paraId="37A79E26" w14:textId="77777777" w:rsidR="0094684D" w:rsidRPr="00B06CBA" w:rsidRDefault="0094684D" w:rsidP="0094684D">
      <w:pPr>
        <w:pStyle w:val="CommentText"/>
        <w:ind w:firstLine="0"/>
        <w:rPr>
          <w:b/>
          <w:bCs w:val="0"/>
        </w:rPr>
      </w:pPr>
      <w:r w:rsidRPr="00B06CBA">
        <w:rPr>
          <w:b/>
          <w:bCs w:val="0"/>
        </w:rPr>
        <w:t>- Em đã sửa toàn bộ tài liệu về chiều mua/bán ngoại tệ.</w:t>
      </w:r>
    </w:p>
    <w:p w14:paraId="346ADF5D" w14:textId="77777777" w:rsidR="0094684D" w:rsidRPr="00B06CBA" w:rsidRDefault="0094684D" w:rsidP="0094684D">
      <w:pPr>
        <w:pStyle w:val="CommentText"/>
        <w:ind w:firstLine="0"/>
        <w:rPr>
          <w:b/>
          <w:bCs w:val="0"/>
        </w:rPr>
      </w:pPr>
    </w:p>
    <w:p w14:paraId="0307B82C" w14:textId="77777777" w:rsidR="0094684D" w:rsidRPr="00B06CBA" w:rsidRDefault="0094684D" w:rsidP="0094684D">
      <w:pPr>
        <w:pStyle w:val="CommentText"/>
        <w:ind w:firstLine="0"/>
        <w:rPr>
          <w:b/>
          <w:bCs w:val="0"/>
        </w:rPr>
      </w:pPr>
      <w:r w:rsidRPr="00B06CBA">
        <w:rPr>
          <w:b/>
          <w:bCs w:val="0"/>
        </w:rPr>
        <w:t>- Đối tượng đã thống nhất giữa 2 bên là: Khách hàng cá nhân</w:t>
      </w:r>
    </w:p>
  </w:comment>
  <w:comment w:id="2419" w:author="Nguyen Thi Thanh Minh - 1050" w:date="2025-09-19T10:04:00Z" w:initials="NTTM-1">
    <w:p w14:paraId="4A06D54D" w14:textId="08022C45" w:rsidR="004713D1" w:rsidRDefault="004713D1" w:rsidP="006307CB">
      <w:pPr>
        <w:pStyle w:val="CommentText"/>
      </w:pPr>
      <w:r>
        <w:rPr>
          <w:rStyle w:val="CommentReference"/>
        </w:rPr>
        <w:annotationRef/>
      </w:r>
      <w:r>
        <w:t>Mua hay bán ngoại tệ?</w:t>
      </w:r>
    </w:p>
  </w:comment>
  <w:comment w:id="2420" w:author="Nguyen Duc Anh" w:date="2025-09-23T16:41:00Z" w:initials="NDA">
    <w:p w14:paraId="021AE63D" w14:textId="77777777" w:rsidR="009C5BB1" w:rsidRDefault="009C5BB1">
      <w:pPr>
        <w:pStyle w:val="CommentText"/>
      </w:pPr>
      <w:r>
        <w:rPr>
          <w:rStyle w:val="CommentReference"/>
        </w:rPr>
        <w:annotationRef/>
      </w:r>
      <w:r>
        <w:t>Mua ngoại tệ chị ạ.</w:t>
      </w:r>
    </w:p>
    <w:p w14:paraId="50FAEEAF" w14:textId="06525A9C" w:rsidR="009C5BB1" w:rsidRDefault="009C5BB1">
      <w:pPr>
        <w:pStyle w:val="CommentText"/>
      </w:pPr>
      <w:r>
        <w:t>Trạng thái này ở đây là Ngân hàng lập giao dịch mua ngoại tệ từ khách hàng hàng.</w:t>
      </w:r>
    </w:p>
  </w:comment>
  <w:comment w:id="2524" w:author="Nguyen Duc Anh" w:date="2025-09-27T11:24:00Z" w:initials="NDA">
    <w:p w14:paraId="2B3D0B19" w14:textId="57A7AA3A" w:rsidR="00426735" w:rsidRDefault="00426735" w:rsidP="00426735">
      <w:pPr>
        <w:pStyle w:val="CommentText"/>
      </w:pPr>
      <w:r>
        <w:rPr>
          <w:rStyle w:val="CommentReference"/>
        </w:rPr>
        <w:annotationRef/>
      </w:r>
      <w:r>
        <w:t>Bui Dieu Linh: Thêm trường “Mục đích”</w:t>
      </w:r>
    </w:p>
  </w:comment>
  <w:comment w:id="2525" w:author="Nguyen Duc Anh" w:date="2025-09-27T11:24:00Z" w:initials="NDA">
    <w:p w14:paraId="474EF45B" w14:textId="50030E34" w:rsidR="00426735" w:rsidRDefault="00426735">
      <w:pPr>
        <w:pStyle w:val="CommentText"/>
      </w:pPr>
      <w:r>
        <w:rPr>
          <w:rStyle w:val="CommentReference"/>
        </w:rPr>
        <w:annotationRef/>
      </w:r>
      <w:r>
        <w:t>Em đã bổ sung</w:t>
      </w:r>
    </w:p>
  </w:comment>
  <w:comment w:id="2533" w:author="Nguyen Thi Thanh Minh - 1050" w:date="2025-09-22T08:27:00Z" w:initials="NTTM-1">
    <w:p w14:paraId="748A383A" w14:textId="4399AC86" w:rsidR="00A86D0A" w:rsidRDefault="00A86D0A">
      <w:pPr>
        <w:pStyle w:val="CommentText"/>
      </w:pPr>
      <w:r>
        <w:rPr>
          <w:rStyle w:val="CommentReference"/>
        </w:rPr>
        <w:annotationRef/>
      </w:r>
      <w:r>
        <w:t>Tại chi nhánh</w:t>
      </w:r>
    </w:p>
  </w:comment>
  <w:comment w:id="2534" w:author="Nguyen Duc Anh" w:date="2025-09-23T17:01:00Z" w:initials="NDA">
    <w:p w14:paraId="27AD67E6" w14:textId="25EDC358" w:rsidR="005E4EEB" w:rsidRDefault="005E4EEB">
      <w:pPr>
        <w:pStyle w:val="CommentText"/>
      </w:pPr>
      <w:r>
        <w:rPr>
          <w:rStyle w:val="CommentReference"/>
        </w:rPr>
        <w:annotationRef/>
      </w:r>
      <w:r>
        <w:t>Em đã sửa</w:t>
      </w:r>
    </w:p>
  </w:comment>
  <w:comment w:id="2552" w:author="Nguyen Duc Anh" w:date="2025-09-11T15:51:00Z" w:initials="NDA">
    <w:p w14:paraId="721408C9" w14:textId="5DA287BA" w:rsidR="004713D1" w:rsidRDefault="004713D1">
      <w:pPr>
        <w:pStyle w:val="CommentText"/>
      </w:pPr>
      <w:r>
        <w:rPr>
          <w:rStyle w:val="CommentReference"/>
        </w:rPr>
        <w:annotationRef/>
      </w:r>
      <w:r>
        <w:t>Bui Dieu Linh – 1050: Lỗi chính tả</w:t>
      </w:r>
    </w:p>
  </w:comment>
  <w:comment w:id="2553" w:author="Nguyen Duc Anh" w:date="2025-09-11T15:56:00Z" w:initials="NDA">
    <w:p w14:paraId="1BEE31A9" w14:textId="2116125C" w:rsidR="004713D1" w:rsidRDefault="004713D1">
      <w:pPr>
        <w:pStyle w:val="CommentText"/>
      </w:pPr>
      <w:r>
        <w:rPr>
          <w:rStyle w:val="CommentReference"/>
        </w:rPr>
        <w:annotationRef/>
      </w:r>
      <w:r>
        <w:t>Em đã sửa</w:t>
      </w:r>
    </w:p>
  </w:comment>
  <w:comment w:id="2560" w:author="Nguyen Thi Thanh Minh - 1050" w:date="2025-09-22T08:36:00Z" w:initials="NTTM-1">
    <w:p w14:paraId="391C7592" w14:textId="77777777" w:rsidR="00146367" w:rsidRDefault="00146367">
      <w:pPr>
        <w:pStyle w:val="CommentText"/>
      </w:pPr>
      <w:r>
        <w:rPr>
          <w:rStyle w:val="CommentReference"/>
        </w:rPr>
        <w:annotationRef/>
      </w:r>
      <w:r>
        <w:t xml:space="preserve">Trong QD1830 điều 23: Mua ngoại tệ tiền mặt từ KH. </w:t>
      </w:r>
    </w:p>
    <w:p w14:paraId="3FE23DC9" w14:textId="77777777" w:rsidR="00146367" w:rsidRDefault="00146367" w:rsidP="00146367">
      <w:pPr>
        <w:pStyle w:val="CommentText"/>
        <w:ind w:firstLine="0"/>
      </w:pPr>
    </w:p>
    <w:p w14:paraId="33338919" w14:textId="13D7263A" w:rsidR="00146367" w:rsidRDefault="00146367" w:rsidP="00146367">
      <w:pPr>
        <w:pStyle w:val="CommentText"/>
        <w:ind w:firstLine="0"/>
      </w:pPr>
    </w:p>
  </w:comment>
  <w:comment w:id="2561" w:author="Nguyen Duc Anh" w:date="2025-09-23T17:14:00Z" w:initials="NDA">
    <w:p w14:paraId="1AB722C6" w14:textId="6E3AF912" w:rsidR="00620C6A" w:rsidRDefault="00620C6A">
      <w:pPr>
        <w:pStyle w:val="CommentText"/>
      </w:pPr>
      <w:r>
        <w:rPr>
          <w:rStyle w:val="CommentReference"/>
        </w:rPr>
        <w:annotationRef/>
      </w:r>
      <w:r>
        <w:t>Em đã sửa</w:t>
      </w:r>
    </w:p>
  </w:comment>
  <w:comment w:id="2562" w:author="Nguyen Thi Thanh Minh - 1050" w:date="2025-09-22T08:40:00Z" w:initials="NTTM-1">
    <w:p w14:paraId="5A0837E2" w14:textId="77777777" w:rsidR="00146367" w:rsidRDefault="00146367">
      <w:pPr>
        <w:pStyle w:val="CommentText"/>
      </w:pPr>
      <w:r>
        <w:rPr>
          <w:rStyle w:val="CommentReference"/>
        </w:rPr>
        <w:annotationRef/>
      </w:r>
      <w:r>
        <w:t>Theo QD1830 điều 25: Bán ngoại tệ tiền mặt cho KH</w:t>
      </w:r>
    </w:p>
    <w:p w14:paraId="65692321" w14:textId="30697DB4" w:rsidR="00146367" w:rsidRDefault="00146367" w:rsidP="00146367">
      <w:pPr>
        <w:pStyle w:val="CommentText"/>
        <w:ind w:firstLine="0"/>
      </w:pPr>
    </w:p>
  </w:comment>
  <w:comment w:id="2563" w:author="Nguyen Duc Anh" w:date="2025-09-23T17:14:00Z" w:initials="NDA">
    <w:p w14:paraId="1AC17DAC" w14:textId="43BF906F" w:rsidR="00620C6A" w:rsidRDefault="00620C6A">
      <w:pPr>
        <w:pStyle w:val="CommentText"/>
      </w:pPr>
      <w:r>
        <w:rPr>
          <w:rStyle w:val="CommentReference"/>
        </w:rPr>
        <w:annotationRef/>
      </w:r>
      <w:r>
        <w:t>Em đã sửa</w:t>
      </w:r>
    </w:p>
  </w:comment>
  <w:comment w:id="2565" w:author="Nguyen Duc Anh" w:date="2025-09-11T15:56:00Z" w:initials="NDA">
    <w:p w14:paraId="03259C0A" w14:textId="709732FA" w:rsidR="004713D1" w:rsidRDefault="004713D1">
      <w:pPr>
        <w:pStyle w:val="CommentText"/>
      </w:pPr>
      <w:r>
        <w:rPr>
          <w:rStyle w:val="CommentReference"/>
        </w:rPr>
        <w:annotationRef/>
      </w:r>
      <w:r>
        <w:t>Bui Dieu Linh – 1050: Lỗi chính tả</w:t>
      </w:r>
    </w:p>
  </w:comment>
  <w:comment w:id="2566" w:author="Nguyen Duc Anh" w:date="2025-09-11T15:57:00Z" w:initials="NDA">
    <w:p w14:paraId="14517299" w14:textId="68C1620B" w:rsidR="004713D1" w:rsidRDefault="004713D1">
      <w:pPr>
        <w:pStyle w:val="CommentText"/>
      </w:pPr>
      <w:r>
        <w:rPr>
          <w:rStyle w:val="CommentReference"/>
        </w:rPr>
        <w:annotationRef/>
      </w:r>
      <w:r>
        <w:t>Em đã sửa</w:t>
      </w:r>
    </w:p>
  </w:comment>
  <w:comment w:id="2567" w:author="Nguyen Thi Thanh Minh - 1050" w:date="2025-09-22T08:41:00Z" w:initials="NTTM-1">
    <w:p w14:paraId="0854BC9C" w14:textId="59290584" w:rsidR="00146367" w:rsidRDefault="00146367">
      <w:pPr>
        <w:pStyle w:val="CommentText"/>
      </w:pPr>
      <w:r>
        <w:rPr>
          <w:rStyle w:val="CommentReference"/>
        </w:rPr>
        <w:annotationRef/>
      </w:r>
      <w:r>
        <w:t>Như đã trao đổi qua ĐT, thống nhất tài liệu sử dụng đứng vai trò Ngân hàng thì đây là Mục Mua ngoại tệ tiền mặt từ KH</w:t>
      </w:r>
    </w:p>
  </w:comment>
  <w:comment w:id="2568" w:author="Nguyen Duc Anh" w:date="2025-09-23T17:42:00Z" w:initials="NDA">
    <w:p w14:paraId="3E7BD4F6" w14:textId="1B74B640" w:rsidR="005F6F95" w:rsidRDefault="005F6F95" w:rsidP="005F6F95">
      <w:pPr>
        <w:pStyle w:val="CommentText"/>
      </w:pPr>
      <w:r>
        <w:rPr>
          <w:rStyle w:val="CommentReference"/>
        </w:rPr>
        <w:annotationRef/>
      </w:r>
      <w:r>
        <w:rPr>
          <w:rStyle w:val="CommentReference"/>
        </w:rPr>
        <w:annotationRef/>
      </w:r>
      <w:r>
        <w:t>Em đã sửa</w:t>
      </w:r>
    </w:p>
  </w:comment>
  <w:comment w:id="2569" w:author="Nguyen Thi Thanh Minh - 1050" w:date="2025-09-22T08:42:00Z" w:initials="NTTM-1">
    <w:p w14:paraId="67E0885E" w14:textId="0F068D1F" w:rsidR="00146367" w:rsidRDefault="00146367" w:rsidP="00146367">
      <w:pPr>
        <w:pStyle w:val="CommentText"/>
      </w:pPr>
      <w:r>
        <w:rPr>
          <w:rStyle w:val="CommentReference"/>
        </w:rPr>
        <w:annotationRef/>
      </w:r>
      <w:r>
        <w:t xml:space="preserve">Như đã trao đổi qua ĐT, thống nhất tài liệu sử dụng đứng vai trò Ngân hàng thì đây là Mục Bán </w:t>
      </w:r>
      <w:r w:rsidR="00CF5A4B">
        <w:t>NT</w:t>
      </w:r>
      <w:r>
        <w:t xml:space="preserve"> tiền mặt </w:t>
      </w:r>
      <w:r w:rsidR="00CF5A4B">
        <w:t>cho</w:t>
      </w:r>
      <w:r>
        <w:t xml:space="preserve"> KH</w:t>
      </w:r>
      <w:r w:rsidR="00F043FC">
        <w:t xml:space="preserve"> </w:t>
      </w:r>
    </w:p>
    <w:p w14:paraId="152A8DBE" w14:textId="77777777" w:rsidR="00936D88" w:rsidRDefault="00936D88" w:rsidP="00936D88">
      <w:pPr>
        <w:pStyle w:val="CommentText"/>
        <w:ind w:firstLine="0"/>
      </w:pPr>
    </w:p>
    <w:p w14:paraId="15C58813" w14:textId="560202B0" w:rsidR="00146367" w:rsidRDefault="00146367">
      <w:pPr>
        <w:pStyle w:val="CommentText"/>
      </w:pPr>
    </w:p>
  </w:comment>
  <w:comment w:id="2570" w:author="Nguyen Duc Anh" w:date="2025-09-23T17:52:00Z" w:initials="NDA">
    <w:p w14:paraId="1D807BF0" w14:textId="0D1D636E" w:rsidR="004664E6" w:rsidRDefault="004664E6">
      <w:pPr>
        <w:pStyle w:val="CommentText"/>
      </w:pPr>
      <w:r>
        <w:rPr>
          <w:rStyle w:val="CommentReference"/>
        </w:rPr>
        <w:annotationRef/>
      </w:r>
      <w:r>
        <w:t>Em đã sửa</w:t>
      </w:r>
    </w:p>
  </w:comment>
  <w:comment w:id="2572" w:author="Nguyen Thi Thanh Minh - 1050" w:date="2025-09-22T14:24:00Z" w:initials="NTTM-1">
    <w:p w14:paraId="2C5C8C3B" w14:textId="464CF086" w:rsidR="0040477D" w:rsidRDefault="0040477D">
      <w:pPr>
        <w:pStyle w:val="CommentText"/>
      </w:pPr>
      <w:r>
        <w:rPr>
          <w:rStyle w:val="CommentReference"/>
        </w:rPr>
        <w:annotationRef/>
      </w:r>
      <w:r>
        <w:t>Ngoại tệ mặt</w:t>
      </w:r>
    </w:p>
  </w:comment>
  <w:comment w:id="2573" w:author="Nguyen Duc Anh" w:date="2025-09-23T17:54:00Z" w:initials="NDA">
    <w:p w14:paraId="07A099A4" w14:textId="7ABD544E" w:rsidR="00666F85" w:rsidRDefault="00666F85">
      <w:pPr>
        <w:pStyle w:val="CommentText"/>
      </w:pPr>
      <w:r>
        <w:rPr>
          <w:rStyle w:val="CommentReference"/>
        </w:rPr>
        <w:annotationRef/>
      </w:r>
      <w:r>
        <w:t>Em đã sửa</w:t>
      </w:r>
    </w:p>
  </w:comment>
  <w:comment w:id="2574" w:author="Nguyen Thi Thanh Minh - 1050" w:date="2025-09-22T14:24:00Z" w:initials="NTTM-1">
    <w:p w14:paraId="10B41F59" w14:textId="043E5088" w:rsidR="0040477D" w:rsidRDefault="0040477D">
      <w:pPr>
        <w:pStyle w:val="CommentText"/>
      </w:pPr>
      <w:r>
        <w:rPr>
          <w:rStyle w:val="CommentReference"/>
        </w:rPr>
        <w:annotationRef/>
      </w:r>
      <w:r>
        <w:t>Bán ngoại tệ mặt (không cần ghi đổi)</w:t>
      </w:r>
    </w:p>
  </w:comment>
  <w:comment w:id="2575" w:author="Nguyen Duc Anh" w:date="2025-09-23T17:54:00Z" w:initials="NDA">
    <w:p w14:paraId="3F419F57" w14:textId="2CB65DAB" w:rsidR="00666F85" w:rsidRDefault="00666F85">
      <w:pPr>
        <w:pStyle w:val="CommentText"/>
      </w:pPr>
      <w:r>
        <w:rPr>
          <w:rStyle w:val="CommentReference"/>
        </w:rPr>
        <w:annotationRef/>
      </w:r>
      <w:r>
        <w:t>Em đã sửa</w:t>
      </w:r>
    </w:p>
  </w:comment>
  <w:comment w:id="2584" w:author="Nguyen Thi Thanh Minh - 1050" w:date="2025-09-22T14:25:00Z" w:initials="NTTM-1">
    <w:p w14:paraId="7D0EE1D6" w14:textId="77777777" w:rsidR="008E5132" w:rsidRDefault="008E5132">
      <w:pPr>
        <w:pStyle w:val="CommentText"/>
      </w:pPr>
      <w:r>
        <w:rPr>
          <w:rStyle w:val="CommentReference"/>
        </w:rPr>
        <w:annotationRef/>
      </w:r>
      <w:r>
        <w:t>????</w:t>
      </w:r>
    </w:p>
    <w:p w14:paraId="41FDCCF2" w14:textId="657CBA95" w:rsidR="008E5132" w:rsidRDefault="008E5132">
      <w:pPr>
        <w:pStyle w:val="CommentText"/>
      </w:pPr>
    </w:p>
  </w:comment>
  <w:comment w:id="2585" w:author="Nguyen Duc Anh" w:date="2025-09-23T18:02:00Z" w:initials="NDA">
    <w:p w14:paraId="7C99B747" w14:textId="7BF793C1" w:rsidR="002D57F1" w:rsidRDefault="002D57F1">
      <w:pPr>
        <w:pStyle w:val="CommentText"/>
      </w:pPr>
      <w:r>
        <w:rPr>
          <w:rStyle w:val="CommentReference"/>
        </w:rPr>
        <w:annotationRef/>
      </w:r>
      <w:r w:rsidR="008F415C">
        <w:t xml:space="preserve">Đối với hồ sơ đề nghị mua </w:t>
      </w:r>
      <w:r w:rsidR="00085BA8">
        <w:t>ngoại tệ</w:t>
      </w:r>
      <w:r w:rsidR="00C87D70">
        <w:t xml:space="preserve"> sau khi Kiểm soát viên </w:t>
      </w:r>
      <w:r w:rsidR="00CB7137">
        <w:t xml:space="preserve">duyệt thành công -&gt; </w:t>
      </w:r>
      <w:r w:rsidR="00820C23">
        <w:t>Hồ sơ đề nghị</w:t>
      </w:r>
      <w:r w:rsidR="00CB7137">
        <w:t xml:space="preserve"> tự động chuyển xuống danh sách hồ sơ khách hàng chờ xử lý tại quầy kế toán -&gt; </w:t>
      </w:r>
      <w:r w:rsidR="00820C23">
        <w:t>Giao dịch viên vào chi tiết hồ sơ nhấn nút Thêm mới -&gt; Hệ thống sẽ mở màn hình lập giao dịch ngân hàng bán ngoại tệ và trường đề nghị hiển thị mặc định</w:t>
      </w:r>
      <w:r w:rsidR="00A752DB">
        <w:t xml:space="preserve"> là mã hồ sơ đề nghị mua ngoại tệ</w:t>
      </w:r>
    </w:p>
  </w:comment>
  <w:comment w:id="2588" w:author="Nguyen Thi Thanh Minh - 1050" w:date="2025-09-22T14:58:00Z" w:initials="NTTM-1">
    <w:p w14:paraId="4F33D1C0" w14:textId="616AF20A" w:rsidR="00DA0B08" w:rsidRDefault="00B83866" w:rsidP="00DA0B08">
      <w:pPr>
        <w:pStyle w:val="CommentText"/>
      </w:pPr>
      <w:r>
        <w:rPr>
          <w:rStyle w:val="CommentReference"/>
        </w:rPr>
        <w:annotationRef/>
      </w:r>
      <w:r>
        <w:t>Bán ngoại tệ mặt (bỏ đổi)</w:t>
      </w:r>
      <w:r w:rsidR="00DA0B08">
        <w:t>, CASH, TRANS, CUST, BANK, OSP như màn hình trên IPCAS khi bán ngoại tệ mặt</w:t>
      </w:r>
    </w:p>
    <w:p w14:paraId="7F3BF3B5" w14:textId="4C2F5745" w:rsidR="00B83866" w:rsidRDefault="00B83866">
      <w:pPr>
        <w:pStyle w:val="CommentText"/>
      </w:pPr>
    </w:p>
  </w:comment>
  <w:comment w:id="2589" w:author="Nguyen Duc Anh" w:date="2025-09-23T18:37:00Z" w:initials="NDA">
    <w:p w14:paraId="64F3D836" w14:textId="060685A2" w:rsidR="00A31E2D" w:rsidRDefault="00A31E2D">
      <w:pPr>
        <w:pStyle w:val="CommentText"/>
      </w:pPr>
      <w:r>
        <w:rPr>
          <w:rStyle w:val="CommentReference"/>
        </w:rPr>
        <w:annotationRef/>
      </w:r>
      <w:r>
        <w:t>Em đã sửa</w:t>
      </w:r>
    </w:p>
  </w:comment>
  <w:comment w:id="2615" w:author="Nguyen Thi Thanh Minh - 1050" w:date="2025-09-22T15:27:00Z" w:initials="NTTM-1">
    <w:p w14:paraId="2ED156B2" w14:textId="76C80044" w:rsidR="006A45A4" w:rsidRDefault="006A45A4">
      <w:pPr>
        <w:pStyle w:val="CommentText"/>
      </w:pPr>
      <w:r>
        <w:rPr>
          <w:rStyle w:val="CommentReference"/>
        </w:rPr>
        <w:annotationRef/>
      </w:r>
      <w:r>
        <w:t>Phần này phải hỏi Chi nhánh, gdv làm nghiệp vụ trực tiếp, chị không check đc</w:t>
      </w:r>
    </w:p>
    <w:p w14:paraId="71BF37A5" w14:textId="77777777" w:rsidR="006A45A4" w:rsidRDefault="006A45A4">
      <w:pPr>
        <w:pStyle w:val="CommentText"/>
      </w:pPr>
    </w:p>
    <w:p w14:paraId="5619955F" w14:textId="173A335E" w:rsidR="006A45A4" w:rsidRDefault="006A45A4">
      <w:pPr>
        <w:pStyle w:val="CommentText"/>
      </w:pPr>
    </w:p>
  </w:comment>
  <w:comment w:id="2616" w:author="Nguyen Duc Anh" w:date="2025-09-23T18:39:00Z" w:initials="NDA">
    <w:p w14:paraId="2090933E" w14:textId="10C7ABAA" w:rsidR="00F11DA0" w:rsidRDefault="00F11DA0">
      <w:pPr>
        <w:pStyle w:val="CommentText"/>
      </w:pPr>
      <w:r>
        <w:rPr>
          <w:rStyle w:val="CommentReference"/>
        </w:rPr>
        <w:annotationRef/>
      </w:r>
      <w:r>
        <w:t>Phần này em đã tham vấn từ team giao dịch viên và kiểm soát viên hỗ trợ trực tiếp cho bên em tại Phòng dự án NHS ạ.</w:t>
      </w:r>
    </w:p>
  </w:comment>
  <w:comment w:id="2617" w:author="Nguyen Thi Thanh Minh - 1050" w:date="2025-09-22T15:36:00Z" w:initials="NTTM-1">
    <w:p w14:paraId="785DD52C" w14:textId="38A7037A" w:rsidR="00230A01" w:rsidRDefault="00230A01" w:rsidP="00230A01">
      <w:pPr>
        <w:pStyle w:val="CommentText"/>
        <w:ind w:firstLine="0"/>
      </w:pPr>
      <w:r>
        <w:rPr>
          <w:rStyle w:val="CommentReference"/>
        </w:rPr>
        <w:annotationRef/>
      </w:r>
      <w:r>
        <w:t>Với giao dịch mua ngoại tệ, không cần gửi duyệt???</w:t>
      </w:r>
    </w:p>
  </w:comment>
  <w:comment w:id="2618" w:author="Nguyen Duc Anh" w:date="2025-09-26T15:58:00Z" w:initials="NDA">
    <w:p w14:paraId="16E0AAD4" w14:textId="65DDC133" w:rsidR="00EC2E58" w:rsidRDefault="00EC2E58" w:rsidP="00AA07A1">
      <w:pPr>
        <w:pStyle w:val="CommentText"/>
        <w:ind w:firstLine="0"/>
      </w:pPr>
      <w:r>
        <w:rPr>
          <w:rStyle w:val="CommentReference"/>
        </w:rPr>
        <w:annotationRef/>
      </w:r>
      <w:r w:rsidR="00AA07A1">
        <w:t>Vâng đúng rồi ạ. Giao dịch viên báo em như vậy</w:t>
      </w:r>
    </w:p>
  </w:comment>
  <w:comment w:id="2622" w:author="Nguyen Thi Thanh Minh - 1050" w:date="2025-09-22T15:30:00Z" w:initials="NTTM-1">
    <w:p w14:paraId="63C0C101" w14:textId="77777777" w:rsidR="006A45A4" w:rsidRDefault="006A45A4">
      <w:pPr>
        <w:pStyle w:val="CommentText"/>
      </w:pPr>
      <w:r>
        <w:rPr>
          <w:rStyle w:val="CommentReference"/>
        </w:rPr>
        <w:annotationRef/>
      </w:r>
      <w:r>
        <w:t xml:space="preserve">Bán ngoại tệ </w:t>
      </w:r>
    </w:p>
    <w:p w14:paraId="4FC6BA63" w14:textId="1DFF3C80" w:rsidR="006A45A4" w:rsidRDefault="006A45A4">
      <w:pPr>
        <w:pStyle w:val="CommentText"/>
      </w:pPr>
    </w:p>
  </w:comment>
  <w:comment w:id="2620" w:author="Nguyen Duc Anh" w:date="2025-09-26T16:03:00Z" w:initials="NDA">
    <w:p w14:paraId="63DFD805" w14:textId="0F89903E" w:rsidR="009824A2" w:rsidRDefault="009824A2">
      <w:pPr>
        <w:pStyle w:val="CommentText"/>
      </w:pPr>
      <w:r>
        <w:rPr>
          <w:rStyle w:val="CommentReference"/>
        </w:rPr>
        <w:annotationRef/>
      </w:r>
      <w:r>
        <w:t>Em đã sửa</w:t>
      </w:r>
    </w:p>
  </w:comment>
  <w:comment w:id="2643" w:author="Nguyen Duc Anh" w:date="2025-09-27T11:44:00Z" w:initials="NDA">
    <w:p w14:paraId="1AB50BF4" w14:textId="5727CDAC" w:rsidR="00457736" w:rsidRDefault="00457736">
      <w:pPr>
        <w:pStyle w:val="CommentText"/>
      </w:pPr>
      <w:r>
        <w:rPr>
          <w:rStyle w:val="CommentReference"/>
        </w:rPr>
        <w:annotationRef/>
      </w:r>
      <w:r>
        <w:t>Bui Dieu Linh: Thêm trường Mục đích giao dịch. Ví dụ: Mục đích mua ngoại tệ đi du lịch, học tập, chữa bệnh</w:t>
      </w:r>
    </w:p>
  </w:comment>
  <w:comment w:id="2644" w:author="Nguyen Duc Anh" w:date="2025-09-27T11:44:00Z" w:initials="NDA">
    <w:p w14:paraId="3840DE3D" w14:textId="73497C0E" w:rsidR="00457736" w:rsidRDefault="00457736">
      <w:pPr>
        <w:pStyle w:val="CommentText"/>
      </w:pPr>
      <w:r>
        <w:rPr>
          <w:rStyle w:val="CommentReference"/>
        </w:rPr>
        <w:annotationRef/>
      </w:r>
      <w:r>
        <w:t>Em đã thêm</w:t>
      </w:r>
    </w:p>
  </w:comment>
  <w:comment w:id="2663" w:author="Nguyen Duc Anh" w:date="2025-09-11T16:35:00Z" w:initials="NDA">
    <w:p w14:paraId="3188132D" w14:textId="7BB5C05F" w:rsidR="004713D1" w:rsidRDefault="004713D1" w:rsidP="009B3CC2">
      <w:pPr>
        <w:pStyle w:val="CommentText"/>
      </w:pPr>
      <w:r>
        <w:rPr>
          <w:rStyle w:val="CommentReference"/>
        </w:rPr>
        <w:annotationRef/>
      </w:r>
      <w:r>
        <w:t>Bui Dieu Linh – 1050: Đối với trường hợp bán/đổi ngoại tệ thì có view được ko?</w:t>
      </w:r>
    </w:p>
  </w:comment>
  <w:comment w:id="2664" w:author="Nguyen Duc Anh" w:date="2025-09-11T16:36:00Z" w:initials="NDA">
    <w:p w14:paraId="7807076A" w14:textId="77777777" w:rsidR="004713D1" w:rsidRDefault="004713D1">
      <w:pPr>
        <w:pStyle w:val="CommentText"/>
      </w:pPr>
      <w:r>
        <w:rPr>
          <w:rStyle w:val="CommentReference"/>
        </w:rPr>
        <w:annotationRef/>
      </w:r>
      <w:r>
        <w:t>- Do không có trường hợp này nên em đã xoá ý này ạ.</w:t>
      </w:r>
    </w:p>
    <w:p w14:paraId="4F1B9B43" w14:textId="7A048B35" w:rsidR="004713D1" w:rsidRDefault="004713D1">
      <w:pPr>
        <w:pStyle w:val="CommentText"/>
      </w:pPr>
      <w:r>
        <w:t>- Đối với trường hợp bán/đổi ngoại tệ có view được ạ, em đã mô tả ở ngay dưới</w:t>
      </w:r>
    </w:p>
  </w:comment>
  <w:comment w:id="2670" w:author="Nguyen Duc Anh" w:date="2025-09-11T16:38:00Z" w:initials="NDA">
    <w:p w14:paraId="2CB4BDBD" w14:textId="268C3388" w:rsidR="004713D1" w:rsidRDefault="004713D1" w:rsidP="00197E8B">
      <w:pPr>
        <w:pStyle w:val="CommentText"/>
      </w:pPr>
      <w:r>
        <w:rPr>
          <w:rStyle w:val="CommentReference"/>
        </w:rPr>
        <w:annotationRef/>
      </w:r>
      <w:r>
        <w:t>Bui Dieu Linh – 1050: Đối với trường hợp mua ngoại tệ thì sao?</w:t>
      </w:r>
    </w:p>
  </w:comment>
  <w:comment w:id="2671" w:author="Nguyen Duc Anh" w:date="2025-09-11T16:51:00Z" w:initials="NDA">
    <w:p w14:paraId="44563469" w14:textId="0521FC5E" w:rsidR="004713D1" w:rsidRDefault="004713D1">
      <w:pPr>
        <w:pStyle w:val="CommentText"/>
      </w:pPr>
      <w:r>
        <w:rPr>
          <w:rStyle w:val="CommentReference"/>
        </w:rPr>
        <w:annotationRef/>
      </w:r>
      <w:r>
        <w:t>Mua ngoại tệ em đã mô tả ngay trên ạ</w:t>
      </w:r>
    </w:p>
  </w:comment>
  <w:comment w:id="2786" w:author="Nguyen Duc Anh" w:date="2025-09-27T11:54:00Z" w:initials="NDA">
    <w:p w14:paraId="6A099067" w14:textId="0FA37BFF" w:rsidR="00056BE8" w:rsidRDefault="00056BE8">
      <w:pPr>
        <w:pStyle w:val="CommentText"/>
      </w:pPr>
      <w:r>
        <w:rPr>
          <w:rStyle w:val="CommentReference"/>
        </w:rPr>
        <w:annotationRef/>
      </w:r>
      <w:r>
        <w:t>Bui Dieu Linh: Thêm trường Mục đích giao dịch. Ví dụ: Mục đích mua ngoại tệ đi du lịch, học tập, chữa bệnh…</w:t>
      </w:r>
    </w:p>
  </w:comment>
  <w:comment w:id="2787" w:author="Nguyen Duc Anh" w:date="2025-09-27T11:54:00Z" w:initials="NDA">
    <w:p w14:paraId="121BEB60" w14:textId="611E5EB0" w:rsidR="00056BE8" w:rsidRDefault="00056BE8">
      <w:pPr>
        <w:pStyle w:val="CommentText"/>
      </w:pPr>
      <w:r>
        <w:rPr>
          <w:rStyle w:val="CommentReference"/>
        </w:rPr>
        <w:annotationRef/>
      </w:r>
      <w:r>
        <w:t>Em đã thêm</w:t>
      </w:r>
    </w:p>
  </w:comment>
  <w:comment w:id="2790" w:author="Nguyen Duc Anh" w:date="2025-09-11T17:01:00Z" w:initials="NDA">
    <w:p w14:paraId="0345F702" w14:textId="280C2ADA" w:rsidR="004713D1" w:rsidRDefault="004713D1">
      <w:pPr>
        <w:pStyle w:val="CommentText"/>
      </w:pPr>
      <w:r>
        <w:rPr>
          <w:rStyle w:val="CommentReference"/>
        </w:rPr>
        <w:annotationRef/>
      </w:r>
      <w:r>
        <w:t>Bui Dieu Linh – 1050: Sao lại có nội dung này tại mục Ngân hàng bán ngoại tệ cho KH</w:t>
      </w:r>
    </w:p>
  </w:comment>
  <w:comment w:id="2791" w:author="Nguyen Duc Anh" w:date="2025-09-11T17:01:00Z" w:initials="NDA">
    <w:p w14:paraId="3FBB81C9" w14:textId="3DE2255C" w:rsidR="004713D1" w:rsidRDefault="004713D1">
      <w:pPr>
        <w:pStyle w:val="CommentText"/>
      </w:pPr>
      <w:r>
        <w:rPr>
          <w:rStyle w:val="CommentReference"/>
        </w:rPr>
        <w:annotationRef/>
      </w:r>
      <w:r>
        <w:t>Em đã xoá</w:t>
      </w:r>
    </w:p>
  </w:comment>
  <w:comment w:id="4347" w:author="Nguyen Duc Anh" w:date="2025-09-27T12:12:00Z" w:initials="NDA">
    <w:p w14:paraId="0355A98B" w14:textId="205806E3" w:rsidR="00C47D7D" w:rsidRDefault="00C47D7D">
      <w:pPr>
        <w:pStyle w:val="CommentText"/>
      </w:pPr>
      <w:r>
        <w:rPr>
          <w:rStyle w:val="CommentReference"/>
        </w:rPr>
        <w:annotationRef/>
      </w:r>
      <w:r>
        <w:t>Bui Dieu Linh: Thêm trường Mục đích giao dịch. Ví dụ: Mục đích mua ngoại tệ đi du lịch, học tập, chữa bệnh…</w:t>
      </w:r>
    </w:p>
  </w:comment>
  <w:comment w:id="4348" w:author="Nguyen Duc Anh" w:date="2025-09-27T12:12:00Z" w:initials="NDA">
    <w:p w14:paraId="1AACE5A4" w14:textId="0839096C" w:rsidR="00C47D7D" w:rsidRDefault="00C47D7D">
      <w:pPr>
        <w:pStyle w:val="CommentText"/>
      </w:pPr>
      <w:r>
        <w:rPr>
          <w:rStyle w:val="CommentReference"/>
        </w:rPr>
        <w:annotationRef/>
      </w:r>
      <w:r>
        <w:t>Em đã thêm</w:t>
      </w:r>
    </w:p>
  </w:comment>
  <w:comment w:id="4408" w:author="Nguyen Duc Anh" w:date="2025-09-27T12:23:00Z" w:initials="NDA">
    <w:p w14:paraId="3D4D0235" w14:textId="3F82F0AC" w:rsidR="00EC79FF" w:rsidRDefault="00EC79FF" w:rsidP="00EC79FF">
      <w:pPr>
        <w:pStyle w:val="CommentText"/>
      </w:pPr>
      <w:r>
        <w:rPr>
          <w:rStyle w:val="CommentReference"/>
        </w:rPr>
        <w:annotationRef/>
      </w:r>
      <w:r>
        <w:t>Bui Dieu Linh: Bổ sung trường “Mục đích”</w:t>
      </w:r>
    </w:p>
  </w:comment>
  <w:comment w:id="4409" w:author="Nguyen Duc Anh" w:date="2025-09-27T12:23:00Z" w:initials="NDA">
    <w:p w14:paraId="5BA75A1D" w14:textId="0B9D2208" w:rsidR="00EC79FF" w:rsidRDefault="00EC79FF">
      <w:pPr>
        <w:pStyle w:val="CommentText"/>
      </w:pPr>
      <w:r>
        <w:rPr>
          <w:rStyle w:val="CommentReference"/>
        </w:rPr>
        <w:annotationRef/>
      </w:r>
      <w:r>
        <w:t>Em đã thêm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920C57A" w15:done="0"/>
  <w15:commentEx w15:paraId="6267EF45" w15:paraIdParent="7920C57A" w15:done="0"/>
  <w15:commentEx w15:paraId="485306C1" w15:done="0"/>
  <w15:commentEx w15:paraId="3436E80A" w15:paraIdParent="485306C1" w15:done="0"/>
  <w15:commentEx w15:paraId="39709DE0" w15:done="0"/>
  <w15:commentEx w15:paraId="3F8CCF20" w15:paraIdParent="39709DE0" w15:done="0"/>
  <w15:commentEx w15:paraId="17F2E13C" w15:done="0"/>
  <w15:commentEx w15:paraId="5BB76FC5" w15:paraIdParent="17F2E13C" w15:done="0"/>
  <w15:commentEx w15:paraId="2747C284" w15:done="0"/>
  <w15:commentEx w15:paraId="06FE15A7" w15:paraIdParent="2747C284" w15:done="0"/>
  <w15:commentEx w15:paraId="5C915705" w15:done="0"/>
  <w15:commentEx w15:paraId="4EC4533A" w15:paraIdParent="5C915705" w15:done="0"/>
  <w15:commentEx w15:paraId="5CB9ADF0" w15:done="0"/>
  <w15:commentEx w15:paraId="5A52B02B" w15:paraIdParent="5CB9ADF0" w15:done="0"/>
  <w15:commentEx w15:paraId="313D559C" w15:done="0"/>
  <w15:commentEx w15:paraId="190A2268" w15:paraIdParent="313D559C" w15:done="0"/>
  <w15:commentEx w15:paraId="34D6B65D" w15:done="0"/>
  <w15:commentEx w15:paraId="2C1EEBAC" w15:paraIdParent="34D6B65D" w15:done="0"/>
  <w15:commentEx w15:paraId="3943EFD0" w15:done="0"/>
  <w15:commentEx w15:paraId="7E53DF97" w15:paraIdParent="3943EFD0" w15:done="0"/>
  <w15:commentEx w15:paraId="76B725A9" w15:done="0"/>
  <w15:commentEx w15:paraId="3F4AF277" w15:done="0"/>
  <w15:commentEx w15:paraId="72B5ACAC" w15:done="0"/>
  <w15:commentEx w15:paraId="3EAE3666" w15:paraIdParent="72B5ACAC" w15:done="0"/>
  <w15:commentEx w15:paraId="3C69C0E5" w15:done="0"/>
  <w15:commentEx w15:paraId="4019E2DD" w15:paraIdParent="3C69C0E5" w15:done="0"/>
  <w15:commentEx w15:paraId="5BAFE812" w15:done="0"/>
  <w15:commentEx w15:paraId="3591B502" w15:paraIdParent="5BAFE812" w15:done="0"/>
  <w15:commentEx w15:paraId="31D9EE9C" w15:done="0"/>
  <w15:commentEx w15:paraId="10A3AB32" w15:paraIdParent="31D9EE9C" w15:done="0"/>
  <w15:commentEx w15:paraId="6AE07C7D" w15:done="0"/>
  <w15:commentEx w15:paraId="4114C7EA" w15:paraIdParent="6AE07C7D" w15:done="0"/>
  <w15:commentEx w15:paraId="55462343" w15:done="0"/>
  <w15:commentEx w15:paraId="7EC3B793" w15:paraIdParent="55462343" w15:done="0"/>
  <w15:commentEx w15:paraId="368B1EA1" w15:done="0"/>
  <w15:commentEx w15:paraId="1222D039" w15:paraIdParent="368B1EA1" w15:done="0"/>
  <w15:commentEx w15:paraId="5C9AC3FE" w15:done="0"/>
  <w15:commentEx w15:paraId="385DC456" w15:paraIdParent="5C9AC3FE" w15:done="0"/>
  <w15:commentEx w15:paraId="0041E1A6" w15:done="0"/>
  <w15:commentEx w15:paraId="7A7A5EF0" w15:paraIdParent="0041E1A6" w15:done="0"/>
  <w15:commentEx w15:paraId="439921E3" w15:done="0"/>
  <w15:commentEx w15:paraId="64B5DDB3" w15:paraIdParent="439921E3" w15:done="0"/>
  <w15:commentEx w15:paraId="30070CDF" w15:done="0"/>
  <w15:commentEx w15:paraId="19858F9F" w15:paraIdParent="30070CDF" w15:done="0"/>
  <w15:commentEx w15:paraId="712E3A02" w15:done="0"/>
  <w15:commentEx w15:paraId="157448FA" w15:paraIdParent="712E3A02" w15:done="0"/>
  <w15:commentEx w15:paraId="331FABBD" w15:done="0"/>
  <w15:commentEx w15:paraId="19D0F430" w15:done="0"/>
  <w15:commentEx w15:paraId="29D9DA89" w15:paraIdParent="19D0F430" w15:done="0"/>
  <w15:commentEx w15:paraId="2920682D" w15:done="0"/>
  <w15:commentEx w15:paraId="5B495984" w15:paraIdParent="2920682D" w15:done="0"/>
  <w15:commentEx w15:paraId="0BC9B24C" w15:done="0"/>
  <w15:commentEx w15:paraId="53C9BA7E" w15:paraIdParent="0BC9B24C" w15:done="0"/>
  <w15:commentEx w15:paraId="2B33A30F" w15:done="0"/>
  <w15:commentEx w15:paraId="0307B82C" w15:paraIdParent="2B33A30F" w15:done="0"/>
  <w15:commentEx w15:paraId="4A06D54D" w15:done="0"/>
  <w15:commentEx w15:paraId="50FAEEAF" w15:paraIdParent="4A06D54D" w15:done="0"/>
  <w15:commentEx w15:paraId="2B3D0B19" w15:done="0"/>
  <w15:commentEx w15:paraId="474EF45B" w15:paraIdParent="2B3D0B19" w15:done="0"/>
  <w15:commentEx w15:paraId="748A383A" w15:done="0"/>
  <w15:commentEx w15:paraId="27AD67E6" w15:paraIdParent="748A383A" w15:done="0"/>
  <w15:commentEx w15:paraId="721408C9" w15:done="0"/>
  <w15:commentEx w15:paraId="1BEE31A9" w15:paraIdParent="721408C9" w15:done="0"/>
  <w15:commentEx w15:paraId="33338919" w15:done="0"/>
  <w15:commentEx w15:paraId="1AB722C6" w15:paraIdParent="33338919" w15:done="0"/>
  <w15:commentEx w15:paraId="65692321" w15:done="0"/>
  <w15:commentEx w15:paraId="1AC17DAC" w15:paraIdParent="65692321" w15:done="0"/>
  <w15:commentEx w15:paraId="03259C0A" w15:done="0"/>
  <w15:commentEx w15:paraId="14517299" w15:paraIdParent="03259C0A" w15:done="0"/>
  <w15:commentEx w15:paraId="0854BC9C" w15:done="0"/>
  <w15:commentEx w15:paraId="3E7BD4F6" w15:paraIdParent="0854BC9C" w15:done="0"/>
  <w15:commentEx w15:paraId="15C58813" w15:done="0"/>
  <w15:commentEx w15:paraId="1D807BF0" w15:paraIdParent="15C58813" w15:done="0"/>
  <w15:commentEx w15:paraId="2C5C8C3B" w15:done="0"/>
  <w15:commentEx w15:paraId="07A099A4" w15:paraIdParent="2C5C8C3B" w15:done="0"/>
  <w15:commentEx w15:paraId="10B41F59" w15:done="0"/>
  <w15:commentEx w15:paraId="3F419F57" w15:paraIdParent="10B41F59" w15:done="0"/>
  <w15:commentEx w15:paraId="41FDCCF2" w15:done="0"/>
  <w15:commentEx w15:paraId="7C99B747" w15:paraIdParent="41FDCCF2" w15:done="0"/>
  <w15:commentEx w15:paraId="7F3BF3B5" w15:done="0"/>
  <w15:commentEx w15:paraId="64F3D836" w15:paraIdParent="7F3BF3B5" w15:done="0"/>
  <w15:commentEx w15:paraId="5619955F" w15:done="0"/>
  <w15:commentEx w15:paraId="2090933E" w15:paraIdParent="5619955F" w15:done="0"/>
  <w15:commentEx w15:paraId="785DD52C" w15:done="0"/>
  <w15:commentEx w15:paraId="16E0AAD4" w15:paraIdParent="785DD52C" w15:done="0"/>
  <w15:commentEx w15:paraId="4FC6BA63" w15:done="0"/>
  <w15:commentEx w15:paraId="63DFD805" w15:paraIdParent="4FC6BA63" w15:done="0"/>
  <w15:commentEx w15:paraId="1AB50BF4" w15:done="0"/>
  <w15:commentEx w15:paraId="3840DE3D" w15:paraIdParent="1AB50BF4" w15:done="0"/>
  <w15:commentEx w15:paraId="3188132D" w15:done="0"/>
  <w15:commentEx w15:paraId="4F1B9B43" w15:paraIdParent="3188132D" w15:done="0"/>
  <w15:commentEx w15:paraId="2CB4BDBD" w15:done="0"/>
  <w15:commentEx w15:paraId="44563469" w15:paraIdParent="2CB4BDBD" w15:done="0"/>
  <w15:commentEx w15:paraId="6A099067" w15:done="0"/>
  <w15:commentEx w15:paraId="121BEB60" w15:paraIdParent="6A099067" w15:done="0"/>
  <w15:commentEx w15:paraId="0345F702" w15:done="0"/>
  <w15:commentEx w15:paraId="3FBB81C9" w15:paraIdParent="0345F702" w15:done="0"/>
  <w15:commentEx w15:paraId="0355A98B" w15:done="0"/>
  <w15:commentEx w15:paraId="1AACE5A4" w15:paraIdParent="0355A98B" w15:done="0"/>
  <w15:commentEx w15:paraId="3D4D0235" w15:done="0"/>
  <w15:commentEx w15:paraId="5BA75A1D" w15:paraIdParent="3D4D023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C7E7906" w16cex:dateUtc="2025-09-11T10:23:00Z"/>
  <w16cex:commentExtensible w16cex:durableId="2C7E7905" w16cex:dateUtc="2025-09-11T10:23:00Z"/>
  <w16cex:commentExtensible w16cex:durableId="2C7E7904" w16cex:dateUtc="2025-09-11T10:37:00Z"/>
  <w16cex:commentExtensible w16cex:durableId="2C7E7903" w16cex:dateUtc="2025-09-11T10:38:00Z"/>
  <w16cex:commentExtensible w16cex:durableId="2C7E7902" w16cex:dateUtc="2025-09-11T10:48:00Z"/>
  <w16cex:commentExtensible w16cex:durableId="2C7E7901" w16cex:dateUtc="2025-09-11T10:49:00Z"/>
  <w16cex:commentExtensible w16cex:durableId="2C7E78FF" w16cex:dateUtc="2025-09-10T10:58:00Z"/>
  <w16cex:commentExtensible w16cex:durableId="2C7E78FE" w16cex:dateUtc="2025-09-12T02:28:00Z"/>
  <w16cex:commentExtensible w16cex:durableId="2C7E78FD" w16cex:dateUtc="2025-09-12T02:28:00Z"/>
  <w16cex:commentExtensible w16cex:durableId="2C7E78FB" w16cex:dateUtc="2025-09-10T11:06:00Z"/>
  <w16cex:commentExtensible w16cex:durableId="2C7E78FA" w16cex:dateUtc="2025-09-12T02:34:00Z"/>
  <w16cex:commentExtensible w16cex:durableId="2C7E78F9" w16cex:dateUtc="2025-09-12T02:35:00Z"/>
  <w16cex:commentExtensible w16cex:durableId="2C7E78F8" w16cex:dateUtc="2025-09-12T02:36:00Z"/>
  <w16cex:commentExtensible w16cex:durableId="2C7E78F7" w16cex:dateUtc="2025-09-12T02:40:00Z"/>
  <w16cex:commentExtensible w16cex:durableId="2C7E78F5" w16cex:dateUtc="2025-09-10T11:10:00Z"/>
  <w16cex:commentExtensible w16cex:durableId="2C7E78F3" w16cex:dateUtc="2025-09-11T06:46:00Z"/>
  <w16cex:commentExtensible w16cex:durableId="2C7E7BBC" w16cex:dateUtc="2025-09-24T07:16:00Z"/>
  <w16cex:commentExtensible w16cex:durableId="2C7E969A" w16cex:dateUtc="2025-09-24T09:11:00Z"/>
  <w16cex:commentExtensible w16cex:durableId="2C7E78F1" w16cex:dateUtc="2025-09-11T06:52:00Z"/>
  <w16cex:commentExtensible w16cex:durableId="2C7E78F0" w16cex:dateUtc="2025-09-12T02:42:00Z"/>
  <w16cex:commentExtensible w16cex:durableId="2C7E78EF" w16cex:dateUtc="2025-09-12T02:45:00Z"/>
  <w16cex:commentExtensible w16cex:durableId="2C7E78ED" w16cex:dateUtc="2025-09-11T07:51:00Z"/>
  <w16cex:commentExtensible w16cex:durableId="2C7E78EC" w16cex:dateUtc="2025-09-12T02:46:00Z"/>
  <w16cex:commentExtensible w16cex:durableId="2C7E78EB" w16cex:dateUtc="2025-09-12T02:55:00Z"/>
  <w16cex:commentExtensible w16cex:durableId="2C7E78E9" w16cex:dateUtc="2025-09-11T08:12:00Z"/>
  <w16cex:commentExtensible w16cex:durableId="2C7E78E8" w16cex:dateUtc="2025-09-12T02:56:00Z"/>
  <w16cex:commentExtensible w16cex:durableId="2C7E78E7" w16cex:dateUtc="2025-09-12T02:56:00Z"/>
  <w16cex:commentExtensible w16cex:durableId="2C7E78E5" w16cex:dateUtc="2025-09-11T08:19:00Z"/>
  <w16cex:commentExtensible w16cex:durableId="2C7E78E3" w16cex:dateUtc="2025-09-11T08:19:00Z"/>
  <w16cex:commentExtensible w16cex:durableId="2C7E78E1" w16cex:dateUtc="2025-09-11T08:19:00Z"/>
  <w16cex:commentExtensible w16cex:durableId="2C7E78DF" w16cex:dateUtc="2025-09-11T08:21:00Z"/>
  <w16cex:commentExtensible w16cex:durableId="2C7E78DE" w16cex:dateUtc="2025-09-12T04:16:00Z"/>
  <w16cex:commentExtensible w16cex:durableId="2C7E78DD" w16cex:dateUtc="2025-09-12T04:17:00Z"/>
  <w16cex:commentExtensible w16cex:durableId="2C7E78D7" w16cex:dateUtc="2025-09-11T08:26:00Z"/>
  <w16cex:commentExtensible w16cex:durableId="2C7E9C1E" w16cex:dateUtc="2025-09-24T09:34:00Z"/>
  <w16cex:commentExtensible w16cex:durableId="2C7E830F" w16cex:dateUtc="2025-09-24T07:47:00Z"/>
  <w16cex:commentExtensible w16cex:durableId="2C8134C2" w16cex:dateUtc="2025-09-26T08:50:00Z"/>
  <w16cex:commentExtensible w16cex:durableId="2C7E78D5" w16cex:dateUtc="2025-09-11T08:38:00Z"/>
  <w16cex:commentExtensible w16cex:durableId="2C7E78D3" w16cex:dateUtc="2025-09-11T08:41:00Z"/>
  <w16cex:commentExtensible w16cex:durableId="2C7E78D2" w16cex:dateUtc="2025-09-12T07:16:00Z"/>
  <w16cex:commentExtensible w16cex:durableId="2C7E78D1" w16cex:dateUtc="2025-09-12T07:17:00Z"/>
  <w16cex:commentExtensible w16cex:durableId="2C7D4C3F" w16cex:dateUtc="2025-09-23T09:41:00Z"/>
  <w16cex:commentExtensible w16cex:durableId="2C8247D5" w16cex:dateUtc="2025-09-27T04:24:00Z"/>
  <w16cex:commentExtensible w16cex:durableId="2C8247FE" w16cex:dateUtc="2025-09-27T04:24:00Z"/>
  <w16cex:commentExtensible w16cex:durableId="2C7D50DC" w16cex:dateUtc="2025-09-23T10:01:00Z"/>
  <w16cex:commentExtensible w16cex:durableId="2C6D6E9C" w16cex:dateUtc="2025-09-11T08:51:00Z"/>
  <w16cex:commentExtensible w16cex:durableId="2C6D6F9C" w16cex:dateUtc="2025-09-11T08:56:00Z"/>
  <w16cex:commentExtensible w16cex:durableId="2C7D53EA" w16cex:dateUtc="2025-09-23T10:14:00Z"/>
  <w16cex:commentExtensible w16cex:durableId="2C7D53FC" w16cex:dateUtc="2025-09-23T10:14:00Z"/>
  <w16cex:commentExtensible w16cex:durableId="2C6D6FCB" w16cex:dateUtc="2025-09-11T08:56:00Z"/>
  <w16cex:commentExtensible w16cex:durableId="2C6D6FDF" w16cex:dateUtc="2025-09-11T08:57:00Z"/>
  <w16cex:commentExtensible w16cex:durableId="2C7D5A9E" w16cex:dateUtc="2025-09-23T10:42:00Z"/>
  <w16cex:commentExtensible w16cex:durableId="2C7D5CF1" w16cex:dateUtc="2025-09-23T10:52:00Z"/>
  <w16cex:commentExtensible w16cex:durableId="2C7D5D52" w16cex:dateUtc="2025-09-23T10:54:00Z"/>
  <w16cex:commentExtensible w16cex:durableId="2C7D5D57" w16cex:dateUtc="2025-09-23T10:54:00Z"/>
  <w16cex:commentExtensible w16cex:durableId="2C7D5F30" w16cex:dateUtc="2025-09-23T11:02:00Z"/>
  <w16cex:commentExtensible w16cex:durableId="2C7D677A" w16cex:dateUtc="2025-09-23T11:37:00Z"/>
  <w16cex:commentExtensible w16cex:durableId="2C7D67F2" w16cex:dateUtc="2025-09-23T11:39:00Z"/>
  <w16cex:commentExtensible w16cex:durableId="2C8136A1" w16cex:dateUtc="2025-09-26T08:58:00Z"/>
  <w16cex:commentExtensible w16cex:durableId="2C8137C8" w16cex:dateUtc="2025-09-26T09:03:00Z"/>
  <w16cex:commentExtensible w16cex:durableId="2C824CA8" w16cex:dateUtc="2025-09-27T04:44:00Z"/>
  <w16cex:commentExtensible w16cex:durableId="2C824CB6" w16cex:dateUtc="2025-09-27T04:44:00Z"/>
  <w16cex:commentExtensible w16cex:durableId="2C6D78E6" w16cex:dateUtc="2025-09-11T09:35:00Z"/>
  <w16cex:commentExtensible w16cex:durableId="2C6D790F" w16cex:dateUtc="2025-09-11T09:36:00Z"/>
  <w16cex:commentExtensible w16cex:durableId="2C6D7979" w16cex:dateUtc="2025-09-11T09:38:00Z"/>
  <w16cex:commentExtensible w16cex:durableId="2C6D7C7D" w16cex:dateUtc="2025-09-11T09:51:00Z"/>
  <w16cex:commentExtensible w16cex:durableId="2C824ED8" w16cex:dateUtc="2025-09-27T04:54:00Z"/>
  <w16cex:commentExtensible w16cex:durableId="2C824EE2" w16cex:dateUtc="2025-09-27T04:54:00Z"/>
  <w16cex:commentExtensible w16cex:durableId="2C6D7ED0" w16cex:dateUtc="2025-09-11T10:01:00Z"/>
  <w16cex:commentExtensible w16cex:durableId="2C6D7EE3" w16cex:dateUtc="2025-09-11T10:01:00Z"/>
  <w16cex:commentExtensible w16cex:durableId="2C825327" w16cex:dateUtc="2025-09-27T05:12:00Z"/>
  <w16cex:commentExtensible w16cex:durableId="2C82532E" w16cex:dateUtc="2025-09-27T05:12:00Z"/>
  <w16cex:commentExtensible w16cex:durableId="2C8255A9" w16cex:dateUtc="2025-09-27T05:23:00Z"/>
  <w16cex:commentExtensible w16cex:durableId="2C8255B7" w16cex:dateUtc="2025-09-27T05: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920C57A" w16cid:durableId="2C7E7906"/>
  <w16cid:commentId w16cid:paraId="6267EF45" w16cid:durableId="2C7E7905"/>
  <w16cid:commentId w16cid:paraId="485306C1" w16cid:durableId="2C7E7904"/>
  <w16cid:commentId w16cid:paraId="3436E80A" w16cid:durableId="2C7E7903"/>
  <w16cid:commentId w16cid:paraId="39709DE0" w16cid:durableId="2C7E7902"/>
  <w16cid:commentId w16cid:paraId="3F8CCF20" w16cid:durableId="2C7E7901"/>
  <w16cid:commentId w16cid:paraId="17F2E13C" w16cid:durableId="2C7E7900"/>
  <w16cid:commentId w16cid:paraId="5BB76FC5" w16cid:durableId="2C7E78FF"/>
  <w16cid:commentId w16cid:paraId="2747C284" w16cid:durableId="2C7E78FE"/>
  <w16cid:commentId w16cid:paraId="06FE15A7" w16cid:durableId="2C7E78FD"/>
  <w16cid:commentId w16cid:paraId="5C915705" w16cid:durableId="2C7E78FC"/>
  <w16cid:commentId w16cid:paraId="4EC4533A" w16cid:durableId="2C7E78FB"/>
  <w16cid:commentId w16cid:paraId="5CB9ADF0" w16cid:durableId="2C7E78FA"/>
  <w16cid:commentId w16cid:paraId="5A52B02B" w16cid:durableId="2C7E78F9"/>
  <w16cid:commentId w16cid:paraId="313D559C" w16cid:durableId="2C7E78F8"/>
  <w16cid:commentId w16cid:paraId="190A2268" w16cid:durableId="2C7E78F7"/>
  <w16cid:commentId w16cid:paraId="34D6B65D" w16cid:durableId="2C7E78F6"/>
  <w16cid:commentId w16cid:paraId="2C1EEBAC" w16cid:durableId="2C7E78F5"/>
  <w16cid:commentId w16cid:paraId="3943EFD0" w16cid:durableId="2C7E78F4"/>
  <w16cid:commentId w16cid:paraId="7E53DF97" w16cid:durableId="2C7E78F3"/>
  <w16cid:commentId w16cid:paraId="76B725A9" w16cid:durableId="2C7E7BBC"/>
  <w16cid:commentId w16cid:paraId="3F4AF277" w16cid:durableId="2C7E969A"/>
  <w16cid:commentId w16cid:paraId="72B5ACAC" w16cid:durableId="2C7E78F2"/>
  <w16cid:commentId w16cid:paraId="3EAE3666" w16cid:durableId="2C7E78F1"/>
  <w16cid:commentId w16cid:paraId="3C69C0E5" w16cid:durableId="2C7E78F0"/>
  <w16cid:commentId w16cid:paraId="4019E2DD" w16cid:durableId="2C7E78EF"/>
  <w16cid:commentId w16cid:paraId="5BAFE812" w16cid:durableId="2C7E78EE"/>
  <w16cid:commentId w16cid:paraId="3591B502" w16cid:durableId="2C7E78ED"/>
  <w16cid:commentId w16cid:paraId="31D9EE9C" w16cid:durableId="2C7E78EC"/>
  <w16cid:commentId w16cid:paraId="10A3AB32" w16cid:durableId="2C7E78EB"/>
  <w16cid:commentId w16cid:paraId="6AE07C7D" w16cid:durableId="2C7E78EA"/>
  <w16cid:commentId w16cid:paraId="4114C7EA" w16cid:durableId="2C7E78E9"/>
  <w16cid:commentId w16cid:paraId="55462343" w16cid:durableId="2C7E78E8"/>
  <w16cid:commentId w16cid:paraId="7EC3B793" w16cid:durableId="2C7E78E7"/>
  <w16cid:commentId w16cid:paraId="368B1EA1" w16cid:durableId="2C7E78E6"/>
  <w16cid:commentId w16cid:paraId="1222D039" w16cid:durableId="2C7E78E5"/>
  <w16cid:commentId w16cid:paraId="5C9AC3FE" w16cid:durableId="2C7E78E4"/>
  <w16cid:commentId w16cid:paraId="385DC456" w16cid:durableId="2C7E78E3"/>
  <w16cid:commentId w16cid:paraId="0041E1A6" w16cid:durableId="2C7E78E2"/>
  <w16cid:commentId w16cid:paraId="7A7A5EF0" w16cid:durableId="2C7E78E1"/>
  <w16cid:commentId w16cid:paraId="439921E3" w16cid:durableId="2C7E78E0"/>
  <w16cid:commentId w16cid:paraId="64B5DDB3" w16cid:durableId="2C7E78DF"/>
  <w16cid:commentId w16cid:paraId="30070CDF" w16cid:durableId="2C7E78DE"/>
  <w16cid:commentId w16cid:paraId="19858F9F" w16cid:durableId="2C7E78DD"/>
  <w16cid:commentId w16cid:paraId="712E3A02" w16cid:durableId="2C7E78D8"/>
  <w16cid:commentId w16cid:paraId="157448FA" w16cid:durableId="2C7E78D7"/>
  <w16cid:commentId w16cid:paraId="331FABBD" w16cid:durableId="2C7E9C1E"/>
  <w16cid:commentId w16cid:paraId="19D0F430" w16cid:durableId="2C7E830F"/>
  <w16cid:commentId w16cid:paraId="29D9DA89" w16cid:durableId="2C8134C2"/>
  <w16cid:commentId w16cid:paraId="2920682D" w16cid:durableId="2C7E78D6"/>
  <w16cid:commentId w16cid:paraId="5B495984" w16cid:durableId="2C7E78D5"/>
  <w16cid:commentId w16cid:paraId="0BC9B24C" w16cid:durableId="2C7E78D4"/>
  <w16cid:commentId w16cid:paraId="53C9BA7E" w16cid:durableId="2C7E78D3"/>
  <w16cid:commentId w16cid:paraId="2B33A30F" w16cid:durableId="2C7E78D2"/>
  <w16cid:commentId w16cid:paraId="0307B82C" w16cid:durableId="2C7E78D1"/>
  <w16cid:commentId w16cid:paraId="4A06D54D" w16cid:durableId="2C77A944"/>
  <w16cid:commentId w16cid:paraId="50FAEEAF" w16cid:durableId="2C7D4C3F"/>
  <w16cid:commentId w16cid:paraId="2B3D0B19" w16cid:durableId="2C8247D5"/>
  <w16cid:commentId w16cid:paraId="474EF45B" w16cid:durableId="2C8247FE"/>
  <w16cid:commentId w16cid:paraId="748A383A" w16cid:durableId="2C7B86E7"/>
  <w16cid:commentId w16cid:paraId="27AD67E6" w16cid:durableId="2C7D50DC"/>
  <w16cid:commentId w16cid:paraId="721408C9" w16cid:durableId="2C6D6E9C"/>
  <w16cid:commentId w16cid:paraId="1BEE31A9" w16cid:durableId="2C6D6F9C"/>
  <w16cid:commentId w16cid:paraId="33338919" w16cid:durableId="2C7B8907"/>
  <w16cid:commentId w16cid:paraId="1AB722C6" w16cid:durableId="2C7D53EA"/>
  <w16cid:commentId w16cid:paraId="65692321" w16cid:durableId="2C7B89EF"/>
  <w16cid:commentId w16cid:paraId="1AC17DAC" w16cid:durableId="2C7D53FC"/>
  <w16cid:commentId w16cid:paraId="03259C0A" w16cid:durableId="2C6D6FCB"/>
  <w16cid:commentId w16cid:paraId="14517299" w16cid:durableId="2C6D6FDF"/>
  <w16cid:commentId w16cid:paraId="0854BC9C" w16cid:durableId="2C7B8A44"/>
  <w16cid:commentId w16cid:paraId="3E7BD4F6" w16cid:durableId="2C7D5A9E"/>
  <w16cid:commentId w16cid:paraId="15C58813" w16cid:durableId="2C7B8A91"/>
  <w16cid:commentId w16cid:paraId="1D807BF0" w16cid:durableId="2C7D5CF1"/>
  <w16cid:commentId w16cid:paraId="2C5C8C3B" w16cid:durableId="2C7BDA87"/>
  <w16cid:commentId w16cid:paraId="07A099A4" w16cid:durableId="2C7D5D52"/>
  <w16cid:commentId w16cid:paraId="10B41F59" w16cid:durableId="2C7BDA97"/>
  <w16cid:commentId w16cid:paraId="3F419F57" w16cid:durableId="2C7D5D57"/>
  <w16cid:commentId w16cid:paraId="41FDCCF2" w16cid:durableId="2C7BDAC7"/>
  <w16cid:commentId w16cid:paraId="7C99B747" w16cid:durableId="2C7D5F30"/>
  <w16cid:commentId w16cid:paraId="7F3BF3B5" w16cid:durableId="2C7BE29B"/>
  <w16cid:commentId w16cid:paraId="64F3D836" w16cid:durableId="2C7D677A"/>
  <w16cid:commentId w16cid:paraId="5619955F" w16cid:durableId="2C7BE960"/>
  <w16cid:commentId w16cid:paraId="2090933E" w16cid:durableId="2C7D67F2"/>
  <w16cid:commentId w16cid:paraId="785DD52C" w16cid:durableId="2C7BEB72"/>
  <w16cid:commentId w16cid:paraId="16E0AAD4" w16cid:durableId="2C8136A1"/>
  <w16cid:commentId w16cid:paraId="4FC6BA63" w16cid:durableId="4FC6BA63"/>
  <w16cid:commentId w16cid:paraId="63DFD805" w16cid:durableId="2C8137C8"/>
  <w16cid:commentId w16cid:paraId="1AB50BF4" w16cid:durableId="2C824CA8"/>
  <w16cid:commentId w16cid:paraId="3840DE3D" w16cid:durableId="2C824CB6"/>
  <w16cid:commentId w16cid:paraId="3188132D" w16cid:durableId="2C6D78E6"/>
  <w16cid:commentId w16cid:paraId="4F1B9B43" w16cid:durableId="2C6D790F"/>
  <w16cid:commentId w16cid:paraId="2CB4BDBD" w16cid:durableId="2C6D7979"/>
  <w16cid:commentId w16cid:paraId="44563469" w16cid:durableId="2C6D7C7D"/>
  <w16cid:commentId w16cid:paraId="6A099067" w16cid:durableId="2C824ED8"/>
  <w16cid:commentId w16cid:paraId="121BEB60" w16cid:durableId="2C824EE2"/>
  <w16cid:commentId w16cid:paraId="0345F702" w16cid:durableId="2C6D7ED0"/>
  <w16cid:commentId w16cid:paraId="3FBB81C9" w16cid:durableId="2C6D7EE3"/>
  <w16cid:commentId w16cid:paraId="0355A98B" w16cid:durableId="2C825327"/>
  <w16cid:commentId w16cid:paraId="1AACE5A4" w16cid:durableId="2C82532E"/>
  <w16cid:commentId w16cid:paraId="3D4D0235" w16cid:durableId="2C8255A9"/>
  <w16cid:commentId w16cid:paraId="5BA75A1D" w16cid:durableId="2C8255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D929E7" w14:textId="77777777" w:rsidR="00A536C7" w:rsidRDefault="00A536C7" w:rsidP="00BC5772">
      <w:pPr>
        <w:spacing w:after="0"/>
      </w:pPr>
      <w:r>
        <w:separator/>
      </w:r>
    </w:p>
    <w:p w14:paraId="7A29690B" w14:textId="77777777" w:rsidR="00A536C7" w:rsidRDefault="00A536C7"/>
    <w:p w14:paraId="21AFBAF1" w14:textId="77777777" w:rsidR="00A536C7" w:rsidRDefault="00A536C7"/>
  </w:endnote>
  <w:endnote w:type="continuationSeparator" w:id="0">
    <w:p w14:paraId="323CFCA5" w14:textId="77777777" w:rsidR="00A536C7" w:rsidRDefault="00A536C7" w:rsidP="00BC5772">
      <w:pPr>
        <w:spacing w:after="0"/>
      </w:pPr>
      <w:r>
        <w:continuationSeparator/>
      </w:r>
    </w:p>
    <w:p w14:paraId="68B50F98" w14:textId="77777777" w:rsidR="00A536C7" w:rsidRDefault="00A536C7"/>
    <w:p w14:paraId="05242944" w14:textId="77777777" w:rsidR="00A536C7" w:rsidRDefault="00A536C7"/>
  </w:endnote>
  <w:endnote w:type="continuationNotice" w:id="1">
    <w:p w14:paraId="2BFF6EB6" w14:textId="77777777" w:rsidR="00A536C7" w:rsidRDefault="00A536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altName w:val="Courier New"/>
    <w:panose1 w:val="020B0604020202020204"/>
    <w:charset w:val="00"/>
    <w:family w:val="swiss"/>
    <w:pitch w:val="variable"/>
    <w:sig w:usb0="00000003" w:usb1="00000000" w:usb2="00000000" w:usb3="00000000" w:csb0="00000001" w:csb1="00000000"/>
  </w:font>
  <w:font w:name="Times New Roman Bold">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VnTimeH">
    <w:panose1 w:val="020B0604020202020204"/>
    <w:charset w:val="00"/>
    <w:family w:val="swiss"/>
    <w:pitch w:val="variable"/>
    <w:sig w:usb0="00000007" w:usb1="00000000" w:usb2="00000000" w:usb3="00000000" w:csb0="00000013" w:csb1="00000000"/>
  </w:font>
  <w:font w:name=".VnArialH">
    <w:panose1 w:val="020B0604020202020204"/>
    <w:charset w:val="00"/>
    <w:family w:val="swiss"/>
    <w:pitch w:val="variable"/>
    <w:sig w:usb0="00000007" w:usb1="00000000" w:usb2="00000000" w:usb3="00000000" w:csb0="00000003" w:csb1="00000000"/>
  </w:font>
  <w:font w:name=".VnArial">
    <w:altName w:val="Courier New"/>
    <w:panose1 w:val="020B0604020202020204"/>
    <w:charset w:val="00"/>
    <w:family w:val="swiss"/>
    <w:pitch w:val="variable"/>
    <w:sig w:usb0="00000007" w:usb1="00000000" w:usb2="00000000" w:usb3="00000000" w:csb0="00000013" w:csb1="00000000"/>
  </w:font>
  <w:font w:name=".VnHelvetIns">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FCEA7" w14:textId="77777777" w:rsidR="004713D1" w:rsidRPr="00DC29D1" w:rsidRDefault="004713D1" w:rsidP="00952049">
    <w:pPr>
      <w:pStyle w:val="Footer"/>
      <w:pBdr>
        <w:top w:val="single" w:sz="4" w:space="8" w:color="5B9BD5"/>
      </w:pBdr>
      <w:tabs>
        <w:tab w:val="right" w:pos="9357"/>
      </w:tabs>
      <w:spacing w:before="360"/>
      <w:contextualSpacing/>
      <w:rPr>
        <w:color w:val="404040"/>
        <w:sz w:val="22"/>
        <w:szCs w:val="22"/>
      </w:rPr>
    </w:pPr>
    <w:r w:rsidRPr="00DC29D1">
      <w:rPr>
        <w:color w:val="404040"/>
        <w:sz w:val="22"/>
        <w:szCs w:val="22"/>
      </w:rPr>
      <w:t>Tài liệu quản trị, vận hành ứng dụng</w:t>
    </w:r>
    <w:r>
      <w:rPr>
        <w:color w:val="404040"/>
        <w:sz w:val="22"/>
        <w:szCs w:val="22"/>
      </w:rPr>
      <w:tab/>
      <w:t>V1.0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BDF830" w14:textId="77777777" w:rsidR="004713D1" w:rsidRPr="00DC29D1" w:rsidRDefault="004713D1" w:rsidP="00952049">
    <w:pPr>
      <w:pStyle w:val="Footer"/>
      <w:pBdr>
        <w:top w:val="single" w:sz="4" w:space="8" w:color="5B9BD5"/>
      </w:pBdr>
      <w:tabs>
        <w:tab w:val="right" w:pos="9357"/>
      </w:tabs>
      <w:spacing w:before="360"/>
      <w:contextualSpacing/>
      <w:rPr>
        <w:color w:val="404040"/>
        <w:sz w:val="22"/>
        <w:szCs w:val="22"/>
      </w:rPr>
    </w:pPr>
    <w:r w:rsidRPr="00DC29D1">
      <w:rPr>
        <w:color w:val="404040"/>
        <w:sz w:val="22"/>
        <w:szCs w:val="22"/>
      </w:rPr>
      <w:t>Tài liệu quản trị, vận hành ứng dụng</w:t>
    </w:r>
    <w:r>
      <w:rPr>
        <w:color w:val="404040"/>
        <w:sz w:val="22"/>
        <w:szCs w:val="22"/>
      </w:rPr>
      <w:tab/>
      <w:t>V1.0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2146002677"/>
      <w:docPartObj>
        <w:docPartGallery w:val="Page Numbers (Bottom of Page)"/>
        <w:docPartUnique/>
      </w:docPartObj>
    </w:sdtPr>
    <w:sdtEndPr>
      <w:rPr>
        <w:noProof/>
        <w:sz w:val="24"/>
        <w:szCs w:val="24"/>
      </w:rPr>
    </w:sdtEndPr>
    <w:sdtContent>
      <w:p w14:paraId="05861184" w14:textId="452CE8F1" w:rsidR="004713D1" w:rsidRPr="00911AD9" w:rsidRDefault="004713D1">
        <w:pPr>
          <w:pStyle w:val="Footer"/>
          <w:rPr>
            <w:sz w:val="24"/>
            <w:szCs w:val="24"/>
          </w:rPr>
        </w:pPr>
        <w:r w:rsidRPr="00911AD9">
          <w:rPr>
            <w:noProof w:val="0"/>
            <w:sz w:val="24"/>
            <w:szCs w:val="24"/>
          </w:rPr>
          <w:fldChar w:fldCharType="begin"/>
        </w:r>
        <w:r w:rsidRPr="00911AD9">
          <w:rPr>
            <w:sz w:val="24"/>
            <w:szCs w:val="24"/>
          </w:rPr>
          <w:instrText xml:space="preserve"> PAGE   \* MERGEFORMAT </w:instrText>
        </w:r>
        <w:r w:rsidRPr="00911AD9">
          <w:rPr>
            <w:noProof w:val="0"/>
            <w:sz w:val="24"/>
            <w:szCs w:val="24"/>
          </w:rPr>
          <w:fldChar w:fldCharType="separate"/>
        </w:r>
        <w:r>
          <w:rPr>
            <w:sz w:val="24"/>
            <w:szCs w:val="24"/>
          </w:rPr>
          <w:t>2</w:t>
        </w:r>
        <w:r w:rsidRPr="00911AD9">
          <w:rPr>
            <w:sz w:val="24"/>
            <w:szCs w:val="24"/>
          </w:rPr>
          <w:fldChar w:fldCharType="end"/>
        </w:r>
      </w:p>
    </w:sdtContent>
  </w:sdt>
  <w:p w14:paraId="035A99F9" w14:textId="77777777" w:rsidR="004713D1" w:rsidRDefault="004713D1" w:rsidP="00911AD9">
    <w:pPr>
      <w:pStyle w:val="Footer"/>
      <w:tabs>
        <w:tab w:val="left" w:pos="2445"/>
      </w:tabs>
      <w:jc w:val="both"/>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C0C9D2" w14:textId="77777777" w:rsidR="00A536C7" w:rsidRDefault="00A536C7" w:rsidP="00BC5772">
      <w:pPr>
        <w:spacing w:after="0"/>
      </w:pPr>
      <w:r>
        <w:separator/>
      </w:r>
    </w:p>
    <w:p w14:paraId="120B39D6" w14:textId="77777777" w:rsidR="00A536C7" w:rsidRDefault="00A536C7"/>
    <w:p w14:paraId="53B6713A" w14:textId="77777777" w:rsidR="00A536C7" w:rsidRDefault="00A536C7"/>
  </w:footnote>
  <w:footnote w:type="continuationSeparator" w:id="0">
    <w:p w14:paraId="5F1C37F6" w14:textId="77777777" w:rsidR="00A536C7" w:rsidRDefault="00A536C7" w:rsidP="00BC5772">
      <w:pPr>
        <w:spacing w:after="0"/>
      </w:pPr>
      <w:r>
        <w:continuationSeparator/>
      </w:r>
    </w:p>
    <w:p w14:paraId="589BC65C" w14:textId="77777777" w:rsidR="00A536C7" w:rsidRDefault="00A536C7"/>
    <w:p w14:paraId="6B15AA23" w14:textId="77777777" w:rsidR="00A536C7" w:rsidRDefault="00A536C7"/>
  </w:footnote>
  <w:footnote w:type="continuationNotice" w:id="1">
    <w:p w14:paraId="0950652F" w14:textId="77777777" w:rsidR="00A536C7" w:rsidRDefault="00A536C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shd w:val="clear" w:color="auto" w:fill="FFFFFF"/>
      <w:tblLook w:val="01E0" w:firstRow="1" w:lastRow="1" w:firstColumn="1" w:lastColumn="1" w:noHBand="0" w:noVBand="0"/>
    </w:tblPr>
    <w:tblGrid>
      <w:gridCol w:w="1956"/>
      <w:gridCol w:w="4499"/>
      <w:gridCol w:w="2050"/>
    </w:tblGrid>
    <w:tr w:rsidR="004713D1" w:rsidRPr="00A366F2" w14:paraId="401096E9" w14:textId="77777777" w:rsidTr="00A918FA">
      <w:trPr>
        <w:cantSplit/>
        <w:trHeight w:val="1067"/>
      </w:trPr>
      <w:tc>
        <w:tcPr>
          <w:tcW w:w="825" w:type="pct"/>
          <w:shd w:val="clear" w:color="auto" w:fill="FFFFFF"/>
          <w:vAlign w:val="center"/>
        </w:tcPr>
        <w:p w14:paraId="27EA2262" w14:textId="77777777" w:rsidR="004713D1" w:rsidRPr="00A366F2" w:rsidRDefault="004713D1" w:rsidP="006D2F23">
          <w:pPr>
            <w:ind w:firstLine="0"/>
            <w:rPr>
              <w:rFonts w:ascii="Times New Roman" w:hAnsi="Times New Roman"/>
            </w:rPr>
          </w:pPr>
          <w:r>
            <w:rPr>
              <w:noProof/>
            </w:rPr>
            <w:drawing>
              <wp:inline distT="0" distB="0" distL="0" distR="0" wp14:anchorId="31495DBE" wp14:editId="669E0C6D">
                <wp:extent cx="1104900" cy="342193"/>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132934" cy="350875"/>
                        </a:xfrm>
                        <a:prstGeom prst="rect">
                          <a:avLst/>
                        </a:prstGeom>
                      </pic:spPr>
                    </pic:pic>
                  </a:graphicData>
                </a:graphic>
              </wp:inline>
            </w:drawing>
          </w:r>
        </w:p>
      </w:tc>
      <w:tc>
        <w:tcPr>
          <w:tcW w:w="2848" w:type="pct"/>
          <w:shd w:val="clear" w:color="auto" w:fill="FFFFFF"/>
          <w:vAlign w:val="center"/>
        </w:tcPr>
        <w:p w14:paraId="5C35E28A" w14:textId="77777777" w:rsidR="004713D1" w:rsidRPr="00EA3549" w:rsidRDefault="004713D1" w:rsidP="006D2F23">
          <w:pPr>
            <w:ind w:firstLine="0"/>
            <w:rPr>
              <w:rFonts w:ascii="Times New Roman" w:hAnsi="Times New Roman"/>
              <w:sz w:val="24"/>
              <w:szCs w:val="24"/>
            </w:rPr>
          </w:pPr>
          <w:r>
            <w:rPr>
              <w:rFonts w:ascii="Times New Roman" w:hAnsi="Times New Roman"/>
              <w:sz w:val="24"/>
              <w:szCs w:val="24"/>
            </w:rPr>
            <w:t xml:space="preserve">PAYMENTHUB </w:t>
          </w:r>
          <w:r>
            <w:rPr>
              <w:rFonts w:ascii="Times New Roman" w:hAnsi="Times New Roman"/>
              <w:sz w:val="24"/>
              <w:szCs w:val="24"/>
              <w:lang w:val="vi-VN"/>
            </w:rPr>
            <w:t>-</w:t>
          </w:r>
          <w:r>
            <w:rPr>
              <w:rFonts w:ascii="Times New Roman" w:hAnsi="Times New Roman"/>
              <w:sz w:val="24"/>
              <w:szCs w:val="24"/>
            </w:rPr>
            <w:t>Tài liệu hướng dẫn sử dụng</w:t>
          </w:r>
        </w:p>
      </w:tc>
      <w:tc>
        <w:tcPr>
          <w:tcW w:w="1327" w:type="pct"/>
          <w:shd w:val="clear" w:color="auto" w:fill="FFFFFF"/>
          <w:vAlign w:val="center"/>
        </w:tcPr>
        <w:p w14:paraId="1A40B947" w14:textId="77777777" w:rsidR="004713D1" w:rsidRPr="00A366F2" w:rsidRDefault="004713D1" w:rsidP="006D2F23">
          <w:pPr>
            <w:ind w:firstLine="0"/>
            <w:rPr>
              <w:rFonts w:ascii="Times New Roman" w:hAnsi="Times New Roman"/>
            </w:rPr>
          </w:pPr>
          <w:r w:rsidRPr="00052AAC">
            <w:rPr>
              <w:noProof/>
              <w:szCs w:val="24"/>
            </w:rPr>
            <w:drawing>
              <wp:inline distT="0" distB="0" distL="0" distR="0" wp14:anchorId="584F9999" wp14:editId="00C460EC">
                <wp:extent cx="1164912" cy="370840"/>
                <wp:effectExtent l="0" t="0" r="0" b="0"/>
                <wp:docPr id="66" name="Picture 1" descr="logo_seatech_s"/>
                <wp:cNvGraphicFramePr/>
                <a:graphic xmlns:a="http://schemas.openxmlformats.org/drawingml/2006/main">
                  <a:graphicData uri="http://schemas.openxmlformats.org/drawingml/2006/picture">
                    <pic:pic xmlns:pic="http://schemas.openxmlformats.org/drawingml/2006/picture">
                      <pic:nvPicPr>
                        <pic:cNvPr id="3076" name="Picture 6" descr="logo_seatech_s"/>
                        <pic:cNvPicPr>
                          <a:picLocks noChangeAspect="1" noChangeArrowheads="1"/>
                        </pic:cNvPicPr>
                      </pic:nvPicPr>
                      <pic:blipFill>
                        <a:blip r:embed="rId2" cstate="print"/>
                        <a:srcRect/>
                        <a:stretch>
                          <a:fillRect/>
                        </a:stretch>
                      </pic:blipFill>
                      <pic:spPr bwMode="auto">
                        <a:xfrm>
                          <a:off x="0" y="0"/>
                          <a:ext cx="1174594" cy="373922"/>
                        </a:xfrm>
                        <a:prstGeom prst="rect">
                          <a:avLst/>
                        </a:prstGeom>
                        <a:noFill/>
                        <a:ln w="9525">
                          <a:noFill/>
                          <a:miter lim="800000"/>
                          <a:headEnd/>
                          <a:tailEnd/>
                        </a:ln>
                      </pic:spPr>
                    </pic:pic>
                  </a:graphicData>
                </a:graphic>
              </wp:inline>
            </w:drawing>
          </w:r>
        </w:p>
      </w:tc>
    </w:tr>
  </w:tbl>
  <w:p w14:paraId="577A325F" w14:textId="77777777" w:rsidR="004713D1" w:rsidRDefault="004713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FA10A" w14:textId="02F78520" w:rsidR="004713D1" w:rsidRPr="00F93958" w:rsidRDefault="004713D1" w:rsidP="00F939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5E0892" w14:textId="77777777" w:rsidR="004713D1" w:rsidRDefault="004713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1"/>
    <w:multiLevelType w:val="singleLevel"/>
    <w:tmpl w:val="1F2A12B2"/>
    <w:lvl w:ilvl="0">
      <w:start w:val="1"/>
      <w:numFmt w:val="bullet"/>
      <w:pStyle w:val="ListBullet4"/>
      <w:lvlText w:val=""/>
      <w:lvlJc w:val="left"/>
      <w:pPr>
        <w:ind w:left="1778" w:hanging="360"/>
      </w:pPr>
      <w:rPr>
        <w:rFonts w:ascii="Wingdings" w:hAnsi="Wingdings" w:hint="default"/>
      </w:rPr>
    </w:lvl>
  </w:abstractNum>
  <w:abstractNum w:abstractNumId="1" w15:restartNumberingAfterBreak="0">
    <w:nsid w:val="FFFFFF82"/>
    <w:multiLevelType w:val="singleLevel"/>
    <w:tmpl w:val="E55A5C58"/>
    <w:lvl w:ilvl="0">
      <w:start w:val="1"/>
      <w:numFmt w:val="bullet"/>
      <w:pStyle w:val="ListBullet3"/>
      <w:lvlText w:val=""/>
      <w:lvlJc w:val="left"/>
      <w:pPr>
        <w:tabs>
          <w:tab w:val="num" w:pos="926"/>
        </w:tabs>
        <w:ind w:left="926" w:hanging="360"/>
      </w:pPr>
      <w:rPr>
        <w:rFonts w:ascii="Symbol" w:hAnsi="Symbol" w:hint="default"/>
      </w:rPr>
    </w:lvl>
  </w:abstractNum>
  <w:abstractNum w:abstractNumId="2" w15:restartNumberingAfterBreak="0">
    <w:nsid w:val="FFFFFF83"/>
    <w:multiLevelType w:val="singleLevel"/>
    <w:tmpl w:val="2738E472"/>
    <w:lvl w:ilvl="0">
      <w:start w:val="1"/>
      <w:numFmt w:val="bullet"/>
      <w:pStyle w:val="ListBullet2"/>
      <w:lvlText w:val="+"/>
      <w:lvlJc w:val="left"/>
      <w:pPr>
        <w:ind w:left="1212" w:hanging="360"/>
      </w:pPr>
      <w:rPr>
        <w:rFonts w:ascii="Courier New" w:hAnsi="Courier New" w:hint="default"/>
      </w:rPr>
    </w:lvl>
  </w:abstractNum>
  <w:abstractNum w:abstractNumId="3" w15:restartNumberingAfterBreak="0">
    <w:nsid w:val="FFFFFF88"/>
    <w:multiLevelType w:val="singleLevel"/>
    <w:tmpl w:val="91804020"/>
    <w:lvl w:ilvl="0">
      <w:start w:val="1"/>
      <w:numFmt w:val="decimal"/>
      <w:pStyle w:val="ListNumber"/>
      <w:lvlText w:val="%1."/>
      <w:lvlJc w:val="left"/>
      <w:pPr>
        <w:tabs>
          <w:tab w:val="num" w:pos="360"/>
        </w:tabs>
        <w:ind w:left="360" w:hanging="360"/>
      </w:pPr>
    </w:lvl>
  </w:abstractNum>
  <w:abstractNum w:abstractNumId="4" w15:restartNumberingAfterBreak="0">
    <w:nsid w:val="01485C09"/>
    <w:multiLevelType w:val="hybridMultilevel"/>
    <w:tmpl w:val="99802FDC"/>
    <w:lvl w:ilvl="0" w:tplc="4678EF26">
      <w:start w:val="1"/>
      <w:numFmt w:val="decimal"/>
      <w:pStyle w:val="FigureCharChar"/>
      <w:lvlText w:val="Hình vẽ %1."/>
      <w:lvlJc w:val="left"/>
      <w:pPr>
        <w:tabs>
          <w:tab w:val="num" w:pos="2002"/>
        </w:tabs>
        <w:ind w:left="1282" w:hanging="360"/>
      </w:pPr>
      <w:rPr>
        <w:rFonts w:ascii="Times New Roman" w:hAnsi="Times New Roman" w:cs="Times New Roman" w:hint="default"/>
        <w:b/>
        <w:i/>
        <w:sz w:val="24"/>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03741920"/>
    <w:multiLevelType w:val="multilevel"/>
    <w:tmpl w:val="7E24B6A0"/>
    <w:lvl w:ilvl="0">
      <w:start w:val="1"/>
      <w:numFmt w:val="decimal"/>
      <w:pStyle w:val="TKSBh1"/>
      <w:lvlText w:val="%1."/>
      <w:lvlJc w:val="left"/>
      <w:pPr>
        <w:ind w:left="360" w:hanging="360"/>
      </w:pPr>
      <w:rPr>
        <w:rFonts w:hint="default"/>
        <w:b/>
      </w:rPr>
    </w:lvl>
    <w:lvl w:ilvl="1">
      <w:start w:val="1"/>
      <w:numFmt w:val="decimal"/>
      <w:isLgl/>
      <w:lvlText w:val="%1.%2"/>
      <w:lvlJc w:val="left"/>
      <w:pPr>
        <w:ind w:left="63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9D01F33"/>
    <w:multiLevelType w:val="hybridMultilevel"/>
    <w:tmpl w:val="4078BF6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4A701D"/>
    <w:multiLevelType w:val="hybridMultilevel"/>
    <w:tmpl w:val="515C9F52"/>
    <w:lvl w:ilvl="0" w:tplc="E054AF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D3A50"/>
    <w:multiLevelType w:val="hybridMultilevel"/>
    <w:tmpl w:val="965262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DC10AC"/>
    <w:multiLevelType w:val="hybridMultilevel"/>
    <w:tmpl w:val="9000F2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B2E5A53"/>
    <w:multiLevelType w:val="hybridMultilevel"/>
    <w:tmpl w:val="C240AB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BEA2552"/>
    <w:multiLevelType w:val="hybridMultilevel"/>
    <w:tmpl w:val="0BB0DAD4"/>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1D7420BD"/>
    <w:multiLevelType w:val="hybridMultilevel"/>
    <w:tmpl w:val="58AC2DCC"/>
    <w:lvl w:ilvl="0" w:tplc="BE8EE5BC">
      <w:numFmt w:val="bullet"/>
      <w:lvlText w:val="-"/>
      <w:lvlJc w:val="left"/>
      <w:pPr>
        <w:ind w:left="5039" w:hanging="360"/>
      </w:pPr>
      <w:rPr>
        <w:rFonts w:ascii="Times New Roman" w:eastAsia="Calibri" w:hAnsi="Times New Roman" w:cs="Times New Roman" w:hint="default"/>
        <w:b w:val="0"/>
      </w:rPr>
    </w:lvl>
    <w:lvl w:ilvl="1" w:tplc="04090003">
      <w:start w:val="1"/>
      <w:numFmt w:val="bullet"/>
      <w:lvlText w:val="o"/>
      <w:lvlJc w:val="left"/>
      <w:pPr>
        <w:ind w:left="2966" w:hanging="360"/>
      </w:pPr>
      <w:rPr>
        <w:rFonts w:ascii="Courier New" w:hAnsi="Courier New" w:cs="Courier New" w:hint="default"/>
      </w:rPr>
    </w:lvl>
    <w:lvl w:ilvl="2" w:tplc="04090005">
      <w:start w:val="1"/>
      <w:numFmt w:val="bullet"/>
      <w:lvlText w:val=""/>
      <w:lvlJc w:val="left"/>
      <w:pPr>
        <w:ind w:left="3686" w:hanging="360"/>
      </w:pPr>
      <w:rPr>
        <w:rFonts w:ascii="Wingdings" w:hAnsi="Wingdings" w:hint="default"/>
      </w:rPr>
    </w:lvl>
    <w:lvl w:ilvl="3" w:tplc="04090001">
      <w:start w:val="1"/>
      <w:numFmt w:val="bullet"/>
      <w:lvlText w:val=""/>
      <w:lvlJc w:val="left"/>
      <w:pPr>
        <w:ind w:left="4406" w:hanging="360"/>
      </w:pPr>
      <w:rPr>
        <w:rFonts w:ascii="Symbol" w:hAnsi="Symbol" w:hint="default"/>
      </w:rPr>
    </w:lvl>
    <w:lvl w:ilvl="4" w:tplc="04090003">
      <w:start w:val="1"/>
      <w:numFmt w:val="bullet"/>
      <w:lvlText w:val="o"/>
      <w:lvlJc w:val="left"/>
      <w:pPr>
        <w:ind w:left="5126" w:hanging="360"/>
      </w:pPr>
      <w:rPr>
        <w:rFonts w:ascii="Courier New" w:hAnsi="Courier New" w:cs="Courier New" w:hint="default"/>
      </w:rPr>
    </w:lvl>
    <w:lvl w:ilvl="5" w:tplc="04090005">
      <w:start w:val="1"/>
      <w:numFmt w:val="bullet"/>
      <w:lvlText w:val=""/>
      <w:lvlJc w:val="left"/>
      <w:pPr>
        <w:ind w:left="5846" w:hanging="360"/>
      </w:pPr>
      <w:rPr>
        <w:rFonts w:ascii="Wingdings" w:hAnsi="Wingdings" w:hint="default"/>
      </w:rPr>
    </w:lvl>
    <w:lvl w:ilvl="6" w:tplc="04090001">
      <w:start w:val="1"/>
      <w:numFmt w:val="bullet"/>
      <w:lvlText w:val=""/>
      <w:lvlJc w:val="left"/>
      <w:pPr>
        <w:ind w:left="6566" w:hanging="360"/>
      </w:pPr>
      <w:rPr>
        <w:rFonts w:ascii="Symbol" w:hAnsi="Symbol" w:hint="default"/>
      </w:rPr>
    </w:lvl>
    <w:lvl w:ilvl="7" w:tplc="04090003">
      <w:start w:val="1"/>
      <w:numFmt w:val="bullet"/>
      <w:lvlText w:val="o"/>
      <w:lvlJc w:val="left"/>
      <w:pPr>
        <w:ind w:left="7286" w:hanging="360"/>
      </w:pPr>
      <w:rPr>
        <w:rFonts w:ascii="Courier New" w:hAnsi="Courier New" w:cs="Courier New" w:hint="default"/>
      </w:rPr>
    </w:lvl>
    <w:lvl w:ilvl="8" w:tplc="04090005">
      <w:start w:val="1"/>
      <w:numFmt w:val="bullet"/>
      <w:lvlText w:val=""/>
      <w:lvlJc w:val="left"/>
      <w:pPr>
        <w:ind w:left="8006" w:hanging="360"/>
      </w:pPr>
      <w:rPr>
        <w:rFonts w:ascii="Wingdings" w:hAnsi="Wingdings" w:hint="default"/>
      </w:rPr>
    </w:lvl>
  </w:abstractNum>
  <w:abstractNum w:abstractNumId="13" w15:restartNumberingAfterBreak="0">
    <w:nsid w:val="20301117"/>
    <w:multiLevelType w:val="hybridMultilevel"/>
    <w:tmpl w:val="AAC61CB0"/>
    <w:lvl w:ilvl="0" w:tplc="8C68F8AC">
      <w:numFmt w:val="bullet"/>
      <w:lvlText w:val="-"/>
      <w:lvlJc w:val="left"/>
      <w:pPr>
        <w:ind w:left="2430" w:hanging="360"/>
      </w:pPr>
      <w:rPr>
        <w:rFonts w:ascii="Times New Roman" w:eastAsia="Times New Roman" w:hAnsi="Times New Roman" w:cs="Times New Roman"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4" w15:restartNumberingAfterBreak="0">
    <w:nsid w:val="229F758E"/>
    <w:multiLevelType w:val="hybridMultilevel"/>
    <w:tmpl w:val="F9886CBC"/>
    <w:lvl w:ilvl="0" w:tplc="B178D470">
      <w:start w:val="1"/>
      <w:numFmt w:val="bullet"/>
      <w:pStyle w:val="Bullet1"/>
      <w:lvlText w:val=""/>
      <w:lvlJc w:val="left"/>
      <w:pPr>
        <w:tabs>
          <w:tab w:val="num" w:pos="936"/>
        </w:tabs>
        <w:ind w:left="936" w:hanging="360"/>
      </w:pPr>
      <w:rPr>
        <w:rFonts w:ascii="Symbol" w:hAnsi="Symbol" w:hint="default"/>
      </w:rPr>
    </w:lvl>
    <w:lvl w:ilvl="1" w:tplc="493AADBC">
      <w:start w:val="1"/>
      <w:numFmt w:val="bullet"/>
      <w:lvlText w:val="o"/>
      <w:lvlJc w:val="left"/>
      <w:pPr>
        <w:tabs>
          <w:tab w:val="num" w:pos="2160"/>
        </w:tabs>
        <w:ind w:left="2160" w:hanging="360"/>
      </w:pPr>
      <w:rPr>
        <w:rFonts w:ascii="Courier New" w:hAnsi="Courier New" w:cs="Courier New" w:hint="default"/>
      </w:rPr>
    </w:lvl>
    <w:lvl w:ilvl="2" w:tplc="A036C744" w:tentative="1">
      <w:start w:val="1"/>
      <w:numFmt w:val="bullet"/>
      <w:lvlText w:val=""/>
      <w:lvlJc w:val="left"/>
      <w:pPr>
        <w:tabs>
          <w:tab w:val="num" w:pos="2880"/>
        </w:tabs>
        <w:ind w:left="2880" w:hanging="360"/>
      </w:pPr>
      <w:rPr>
        <w:rFonts w:ascii="Wingdings" w:hAnsi="Wingdings" w:hint="default"/>
      </w:rPr>
    </w:lvl>
    <w:lvl w:ilvl="3" w:tplc="F3607212" w:tentative="1">
      <w:start w:val="1"/>
      <w:numFmt w:val="bullet"/>
      <w:lvlText w:val=""/>
      <w:lvlJc w:val="left"/>
      <w:pPr>
        <w:tabs>
          <w:tab w:val="num" w:pos="3600"/>
        </w:tabs>
        <w:ind w:left="3600" w:hanging="360"/>
      </w:pPr>
      <w:rPr>
        <w:rFonts w:ascii="Symbol" w:hAnsi="Symbol" w:hint="default"/>
      </w:rPr>
    </w:lvl>
    <w:lvl w:ilvl="4" w:tplc="B630DCB0" w:tentative="1">
      <w:start w:val="1"/>
      <w:numFmt w:val="bullet"/>
      <w:lvlText w:val="o"/>
      <w:lvlJc w:val="left"/>
      <w:pPr>
        <w:tabs>
          <w:tab w:val="num" w:pos="4320"/>
        </w:tabs>
        <w:ind w:left="4320" w:hanging="360"/>
      </w:pPr>
      <w:rPr>
        <w:rFonts w:ascii="Courier New" w:hAnsi="Courier New" w:cs="Courier New" w:hint="default"/>
      </w:rPr>
    </w:lvl>
    <w:lvl w:ilvl="5" w:tplc="D04A29AE" w:tentative="1">
      <w:start w:val="1"/>
      <w:numFmt w:val="bullet"/>
      <w:lvlText w:val=""/>
      <w:lvlJc w:val="left"/>
      <w:pPr>
        <w:tabs>
          <w:tab w:val="num" w:pos="5040"/>
        </w:tabs>
        <w:ind w:left="5040" w:hanging="360"/>
      </w:pPr>
      <w:rPr>
        <w:rFonts w:ascii="Wingdings" w:hAnsi="Wingdings" w:hint="default"/>
      </w:rPr>
    </w:lvl>
    <w:lvl w:ilvl="6" w:tplc="804C607A" w:tentative="1">
      <w:start w:val="1"/>
      <w:numFmt w:val="bullet"/>
      <w:lvlText w:val=""/>
      <w:lvlJc w:val="left"/>
      <w:pPr>
        <w:tabs>
          <w:tab w:val="num" w:pos="5760"/>
        </w:tabs>
        <w:ind w:left="5760" w:hanging="360"/>
      </w:pPr>
      <w:rPr>
        <w:rFonts w:ascii="Symbol" w:hAnsi="Symbol" w:hint="default"/>
      </w:rPr>
    </w:lvl>
    <w:lvl w:ilvl="7" w:tplc="C23AC50E" w:tentative="1">
      <w:start w:val="1"/>
      <w:numFmt w:val="bullet"/>
      <w:lvlText w:val="o"/>
      <w:lvlJc w:val="left"/>
      <w:pPr>
        <w:tabs>
          <w:tab w:val="num" w:pos="6480"/>
        </w:tabs>
        <w:ind w:left="6480" w:hanging="360"/>
      </w:pPr>
      <w:rPr>
        <w:rFonts w:ascii="Courier New" w:hAnsi="Courier New" w:cs="Courier New" w:hint="default"/>
      </w:rPr>
    </w:lvl>
    <w:lvl w:ilvl="8" w:tplc="4BA45CB8"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239F510B"/>
    <w:multiLevelType w:val="hybridMultilevel"/>
    <w:tmpl w:val="3B56A6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5381257"/>
    <w:multiLevelType w:val="multilevel"/>
    <w:tmpl w:val="D74069F8"/>
    <w:numStyleLink w:val="GDTNumber1"/>
  </w:abstractNum>
  <w:abstractNum w:abstractNumId="17" w15:restartNumberingAfterBreak="0">
    <w:nsid w:val="26874312"/>
    <w:multiLevelType w:val="hybridMultilevel"/>
    <w:tmpl w:val="36FCB0E6"/>
    <w:lvl w:ilvl="0" w:tplc="E8BE76FC">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2816188B"/>
    <w:multiLevelType w:val="hybridMultilevel"/>
    <w:tmpl w:val="93767A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CE15E55"/>
    <w:multiLevelType w:val="multilevel"/>
    <w:tmpl w:val="6332DFA4"/>
    <w:lvl w:ilvl="0">
      <w:start w:val="3"/>
      <w:numFmt w:val="decimal"/>
      <w:lvlText w:val="%1"/>
      <w:lvlJc w:val="left"/>
      <w:pPr>
        <w:ind w:left="432" w:hanging="432"/>
      </w:pPr>
      <w:rPr>
        <w:rFonts w:hint="default"/>
      </w:rPr>
    </w:lvl>
    <w:lvl w:ilvl="1">
      <w:start w:val="7"/>
      <w:numFmt w:val="decimal"/>
      <w:pStyle w:val="Style1"/>
      <w:lvlText w:val="%1.%2"/>
      <w:lvlJc w:val="left"/>
      <w:pPr>
        <w:ind w:left="576" w:hanging="576"/>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b/>
        <w:i/>
      </w:rPr>
    </w:lvl>
    <w:lvl w:ilvl="3">
      <w:start w:val="1"/>
      <w:numFmt w:val="decimal"/>
      <w:lvlText w:val="%1.%2.%3.%4"/>
      <w:lvlJc w:val="left"/>
      <w:pPr>
        <w:ind w:left="864" w:hanging="864"/>
      </w:pPr>
      <w:rPr>
        <w:rFonts w:hint="default"/>
        <w:b/>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2E2B629F"/>
    <w:multiLevelType w:val="hybridMultilevel"/>
    <w:tmpl w:val="78C0D72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FDD7EA3"/>
    <w:multiLevelType w:val="singleLevel"/>
    <w:tmpl w:val="14DCB786"/>
    <w:lvl w:ilvl="0">
      <w:start w:val="1"/>
      <w:numFmt w:val="bullet"/>
      <w:pStyle w:val="Bullet10"/>
      <w:lvlText w:val=""/>
      <w:lvlJc w:val="left"/>
      <w:pPr>
        <w:tabs>
          <w:tab w:val="num" w:pos="1350"/>
        </w:tabs>
        <w:ind w:left="1350" w:hanging="360"/>
      </w:pPr>
      <w:rPr>
        <w:rFonts w:ascii="Wingdings" w:hAnsi="Wingdings" w:hint="default"/>
      </w:rPr>
    </w:lvl>
  </w:abstractNum>
  <w:abstractNum w:abstractNumId="22" w15:restartNumberingAfterBreak="0">
    <w:nsid w:val="3476529F"/>
    <w:multiLevelType w:val="hybridMultilevel"/>
    <w:tmpl w:val="5F269B82"/>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48B7E07"/>
    <w:multiLevelType w:val="hybridMultilevel"/>
    <w:tmpl w:val="4DAAE92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35DE3D86"/>
    <w:multiLevelType w:val="singleLevel"/>
    <w:tmpl w:val="3F9E2528"/>
    <w:lvl w:ilvl="0">
      <w:start w:val="1"/>
      <w:numFmt w:val="decimal"/>
      <w:pStyle w:val="Sodo"/>
      <w:lvlText w:val="Hình %1: "/>
      <w:lvlJc w:val="left"/>
      <w:pPr>
        <w:tabs>
          <w:tab w:val="num" w:pos="1080"/>
        </w:tabs>
        <w:ind w:left="1080" w:hanging="1080"/>
      </w:pPr>
      <w:rPr>
        <w:rFonts w:hint="default"/>
        <w:b w:val="0"/>
        <w:i w:val="0"/>
        <w:u w:val="single"/>
      </w:rPr>
    </w:lvl>
  </w:abstractNum>
  <w:abstractNum w:abstractNumId="25" w15:restartNumberingAfterBreak="0">
    <w:nsid w:val="365B78D3"/>
    <w:multiLevelType w:val="multilevel"/>
    <w:tmpl w:val="50D2F816"/>
    <w:lvl w:ilvl="0">
      <w:start w:val="1"/>
      <w:numFmt w:val="decimal"/>
      <w:lvlRestart w:val="0"/>
      <w:pStyle w:val="NumHeading1"/>
      <w:lvlText w:val="%1"/>
      <w:lvlJc w:val="left"/>
      <w:pPr>
        <w:tabs>
          <w:tab w:val="num" w:pos="794"/>
        </w:tabs>
        <w:ind w:left="794" w:hanging="794"/>
      </w:pPr>
      <w:rPr>
        <w:rFonts w:hint="default"/>
      </w:rPr>
    </w:lvl>
    <w:lvl w:ilvl="1">
      <w:start w:val="1"/>
      <w:numFmt w:val="decimal"/>
      <w:lvlText w:val="%1.%2"/>
      <w:lvlJc w:val="left"/>
      <w:pPr>
        <w:tabs>
          <w:tab w:val="num" w:pos="794"/>
        </w:tabs>
        <w:ind w:left="794" w:hanging="794"/>
      </w:pPr>
      <w:rPr>
        <w:rFonts w:hint="default"/>
      </w:rPr>
    </w:lvl>
    <w:lvl w:ilvl="2">
      <w:start w:val="1"/>
      <w:numFmt w:val="decimal"/>
      <w:lvlText w:val="%1.%2.%3"/>
      <w:lvlJc w:val="left"/>
      <w:pPr>
        <w:tabs>
          <w:tab w:val="num" w:pos="1021"/>
        </w:tabs>
        <w:ind w:left="1021" w:hanging="1021"/>
      </w:pPr>
      <w:rPr>
        <w:rFonts w:hint="default"/>
      </w:rPr>
    </w:lvl>
    <w:lvl w:ilvl="3">
      <w:start w:val="1"/>
      <w:numFmt w:val="decimal"/>
      <w:lvlText w:val="%1.%2.%3.%4"/>
      <w:lvlJc w:val="left"/>
      <w:pPr>
        <w:tabs>
          <w:tab w:val="num" w:pos="1247"/>
        </w:tabs>
        <w:ind w:left="1247" w:hanging="1247"/>
      </w:pPr>
      <w:rPr>
        <w:rFonts w:hint="default"/>
      </w:rPr>
    </w:lvl>
    <w:lvl w:ilvl="4">
      <w:start w:val="1"/>
      <w:numFmt w:val="decimal"/>
      <w:lvlText w:val="%1.%2.%3.%4.%5"/>
      <w:lvlJc w:val="left"/>
      <w:pPr>
        <w:tabs>
          <w:tab w:val="num" w:pos="1474"/>
        </w:tabs>
        <w:ind w:left="1474" w:hanging="1474"/>
      </w:pPr>
      <w:rPr>
        <w:rFonts w:hint="default"/>
      </w:rPr>
    </w:lvl>
    <w:lvl w:ilvl="5">
      <w:start w:val="1"/>
      <w:numFmt w:val="decimal"/>
      <w:lvlText w:val="%2.%3.%4.%5.%6."/>
      <w:lvlJc w:val="left"/>
      <w:pPr>
        <w:tabs>
          <w:tab w:val="num" w:pos="2835"/>
        </w:tabs>
        <w:ind w:left="2835" w:hanging="2608"/>
      </w:pPr>
      <w:rPr>
        <w:rFonts w:hint="default"/>
      </w:rPr>
    </w:lvl>
    <w:lvl w:ilvl="6">
      <w:start w:val="1"/>
      <w:numFmt w:val="decimal"/>
      <w:lvlText w:val="%1.%2.%3.%4.%5.%6.%7."/>
      <w:lvlJc w:val="left"/>
      <w:pPr>
        <w:tabs>
          <w:tab w:val="num" w:pos="5627"/>
        </w:tabs>
        <w:ind w:left="3467" w:hanging="1080"/>
      </w:pPr>
      <w:rPr>
        <w:rFonts w:hint="default"/>
      </w:rPr>
    </w:lvl>
    <w:lvl w:ilvl="7">
      <w:start w:val="1"/>
      <w:numFmt w:val="upperLetter"/>
      <w:lvlRestart w:val="0"/>
      <w:lvlText w:val="APPENDIX %8"/>
      <w:lvlJc w:val="left"/>
      <w:pPr>
        <w:tabs>
          <w:tab w:val="num" w:pos="2155"/>
        </w:tabs>
        <w:ind w:left="2155" w:hanging="2155"/>
      </w:pPr>
      <w:rPr>
        <w:rFonts w:hint="default"/>
      </w:rPr>
    </w:lvl>
    <w:lvl w:ilvl="8">
      <w:start w:val="1"/>
      <w:numFmt w:val="upperRoman"/>
      <w:lvlRestart w:val="0"/>
      <w:lvlText w:val="PART %9"/>
      <w:lvlJc w:val="left"/>
      <w:pPr>
        <w:tabs>
          <w:tab w:val="num" w:pos="1418"/>
        </w:tabs>
        <w:ind w:left="1418" w:hanging="1418"/>
      </w:pPr>
      <w:rPr>
        <w:rFonts w:hint="default"/>
      </w:rPr>
    </w:lvl>
  </w:abstractNum>
  <w:abstractNum w:abstractNumId="26" w15:restartNumberingAfterBreak="0">
    <w:nsid w:val="37BA2AC7"/>
    <w:multiLevelType w:val="hybridMultilevel"/>
    <w:tmpl w:val="71761A9A"/>
    <w:lvl w:ilvl="0" w:tplc="E062CA36">
      <w:start w:val="1"/>
      <w:numFmt w:val="bullet"/>
      <w:pStyle w:val="Bullet2"/>
      <w:lvlText w:val=""/>
      <w:lvlJc w:val="left"/>
      <w:pPr>
        <w:tabs>
          <w:tab w:val="num" w:pos="1296"/>
        </w:tabs>
        <w:ind w:left="1296" w:hanging="360"/>
      </w:pPr>
      <w:rPr>
        <w:rFonts w:ascii="Symbol" w:hAnsi="Symbol" w:hint="default"/>
      </w:rPr>
    </w:lvl>
    <w:lvl w:ilvl="1" w:tplc="0E486354">
      <w:start w:val="1"/>
      <w:numFmt w:val="bullet"/>
      <w:lvlText w:val="o"/>
      <w:lvlJc w:val="left"/>
      <w:pPr>
        <w:tabs>
          <w:tab w:val="num" w:pos="1440"/>
        </w:tabs>
        <w:ind w:left="1440" w:hanging="360"/>
      </w:pPr>
      <w:rPr>
        <w:rFonts w:ascii="Courier New" w:hAnsi="Courier New" w:cs="Courier New" w:hint="default"/>
      </w:rPr>
    </w:lvl>
    <w:lvl w:ilvl="2" w:tplc="E4BCAD3A" w:tentative="1">
      <w:start w:val="1"/>
      <w:numFmt w:val="bullet"/>
      <w:lvlText w:val=""/>
      <w:lvlJc w:val="left"/>
      <w:pPr>
        <w:tabs>
          <w:tab w:val="num" w:pos="2160"/>
        </w:tabs>
        <w:ind w:left="2160" w:hanging="360"/>
      </w:pPr>
      <w:rPr>
        <w:rFonts w:ascii="Wingdings" w:hAnsi="Wingdings" w:hint="default"/>
      </w:rPr>
    </w:lvl>
    <w:lvl w:ilvl="3" w:tplc="1BE45908" w:tentative="1">
      <w:start w:val="1"/>
      <w:numFmt w:val="bullet"/>
      <w:lvlText w:val=""/>
      <w:lvlJc w:val="left"/>
      <w:pPr>
        <w:tabs>
          <w:tab w:val="num" w:pos="2880"/>
        </w:tabs>
        <w:ind w:left="2880" w:hanging="360"/>
      </w:pPr>
      <w:rPr>
        <w:rFonts w:ascii="Symbol" w:hAnsi="Symbol" w:hint="default"/>
      </w:rPr>
    </w:lvl>
    <w:lvl w:ilvl="4" w:tplc="0AF82C04" w:tentative="1">
      <w:start w:val="1"/>
      <w:numFmt w:val="bullet"/>
      <w:lvlText w:val="o"/>
      <w:lvlJc w:val="left"/>
      <w:pPr>
        <w:tabs>
          <w:tab w:val="num" w:pos="3600"/>
        </w:tabs>
        <w:ind w:left="3600" w:hanging="360"/>
      </w:pPr>
      <w:rPr>
        <w:rFonts w:ascii="Courier New" w:hAnsi="Courier New" w:cs="Courier New" w:hint="default"/>
      </w:rPr>
    </w:lvl>
    <w:lvl w:ilvl="5" w:tplc="232EE60A" w:tentative="1">
      <w:start w:val="1"/>
      <w:numFmt w:val="bullet"/>
      <w:lvlText w:val=""/>
      <w:lvlJc w:val="left"/>
      <w:pPr>
        <w:tabs>
          <w:tab w:val="num" w:pos="4320"/>
        </w:tabs>
        <w:ind w:left="4320" w:hanging="360"/>
      </w:pPr>
      <w:rPr>
        <w:rFonts w:ascii="Wingdings" w:hAnsi="Wingdings" w:hint="default"/>
      </w:rPr>
    </w:lvl>
    <w:lvl w:ilvl="6" w:tplc="AEB2771C" w:tentative="1">
      <w:start w:val="1"/>
      <w:numFmt w:val="bullet"/>
      <w:lvlText w:val=""/>
      <w:lvlJc w:val="left"/>
      <w:pPr>
        <w:tabs>
          <w:tab w:val="num" w:pos="5040"/>
        </w:tabs>
        <w:ind w:left="5040" w:hanging="360"/>
      </w:pPr>
      <w:rPr>
        <w:rFonts w:ascii="Symbol" w:hAnsi="Symbol" w:hint="default"/>
      </w:rPr>
    </w:lvl>
    <w:lvl w:ilvl="7" w:tplc="D4488222" w:tentative="1">
      <w:start w:val="1"/>
      <w:numFmt w:val="bullet"/>
      <w:lvlText w:val="o"/>
      <w:lvlJc w:val="left"/>
      <w:pPr>
        <w:tabs>
          <w:tab w:val="num" w:pos="5760"/>
        </w:tabs>
        <w:ind w:left="5760" w:hanging="360"/>
      </w:pPr>
      <w:rPr>
        <w:rFonts w:ascii="Courier New" w:hAnsi="Courier New" w:cs="Courier New" w:hint="default"/>
      </w:rPr>
    </w:lvl>
    <w:lvl w:ilvl="8" w:tplc="FA902738"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7D47CE4"/>
    <w:multiLevelType w:val="hybridMultilevel"/>
    <w:tmpl w:val="76CE57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F9913A2"/>
    <w:multiLevelType w:val="hybridMultilevel"/>
    <w:tmpl w:val="B7D86ACC"/>
    <w:lvl w:ilvl="0" w:tplc="AB60239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5938F1"/>
    <w:multiLevelType w:val="multilevel"/>
    <w:tmpl w:val="4BA0A17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936" w:hanging="576"/>
      </w:pPr>
      <w:rPr>
        <w:rFonts w:hint="default"/>
        <w:b/>
        <w:i/>
      </w:rPr>
    </w:lvl>
    <w:lvl w:ilvl="2">
      <w:start w:val="1"/>
      <w:numFmt w:val="decimal"/>
      <w:pStyle w:val="Heading3"/>
      <w:lvlText w:val="%1.%2.%3"/>
      <w:lvlJc w:val="left"/>
      <w:pPr>
        <w:ind w:left="1004" w:hanging="720"/>
      </w:pPr>
      <w:rPr>
        <w:rFonts w:hint="default"/>
        <w:b/>
        <w:i/>
      </w:rPr>
    </w:lvl>
    <w:lvl w:ilvl="3">
      <w:start w:val="1"/>
      <w:numFmt w:val="decimal"/>
      <w:pStyle w:val="Heading4"/>
      <w:lvlText w:val="%1.%2.%3.%4"/>
      <w:lvlJc w:val="left"/>
      <w:pPr>
        <w:ind w:left="1674" w:hanging="864"/>
      </w:pPr>
      <w:rPr>
        <w:rFonts w:hint="default"/>
        <w:b/>
        <w:sz w:val="24"/>
        <w:szCs w:val="22"/>
      </w:rPr>
    </w:lvl>
    <w:lvl w:ilvl="4">
      <w:start w:val="1"/>
      <w:numFmt w:val="decimal"/>
      <w:pStyle w:val="Heading5"/>
      <w:lvlText w:val="%1.%2.%3.%4.%5"/>
      <w:lvlJc w:val="left"/>
      <w:pPr>
        <w:ind w:left="388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46190147"/>
    <w:multiLevelType w:val="hybridMultilevel"/>
    <w:tmpl w:val="3B56A6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AD16EF8"/>
    <w:multiLevelType w:val="hybridMultilevel"/>
    <w:tmpl w:val="F4923772"/>
    <w:lvl w:ilvl="0" w:tplc="FFFFFFFF">
      <w:start w:val="1"/>
      <w:numFmt w:val="decimal"/>
      <w:lvlText w:val="%1"/>
      <w:lvlJc w:val="right"/>
      <w:pPr>
        <w:ind w:left="642" w:hanging="360"/>
      </w:pPr>
      <w:rPr>
        <w:rFonts w:hint="default"/>
      </w:rPr>
    </w:lvl>
    <w:lvl w:ilvl="1" w:tplc="04090019" w:tentative="1">
      <w:start w:val="1"/>
      <w:numFmt w:val="lowerLetter"/>
      <w:lvlText w:val="%2."/>
      <w:lvlJc w:val="left"/>
      <w:pPr>
        <w:ind w:left="1362" w:hanging="360"/>
      </w:pPr>
    </w:lvl>
    <w:lvl w:ilvl="2" w:tplc="0409001B" w:tentative="1">
      <w:start w:val="1"/>
      <w:numFmt w:val="lowerRoman"/>
      <w:lvlText w:val="%3."/>
      <w:lvlJc w:val="right"/>
      <w:pPr>
        <w:ind w:left="2082" w:hanging="180"/>
      </w:pPr>
    </w:lvl>
    <w:lvl w:ilvl="3" w:tplc="0409000F" w:tentative="1">
      <w:start w:val="1"/>
      <w:numFmt w:val="decimal"/>
      <w:lvlText w:val="%4."/>
      <w:lvlJc w:val="left"/>
      <w:pPr>
        <w:ind w:left="2802" w:hanging="360"/>
      </w:pPr>
    </w:lvl>
    <w:lvl w:ilvl="4" w:tplc="04090019" w:tentative="1">
      <w:start w:val="1"/>
      <w:numFmt w:val="lowerLetter"/>
      <w:lvlText w:val="%5."/>
      <w:lvlJc w:val="left"/>
      <w:pPr>
        <w:ind w:left="3522" w:hanging="360"/>
      </w:pPr>
    </w:lvl>
    <w:lvl w:ilvl="5" w:tplc="0409001B" w:tentative="1">
      <w:start w:val="1"/>
      <w:numFmt w:val="lowerRoman"/>
      <w:lvlText w:val="%6."/>
      <w:lvlJc w:val="right"/>
      <w:pPr>
        <w:ind w:left="4242" w:hanging="180"/>
      </w:pPr>
    </w:lvl>
    <w:lvl w:ilvl="6" w:tplc="0409000F" w:tentative="1">
      <w:start w:val="1"/>
      <w:numFmt w:val="decimal"/>
      <w:lvlText w:val="%7."/>
      <w:lvlJc w:val="left"/>
      <w:pPr>
        <w:ind w:left="4962" w:hanging="360"/>
      </w:pPr>
    </w:lvl>
    <w:lvl w:ilvl="7" w:tplc="04090019" w:tentative="1">
      <w:start w:val="1"/>
      <w:numFmt w:val="lowerLetter"/>
      <w:lvlText w:val="%8."/>
      <w:lvlJc w:val="left"/>
      <w:pPr>
        <w:ind w:left="5682" w:hanging="360"/>
      </w:pPr>
    </w:lvl>
    <w:lvl w:ilvl="8" w:tplc="0409001B" w:tentative="1">
      <w:start w:val="1"/>
      <w:numFmt w:val="lowerRoman"/>
      <w:lvlText w:val="%9."/>
      <w:lvlJc w:val="right"/>
      <w:pPr>
        <w:ind w:left="6402" w:hanging="180"/>
      </w:pPr>
    </w:lvl>
  </w:abstractNum>
  <w:abstractNum w:abstractNumId="32" w15:restartNumberingAfterBreak="0">
    <w:nsid w:val="4C1923F8"/>
    <w:multiLevelType w:val="multilevel"/>
    <w:tmpl w:val="F2E01A06"/>
    <w:lvl w:ilvl="0">
      <w:numFmt w:val="bullet"/>
      <w:lvlText w:val="-"/>
      <w:lvlJc w:val="left"/>
      <w:pPr>
        <w:tabs>
          <w:tab w:val="num" w:pos="1296"/>
        </w:tabs>
        <w:ind w:left="1296" w:hanging="360"/>
      </w:pPr>
      <w:rPr>
        <w:rFonts w:ascii="Arial" w:hAnsi="Arial" w:hint="default"/>
      </w:rPr>
    </w:lvl>
    <w:lvl w:ilvl="1">
      <w:start w:val="1"/>
      <w:numFmt w:val="bullet"/>
      <w:pStyle w:val="B2"/>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736"/>
        </w:tabs>
        <w:ind w:left="2736" w:hanging="360"/>
      </w:pPr>
      <w:rPr>
        <w:rFonts w:ascii="Wingdings" w:hAnsi="Wingdings" w:hint="default"/>
      </w:rPr>
    </w:lvl>
    <w:lvl w:ilvl="3">
      <w:start w:val="1"/>
      <w:numFmt w:val="bullet"/>
      <w:lvlText w:val=""/>
      <w:lvlJc w:val="left"/>
      <w:pPr>
        <w:tabs>
          <w:tab w:val="num" w:pos="3456"/>
        </w:tabs>
        <w:ind w:left="3456" w:hanging="360"/>
      </w:pPr>
      <w:rPr>
        <w:rFonts w:ascii="Symbol" w:hAnsi="Symbol" w:hint="default"/>
      </w:rPr>
    </w:lvl>
    <w:lvl w:ilvl="4">
      <w:start w:val="4"/>
      <w:numFmt w:val="bullet"/>
      <w:lvlText w:val="-"/>
      <w:lvlJc w:val="left"/>
      <w:pPr>
        <w:tabs>
          <w:tab w:val="num" w:pos="4176"/>
        </w:tabs>
        <w:ind w:left="4176" w:hanging="360"/>
      </w:pPr>
      <w:rPr>
        <w:rFonts w:ascii="Arial" w:hAnsi="Arial" w:hint="default"/>
      </w:rPr>
    </w:lvl>
    <w:lvl w:ilvl="5">
      <w:start w:val="1"/>
      <w:numFmt w:val="bullet"/>
      <w:lvlText w:val="o"/>
      <w:lvlJc w:val="left"/>
      <w:pPr>
        <w:tabs>
          <w:tab w:val="num" w:pos="4896"/>
        </w:tabs>
        <w:ind w:left="4896" w:hanging="360"/>
      </w:pPr>
      <w:rPr>
        <w:rFonts w:ascii="Courier New" w:hAnsi="Courier New" w:hint="default"/>
      </w:rPr>
    </w:lvl>
    <w:lvl w:ilvl="6">
      <w:start w:val="1"/>
      <w:numFmt w:val="bullet"/>
      <w:lvlText w:val=""/>
      <w:lvlJc w:val="left"/>
      <w:pPr>
        <w:tabs>
          <w:tab w:val="num" w:pos="5616"/>
        </w:tabs>
        <w:ind w:left="5616" w:hanging="360"/>
      </w:pPr>
      <w:rPr>
        <w:rFonts w:ascii="Symbol" w:hAnsi="Symbol" w:hint="default"/>
      </w:rPr>
    </w:lvl>
    <w:lvl w:ilvl="7">
      <w:start w:val="1"/>
      <w:numFmt w:val="bullet"/>
      <w:lvlText w:val="o"/>
      <w:lvlJc w:val="left"/>
      <w:pPr>
        <w:tabs>
          <w:tab w:val="num" w:pos="6336"/>
        </w:tabs>
        <w:ind w:left="6336" w:hanging="360"/>
      </w:pPr>
      <w:rPr>
        <w:rFonts w:ascii="Courier New" w:hAnsi="Courier New" w:hint="default"/>
      </w:rPr>
    </w:lvl>
    <w:lvl w:ilvl="8">
      <w:start w:val="1"/>
      <w:numFmt w:val="bullet"/>
      <w:lvlText w:val=""/>
      <w:lvlJc w:val="left"/>
      <w:pPr>
        <w:tabs>
          <w:tab w:val="num" w:pos="7056"/>
        </w:tabs>
        <w:ind w:left="7056" w:hanging="360"/>
      </w:pPr>
      <w:rPr>
        <w:rFonts w:ascii="Wingdings" w:hAnsi="Wingdings" w:hint="default"/>
      </w:rPr>
    </w:lvl>
  </w:abstractNum>
  <w:abstractNum w:abstractNumId="33" w15:restartNumberingAfterBreak="0">
    <w:nsid w:val="4C994AA3"/>
    <w:multiLevelType w:val="multilevel"/>
    <w:tmpl w:val="4B98887E"/>
    <w:lvl w:ilvl="0">
      <w:numFmt w:val="bullet"/>
      <w:pStyle w:val="ST-"/>
      <w:lvlText w:val="-"/>
      <w:lvlJc w:val="left"/>
      <w:pPr>
        <w:tabs>
          <w:tab w:val="num" w:pos="924"/>
        </w:tabs>
        <w:ind w:left="567" w:firstLine="0"/>
      </w:pPr>
      <w:rPr>
        <w:rFonts w:ascii="Times New Roman" w:hAnsi="Times New Roman" w:cs="Times New Roman" w:hint="default"/>
        <w:b/>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4" w15:restartNumberingAfterBreak="0">
    <w:nsid w:val="4D4D4921"/>
    <w:multiLevelType w:val="hybridMultilevel"/>
    <w:tmpl w:val="5F269B82"/>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0A62EE5"/>
    <w:multiLevelType w:val="hybridMultilevel"/>
    <w:tmpl w:val="76CE5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11A09C9"/>
    <w:multiLevelType w:val="hybridMultilevel"/>
    <w:tmpl w:val="38FA35CE"/>
    <w:lvl w:ilvl="0" w:tplc="AEC69870">
      <w:start w:val="1"/>
      <w:numFmt w:val="bullet"/>
      <w:pStyle w:val="ListBullet"/>
      <w:lvlText w:val="-"/>
      <w:lvlJc w:val="left"/>
      <w:pPr>
        <w:ind w:left="36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237B4A"/>
    <w:multiLevelType w:val="hybridMultilevel"/>
    <w:tmpl w:val="1FB83D50"/>
    <w:lvl w:ilvl="0" w:tplc="CDD28176">
      <w:start w:val="1"/>
      <w:numFmt w:val="bullet"/>
      <w:pStyle w:val="Bullet20"/>
      <w:lvlText w:val=""/>
      <w:lvlJc w:val="left"/>
      <w:pPr>
        <w:tabs>
          <w:tab w:val="num" w:pos="720"/>
        </w:tabs>
        <w:ind w:left="720" w:hanging="360"/>
      </w:pPr>
      <w:rPr>
        <w:rFonts w:ascii="Wingdings" w:hAnsi="Wingdings" w:hint="default"/>
      </w:rPr>
    </w:lvl>
    <w:lvl w:ilvl="1" w:tplc="FFFFFFFF">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518F1D34"/>
    <w:multiLevelType w:val="hybridMultilevel"/>
    <w:tmpl w:val="34F4FC7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2CC20C6"/>
    <w:multiLevelType w:val="hybridMultilevel"/>
    <w:tmpl w:val="16287C54"/>
    <w:lvl w:ilvl="0" w:tplc="FFFFFFFF">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5347419"/>
    <w:multiLevelType w:val="multilevel"/>
    <w:tmpl w:val="6E46D138"/>
    <w:lvl w:ilvl="0">
      <w:numFmt w:val="bullet"/>
      <w:pStyle w:val="08GCHUDNG-"/>
      <w:suff w:val="space"/>
      <w:lvlText w:val="-"/>
      <w:lvlJc w:val="left"/>
      <w:pPr>
        <w:ind w:left="7893" w:firstLine="567"/>
      </w:pPr>
      <w:rPr>
        <w:rFonts w:ascii="Times New Roman" w:hAnsi="Times New Roman" w:cs="Times New Roman" w:hint="default"/>
        <w:b/>
      </w:rPr>
    </w:lvl>
    <w:lvl w:ilvl="1">
      <w:start w:val="1"/>
      <w:numFmt w:val="bullet"/>
      <w:pStyle w:val="09CNGUDNG"/>
      <w:suff w:val="space"/>
      <w:lvlText w:val="+"/>
      <w:lvlJc w:val="left"/>
      <w:pPr>
        <w:ind w:left="0" w:firstLine="851"/>
      </w:pPr>
      <w:rPr>
        <w:rFonts w:ascii="Times New Roman" w:hAnsi="Times New Roman" w:cs="Times New Roman" w:hint="default"/>
        <w:color w:val="auto"/>
        <w:sz w:val="28"/>
      </w:rPr>
    </w:lvl>
    <w:lvl w:ilvl="2">
      <w:start w:val="1"/>
      <w:numFmt w:val="bullet"/>
      <w:pStyle w:val="10CHMENUDNG"/>
      <w:lvlText w:val=""/>
      <w:lvlJc w:val="left"/>
      <w:pPr>
        <w:tabs>
          <w:tab w:val="num" w:pos="1134"/>
        </w:tabs>
        <w:ind w:left="0" w:firstLine="1134"/>
      </w:pPr>
      <w:rPr>
        <w:rFonts w:ascii="Wingdings" w:hAnsi="Wingdings" w:hint="default"/>
      </w:rPr>
    </w:lvl>
    <w:lvl w:ilvl="3">
      <w:start w:val="1"/>
      <w:numFmt w:val="bullet"/>
      <w:pStyle w:val="11DUTCHUDNG"/>
      <w:suff w:val="space"/>
      <w:lvlText w:val=""/>
      <w:lvlJc w:val="left"/>
      <w:pPr>
        <w:ind w:left="0" w:firstLine="1418"/>
      </w:pPr>
      <w:rPr>
        <w:rFonts w:ascii="Wingdings" w:hAnsi="Wingdings" w:hint="default"/>
      </w:rPr>
    </w:lvl>
    <w:lvl w:ilvl="4">
      <w:start w:val="1"/>
      <w:numFmt w:val="bullet"/>
      <w:pStyle w:val="12CHMTRNGUDNG"/>
      <w:suff w:val="space"/>
      <w:lvlText w:val="o"/>
      <w:lvlJc w:val="left"/>
      <w:pPr>
        <w:ind w:left="0" w:firstLine="1701"/>
      </w:pPr>
      <w:rPr>
        <w:rFonts w:ascii="Courier New" w:hAnsi="Courier New" w:hint="default"/>
      </w:rPr>
    </w:lvl>
    <w:lvl w:ilvl="5">
      <w:start w:val="1"/>
      <w:numFmt w:val="bullet"/>
      <w:lvlText w:val=""/>
      <w:lvlJc w:val="left"/>
      <w:pPr>
        <w:tabs>
          <w:tab w:val="num" w:pos="-2268"/>
        </w:tabs>
        <w:ind w:left="-2835" w:firstLine="567"/>
      </w:pPr>
      <w:rPr>
        <w:rFonts w:ascii="Wingdings" w:hAnsi="Wingdings" w:hint="default"/>
      </w:rPr>
    </w:lvl>
    <w:lvl w:ilvl="6">
      <w:start w:val="1"/>
      <w:numFmt w:val="bullet"/>
      <w:lvlText w:val=""/>
      <w:lvlJc w:val="left"/>
      <w:pPr>
        <w:tabs>
          <w:tab w:val="num" w:pos="-2835"/>
        </w:tabs>
        <w:ind w:left="-3402" w:firstLine="567"/>
      </w:pPr>
      <w:rPr>
        <w:rFonts w:ascii="Symbol" w:hAnsi="Symbol" w:hint="default"/>
      </w:rPr>
    </w:lvl>
    <w:lvl w:ilvl="7">
      <w:start w:val="1"/>
      <w:numFmt w:val="bullet"/>
      <w:lvlText w:val="o"/>
      <w:lvlJc w:val="left"/>
      <w:pPr>
        <w:tabs>
          <w:tab w:val="num" w:pos="-3402"/>
        </w:tabs>
        <w:ind w:left="-3969" w:firstLine="567"/>
      </w:pPr>
      <w:rPr>
        <w:rFonts w:ascii="Courier New" w:hAnsi="Courier New" w:cs="Courier New" w:hint="default"/>
      </w:rPr>
    </w:lvl>
    <w:lvl w:ilvl="8">
      <w:start w:val="1"/>
      <w:numFmt w:val="bullet"/>
      <w:lvlText w:val=""/>
      <w:lvlJc w:val="left"/>
      <w:pPr>
        <w:tabs>
          <w:tab w:val="num" w:pos="-3969"/>
        </w:tabs>
        <w:ind w:left="-4536" w:firstLine="567"/>
      </w:pPr>
      <w:rPr>
        <w:rFonts w:ascii="Wingdings" w:hAnsi="Wingdings" w:hint="default"/>
      </w:rPr>
    </w:lvl>
  </w:abstractNum>
  <w:abstractNum w:abstractNumId="41" w15:restartNumberingAfterBreak="0">
    <w:nsid w:val="559D26E3"/>
    <w:multiLevelType w:val="hybridMultilevel"/>
    <w:tmpl w:val="EC2279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6D60F5B"/>
    <w:multiLevelType w:val="hybridMultilevel"/>
    <w:tmpl w:val="99386D8A"/>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43" w15:restartNumberingAfterBreak="0">
    <w:nsid w:val="56FF4A67"/>
    <w:multiLevelType w:val="hybridMultilevel"/>
    <w:tmpl w:val="1DF6DCDC"/>
    <w:lvl w:ilvl="0" w:tplc="E054AF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A89067B"/>
    <w:multiLevelType w:val="hybridMultilevel"/>
    <w:tmpl w:val="7772C95C"/>
    <w:lvl w:ilvl="0" w:tplc="8C68F8AC">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71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F4F366A"/>
    <w:multiLevelType w:val="singleLevel"/>
    <w:tmpl w:val="45203704"/>
    <w:lvl w:ilvl="0">
      <w:start w:val="1"/>
      <w:numFmt w:val="decimal"/>
      <w:pStyle w:val="Table"/>
      <w:lvlText w:val="B¶ng %1:"/>
      <w:lvlJc w:val="left"/>
      <w:pPr>
        <w:tabs>
          <w:tab w:val="num" w:pos="1080"/>
        </w:tabs>
        <w:ind w:left="0" w:firstLine="0"/>
      </w:pPr>
      <w:rPr>
        <w:rFonts w:ascii=".VnTime" w:hAnsi=".VnTime" w:hint="default"/>
        <w:sz w:val="24"/>
      </w:rPr>
    </w:lvl>
  </w:abstractNum>
  <w:abstractNum w:abstractNumId="46" w15:restartNumberingAfterBreak="0">
    <w:nsid w:val="666579A5"/>
    <w:multiLevelType w:val="hybridMultilevel"/>
    <w:tmpl w:val="243ECA12"/>
    <w:lvl w:ilvl="0" w:tplc="04090003">
      <w:start w:val="1"/>
      <w:numFmt w:val="bullet"/>
      <w:lvlText w:val="o"/>
      <w:lvlJc w:val="left"/>
      <w:pPr>
        <w:ind w:left="1713" w:hanging="360"/>
      </w:pPr>
      <w:rPr>
        <w:rFonts w:ascii="Courier New" w:hAnsi="Courier New" w:cs="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7" w15:restartNumberingAfterBreak="0">
    <w:nsid w:val="66F33CF3"/>
    <w:multiLevelType w:val="hybridMultilevel"/>
    <w:tmpl w:val="0A34B0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70B6E61"/>
    <w:multiLevelType w:val="multilevel"/>
    <w:tmpl w:val="BF4EB454"/>
    <w:lvl w:ilvl="0">
      <w:start w:val="1"/>
      <w:numFmt w:val="upperLetter"/>
      <w:pStyle w:val="01MCA"/>
      <w:suff w:val="space"/>
      <w:lvlText w:val="%1."/>
      <w:lvlJc w:val="left"/>
      <w:pPr>
        <w:ind w:left="0" w:firstLine="0"/>
      </w:pPr>
      <w:rPr>
        <w:rFonts w:ascii="Times New Roman Bold" w:hAnsi="Times New Roman Bold" w:hint="default"/>
        <w:b/>
        <w:i w:val="0"/>
        <w:sz w:val="28"/>
      </w:rPr>
    </w:lvl>
    <w:lvl w:ilvl="1">
      <w:start w:val="1"/>
      <w:numFmt w:val="upperRoman"/>
      <w:pStyle w:val="02MCI"/>
      <w:suff w:val="space"/>
      <w:lvlText w:val="%2."/>
      <w:lvlJc w:val="left"/>
      <w:pPr>
        <w:ind w:left="0" w:firstLine="0"/>
      </w:pPr>
      <w:rPr>
        <w:rFonts w:ascii="Times New Roman Bold" w:hAnsi="Times New Roman Bold" w:hint="default"/>
        <w:b/>
        <w:i w:val="0"/>
        <w:sz w:val="28"/>
      </w:rPr>
    </w:lvl>
    <w:lvl w:ilvl="2">
      <w:start w:val="1"/>
      <w:numFmt w:val="decimal"/>
      <w:pStyle w:val="03MC1"/>
      <w:suff w:val="space"/>
      <w:lvlText w:val="%3."/>
      <w:lvlJc w:val="left"/>
      <w:pPr>
        <w:ind w:left="180" w:firstLine="0"/>
      </w:pPr>
      <w:rPr>
        <w:rFonts w:ascii="Times New Roman Bold" w:hAnsi="Times New Roman Bold" w:hint="default"/>
        <w:b/>
        <w:i w:val="0"/>
        <w:sz w:val="26"/>
        <w:szCs w:val="26"/>
      </w:rPr>
    </w:lvl>
    <w:lvl w:ilvl="3">
      <w:start w:val="1"/>
      <w:numFmt w:val="decimal"/>
      <w:pStyle w:val="04MC11"/>
      <w:suff w:val="space"/>
      <w:lvlText w:val="%3.%4."/>
      <w:lvlJc w:val="left"/>
      <w:pPr>
        <w:ind w:left="4253" w:firstLine="0"/>
      </w:pPr>
      <w:rPr>
        <w:rFonts w:ascii="Times New Roman Bold" w:hAnsi="Times New Roman Bold" w:hint="default"/>
        <w:b/>
        <w:i w:val="0"/>
        <w:sz w:val="24"/>
        <w:szCs w:val="24"/>
      </w:rPr>
    </w:lvl>
    <w:lvl w:ilvl="4">
      <w:start w:val="1"/>
      <w:numFmt w:val="decimal"/>
      <w:lvlText w:val="%3.%4.%5."/>
      <w:lvlJc w:val="left"/>
      <w:pPr>
        <w:ind w:left="0" w:firstLine="0"/>
      </w:pPr>
      <w:rPr>
        <w:rFonts w:ascii="Times New Roman Bold" w:hAnsi="Times New Roman Bold" w:hint="default"/>
        <w:b/>
        <w:i w:val="0"/>
        <w:sz w:val="24"/>
        <w:szCs w:val="24"/>
      </w:rPr>
    </w:lvl>
    <w:lvl w:ilvl="5">
      <w:start w:val="1"/>
      <w:numFmt w:val="decimal"/>
      <w:pStyle w:val="06MC1111"/>
      <w:suff w:val="space"/>
      <w:lvlText w:val="%3.%4.%5.%6."/>
      <w:lvlJc w:val="left"/>
      <w:pPr>
        <w:ind w:left="0" w:firstLine="0"/>
      </w:pPr>
      <w:rPr>
        <w:rFonts w:ascii="Times New Roman Bold" w:hAnsi="Times New Roman Bold" w:hint="default"/>
        <w:b/>
        <w:i w:val="0"/>
        <w:sz w:val="28"/>
      </w:rPr>
    </w:lvl>
    <w:lvl w:ilvl="6">
      <w:start w:val="1"/>
      <w:numFmt w:val="decimal"/>
      <w:pStyle w:val="07MC11111"/>
      <w:lvlText w:val="%3.%4.%5.%6.%7"/>
      <w:lvlJc w:val="left"/>
      <w:pPr>
        <w:ind w:left="0" w:firstLine="0"/>
      </w:pPr>
      <w:rPr>
        <w:rFonts w:ascii="Times New Roman" w:hAnsi="Times New Roman" w:hint="default"/>
        <w:sz w:val="28"/>
      </w:rPr>
    </w:lvl>
    <w:lvl w:ilvl="7">
      <w:start w:val="1"/>
      <w:numFmt w:val="decimal"/>
      <w:pStyle w:val="08MC111111"/>
      <w:suff w:val="space"/>
      <w:lvlText w:val="%3.%4.%5.%6.%7.%8"/>
      <w:lvlJc w:val="left"/>
      <w:pPr>
        <w:ind w:left="0" w:firstLine="0"/>
      </w:pPr>
      <w:rPr>
        <w:rFonts w:ascii="Times New Roman Bold" w:hAnsi="Times New Roman Bold" w:hint="default"/>
        <w:b/>
        <w:i/>
        <w:sz w:val="28"/>
      </w:rPr>
    </w:lvl>
    <w:lvl w:ilvl="8">
      <w:start w:val="1"/>
      <w:numFmt w:val="none"/>
      <w:suff w:val="space"/>
      <w:lvlText w:val=""/>
      <w:lvlJc w:val="left"/>
      <w:pPr>
        <w:ind w:left="0" w:firstLine="0"/>
      </w:pPr>
      <w:rPr>
        <w:rFonts w:hint="default"/>
        <w:color w:val="auto"/>
        <w:sz w:val="28"/>
      </w:rPr>
    </w:lvl>
  </w:abstractNum>
  <w:abstractNum w:abstractNumId="49" w15:restartNumberingAfterBreak="0">
    <w:nsid w:val="6ABE4DCE"/>
    <w:multiLevelType w:val="hybridMultilevel"/>
    <w:tmpl w:val="5F269B82"/>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AEE0488"/>
    <w:multiLevelType w:val="hybridMultilevel"/>
    <w:tmpl w:val="EF02C4B4"/>
    <w:lvl w:ilvl="0" w:tplc="EFE2333A">
      <w:start w:val="4"/>
      <w:numFmt w:val="bullet"/>
      <w:pStyle w:val="NormalIndent1"/>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720"/>
        </w:tabs>
        <w:ind w:left="720" w:hanging="360"/>
      </w:pPr>
      <w:rPr>
        <w:rFonts w:ascii="Courier New" w:hAnsi="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51" w15:restartNumberingAfterBreak="0">
    <w:nsid w:val="6F8877A7"/>
    <w:multiLevelType w:val="multilevel"/>
    <w:tmpl w:val="D74069F8"/>
    <w:styleLink w:val="GDTNumber1"/>
    <w:lvl w:ilvl="0">
      <w:start w:val="1"/>
      <w:numFmt w:val="upperRoman"/>
      <w:pStyle w:val="GDTHeadingmuc1"/>
      <w:lvlText w:val="%1."/>
      <w:lvlJc w:val="left"/>
      <w:pPr>
        <w:tabs>
          <w:tab w:val="num" w:pos="340"/>
        </w:tabs>
        <w:ind w:left="0" w:firstLine="0"/>
      </w:pPr>
      <w:rPr>
        <w:rFonts w:ascii="Times New Roman" w:hAnsi="Times New Roman" w:hint="default"/>
        <w:sz w:val="28"/>
      </w:rPr>
    </w:lvl>
    <w:lvl w:ilvl="1">
      <w:start w:val="1"/>
      <w:numFmt w:val="decimal"/>
      <w:pStyle w:val="GDTheadingmuc2"/>
      <w:lvlText w:val="%1.%2."/>
      <w:lvlJc w:val="left"/>
      <w:pPr>
        <w:tabs>
          <w:tab w:val="num" w:pos="680"/>
        </w:tabs>
        <w:ind w:left="0" w:firstLine="0"/>
      </w:pPr>
      <w:rPr>
        <w:rFonts w:hint="default"/>
      </w:rPr>
    </w:lvl>
    <w:lvl w:ilvl="2">
      <w:start w:val="1"/>
      <w:numFmt w:val="decimal"/>
      <w:pStyle w:val="GDTHeadingmuc3"/>
      <w:lvlText w:val="%1.%2.%3."/>
      <w:lvlJc w:val="left"/>
      <w:pPr>
        <w:tabs>
          <w:tab w:val="num" w:pos="1301"/>
        </w:tabs>
        <w:ind w:left="450" w:firstLine="0"/>
      </w:pPr>
      <w:rPr>
        <w:rFonts w:hint="default"/>
      </w:rPr>
    </w:lvl>
    <w:lvl w:ilvl="3">
      <w:start w:val="1"/>
      <w:numFmt w:val="decimal"/>
      <w:lvlText w:val="(%4)"/>
      <w:lvlJc w:val="left"/>
      <w:pPr>
        <w:ind w:left="1071" w:firstLine="0"/>
      </w:pPr>
      <w:rPr>
        <w:rFonts w:hint="default"/>
      </w:rPr>
    </w:lvl>
    <w:lvl w:ilvl="4">
      <w:start w:val="1"/>
      <w:numFmt w:val="lowerLetter"/>
      <w:lvlText w:val="(%5)"/>
      <w:lvlJc w:val="left"/>
      <w:pPr>
        <w:ind w:left="1428" w:firstLine="0"/>
      </w:pPr>
      <w:rPr>
        <w:rFonts w:hint="default"/>
      </w:rPr>
    </w:lvl>
    <w:lvl w:ilvl="5">
      <w:start w:val="1"/>
      <w:numFmt w:val="lowerRoman"/>
      <w:lvlText w:val="(%6)"/>
      <w:lvlJc w:val="left"/>
      <w:pPr>
        <w:ind w:left="1785" w:firstLine="0"/>
      </w:pPr>
      <w:rPr>
        <w:rFonts w:hint="default"/>
      </w:rPr>
    </w:lvl>
    <w:lvl w:ilvl="6">
      <w:start w:val="1"/>
      <w:numFmt w:val="decimal"/>
      <w:lvlText w:val="%7."/>
      <w:lvlJc w:val="left"/>
      <w:pPr>
        <w:ind w:left="2142" w:firstLine="0"/>
      </w:pPr>
      <w:rPr>
        <w:rFonts w:hint="default"/>
      </w:rPr>
    </w:lvl>
    <w:lvl w:ilvl="7">
      <w:start w:val="1"/>
      <w:numFmt w:val="lowerLetter"/>
      <w:lvlText w:val="%8."/>
      <w:lvlJc w:val="left"/>
      <w:pPr>
        <w:ind w:left="2499" w:firstLine="0"/>
      </w:pPr>
      <w:rPr>
        <w:rFonts w:hint="default"/>
      </w:rPr>
    </w:lvl>
    <w:lvl w:ilvl="8">
      <w:start w:val="1"/>
      <w:numFmt w:val="lowerRoman"/>
      <w:lvlText w:val="%9."/>
      <w:lvlJc w:val="left"/>
      <w:pPr>
        <w:ind w:left="2856" w:firstLine="0"/>
      </w:pPr>
      <w:rPr>
        <w:rFonts w:hint="default"/>
      </w:rPr>
    </w:lvl>
  </w:abstractNum>
  <w:abstractNum w:abstractNumId="52" w15:restartNumberingAfterBreak="0">
    <w:nsid w:val="705D7EE3"/>
    <w:multiLevelType w:val="hybridMultilevel"/>
    <w:tmpl w:val="3B56A6C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71BB7563"/>
    <w:multiLevelType w:val="singleLevel"/>
    <w:tmpl w:val="AC56002E"/>
    <w:lvl w:ilvl="0">
      <w:start w:val="1"/>
      <w:numFmt w:val="decimal"/>
      <w:pStyle w:val="TableTitle"/>
      <w:lvlText w:val="Bảng %1:"/>
      <w:lvlJc w:val="left"/>
      <w:pPr>
        <w:tabs>
          <w:tab w:val="num" w:pos="1080"/>
        </w:tabs>
        <w:ind w:left="0" w:firstLine="0"/>
      </w:pPr>
      <w:rPr>
        <w:rFonts w:hint="default"/>
      </w:rPr>
    </w:lvl>
  </w:abstractNum>
  <w:abstractNum w:abstractNumId="54" w15:restartNumberingAfterBreak="0">
    <w:nsid w:val="75E10328"/>
    <w:multiLevelType w:val="hybridMultilevel"/>
    <w:tmpl w:val="63B6DAE4"/>
    <w:lvl w:ilvl="0" w:tplc="04090003">
      <w:start w:val="1"/>
      <w:numFmt w:val="bullet"/>
      <w:lvlText w:val="o"/>
      <w:lvlJc w:val="left"/>
      <w:pPr>
        <w:ind w:left="1713" w:hanging="360"/>
      </w:pPr>
      <w:rPr>
        <w:rFonts w:ascii="Courier New" w:hAnsi="Courier New" w:cs="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5" w15:restartNumberingAfterBreak="0">
    <w:nsid w:val="77CA569B"/>
    <w:multiLevelType w:val="hybridMultilevel"/>
    <w:tmpl w:val="76CE57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A9040DA"/>
    <w:multiLevelType w:val="hybridMultilevel"/>
    <w:tmpl w:val="EFF88DC4"/>
    <w:lvl w:ilvl="0" w:tplc="ADE6EF00">
      <w:start w:val="1"/>
      <w:numFmt w:val="bullet"/>
      <w:pStyle w:val="emrule1"/>
      <w:lvlText w:val=""/>
      <w:lvlJc w:val="left"/>
      <w:pPr>
        <w:tabs>
          <w:tab w:val="num" w:pos="1211"/>
        </w:tabs>
        <w:ind w:left="1191" w:hanging="340"/>
      </w:pPr>
      <w:rPr>
        <w:rFonts w:ascii="Symbol" w:hAnsi="Symbol" w:hint="default"/>
      </w:rPr>
    </w:lvl>
    <w:lvl w:ilvl="1" w:tplc="5C82712E">
      <w:start w:val="1"/>
      <w:numFmt w:val="decimal"/>
      <w:lvlText w:val="%2."/>
      <w:lvlJc w:val="left"/>
      <w:pPr>
        <w:tabs>
          <w:tab w:val="num" w:pos="2007"/>
        </w:tabs>
        <w:ind w:left="2007" w:hanging="360"/>
      </w:pPr>
    </w:lvl>
    <w:lvl w:ilvl="2" w:tplc="9156F6C4" w:tentative="1">
      <w:start w:val="1"/>
      <w:numFmt w:val="bullet"/>
      <w:lvlText w:val=""/>
      <w:lvlJc w:val="left"/>
      <w:pPr>
        <w:tabs>
          <w:tab w:val="num" w:pos="2727"/>
        </w:tabs>
        <w:ind w:left="2727" w:hanging="360"/>
      </w:pPr>
      <w:rPr>
        <w:rFonts w:ascii="Wingdings" w:hAnsi="Wingdings" w:hint="default"/>
      </w:rPr>
    </w:lvl>
    <w:lvl w:ilvl="3" w:tplc="7054E2C0" w:tentative="1">
      <w:start w:val="1"/>
      <w:numFmt w:val="bullet"/>
      <w:lvlText w:val=""/>
      <w:lvlJc w:val="left"/>
      <w:pPr>
        <w:tabs>
          <w:tab w:val="num" w:pos="3447"/>
        </w:tabs>
        <w:ind w:left="3447" w:hanging="360"/>
      </w:pPr>
      <w:rPr>
        <w:rFonts w:ascii="Symbol" w:hAnsi="Symbol" w:hint="default"/>
      </w:rPr>
    </w:lvl>
    <w:lvl w:ilvl="4" w:tplc="69427C6E" w:tentative="1">
      <w:start w:val="1"/>
      <w:numFmt w:val="bullet"/>
      <w:lvlText w:val="o"/>
      <w:lvlJc w:val="left"/>
      <w:pPr>
        <w:tabs>
          <w:tab w:val="num" w:pos="4167"/>
        </w:tabs>
        <w:ind w:left="4167" w:hanging="360"/>
      </w:pPr>
      <w:rPr>
        <w:rFonts w:ascii="Courier New" w:hAnsi="Courier New" w:hint="default"/>
      </w:rPr>
    </w:lvl>
    <w:lvl w:ilvl="5" w:tplc="14E26522" w:tentative="1">
      <w:start w:val="1"/>
      <w:numFmt w:val="bullet"/>
      <w:lvlText w:val=""/>
      <w:lvlJc w:val="left"/>
      <w:pPr>
        <w:tabs>
          <w:tab w:val="num" w:pos="4887"/>
        </w:tabs>
        <w:ind w:left="4887" w:hanging="360"/>
      </w:pPr>
      <w:rPr>
        <w:rFonts w:ascii="Wingdings" w:hAnsi="Wingdings" w:hint="default"/>
      </w:rPr>
    </w:lvl>
    <w:lvl w:ilvl="6" w:tplc="3600EFFC" w:tentative="1">
      <w:start w:val="1"/>
      <w:numFmt w:val="bullet"/>
      <w:lvlText w:val=""/>
      <w:lvlJc w:val="left"/>
      <w:pPr>
        <w:tabs>
          <w:tab w:val="num" w:pos="5607"/>
        </w:tabs>
        <w:ind w:left="5607" w:hanging="360"/>
      </w:pPr>
      <w:rPr>
        <w:rFonts w:ascii="Symbol" w:hAnsi="Symbol" w:hint="default"/>
      </w:rPr>
    </w:lvl>
    <w:lvl w:ilvl="7" w:tplc="2992317A" w:tentative="1">
      <w:start w:val="1"/>
      <w:numFmt w:val="bullet"/>
      <w:lvlText w:val="o"/>
      <w:lvlJc w:val="left"/>
      <w:pPr>
        <w:tabs>
          <w:tab w:val="num" w:pos="6327"/>
        </w:tabs>
        <w:ind w:left="6327" w:hanging="360"/>
      </w:pPr>
      <w:rPr>
        <w:rFonts w:ascii="Courier New" w:hAnsi="Courier New" w:hint="default"/>
      </w:rPr>
    </w:lvl>
    <w:lvl w:ilvl="8" w:tplc="626AEA44" w:tentative="1">
      <w:start w:val="1"/>
      <w:numFmt w:val="bullet"/>
      <w:lvlText w:val=""/>
      <w:lvlJc w:val="left"/>
      <w:pPr>
        <w:tabs>
          <w:tab w:val="num" w:pos="7047"/>
        </w:tabs>
        <w:ind w:left="7047" w:hanging="360"/>
      </w:pPr>
      <w:rPr>
        <w:rFonts w:ascii="Wingdings" w:hAnsi="Wingdings" w:hint="default"/>
      </w:rPr>
    </w:lvl>
  </w:abstractNum>
  <w:abstractNum w:abstractNumId="57" w15:restartNumberingAfterBreak="0">
    <w:nsid w:val="7E7A6F07"/>
    <w:multiLevelType w:val="hybridMultilevel"/>
    <w:tmpl w:val="C5AAA512"/>
    <w:lvl w:ilvl="0" w:tplc="FFFFFFFF">
      <w:start w:val="1"/>
      <w:numFmt w:val="decimal"/>
      <w:lvlText w:val="%1"/>
      <w:lvlJc w:val="right"/>
      <w:pPr>
        <w:ind w:left="786" w:hanging="360"/>
      </w:pPr>
      <w:rPr>
        <w:rFonts w:hint="default"/>
        <w:b w:val="0"/>
        <w:bCs/>
      </w:rPr>
    </w:lvl>
    <w:lvl w:ilvl="1" w:tplc="FFFFFFFF" w:tentative="1">
      <w:start w:val="1"/>
      <w:numFmt w:val="lowerLetter"/>
      <w:lvlText w:val="%2."/>
      <w:lvlJc w:val="left"/>
      <w:pPr>
        <w:ind w:left="1403" w:hanging="360"/>
      </w:pPr>
    </w:lvl>
    <w:lvl w:ilvl="2" w:tplc="FFFFFFFF" w:tentative="1">
      <w:start w:val="1"/>
      <w:numFmt w:val="lowerRoman"/>
      <w:lvlText w:val="%3."/>
      <w:lvlJc w:val="right"/>
      <w:pPr>
        <w:ind w:left="2123" w:hanging="180"/>
      </w:pPr>
    </w:lvl>
    <w:lvl w:ilvl="3" w:tplc="FFFFFFFF" w:tentative="1">
      <w:start w:val="1"/>
      <w:numFmt w:val="decimal"/>
      <w:lvlText w:val="%4."/>
      <w:lvlJc w:val="left"/>
      <w:pPr>
        <w:ind w:left="2843" w:hanging="360"/>
      </w:pPr>
    </w:lvl>
    <w:lvl w:ilvl="4" w:tplc="FFFFFFFF" w:tentative="1">
      <w:start w:val="1"/>
      <w:numFmt w:val="lowerLetter"/>
      <w:lvlText w:val="%5."/>
      <w:lvlJc w:val="left"/>
      <w:pPr>
        <w:ind w:left="3563" w:hanging="360"/>
      </w:pPr>
    </w:lvl>
    <w:lvl w:ilvl="5" w:tplc="FFFFFFFF" w:tentative="1">
      <w:start w:val="1"/>
      <w:numFmt w:val="lowerRoman"/>
      <w:lvlText w:val="%6."/>
      <w:lvlJc w:val="right"/>
      <w:pPr>
        <w:ind w:left="4283" w:hanging="180"/>
      </w:pPr>
    </w:lvl>
    <w:lvl w:ilvl="6" w:tplc="FFFFFFFF" w:tentative="1">
      <w:start w:val="1"/>
      <w:numFmt w:val="decimal"/>
      <w:lvlText w:val="%7."/>
      <w:lvlJc w:val="left"/>
      <w:pPr>
        <w:ind w:left="5003" w:hanging="360"/>
      </w:pPr>
    </w:lvl>
    <w:lvl w:ilvl="7" w:tplc="FFFFFFFF" w:tentative="1">
      <w:start w:val="1"/>
      <w:numFmt w:val="lowerLetter"/>
      <w:lvlText w:val="%8."/>
      <w:lvlJc w:val="left"/>
      <w:pPr>
        <w:ind w:left="5723" w:hanging="360"/>
      </w:pPr>
    </w:lvl>
    <w:lvl w:ilvl="8" w:tplc="FFFFFFFF" w:tentative="1">
      <w:start w:val="1"/>
      <w:numFmt w:val="lowerRoman"/>
      <w:lvlText w:val="%9."/>
      <w:lvlJc w:val="right"/>
      <w:pPr>
        <w:ind w:left="6443" w:hanging="180"/>
      </w:pPr>
    </w:lvl>
  </w:abstractNum>
  <w:num w:numId="1" w16cid:durableId="1561095347">
    <w:abstractNumId w:val="29"/>
  </w:num>
  <w:num w:numId="2" w16cid:durableId="477651950">
    <w:abstractNumId w:val="2"/>
  </w:num>
  <w:num w:numId="3" w16cid:durableId="1418214102">
    <w:abstractNumId w:val="1"/>
  </w:num>
  <w:num w:numId="4" w16cid:durableId="2122719249">
    <w:abstractNumId w:val="0"/>
  </w:num>
  <w:num w:numId="5" w16cid:durableId="986205547">
    <w:abstractNumId w:val="3"/>
  </w:num>
  <w:num w:numId="6" w16cid:durableId="191767315">
    <w:abstractNumId w:val="19"/>
  </w:num>
  <w:num w:numId="7" w16cid:durableId="425617109">
    <w:abstractNumId w:val="29"/>
  </w:num>
  <w:num w:numId="8" w16cid:durableId="1950359136">
    <w:abstractNumId w:val="5"/>
  </w:num>
  <w:num w:numId="9" w16cid:durableId="818108145">
    <w:abstractNumId w:val="32"/>
  </w:num>
  <w:num w:numId="10" w16cid:durableId="952516039">
    <w:abstractNumId w:val="56"/>
  </w:num>
  <w:num w:numId="11" w16cid:durableId="802189258">
    <w:abstractNumId w:val="36"/>
  </w:num>
  <w:num w:numId="12" w16cid:durableId="952859945">
    <w:abstractNumId w:val="48"/>
  </w:num>
  <w:num w:numId="13" w16cid:durableId="69667590">
    <w:abstractNumId w:val="40"/>
  </w:num>
  <w:num w:numId="14" w16cid:durableId="2026132830">
    <w:abstractNumId w:val="50"/>
  </w:num>
  <w:num w:numId="15" w16cid:durableId="556815510">
    <w:abstractNumId w:val="33"/>
  </w:num>
  <w:num w:numId="16" w16cid:durableId="1799257246">
    <w:abstractNumId w:val="45"/>
  </w:num>
  <w:num w:numId="17" w16cid:durableId="164328678">
    <w:abstractNumId w:val="53"/>
  </w:num>
  <w:num w:numId="18" w16cid:durableId="1543447174">
    <w:abstractNumId w:val="14"/>
  </w:num>
  <w:num w:numId="19" w16cid:durableId="1397975602">
    <w:abstractNumId w:val="26"/>
  </w:num>
  <w:num w:numId="20" w16cid:durableId="408161400">
    <w:abstractNumId w:val="37"/>
  </w:num>
  <w:num w:numId="21" w16cid:durableId="1058745660">
    <w:abstractNumId w:val="21"/>
  </w:num>
  <w:num w:numId="22" w16cid:durableId="677001435">
    <w:abstractNumId w:val="24"/>
  </w:num>
  <w:num w:numId="23" w16cid:durableId="313994196">
    <w:abstractNumId w:val="4"/>
  </w:num>
  <w:num w:numId="24" w16cid:durableId="2137288948">
    <w:abstractNumId w:val="51"/>
  </w:num>
  <w:num w:numId="25" w16cid:durableId="1489591803">
    <w:abstractNumId w:val="16"/>
    <w:lvlOverride w:ilvl="0">
      <w:lvl w:ilvl="0">
        <w:start w:val="1"/>
        <w:numFmt w:val="upperRoman"/>
        <w:pStyle w:val="GDTHeadingmuc1"/>
        <w:lvlText w:val="%1."/>
        <w:lvlJc w:val="left"/>
        <w:pPr>
          <w:tabs>
            <w:tab w:val="num" w:pos="340"/>
          </w:tabs>
          <w:ind w:left="0" w:firstLine="0"/>
        </w:pPr>
        <w:rPr>
          <w:rFonts w:ascii="Times New Roman" w:hAnsi="Times New Roman" w:hint="default"/>
          <w:sz w:val="28"/>
        </w:rPr>
      </w:lvl>
    </w:lvlOverride>
    <w:lvlOverride w:ilvl="1">
      <w:lvl w:ilvl="1">
        <w:start w:val="1"/>
        <w:numFmt w:val="decimal"/>
        <w:pStyle w:val="GDTheadingmuc2"/>
        <w:lvlText w:val="%1.%2."/>
        <w:lvlJc w:val="left"/>
        <w:pPr>
          <w:tabs>
            <w:tab w:val="num" w:pos="680"/>
          </w:tabs>
          <w:ind w:left="0" w:firstLine="0"/>
        </w:pPr>
        <w:rPr>
          <w:rFonts w:hint="default"/>
        </w:rPr>
      </w:lvl>
    </w:lvlOverride>
    <w:lvlOverride w:ilvl="2">
      <w:lvl w:ilvl="2">
        <w:start w:val="1"/>
        <w:numFmt w:val="decimal"/>
        <w:pStyle w:val="GDTHeadingmuc3"/>
        <w:lvlText w:val="%1.%2.%3."/>
        <w:lvlJc w:val="left"/>
        <w:pPr>
          <w:tabs>
            <w:tab w:val="num" w:pos="1301"/>
          </w:tabs>
          <w:ind w:left="450" w:firstLine="0"/>
        </w:pPr>
        <w:rPr>
          <w:rFonts w:hint="default"/>
        </w:rPr>
      </w:lvl>
    </w:lvlOverride>
    <w:lvlOverride w:ilvl="3">
      <w:lvl w:ilvl="3">
        <w:start w:val="1"/>
        <w:numFmt w:val="decimal"/>
        <w:lvlText w:val="(%4)"/>
        <w:lvlJc w:val="left"/>
        <w:pPr>
          <w:ind w:left="1071" w:firstLine="0"/>
        </w:pPr>
        <w:rPr>
          <w:rFonts w:hint="default"/>
        </w:rPr>
      </w:lvl>
    </w:lvlOverride>
    <w:lvlOverride w:ilvl="4">
      <w:lvl w:ilvl="4">
        <w:start w:val="1"/>
        <w:numFmt w:val="lowerLetter"/>
        <w:lvlText w:val="(%5)"/>
        <w:lvlJc w:val="left"/>
        <w:pPr>
          <w:ind w:left="1428" w:firstLine="0"/>
        </w:pPr>
        <w:rPr>
          <w:rFonts w:hint="default"/>
        </w:rPr>
      </w:lvl>
    </w:lvlOverride>
    <w:lvlOverride w:ilvl="5">
      <w:lvl w:ilvl="5">
        <w:start w:val="1"/>
        <w:numFmt w:val="lowerRoman"/>
        <w:lvlText w:val="(%6)"/>
        <w:lvlJc w:val="left"/>
        <w:pPr>
          <w:ind w:left="1785" w:firstLine="0"/>
        </w:pPr>
        <w:rPr>
          <w:rFonts w:hint="default"/>
        </w:rPr>
      </w:lvl>
    </w:lvlOverride>
    <w:lvlOverride w:ilvl="6">
      <w:lvl w:ilvl="6">
        <w:start w:val="1"/>
        <w:numFmt w:val="decimal"/>
        <w:lvlText w:val="%7."/>
        <w:lvlJc w:val="left"/>
        <w:pPr>
          <w:ind w:left="2142" w:firstLine="0"/>
        </w:pPr>
        <w:rPr>
          <w:rFonts w:hint="default"/>
        </w:rPr>
      </w:lvl>
    </w:lvlOverride>
    <w:lvlOverride w:ilvl="7">
      <w:lvl w:ilvl="7">
        <w:start w:val="1"/>
        <w:numFmt w:val="lowerLetter"/>
        <w:lvlText w:val="%8."/>
        <w:lvlJc w:val="left"/>
        <w:pPr>
          <w:ind w:left="2499" w:firstLine="0"/>
        </w:pPr>
        <w:rPr>
          <w:rFonts w:hint="default"/>
        </w:rPr>
      </w:lvl>
    </w:lvlOverride>
    <w:lvlOverride w:ilvl="8">
      <w:lvl w:ilvl="8">
        <w:start w:val="1"/>
        <w:numFmt w:val="lowerRoman"/>
        <w:lvlText w:val="%9."/>
        <w:lvlJc w:val="left"/>
        <w:pPr>
          <w:ind w:left="2856" w:firstLine="0"/>
        </w:pPr>
        <w:rPr>
          <w:rFonts w:hint="default"/>
        </w:rPr>
      </w:lvl>
    </w:lvlOverride>
  </w:num>
  <w:num w:numId="26" w16cid:durableId="1565290522">
    <w:abstractNumId w:val="25"/>
  </w:num>
  <w:num w:numId="27" w16cid:durableId="1591498706">
    <w:abstractNumId w:val="28"/>
  </w:num>
  <w:num w:numId="28" w16cid:durableId="187833626">
    <w:abstractNumId w:val="41"/>
  </w:num>
  <w:num w:numId="29" w16cid:durableId="2047827584">
    <w:abstractNumId w:val="12"/>
  </w:num>
  <w:num w:numId="30" w16cid:durableId="1325821755">
    <w:abstractNumId w:val="35"/>
  </w:num>
  <w:num w:numId="31" w16cid:durableId="1601450428">
    <w:abstractNumId w:val="17"/>
  </w:num>
  <w:num w:numId="32" w16cid:durableId="738871248">
    <w:abstractNumId w:val="8"/>
  </w:num>
  <w:num w:numId="33" w16cid:durableId="1129979239">
    <w:abstractNumId w:val="38"/>
  </w:num>
  <w:num w:numId="34" w16cid:durableId="546526590">
    <w:abstractNumId w:val="18"/>
  </w:num>
  <w:num w:numId="35" w16cid:durableId="1893688403">
    <w:abstractNumId w:val="47"/>
  </w:num>
  <w:num w:numId="36" w16cid:durableId="1784684715">
    <w:abstractNumId w:val="23"/>
  </w:num>
  <w:num w:numId="37" w16cid:durableId="811486306">
    <w:abstractNumId w:val="7"/>
  </w:num>
  <w:num w:numId="38" w16cid:durableId="988830571">
    <w:abstractNumId w:val="43"/>
  </w:num>
  <w:num w:numId="39" w16cid:durableId="1058942427">
    <w:abstractNumId w:val="44"/>
  </w:num>
  <w:num w:numId="40" w16cid:durableId="1381512072">
    <w:abstractNumId w:val="9"/>
  </w:num>
  <w:num w:numId="41" w16cid:durableId="1770737034">
    <w:abstractNumId w:val="13"/>
  </w:num>
  <w:num w:numId="42" w16cid:durableId="2073692639">
    <w:abstractNumId w:val="57"/>
  </w:num>
  <w:num w:numId="43" w16cid:durableId="1151824508">
    <w:abstractNumId w:val="49"/>
  </w:num>
  <w:num w:numId="44" w16cid:durableId="664666829">
    <w:abstractNumId w:val="22"/>
  </w:num>
  <w:num w:numId="45" w16cid:durableId="1937522185">
    <w:abstractNumId w:val="6"/>
  </w:num>
  <w:num w:numId="46" w16cid:durableId="205684119">
    <w:abstractNumId w:val="34"/>
  </w:num>
  <w:num w:numId="47" w16cid:durableId="1682121455">
    <w:abstractNumId w:val="20"/>
  </w:num>
  <w:num w:numId="48" w16cid:durableId="272515649">
    <w:abstractNumId w:val="39"/>
  </w:num>
  <w:num w:numId="49" w16cid:durableId="987442235">
    <w:abstractNumId w:val="31"/>
  </w:num>
  <w:num w:numId="50" w16cid:durableId="2146577393">
    <w:abstractNumId w:val="54"/>
  </w:num>
  <w:num w:numId="51" w16cid:durableId="1734504050">
    <w:abstractNumId w:val="10"/>
  </w:num>
  <w:num w:numId="52" w16cid:durableId="2059937991">
    <w:abstractNumId w:val="52"/>
  </w:num>
  <w:num w:numId="53" w16cid:durableId="103118397">
    <w:abstractNumId w:val="15"/>
  </w:num>
  <w:num w:numId="54" w16cid:durableId="1865898434">
    <w:abstractNumId w:val="30"/>
  </w:num>
  <w:num w:numId="55" w16cid:durableId="180516391">
    <w:abstractNumId w:val="42"/>
  </w:num>
  <w:num w:numId="56" w16cid:durableId="410808980">
    <w:abstractNumId w:val="46"/>
  </w:num>
  <w:num w:numId="57" w16cid:durableId="1241213025">
    <w:abstractNumId w:val="11"/>
  </w:num>
  <w:num w:numId="58" w16cid:durableId="1882939828">
    <w:abstractNumId w:val="29"/>
  </w:num>
  <w:num w:numId="59" w16cid:durableId="1582375206">
    <w:abstractNumId w:val="29"/>
  </w:num>
  <w:num w:numId="60" w16cid:durableId="1328747983">
    <w:abstractNumId w:val="55"/>
  </w:num>
  <w:num w:numId="61" w16cid:durableId="1564825808">
    <w:abstractNumId w:val="29"/>
  </w:num>
  <w:num w:numId="62" w16cid:durableId="4670439">
    <w:abstractNumId w:val="27"/>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guyen Duc Anh">
    <w15:presenceInfo w15:providerId="Windows Live" w15:userId="33b7792daad5068d"/>
  </w15:person>
  <w15:person w15:author="Nguyễn Hưng">
    <w15:presenceInfo w15:providerId="None" w15:userId="Nguyễn Hưng"/>
  </w15:person>
  <w15:person w15:author="Nguyen Thi Thanh Minh - 1050">
    <w15:presenceInfo w15:providerId="AD" w15:userId="S-1-5-21-2950815953-1624294370-2448172613-64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99"/>
  <w:bordersDoNotSurroundHeader/>
  <w:bordersDoNotSurroundFooter/>
  <w:hideSpellingErrors/>
  <w:hideGrammaticalErrors/>
  <w:stylePaneSortMethod w:val="0000"/>
  <w:trackRevisions/>
  <w:documentProtection w:edit="trackedChanges" w:enforcement="0"/>
  <w:defaultTabStop w:val="35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41A3"/>
    <w:rsid w:val="000000D4"/>
    <w:rsid w:val="000000D5"/>
    <w:rsid w:val="000008CD"/>
    <w:rsid w:val="00000B00"/>
    <w:rsid w:val="00000B7E"/>
    <w:rsid w:val="00000BDE"/>
    <w:rsid w:val="00000E2E"/>
    <w:rsid w:val="00001202"/>
    <w:rsid w:val="00002283"/>
    <w:rsid w:val="00002552"/>
    <w:rsid w:val="00002A1C"/>
    <w:rsid w:val="00003A46"/>
    <w:rsid w:val="00003B0C"/>
    <w:rsid w:val="00003DDA"/>
    <w:rsid w:val="0000433A"/>
    <w:rsid w:val="00004349"/>
    <w:rsid w:val="000049CF"/>
    <w:rsid w:val="00004D82"/>
    <w:rsid w:val="000051D8"/>
    <w:rsid w:val="00005C14"/>
    <w:rsid w:val="00006303"/>
    <w:rsid w:val="00006557"/>
    <w:rsid w:val="0000685E"/>
    <w:rsid w:val="000069F9"/>
    <w:rsid w:val="00006FD1"/>
    <w:rsid w:val="0000774F"/>
    <w:rsid w:val="00010A15"/>
    <w:rsid w:val="000117E4"/>
    <w:rsid w:val="0001190A"/>
    <w:rsid w:val="00011D31"/>
    <w:rsid w:val="00011DF2"/>
    <w:rsid w:val="00011EF1"/>
    <w:rsid w:val="0001233C"/>
    <w:rsid w:val="00012394"/>
    <w:rsid w:val="00012460"/>
    <w:rsid w:val="000126C3"/>
    <w:rsid w:val="00012EE2"/>
    <w:rsid w:val="0001358B"/>
    <w:rsid w:val="000137E3"/>
    <w:rsid w:val="00013FBB"/>
    <w:rsid w:val="000142C2"/>
    <w:rsid w:val="00014F0B"/>
    <w:rsid w:val="00015C39"/>
    <w:rsid w:val="00015FBB"/>
    <w:rsid w:val="000162C7"/>
    <w:rsid w:val="000162DC"/>
    <w:rsid w:val="0001677E"/>
    <w:rsid w:val="00020233"/>
    <w:rsid w:val="000205CD"/>
    <w:rsid w:val="000208AA"/>
    <w:rsid w:val="00020A45"/>
    <w:rsid w:val="00020FB9"/>
    <w:rsid w:val="000210D3"/>
    <w:rsid w:val="00021366"/>
    <w:rsid w:val="00021949"/>
    <w:rsid w:val="00021B57"/>
    <w:rsid w:val="00021DDD"/>
    <w:rsid w:val="00022253"/>
    <w:rsid w:val="00022260"/>
    <w:rsid w:val="000239AD"/>
    <w:rsid w:val="000245A6"/>
    <w:rsid w:val="00024C8A"/>
    <w:rsid w:val="00024D73"/>
    <w:rsid w:val="00024FFB"/>
    <w:rsid w:val="00025622"/>
    <w:rsid w:val="00026972"/>
    <w:rsid w:val="00026C62"/>
    <w:rsid w:val="00027844"/>
    <w:rsid w:val="000303E2"/>
    <w:rsid w:val="000306F9"/>
    <w:rsid w:val="00030A75"/>
    <w:rsid w:val="00031F2C"/>
    <w:rsid w:val="000325B7"/>
    <w:rsid w:val="00032E4B"/>
    <w:rsid w:val="00032E80"/>
    <w:rsid w:val="000331D4"/>
    <w:rsid w:val="0003324C"/>
    <w:rsid w:val="0003327F"/>
    <w:rsid w:val="00033448"/>
    <w:rsid w:val="00033C8F"/>
    <w:rsid w:val="00033D7F"/>
    <w:rsid w:val="00033EAC"/>
    <w:rsid w:val="00034790"/>
    <w:rsid w:val="0003494F"/>
    <w:rsid w:val="00034E98"/>
    <w:rsid w:val="00035531"/>
    <w:rsid w:val="00035850"/>
    <w:rsid w:val="0003618F"/>
    <w:rsid w:val="000373AC"/>
    <w:rsid w:val="00037909"/>
    <w:rsid w:val="00037EF4"/>
    <w:rsid w:val="00040B0E"/>
    <w:rsid w:val="00040B34"/>
    <w:rsid w:val="000411F2"/>
    <w:rsid w:val="00042977"/>
    <w:rsid w:val="00042CF2"/>
    <w:rsid w:val="00042E5D"/>
    <w:rsid w:val="00043067"/>
    <w:rsid w:val="00043228"/>
    <w:rsid w:val="00043A9B"/>
    <w:rsid w:val="00043CF6"/>
    <w:rsid w:val="00044392"/>
    <w:rsid w:val="00044652"/>
    <w:rsid w:val="00044F14"/>
    <w:rsid w:val="00044FC6"/>
    <w:rsid w:val="0004514D"/>
    <w:rsid w:val="0004531A"/>
    <w:rsid w:val="0004534C"/>
    <w:rsid w:val="00045B8D"/>
    <w:rsid w:val="00045D2E"/>
    <w:rsid w:val="00045E56"/>
    <w:rsid w:val="00046989"/>
    <w:rsid w:val="000471A5"/>
    <w:rsid w:val="00047230"/>
    <w:rsid w:val="00047AB5"/>
    <w:rsid w:val="00047F5A"/>
    <w:rsid w:val="000500CB"/>
    <w:rsid w:val="00050496"/>
    <w:rsid w:val="000505A0"/>
    <w:rsid w:val="00050A84"/>
    <w:rsid w:val="000516C2"/>
    <w:rsid w:val="0005171B"/>
    <w:rsid w:val="00051CB2"/>
    <w:rsid w:val="00051FC7"/>
    <w:rsid w:val="00052844"/>
    <w:rsid w:val="00053455"/>
    <w:rsid w:val="0005346E"/>
    <w:rsid w:val="00053B3F"/>
    <w:rsid w:val="00054069"/>
    <w:rsid w:val="0005423F"/>
    <w:rsid w:val="00054486"/>
    <w:rsid w:val="00054DCF"/>
    <w:rsid w:val="0005579D"/>
    <w:rsid w:val="000557AA"/>
    <w:rsid w:val="00055C8F"/>
    <w:rsid w:val="00056BE8"/>
    <w:rsid w:val="00057F02"/>
    <w:rsid w:val="00060271"/>
    <w:rsid w:val="000605AA"/>
    <w:rsid w:val="000608D2"/>
    <w:rsid w:val="00061065"/>
    <w:rsid w:val="00061822"/>
    <w:rsid w:val="00061BAD"/>
    <w:rsid w:val="000622AB"/>
    <w:rsid w:val="00062EB2"/>
    <w:rsid w:val="00063774"/>
    <w:rsid w:val="000644A2"/>
    <w:rsid w:val="0006501A"/>
    <w:rsid w:val="000650D9"/>
    <w:rsid w:val="0006596E"/>
    <w:rsid w:val="0006667A"/>
    <w:rsid w:val="00066D90"/>
    <w:rsid w:val="00067F0D"/>
    <w:rsid w:val="00067F65"/>
    <w:rsid w:val="00070017"/>
    <w:rsid w:val="00070221"/>
    <w:rsid w:val="00070934"/>
    <w:rsid w:val="000719DC"/>
    <w:rsid w:val="00072505"/>
    <w:rsid w:val="00072879"/>
    <w:rsid w:val="000749C3"/>
    <w:rsid w:val="00074F2E"/>
    <w:rsid w:val="000752B5"/>
    <w:rsid w:val="00075CB5"/>
    <w:rsid w:val="000766EC"/>
    <w:rsid w:val="00076728"/>
    <w:rsid w:val="00076E7A"/>
    <w:rsid w:val="00076E96"/>
    <w:rsid w:val="00076F1F"/>
    <w:rsid w:val="00077CCE"/>
    <w:rsid w:val="00081306"/>
    <w:rsid w:val="0008191D"/>
    <w:rsid w:val="00081C9D"/>
    <w:rsid w:val="00081D2C"/>
    <w:rsid w:val="00081E8C"/>
    <w:rsid w:val="00081F73"/>
    <w:rsid w:val="000823F9"/>
    <w:rsid w:val="0008260F"/>
    <w:rsid w:val="0008280B"/>
    <w:rsid w:val="00082FBE"/>
    <w:rsid w:val="0008305A"/>
    <w:rsid w:val="000833B0"/>
    <w:rsid w:val="000834D5"/>
    <w:rsid w:val="00083817"/>
    <w:rsid w:val="00083F73"/>
    <w:rsid w:val="0008442F"/>
    <w:rsid w:val="00085166"/>
    <w:rsid w:val="00085216"/>
    <w:rsid w:val="00085BA8"/>
    <w:rsid w:val="00085E4E"/>
    <w:rsid w:val="00085EE1"/>
    <w:rsid w:val="00086CE5"/>
    <w:rsid w:val="00086F1F"/>
    <w:rsid w:val="0008758B"/>
    <w:rsid w:val="00087646"/>
    <w:rsid w:val="00087912"/>
    <w:rsid w:val="000901C0"/>
    <w:rsid w:val="000902B2"/>
    <w:rsid w:val="00091019"/>
    <w:rsid w:val="0009113E"/>
    <w:rsid w:val="000919FF"/>
    <w:rsid w:val="00092A39"/>
    <w:rsid w:val="00092E0B"/>
    <w:rsid w:val="00092F9E"/>
    <w:rsid w:val="00093367"/>
    <w:rsid w:val="0009389F"/>
    <w:rsid w:val="00093DB9"/>
    <w:rsid w:val="00094AC5"/>
    <w:rsid w:val="00094E19"/>
    <w:rsid w:val="00096142"/>
    <w:rsid w:val="0009620D"/>
    <w:rsid w:val="00096669"/>
    <w:rsid w:val="00096FB7"/>
    <w:rsid w:val="0009705F"/>
    <w:rsid w:val="00097263"/>
    <w:rsid w:val="000972A1"/>
    <w:rsid w:val="00097666"/>
    <w:rsid w:val="00097823"/>
    <w:rsid w:val="000A003A"/>
    <w:rsid w:val="000A003F"/>
    <w:rsid w:val="000A012A"/>
    <w:rsid w:val="000A0AFF"/>
    <w:rsid w:val="000A0C96"/>
    <w:rsid w:val="000A19B0"/>
    <w:rsid w:val="000A1BA2"/>
    <w:rsid w:val="000A20AD"/>
    <w:rsid w:val="000A2E81"/>
    <w:rsid w:val="000A2F8F"/>
    <w:rsid w:val="000A2FB3"/>
    <w:rsid w:val="000A303E"/>
    <w:rsid w:val="000A34CE"/>
    <w:rsid w:val="000A3EB1"/>
    <w:rsid w:val="000A4566"/>
    <w:rsid w:val="000A498A"/>
    <w:rsid w:val="000A5066"/>
    <w:rsid w:val="000A5433"/>
    <w:rsid w:val="000A5437"/>
    <w:rsid w:val="000A57A5"/>
    <w:rsid w:val="000A5866"/>
    <w:rsid w:val="000A5A6E"/>
    <w:rsid w:val="000A6459"/>
    <w:rsid w:val="000A653C"/>
    <w:rsid w:val="000A6800"/>
    <w:rsid w:val="000A764B"/>
    <w:rsid w:val="000A7C6A"/>
    <w:rsid w:val="000B0152"/>
    <w:rsid w:val="000B0A35"/>
    <w:rsid w:val="000B0C14"/>
    <w:rsid w:val="000B1528"/>
    <w:rsid w:val="000B156A"/>
    <w:rsid w:val="000B2369"/>
    <w:rsid w:val="000B25E8"/>
    <w:rsid w:val="000B2E37"/>
    <w:rsid w:val="000B2EFE"/>
    <w:rsid w:val="000B3363"/>
    <w:rsid w:val="000B38BB"/>
    <w:rsid w:val="000B3C4C"/>
    <w:rsid w:val="000B3DF9"/>
    <w:rsid w:val="000B3F5D"/>
    <w:rsid w:val="000B57D7"/>
    <w:rsid w:val="000B6399"/>
    <w:rsid w:val="000B69DC"/>
    <w:rsid w:val="000B6A20"/>
    <w:rsid w:val="000B6D31"/>
    <w:rsid w:val="000B769C"/>
    <w:rsid w:val="000B7AD3"/>
    <w:rsid w:val="000C0C23"/>
    <w:rsid w:val="000C0C96"/>
    <w:rsid w:val="000C198A"/>
    <w:rsid w:val="000C1AE2"/>
    <w:rsid w:val="000C2132"/>
    <w:rsid w:val="000C27EA"/>
    <w:rsid w:val="000C4AA1"/>
    <w:rsid w:val="000C57F4"/>
    <w:rsid w:val="000C5874"/>
    <w:rsid w:val="000C594C"/>
    <w:rsid w:val="000C59D4"/>
    <w:rsid w:val="000C6529"/>
    <w:rsid w:val="000C6FF5"/>
    <w:rsid w:val="000C73CA"/>
    <w:rsid w:val="000C7B18"/>
    <w:rsid w:val="000C7C02"/>
    <w:rsid w:val="000C7F20"/>
    <w:rsid w:val="000D01F3"/>
    <w:rsid w:val="000D0353"/>
    <w:rsid w:val="000D0B7B"/>
    <w:rsid w:val="000D0ECD"/>
    <w:rsid w:val="000D14BD"/>
    <w:rsid w:val="000D1E38"/>
    <w:rsid w:val="000D1E9E"/>
    <w:rsid w:val="000D29D7"/>
    <w:rsid w:val="000D32BB"/>
    <w:rsid w:val="000D32C4"/>
    <w:rsid w:val="000D41A3"/>
    <w:rsid w:val="000D42B7"/>
    <w:rsid w:val="000D4C19"/>
    <w:rsid w:val="000D5334"/>
    <w:rsid w:val="000D57C4"/>
    <w:rsid w:val="000D5B54"/>
    <w:rsid w:val="000D5BF3"/>
    <w:rsid w:val="000D5F5F"/>
    <w:rsid w:val="000D604B"/>
    <w:rsid w:val="000D61FE"/>
    <w:rsid w:val="000D64DD"/>
    <w:rsid w:val="000D686E"/>
    <w:rsid w:val="000D7B54"/>
    <w:rsid w:val="000E00B5"/>
    <w:rsid w:val="000E0DCE"/>
    <w:rsid w:val="000E1837"/>
    <w:rsid w:val="000E1A40"/>
    <w:rsid w:val="000E1A86"/>
    <w:rsid w:val="000E1B58"/>
    <w:rsid w:val="000E1BBE"/>
    <w:rsid w:val="000E1E77"/>
    <w:rsid w:val="000E1F07"/>
    <w:rsid w:val="000E227A"/>
    <w:rsid w:val="000E22E4"/>
    <w:rsid w:val="000E25A6"/>
    <w:rsid w:val="000E2A0A"/>
    <w:rsid w:val="000E2CDC"/>
    <w:rsid w:val="000E2FAD"/>
    <w:rsid w:val="000E3242"/>
    <w:rsid w:val="000E362C"/>
    <w:rsid w:val="000E38CB"/>
    <w:rsid w:val="000E45B1"/>
    <w:rsid w:val="000E4F7E"/>
    <w:rsid w:val="000E64AC"/>
    <w:rsid w:val="000E677E"/>
    <w:rsid w:val="000E6DE4"/>
    <w:rsid w:val="000E7770"/>
    <w:rsid w:val="000E77CC"/>
    <w:rsid w:val="000E78B2"/>
    <w:rsid w:val="000E7D77"/>
    <w:rsid w:val="000F0835"/>
    <w:rsid w:val="000F0B9F"/>
    <w:rsid w:val="000F0EC2"/>
    <w:rsid w:val="000F1B77"/>
    <w:rsid w:val="000F264C"/>
    <w:rsid w:val="000F28FC"/>
    <w:rsid w:val="000F2D13"/>
    <w:rsid w:val="000F3494"/>
    <w:rsid w:val="000F378C"/>
    <w:rsid w:val="000F3790"/>
    <w:rsid w:val="000F4786"/>
    <w:rsid w:val="000F4E23"/>
    <w:rsid w:val="000F5CB8"/>
    <w:rsid w:val="000F5D82"/>
    <w:rsid w:val="000F604F"/>
    <w:rsid w:val="000F642A"/>
    <w:rsid w:val="000F66BA"/>
    <w:rsid w:val="000F688F"/>
    <w:rsid w:val="000F6892"/>
    <w:rsid w:val="000F6D6E"/>
    <w:rsid w:val="000F73AC"/>
    <w:rsid w:val="000F7682"/>
    <w:rsid w:val="000F7C68"/>
    <w:rsid w:val="00100BA9"/>
    <w:rsid w:val="00100CD1"/>
    <w:rsid w:val="0010202A"/>
    <w:rsid w:val="00102515"/>
    <w:rsid w:val="00102987"/>
    <w:rsid w:val="00103AF4"/>
    <w:rsid w:val="00103C47"/>
    <w:rsid w:val="00103F45"/>
    <w:rsid w:val="00104BDC"/>
    <w:rsid w:val="0010695E"/>
    <w:rsid w:val="00106E1D"/>
    <w:rsid w:val="00111024"/>
    <w:rsid w:val="0011164B"/>
    <w:rsid w:val="00111D30"/>
    <w:rsid w:val="00111D40"/>
    <w:rsid w:val="00112545"/>
    <w:rsid w:val="00112AD1"/>
    <w:rsid w:val="00113B98"/>
    <w:rsid w:val="00114177"/>
    <w:rsid w:val="00114302"/>
    <w:rsid w:val="00114A1B"/>
    <w:rsid w:val="0011578D"/>
    <w:rsid w:val="00115E09"/>
    <w:rsid w:val="00116D32"/>
    <w:rsid w:val="001170E9"/>
    <w:rsid w:val="0011746A"/>
    <w:rsid w:val="00117A2C"/>
    <w:rsid w:val="00117A6F"/>
    <w:rsid w:val="00117C41"/>
    <w:rsid w:val="00117D9E"/>
    <w:rsid w:val="00117E88"/>
    <w:rsid w:val="0012058D"/>
    <w:rsid w:val="00120F5A"/>
    <w:rsid w:val="00121DCC"/>
    <w:rsid w:val="00121F45"/>
    <w:rsid w:val="001222DF"/>
    <w:rsid w:val="00122579"/>
    <w:rsid w:val="001238EC"/>
    <w:rsid w:val="00123B30"/>
    <w:rsid w:val="00123D93"/>
    <w:rsid w:val="00123F39"/>
    <w:rsid w:val="0012400A"/>
    <w:rsid w:val="00124A79"/>
    <w:rsid w:val="001257E7"/>
    <w:rsid w:val="00126C77"/>
    <w:rsid w:val="00126DD5"/>
    <w:rsid w:val="00126E1E"/>
    <w:rsid w:val="0012748A"/>
    <w:rsid w:val="0012790B"/>
    <w:rsid w:val="00127E23"/>
    <w:rsid w:val="00127F88"/>
    <w:rsid w:val="0013020E"/>
    <w:rsid w:val="001306FC"/>
    <w:rsid w:val="0013086E"/>
    <w:rsid w:val="00130AC7"/>
    <w:rsid w:val="001326FF"/>
    <w:rsid w:val="00132929"/>
    <w:rsid w:val="00132B0A"/>
    <w:rsid w:val="001330C7"/>
    <w:rsid w:val="001331EC"/>
    <w:rsid w:val="0013326B"/>
    <w:rsid w:val="00133557"/>
    <w:rsid w:val="00133B0F"/>
    <w:rsid w:val="00133B47"/>
    <w:rsid w:val="00133BC8"/>
    <w:rsid w:val="00133C83"/>
    <w:rsid w:val="00133DE5"/>
    <w:rsid w:val="00134A50"/>
    <w:rsid w:val="00135231"/>
    <w:rsid w:val="0013668C"/>
    <w:rsid w:val="00137099"/>
    <w:rsid w:val="00137123"/>
    <w:rsid w:val="0013765E"/>
    <w:rsid w:val="001376C7"/>
    <w:rsid w:val="0014014A"/>
    <w:rsid w:val="0014023D"/>
    <w:rsid w:val="001407BA"/>
    <w:rsid w:val="00141B6C"/>
    <w:rsid w:val="001427AB"/>
    <w:rsid w:val="001434EF"/>
    <w:rsid w:val="0014358C"/>
    <w:rsid w:val="001435ED"/>
    <w:rsid w:val="00143812"/>
    <w:rsid w:val="001441DF"/>
    <w:rsid w:val="00144CA7"/>
    <w:rsid w:val="00145182"/>
    <w:rsid w:val="00145299"/>
    <w:rsid w:val="00145823"/>
    <w:rsid w:val="00145826"/>
    <w:rsid w:val="00146367"/>
    <w:rsid w:val="00146B78"/>
    <w:rsid w:val="00146DBD"/>
    <w:rsid w:val="00146E0C"/>
    <w:rsid w:val="00146EA8"/>
    <w:rsid w:val="00146F9B"/>
    <w:rsid w:val="00147123"/>
    <w:rsid w:val="00147576"/>
    <w:rsid w:val="00147A44"/>
    <w:rsid w:val="00147CDE"/>
    <w:rsid w:val="00147F91"/>
    <w:rsid w:val="0015070B"/>
    <w:rsid w:val="001516B9"/>
    <w:rsid w:val="001516E0"/>
    <w:rsid w:val="0015174D"/>
    <w:rsid w:val="00151A05"/>
    <w:rsid w:val="00151AD6"/>
    <w:rsid w:val="00152697"/>
    <w:rsid w:val="00152BB3"/>
    <w:rsid w:val="00152C9E"/>
    <w:rsid w:val="00152D72"/>
    <w:rsid w:val="00153052"/>
    <w:rsid w:val="00153395"/>
    <w:rsid w:val="0015554E"/>
    <w:rsid w:val="00155775"/>
    <w:rsid w:val="0015683C"/>
    <w:rsid w:val="00157820"/>
    <w:rsid w:val="0015789F"/>
    <w:rsid w:val="00157C0E"/>
    <w:rsid w:val="001600D7"/>
    <w:rsid w:val="00160438"/>
    <w:rsid w:val="00160DFF"/>
    <w:rsid w:val="00161570"/>
    <w:rsid w:val="00161BEC"/>
    <w:rsid w:val="00161BF8"/>
    <w:rsid w:val="00161D4D"/>
    <w:rsid w:val="00161ED2"/>
    <w:rsid w:val="00162420"/>
    <w:rsid w:val="00163DA9"/>
    <w:rsid w:val="00164656"/>
    <w:rsid w:val="00164D0D"/>
    <w:rsid w:val="00165850"/>
    <w:rsid w:val="00165D92"/>
    <w:rsid w:val="00166609"/>
    <w:rsid w:val="001672CD"/>
    <w:rsid w:val="001675B8"/>
    <w:rsid w:val="001675C7"/>
    <w:rsid w:val="001701D4"/>
    <w:rsid w:val="001710BD"/>
    <w:rsid w:val="001718B4"/>
    <w:rsid w:val="001724E4"/>
    <w:rsid w:val="00172C8B"/>
    <w:rsid w:val="001731BB"/>
    <w:rsid w:val="0017332E"/>
    <w:rsid w:val="001737C3"/>
    <w:rsid w:val="00173D62"/>
    <w:rsid w:val="00173FB4"/>
    <w:rsid w:val="00174D25"/>
    <w:rsid w:val="00175238"/>
    <w:rsid w:val="00175E54"/>
    <w:rsid w:val="00175F64"/>
    <w:rsid w:val="00176096"/>
    <w:rsid w:val="00176AF3"/>
    <w:rsid w:val="00176D98"/>
    <w:rsid w:val="00176F02"/>
    <w:rsid w:val="001771E6"/>
    <w:rsid w:val="00177951"/>
    <w:rsid w:val="0018057E"/>
    <w:rsid w:val="001805EE"/>
    <w:rsid w:val="001807DC"/>
    <w:rsid w:val="001808D6"/>
    <w:rsid w:val="00180A8F"/>
    <w:rsid w:val="00180C8E"/>
    <w:rsid w:val="00180EE0"/>
    <w:rsid w:val="00181D7B"/>
    <w:rsid w:val="00181FF0"/>
    <w:rsid w:val="0018287A"/>
    <w:rsid w:val="00182904"/>
    <w:rsid w:val="00182F0B"/>
    <w:rsid w:val="00183322"/>
    <w:rsid w:val="00183374"/>
    <w:rsid w:val="00183B1E"/>
    <w:rsid w:val="00184231"/>
    <w:rsid w:val="00184546"/>
    <w:rsid w:val="00184826"/>
    <w:rsid w:val="0018513F"/>
    <w:rsid w:val="0018626B"/>
    <w:rsid w:val="00186299"/>
    <w:rsid w:val="00186786"/>
    <w:rsid w:val="00186A55"/>
    <w:rsid w:val="00187467"/>
    <w:rsid w:val="00187799"/>
    <w:rsid w:val="00190603"/>
    <w:rsid w:val="00190B3A"/>
    <w:rsid w:val="00190F3F"/>
    <w:rsid w:val="00191ADA"/>
    <w:rsid w:val="00192960"/>
    <w:rsid w:val="00193F3E"/>
    <w:rsid w:val="001940B6"/>
    <w:rsid w:val="00194685"/>
    <w:rsid w:val="0019478A"/>
    <w:rsid w:val="00195555"/>
    <w:rsid w:val="00195F74"/>
    <w:rsid w:val="00195FFD"/>
    <w:rsid w:val="00196252"/>
    <w:rsid w:val="00197118"/>
    <w:rsid w:val="00197491"/>
    <w:rsid w:val="00197E8B"/>
    <w:rsid w:val="001A07D8"/>
    <w:rsid w:val="001A0E04"/>
    <w:rsid w:val="001A1D8A"/>
    <w:rsid w:val="001A1FFC"/>
    <w:rsid w:val="001A215A"/>
    <w:rsid w:val="001A2469"/>
    <w:rsid w:val="001A2F29"/>
    <w:rsid w:val="001A3375"/>
    <w:rsid w:val="001A34F7"/>
    <w:rsid w:val="001A3518"/>
    <w:rsid w:val="001A3B78"/>
    <w:rsid w:val="001A3F07"/>
    <w:rsid w:val="001A4018"/>
    <w:rsid w:val="001A46BF"/>
    <w:rsid w:val="001A4976"/>
    <w:rsid w:val="001A4DB8"/>
    <w:rsid w:val="001A55AB"/>
    <w:rsid w:val="001A55BD"/>
    <w:rsid w:val="001A5849"/>
    <w:rsid w:val="001A5C87"/>
    <w:rsid w:val="001A5ED2"/>
    <w:rsid w:val="001A6495"/>
    <w:rsid w:val="001A6595"/>
    <w:rsid w:val="001A7345"/>
    <w:rsid w:val="001A790F"/>
    <w:rsid w:val="001A7974"/>
    <w:rsid w:val="001A7DC4"/>
    <w:rsid w:val="001B0A0A"/>
    <w:rsid w:val="001B1702"/>
    <w:rsid w:val="001B1749"/>
    <w:rsid w:val="001B186C"/>
    <w:rsid w:val="001B1A79"/>
    <w:rsid w:val="001B2083"/>
    <w:rsid w:val="001B2455"/>
    <w:rsid w:val="001B3438"/>
    <w:rsid w:val="001B3537"/>
    <w:rsid w:val="001B35AE"/>
    <w:rsid w:val="001B3DC3"/>
    <w:rsid w:val="001B408E"/>
    <w:rsid w:val="001B465F"/>
    <w:rsid w:val="001B48A8"/>
    <w:rsid w:val="001B48F2"/>
    <w:rsid w:val="001B4D98"/>
    <w:rsid w:val="001B53FA"/>
    <w:rsid w:val="001B5867"/>
    <w:rsid w:val="001B5896"/>
    <w:rsid w:val="001B5B19"/>
    <w:rsid w:val="001B5C31"/>
    <w:rsid w:val="001B636F"/>
    <w:rsid w:val="001B63EF"/>
    <w:rsid w:val="001B700E"/>
    <w:rsid w:val="001B7BE8"/>
    <w:rsid w:val="001C048E"/>
    <w:rsid w:val="001C160C"/>
    <w:rsid w:val="001C1E86"/>
    <w:rsid w:val="001C1EAD"/>
    <w:rsid w:val="001C1FD5"/>
    <w:rsid w:val="001C26AA"/>
    <w:rsid w:val="001C27FA"/>
    <w:rsid w:val="001C3593"/>
    <w:rsid w:val="001C3671"/>
    <w:rsid w:val="001C372E"/>
    <w:rsid w:val="001C4282"/>
    <w:rsid w:val="001C49D0"/>
    <w:rsid w:val="001C4CF7"/>
    <w:rsid w:val="001C4D75"/>
    <w:rsid w:val="001C5B4F"/>
    <w:rsid w:val="001C5BE3"/>
    <w:rsid w:val="001C5F61"/>
    <w:rsid w:val="001C60CB"/>
    <w:rsid w:val="001C636B"/>
    <w:rsid w:val="001C637A"/>
    <w:rsid w:val="001C6786"/>
    <w:rsid w:val="001C6FA0"/>
    <w:rsid w:val="001D0585"/>
    <w:rsid w:val="001D0657"/>
    <w:rsid w:val="001D0AD4"/>
    <w:rsid w:val="001D0B70"/>
    <w:rsid w:val="001D0BA3"/>
    <w:rsid w:val="001D177D"/>
    <w:rsid w:val="001D1B64"/>
    <w:rsid w:val="001D1DD2"/>
    <w:rsid w:val="001D22F4"/>
    <w:rsid w:val="001D28CA"/>
    <w:rsid w:val="001D3205"/>
    <w:rsid w:val="001D39B6"/>
    <w:rsid w:val="001D3DB1"/>
    <w:rsid w:val="001D5163"/>
    <w:rsid w:val="001D535C"/>
    <w:rsid w:val="001D57D6"/>
    <w:rsid w:val="001D5D24"/>
    <w:rsid w:val="001D5D63"/>
    <w:rsid w:val="001D5F10"/>
    <w:rsid w:val="001D677A"/>
    <w:rsid w:val="001D67DB"/>
    <w:rsid w:val="001D6E15"/>
    <w:rsid w:val="001D73C9"/>
    <w:rsid w:val="001D7403"/>
    <w:rsid w:val="001D753D"/>
    <w:rsid w:val="001D756A"/>
    <w:rsid w:val="001D77BF"/>
    <w:rsid w:val="001D7909"/>
    <w:rsid w:val="001D7AF7"/>
    <w:rsid w:val="001E034D"/>
    <w:rsid w:val="001E0502"/>
    <w:rsid w:val="001E0BA6"/>
    <w:rsid w:val="001E17AB"/>
    <w:rsid w:val="001E195C"/>
    <w:rsid w:val="001E1A57"/>
    <w:rsid w:val="001E1D23"/>
    <w:rsid w:val="001E2045"/>
    <w:rsid w:val="001E21A9"/>
    <w:rsid w:val="001E2220"/>
    <w:rsid w:val="001E25A7"/>
    <w:rsid w:val="001E263B"/>
    <w:rsid w:val="001E2BAD"/>
    <w:rsid w:val="001E2C93"/>
    <w:rsid w:val="001E34DC"/>
    <w:rsid w:val="001E350A"/>
    <w:rsid w:val="001E38B0"/>
    <w:rsid w:val="001E464C"/>
    <w:rsid w:val="001E4764"/>
    <w:rsid w:val="001E531E"/>
    <w:rsid w:val="001E55A8"/>
    <w:rsid w:val="001E6258"/>
    <w:rsid w:val="001E6433"/>
    <w:rsid w:val="001E645E"/>
    <w:rsid w:val="001E72B9"/>
    <w:rsid w:val="001E7441"/>
    <w:rsid w:val="001E7C4C"/>
    <w:rsid w:val="001E7E0D"/>
    <w:rsid w:val="001F00A7"/>
    <w:rsid w:val="001F05EB"/>
    <w:rsid w:val="001F06B7"/>
    <w:rsid w:val="001F092A"/>
    <w:rsid w:val="001F0FC8"/>
    <w:rsid w:val="001F1166"/>
    <w:rsid w:val="001F176F"/>
    <w:rsid w:val="001F216D"/>
    <w:rsid w:val="001F388B"/>
    <w:rsid w:val="001F3BA8"/>
    <w:rsid w:val="001F3D76"/>
    <w:rsid w:val="001F3E97"/>
    <w:rsid w:val="001F4753"/>
    <w:rsid w:val="001F4A22"/>
    <w:rsid w:val="001F4A9F"/>
    <w:rsid w:val="001F6435"/>
    <w:rsid w:val="001F67FD"/>
    <w:rsid w:val="001F78BF"/>
    <w:rsid w:val="00200254"/>
    <w:rsid w:val="00200355"/>
    <w:rsid w:val="00200F1C"/>
    <w:rsid w:val="00201538"/>
    <w:rsid w:val="00201F03"/>
    <w:rsid w:val="00202748"/>
    <w:rsid w:val="002029EF"/>
    <w:rsid w:val="002038BF"/>
    <w:rsid w:val="00203D3A"/>
    <w:rsid w:val="00203DAB"/>
    <w:rsid w:val="00203E45"/>
    <w:rsid w:val="0020558F"/>
    <w:rsid w:val="00205FA5"/>
    <w:rsid w:val="00206B76"/>
    <w:rsid w:val="00206D78"/>
    <w:rsid w:val="002071F3"/>
    <w:rsid w:val="00207400"/>
    <w:rsid w:val="002074D3"/>
    <w:rsid w:val="002077ED"/>
    <w:rsid w:val="002100E7"/>
    <w:rsid w:val="002107C9"/>
    <w:rsid w:val="00210AA6"/>
    <w:rsid w:val="00210D95"/>
    <w:rsid w:val="00211EC2"/>
    <w:rsid w:val="002127EB"/>
    <w:rsid w:val="002134DB"/>
    <w:rsid w:val="00213B03"/>
    <w:rsid w:val="00214059"/>
    <w:rsid w:val="00215472"/>
    <w:rsid w:val="00215C00"/>
    <w:rsid w:val="002160C0"/>
    <w:rsid w:val="002161A9"/>
    <w:rsid w:val="00216A6C"/>
    <w:rsid w:val="00216F0C"/>
    <w:rsid w:val="00217A83"/>
    <w:rsid w:val="00220180"/>
    <w:rsid w:val="00220360"/>
    <w:rsid w:val="00220684"/>
    <w:rsid w:val="00220BAF"/>
    <w:rsid w:val="00220E4D"/>
    <w:rsid w:val="00220E58"/>
    <w:rsid w:val="00220F30"/>
    <w:rsid w:val="00221287"/>
    <w:rsid w:val="00221690"/>
    <w:rsid w:val="0022195C"/>
    <w:rsid w:val="00221FB4"/>
    <w:rsid w:val="002221EA"/>
    <w:rsid w:val="002231A9"/>
    <w:rsid w:val="00223374"/>
    <w:rsid w:val="00225043"/>
    <w:rsid w:val="002251A2"/>
    <w:rsid w:val="002269E2"/>
    <w:rsid w:val="00226EB1"/>
    <w:rsid w:val="002271B9"/>
    <w:rsid w:val="002271EE"/>
    <w:rsid w:val="0022725B"/>
    <w:rsid w:val="00227DBA"/>
    <w:rsid w:val="00227F4E"/>
    <w:rsid w:val="00230321"/>
    <w:rsid w:val="00230695"/>
    <w:rsid w:val="00230A01"/>
    <w:rsid w:val="00231243"/>
    <w:rsid w:val="00231B43"/>
    <w:rsid w:val="00231E7A"/>
    <w:rsid w:val="00232E1A"/>
    <w:rsid w:val="0023346D"/>
    <w:rsid w:val="002337E7"/>
    <w:rsid w:val="002346EA"/>
    <w:rsid w:val="00235077"/>
    <w:rsid w:val="00235159"/>
    <w:rsid w:val="002359B8"/>
    <w:rsid w:val="002363DB"/>
    <w:rsid w:val="00236AFF"/>
    <w:rsid w:val="00236BF3"/>
    <w:rsid w:val="00240116"/>
    <w:rsid w:val="00240234"/>
    <w:rsid w:val="00240408"/>
    <w:rsid w:val="002406BA"/>
    <w:rsid w:val="00240C80"/>
    <w:rsid w:val="00241164"/>
    <w:rsid w:val="0024163D"/>
    <w:rsid w:val="00241693"/>
    <w:rsid w:val="00241FA3"/>
    <w:rsid w:val="002421A3"/>
    <w:rsid w:val="0024248F"/>
    <w:rsid w:val="00242550"/>
    <w:rsid w:val="00242DAD"/>
    <w:rsid w:val="00243223"/>
    <w:rsid w:val="00244AB6"/>
    <w:rsid w:val="00245397"/>
    <w:rsid w:val="00245D2B"/>
    <w:rsid w:val="0024621C"/>
    <w:rsid w:val="0024633B"/>
    <w:rsid w:val="00247CC0"/>
    <w:rsid w:val="00247F73"/>
    <w:rsid w:val="0025004F"/>
    <w:rsid w:val="002501AD"/>
    <w:rsid w:val="00251414"/>
    <w:rsid w:val="002514AF"/>
    <w:rsid w:val="0025167B"/>
    <w:rsid w:val="00251B13"/>
    <w:rsid w:val="00251CBE"/>
    <w:rsid w:val="002520CA"/>
    <w:rsid w:val="002521BC"/>
    <w:rsid w:val="0025227E"/>
    <w:rsid w:val="0025247C"/>
    <w:rsid w:val="0025278C"/>
    <w:rsid w:val="00252C02"/>
    <w:rsid w:val="00252DF7"/>
    <w:rsid w:val="00254151"/>
    <w:rsid w:val="00254AED"/>
    <w:rsid w:val="00254CC2"/>
    <w:rsid w:val="002551E0"/>
    <w:rsid w:val="00255B6B"/>
    <w:rsid w:val="00255B9B"/>
    <w:rsid w:val="002563D0"/>
    <w:rsid w:val="0025658C"/>
    <w:rsid w:val="00257E5E"/>
    <w:rsid w:val="00260724"/>
    <w:rsid w:val="00260A69"/>
    <w:rsid w:val="00261BB9"/>
    <w:rsid w:val="00261DA3"/>
    <w:rsid w:val="00262A1D"/>
    <w:rsid w:val="00262E44"/>
    <w:rsid w:val="00263185"/>
    <w:rsid w:val="002634A8"/>
    <w:rsid w:val="00263D35"/>
    <w:rsid w:val="00263DC8"/>
    <w:rsid w:val="00264A94"/>
    <w:rsid w:val="00264E4B"/>
    <w:rsid w:val="0026517C"/>
    <w:rsid w:val="00265693"/>
    <w:rsid w:val="00265B5E"/>
    <w:rsid w:val="00265D94"/>
    <w:rsid w:val="00265E83"/>
    <w:rsid w:val="00266172"/>
    <w:rsid w:val="00266445"/>
    <w:rsid w:val="00266CA3"/>
    <w:rsid w:val="002671FA"/>
    <w:rsid w:val="00267389"/>
    <w:rsid w:val="00267994"/>
    <w:rsid w:val="00267BD8"/>
    <w:rsid w:val="00267E09"/>
    <w:rsid w:val="002700AD"/>
    <w:rsid w:val="0027040B"/>
    <w:rsid w:val="00270AEF"/>
    <w:rsid w:val="00270B38"/>
    <w:rsid w:val="00270C01"/>
    <w:rsid w:val="00271BDF"/>
    <w:rsid w:val="002724FD"/>
    <w:rsid w:val="00272562"/>
    <w:rsid w:val="0027332A"/>
    <w:rsid w:val="00273B67"/>
    <w:rsid w:val="00273DAE"/>
    <w:rsid w:val="00274482"/>
    <w:rsid w:val="00274F07"/>
    <w:rsid w:val="00274FC9"/>
    <w:rsid w:val="0027587A"/>
    <w:rsid w:val="00275978"/>
    <w:rsid w:val="00276046"/>
    <w:rsid w:val="002761C3"/>
    <w:rsid w:val="00276321"/>
    <w:rsid w:val="00276542"/>
    <w:rsid w:val="00276562"/>
    <w:rsid w:val="00276B30"/>
    <w:rsid w:val="00276DA3"/>
    <w:rsid w:val="002772D3"/>
    <w:rsid w:val="002774C8"/>
    <w:rsid w:val="00277E7C"/>
    <w:rsid w:val="0028011A"/>
    <w:rsid w:val="00280333"/>
    <w:rsid w:val="002803E8"/>
    <w:rsid w:val="00280CBB"/>
    <w:rsid w:val="00281FC9"/>
    <w:rsid w:val="002827FB"/>
    <w:rsid w:val="00283098"/>
    <w:rsid w:val="00283A34"/>
    <w:rsid w:val="00283BEB"/>
    <w:rsid w:val="00283D90"/>
    <w:rsid w:val="002847AB"/>
    <w:rsid w:val="00285028"/>
    <w:rsid w:val="00285574"/>
    <w:rsid w:val="00286443"/>
    <w:rsid w:val="00286A34"/>
    <w:rsid w:val="00286CC7"/>
    <w:rsid w:val="0028720C"/>
    <w:rsid w:val="00287308"/>
    <w:rsid w:val="00287BCF"/>
    <w:rsid w:val="0029032D"/>
    <w:rsid w:val="00290DE0"/>
    <w:rsid w:val="00290F17"/>
    <w:rsid w:val="00291E1C"/>
    <w:rsid w:val="0029203C"/>
    <w:rsid w:val="0029284D"/>
    <w:rsid w:val="00293810"/>
    <w:rsid w:val="00293D71"/>
    <w:rsid w:val="00293DA7"/>
    <w:rsid w:val="00294492"/>
    <w:rsid w:val="00294BF8"/>
    <w:rsid w:val="00294CB4"/>
    <w:rsid w:val="00294F46"/>
    <w:rsid w:val="0029623C"/>
    <w:rsid w:val="0029657B"/>
    <w:rsid w:val="002965B4"/>
    <w:rsid w:val="00297A81"/>
    <w:rsid w:val="00297F15"/>
    <w:rsid w:val="002A05C1"/>
    <w:rsid w:val="002A0C55"/>
    <w:rsid w:val="002A0F4F"/>
    <w:rsid w:val="002A10C8"/>
    <w:rsid w:val="002A15FD"/>
    <w:rsid w:val="002A177C"/>
    <w:rsid w:val="002A1B1C"/>
    <w:rsid w:val="002A1F08"/>
    <w:rsid w:val="002A2320"/>
    <w:rsid w:val="002A25A4"/>
    <w:rsid w:val="002A29F0"/>
    <w:rsid w:val="002A367A"/>
    <w:rsid w:val="002A3ADB"/>
    <w:rsid w:val="002A3B0F"/>
    <w:rsid w:val="002A40BF"/>
    <w:rsid w:val="002A426E"/>
    <w:rsid w:val="002A44DD"/>
    <w:rsid w:val="002A4E39"/>
    <w:rsid w:val="002A4E88"/>
    <w:rsid w:val="002A54CA"/>
    <w:rsid w:val="002A5B11"/>
    <w:rsid w:val="002A5E6F"/>
    <w:rsid w:val="002A5FAF"/>
    <w:rsid w:val="002A6ABC"/>
    <w:rsid w:val="002A6B03"/>
    <w:rsid w:val="002A6B6A"/>
    <w:rsid w:val="002A6B86"/>
    <w:rsid w:val="002A7066"/>
    <w:rsid w:val="002A7229"/>
    <w:rsid w:val="002B005B"/>
    <w:rsid w:val="002B00C2"/>
    <w:rsid w:val="002B02CD"/>
    <w:rsid w:val="002B070C"/>
    <w:rsid w:val="002B0835"/>
    <w:rsid w:val="002B0BC1"/>
    <w:rsid w:val="002B0D2C"/>
    <w:rsid w:val="002B0FD4"/>
    <w:rsid w:val="002B10A7"/>
    <w:rsid w:val="002B1757"/>
    <w:rsid w:val="002B193D"/>
    <w:rsid w:val="002B1994"/>
    <w:rsid w:val="002B2187"/>
    <w:rsid w:val="002B2EF8"/>
    <w:rsid w:val="002B4E79"/>
    <w:rsid w:val="002B56D0"/>
    <w:rsid w:val="002B58B0"/>
    <w:rsid w:val="002B5D3B"/>
    <w:rsid w:val="002B5E12"/>
    <w:rsid w:val="002B5F0E"/>
    <w:rsid w:val="002B6069"/>
    <w:rsid w:val="002B60AC"/>
    <w:rsid w:val="002B60D6"/>
    <w:rsid w:val="002B7194"/>
    <w:rsid w:val="002B7C5D"/>
    <w:rsid w:val="002B7F0E"/>
    <w:rsid w:val="002B7F90"/>
    <w:rsid w:val="002C0B0A"/>
    <w:rsid w:val="002C0F8C"/>
    <w:rsid w:val="002C12FA"/>
    <w:rsid w:val="002C1389"/>
    <w:rsid w:val="002C184C"/>
    <w:rsid w:val="002C1BA0"/>
    <w:rsid w:val="002C311A"/>
    <w:rsid w:val="002C33B5"/>
    <w:rsid w:val="002C3464"/>
    <w:rsid w:val="002C3592"/>
    <w:rsid w:val="002C3B68"/>
    <w:rsid w:val="002C5266"/>
    <w:rsid w:val="002C566F"/>
    <w:rsid w:val="002C6480"/>
    <w:rsid w:val="002C6B4B"/>
    <w:rsid w:val="002C6D6B"/>
    <w:rsid w:val="002C7083"/>
    <w:rsid w:val="002C724E"/>
    <w:rsid w:val="002C75E5"/>
    <w:rsid w:val="002C7A6E"/>
    <w:rsid w:val="002C7BBE"/>
    <w:rsid w:val="002C7C04"/>
    <w:rsid w:val="002D1497"/>
    <w:rsid w:val="002D1A29"/>
    <w:rsid w:val="002D251E"/>
    <w:rsid w:val="002D2C3D"/>
    <w:rsid w:val="002D30F4"/>
    <w:rsid w:val="002D349E"/>
    <w:rsid w:val="002D37E0"/>
    <w:rsid w:val="002D3AAE"/>
    <w:rsid w:val="002D3B0F"/>
    <w:rsid w:val="002D4275"/>
    <w:rsid w:val="002D536B"/>
    <w:rsid w:val="002D5710"/>
    <w:rsid w:val="002D57F1"/>
    <w:rsid w:val="002D5B09"/>
    <w:rsid w:val="002D67F7"/>
    <w:rsid w:val="002D69AE"/>
    <w:rsid w:val="002D6F69"/>
    <w:rsid w:val="002D6FA4"/>
    <w:rsid w:val="002D77E1"/>
    <w:rsid w:val="002D7A3D"/>
    <w:rsid w:val="002D7A59"/>
    <w:rsid w:val="002D7B9C"/>
    <w:rsid w:val="002D7D27"/>
    <w:rsid w:val="002E079E"/>
    <w:rsid w:val="002E17FC"/>
    <w:rsid w:val="002E20D0"/>
    <w:rsid w:val="002E2882"/>
    <w:rsid w:val="002E298C"/>
    <w:rsid w:val="002E3C4B"/>
    <w:rsid w:val="002E3D02"/>
    <w:rsid w:val="002E3FDC"/>
    <w:rsid w:val="002E40B5"/>
    <w:rsid w:val="002E4E1E"/>
    <w:rsid w:val="002E4F3D"/>
    <w:rsid w:val="002E51EF"/>
    <w:rsid w:val="002E5BFA"/>
    <w:rsid w:val="002E6077"/>
    <w:rsid w:val="002E6200"/>
    <w:rsid w:val="002E69E2"/>
    <w:rsid w:val="002E6A0D"/>
    <w:rsid w:val="002E6EA2"/>
    <w:rsid w:val="002E703C"/>
    <w:rsid w:val="002E7509"/>
    <w:rsid w:val="002E7F8B"/>
    <w:rsid w:val="002F0265"/>
    <w:rsid w:val="002F0612"/>
    <w:rsid w:val="002F08C0"/>
    <w:rsid w:val="002F0B66"/>
    <w:rsid w:val="002F15D5"/>
    <w:rsid w:val="002F16E9"/>
    <w:rsid w:val="002F1E8D"/>
    <w:rsid w:val="002F2145"/>
    <w:rsid w:val="002F21C9"/>
    <w:rsid w:val="002F22B7"/>
    <w:rsid w:val="002F233F"/>
    <w:rsid w:val="002F282B"/>
    <w:rsid w:val="002F296B"/>
    <w:rsid w:val="002F2BC6"/>
    <w:rsid w:val="002F34F5"/>
    <w:rsid w:val="002F3827"/>
    <w:rsid w:val="002F48F8"/>
    <w:rsid w:val="002F4B3A"/>
    <w:rsid w:val="002F51AA"/>
    <w:rsid w:val="002F5F50"/>
    <w:rsid w:val="002F6A6D"/>
    <w:rsid w:val="002F7091"/>
    <w:rsid w:val="002F75C9"/>
    <w:rsid w:val="003001E1"/>
    <w:rsid w:val="00300BA7"/>
    <w:rsid w:val="00300C9C"/>
    <w:rsid w:val="0030117D"/>
    <w:rsid w:val="0030155E"/>
    <w:rsid w:val="00301F68"/>
    <w:rsid w:val="00301FFC"/>
    <w:rsid w:val="00302131"/>
    <w:rsid w:val="003021B9"/>
    <w:rsid w:val="003025C9"/>
    <w:rsid w:val="00302AC2"/>
    <w:rsid w:val="00302D68"/>
    <w:rsid w:val="00302F39"/>
    <w:rsid w:val="0030324C"/>
    <w:rsid w:val="003036D6"/>
    <w:rsid w:val="00303963"/>
    <w:rsid w:val="003041E9"/>
    <w:rsid w:val="003044D1"/>
    <w:rsid w:val="0030465C"/>
    <w:rsid w:val="00306BA9"/>
    <w:rsid w:val="00307096"/>
    <w:rsid w:val="0030732E"/>
    <w:rsid w:val="00307522"/>
    <w:rsid w:val="00307EEA"/>
    <w:rsid w:val="00310383"/>
    <w:rsid w:val="0031090E"/>
    <w:rsid w:val="003109E3"/>
    <w:rsid w:val="00310BEB"/>
    <w:rsid w:val="00310C4C"/>
    <w:rsid w:val="00311106"/>
    <w:rsid w:val="0031127F"/>
    <w:rsid w:val="00311BD4"/>
    <w:rsid w:val="00311E26"/>
    <w:rsid w:val="00312590"/>
    <w:rsid w:val="003131B7"/>
    <w:rsid w:val="0031401A"/>
    <w:rsid w:val="00314248"/>
    <w:rsid w:val="0031482A"/>
    <w:rsid w:val="00314F76"/>
    <w:rsid w:val="00315182"/>
    <w:rsid w:val="003154E2"/>
    <w:rsid w:val="00315525"/>
    <w:rsid w:val="00316648"/>
    <w:rsid w:val="00316788"/>
    <w:rsid w:val="003169C2"/>
    <w:rsid w:val="00317404"/>
    <w:rsid w:val="00317640"/>
    <w:rsid w:val="00317A7F"/>
    <w:rsid w:val="00317E34"/>
    <w:rsid w:val="00320159"/>
    <w:rsid w:val="003202EC"/>
    <w:rsid w:val="0032043D"/>
    <w:rsid w:val="00320577"/>
    <w:rsid w:val="0032095E"/>
    <w:rsid w:val="00320D13"/>
    <w:rsid w:val="00321B65"/>
    <w:rsid w:val="003246BE"/>
    <w:rsid w:val="0032498E"/>
    <w:rsid w:val="003251F6"/>
    <w:rsid w:val="00326068"/>
    <w:rsid w:val="00326C6E"/>
    <w:rsid w:val="003271A0"/>
    <w:rsid w:val="00327919"/>
    <w:rsid w:val="00327D12"/>
    <w:rsid w:val="0033192C"/>
    <w:rsid w:val="0033197E"/>
    <w:rsid w:val="003319EB"/>
    <w:rsid w:val="00331E22"/>
    <w:rsid w:val="00332B5B"/>
    <w:rsid w:val="00332D78"/>
    <w:rsid w:val="00332E47"/>
    <w:rsid w:val="0033371A"/>
    <w:rsid w:val="00333A61"/>
    <w:rsid w:val="00333F84"/>
    <w:rsid w:val="003341BD"/>
    <w:rsid w:val="00334280"/>
    <w:rsid w:val="00334282"/>
    <w:rsid w:val="003348D2"/>
    <w:rsid w:val="00334A72"/>
    <w:rsid w:val="0033525E"/>
    <w:rsid w:val="00335806"/>
    <w:rsid w:val="00335B37"/>
    <w:rsid w:val="00335B7F"/>
    <w:rsid w:val="00335D13"/>
    <w:rsid w:val="003362D8"/>
    <w:rsid w:val="003363D5"/>
    <w:rsid w:val="003363D6"/>
    <w:rsid w:val="00336661"/>
    <w:rsid w:val="00336AD4"/>
    <w:rsid w:val="00336C12"/>
    <w:rsid w:val="00336E13"/>
    <w:rsid w:val="0034009E"/>
    <w:rsid w:val="003401EE"/>
    <w:rsid w:val="00340387"/>
    <w:rsid w:val="00340564"/>
    <w:rsid w:val="00340973"/>
    <w:rsid w:val="00340B59"/>
    <w:rsid w:val="0034164F"/>
    <w:rsid w:val="003420C8"/>
    <w:rsid w:val="00342145"/>
    <w:rsid w:val="003427F5"/>
    <w:rsid w:val="00342921"/>
    <w:rsid w:val="00342C4F"/>
    <w:rsid w:val="00342C82"/>
    <w:rsid w:val="00343130"/>
    <w:rsid w:val="003433C8"/>
    <w:rsid w:val="00343870"/>
    <w:rsid w:val="00343957"/>
    <w:rsid w:val="00343C97"/>
    <w:rsid w:val="00344084"/>
    <w:rsid w:val="00344786"/>
    <w:rsid w:val="00344B0B"/>
    <w:rsid w:val="00344BFD"/>
    <w:rsid w:val="003454A1"/>
    <w:rsid w:val="00345939"/>
    <w:rsid w:val="00345C43"/>
    <w:rsid w:val="00346377"/>
    <w:rsid w:val="00346472"/>
    <w:rsid w:val="003464EA"/>
    <w:rsid w:val="00346586"/>
    <w:rsid w:val="00346ADD"/>
    <w:rsid w:val="00347378"/>
    <w:rsid w:val="00347D1B"/>
    <w:rsid w:val="00350460"/>
    <w:rsid w:val="00350A4C"/>
    <w:rsid w:val="00350F47"/>
    <w:rsid w:val="00350FC3"/>
    <w:rsid w:val="0035101E"/>
    <w:rsid w:val="003511D5"/>
    <w:rsid w:val="00351A9D"/>
    <w:rsid w:val="00353DB3"/>
    <w:rsid w:val="00354351"/>
    <w:rsid w:val="00354E3A"/>
    <w:rsid w:val="0035509A"/>
    <w:rsid w:val="00355665"/>
    <w:rsid w:val="00355FB9"/>
    <w:rsid w:val="00355FF8"/>
    <w:rsid w:val="0035660C"/>
    <w:rsid w:val="00356761"/>
    <w:rsid w:val="00357209"/>
    <w:rsid w:val="00357791"/>
    <w:rsid w:val="00357E90"/>
    <w:rsid w:val="00357F3D"/>
    <w:rsid w:val="00360141"/>
    <w:rsid w:val="003601FA"/>
    <w:rsid w:val="00361199"/>
    <w:rsid w:val="003612F3"/>
    <w:rsid w:val="0036183F"/>
    <w:rsid w:val="00362453"/>
    <w:rsid w:val="00362C04"/>
    <w:rsid w:val="0036305B"/>
    <w:rsid w:val="0036350E"/>
    <w:rsid w:val="0036373D"/>
    <w:rsid w:val="00363FC4"/>
    <w:rsid w:val="00364242"/>
    <w:rsid w:val="003643EA"/>
    <w:rsid w:val="003645D7"/>
    <w:rsid w:val="00364796"/>
    <w:rsid w:val="003647BD"/>
    <w:rsid w:val="003652AC"/>
    <w:rsid w:val="00365761"/>
    <w:rsid w:val="00365EFE"/>
    <w:rsid w:val="003670C3"/>
    <w:rsid w:val="00367306"/>
    <w:rsid w:val="003674F5"/>
    <w:rsid w:val="00367B8B"/>
    <w:rsid w:val="00367C75"/>
    <w:rsid w:val="0037009A"/>
    <w:rsid w:val="0037064F"/>
    <w:rsid w:val="00370976"/>
    <w:rsid w:val="00370B2D"/>
    <w:rsid w:val="0037107E"/>
    <w:rsid w:val="003710CC"/>
    <w:rsid w:val="0037120D"/>
    <w:rsid w:val="00371CED"/>
    <w:rsid w:val="003722AB"/>
    <w:rsid w:val="003725E4"/>
    <w:rsid w:val="00373FD8"/>
    <w:rsid w:val="003743FB"/>
    <w:rsid w:val="00375173"/>
    <w:rsid w:val="00375962"/>
    <w:rsid w:val="00375F0C"/>
    <w:rsid w:val="00375F20"/>
    <w:rsid w:val="003761C1"/>
    <w:rsid w:val="003768A1"/>
    <w:rsid w:val="00376BCE"/>
    <w:rsid w:val="0037732F"/>
    <w:rsid w:val="00377D0A"/>
    <w:rsid w:val="00377E36"/>
    <w:rsid w:val="003803AE"/>
    <w:rsid w:val="003803BE"/>
    <w:rsid w:val="00380403"/>
    <w:rsid w:val="00380D43"/>
    <w:rsid w:val="00380FD4"/>
    <w:rsid w:val="00381434"/>
    <w:rsid w:val="003816C5"/>
    <w:rsid w:val="00381730"/>
    <w:rsid w:val="00381FEE"/>
    <w:rsid w:val="003821F8"/>
    <w:rsid w:val="00382F5D"/>
    <w:rsid w:val="0038320C"/>
    <w:rsid w:val="0038347F"/>
    <w:rsid w:val="00384F6A"/>
    <w:rsid w:val="003852D0"/>
    <w:rsid w:val="003858CF"/>
    <w:rsid w:val="00385BA9"/>
    <w:rsid w:val="00385BD6"/>
    <w:rsid w:val="00385D91"/>
    <w:rsid w:val="00385EAC"/>
    <w:rsid w:val="00386434"/>
    <w:rsid w:val="00386A72"/>
    <w:rsid w:val="00386CCC"/>
    <w:rsid w:val="00387141"/>
    <w:rsid w:val="003876E3"/>
    <w:rsid w:val="00387E2D"/>
    <w:rsid w:val="003907E9"/>
    <w:rsid w:val="00391A43"/>
    <w:rsid w:val="00391BA7"/>
    <w:rsid w:val="0039266F"/>
    <w:rsid w:val="003926DE"/>
    <w:rsid w:val="003927B6"/>
    <w:rsid w:val="00392982"/>
    <w:rsid w:val="003931EC"/>
    <w:rsid w:val="00393922"/>
    <w:rsid w:val="0039412D"/>
    <w:rsid w:val="003941B2"/>
    <w:rsid w:val="0039424A"/>
    <w:rsid w:val="0039610B"/>
    <w:rsid w:val="00396318"/>
    <w:rsid w:val="0039671E"/>
    <w:rsid w:val="0039711A"/>
    <w:rsid w:val="003972F8"/>
    <w:rsid w:val="003973EE"/>
    <w:rsid w:val="0039740F"/>
    <w:rsid w:val="003976BD"/>
    <w:rsid w:val="0039772D"/>
    <w:rsid w:val="00397ECB"/>
    <w:rsid w:val="003A1FB2"/>
    <w:rsid w:val="003A274C"/>
    <w:rsid w:val="003A2969"/>
    <w:rsid w:val="003A2F98"/>
    <w:rsid w:val="003A30EE"/>
    <w:rsid w:val="003A34A8"/>
    <w:rsid w:val="003A38FF"/>
    <w:rsid w:val="003A3930"/>
    <w:rsid w:val="003A44F7"/>
    <w:rsid w:val="003A55CA"/>
    <w:rsid w:val="003A5BC9"/>
    <w:rsid w:val="003A5BF4"/>
    <w:rsid w:val="003A6314"/>
    <w:rsid w:val="003A797C"/>
    <w:rsid w:val="003A7E52"/>
    <w:rsid w:val="003A7E5F"/>
    <w:rsid w:val="003A7F82"/>
    <w:rsid w:val="003B01EE"/>
    <w:rsid w:val="003B02AF"/>
    <w:rsid w:val="003B0F99"/>
    <w:rsid w:val="003B10A8"/>
    <w:rsid w:val="003B112F"/>
    <w:rsid w:val="003B188C"/>
    <w:rsid w:val="003B1C78"/>
    <w:rsid w:val="003B1C99"/>
    <w:rsid w:val="003B1CAA"/>
    <w:rsid w:val="003B263D"/>
    <w:rsid w:val="003B2F61"/>
    <w:rsid w:val="003B32AF"/>
    <w:rsid w:val="003B36C8"/>
    <w:rsid w:val="003B3E97"/>
    <w:rsid w:val="003B4303"/>
    <w:rsid w:val="003B5A96"/>
    <w:rsid w:val="003B5ACD"/>
    <w:rsid w:val="003B5B29"/>
    <w:rsid w:val="003B5D31"/>
    <w:rsid w:val="003B615E"/>
    <w:rsid w:val="003B69F4"/>
    <w:rsid w:val="003B6BE4"/>
    <w:rsid w:val="003B7048"/>
    <w:rsid w:val="003B7CE7"/>
    <w:rsid w:val="003B7FAF"/>
    <w:rsid w:val="003C01ED"/>
    <w:rsid w:val="003C02B2"/>
    <w:rsid w:val="003C0CA8"/>
    <w:rsid w:val="003C0FF9"/>
    <w:rsid w:val="003C166E"/>
    <w:rsid w:val="003C1E8D"/>
    <w:rsid w:val="003C2213"/>
    <w:rsid w:val="003C460D"/>
    <w:rsid w:val="003C4A97"/>
    <w:rsid w:val="003C4C78"/>
    <w:rsid w:val="003C4DEA"/>
    <w:rsid w:val="003C5806"/>
    <w:rsid w:val="003C5B86"/>
    <w:rsid w:val="003C6983"/>
    <w:rsid w:val="003C6CF9"/>
    <w:rsid w:val="003C7918"/>
    <w:rsid w:val="003D03B1"/>
    <w:rsid w:val="003D0E54"/>
    <w:rsid w:val="003D196F"/>
    <w:rsid w:val="003D1C3B"/>
    <w:rsid w:val="003D2BC1"/>
    <w:rsid w:val="003D3116"/>
    <w:rsid w:val="003D3A9D"/>
    <w:rsid w:val="003D4316"/>
    <w:rsid w:val="003D48CD"/>
    <w:rsid w:val="003D53EA"/>
    <w:rsid w:val="003D60AD"/>
    <w:rsid w:val="003D616A"/>
    <w:rsid w:val="003D6554"/>
    <w:rsid w:val="003D688D"/>
    <w:rsid w:val="003D6AAC"/>
    <w:rsid w:val="003D710A"/>
    <w:rsid w:val="003D736B"/>
    <w:rsid w:val="003D73D8"/>
    <w:rsid w:val="003D7480"/>
    <w:rsid w:val="003E022D"/>
    <w:rsid w:val="003E06F1"/>
    <w:rsid w:val="003E06F3"/>
    <w:rsid w:val="003E0F5C"/>
    <w:rsid w:val="003E0FAE"/>
    <w:rsid w:val="003E13AE"/>
    <w:rsid w:val="003E2992"/>
    <w:rsid w:val="003E3042"/>
    <w:rsid w:val="003E39D7"/>
    <w:rsid w:val="003E4780"/>
    <w:rsid w:val="003E4A8B"/>
    <w:rsid w:val="003E53F0"/>
    <w:rsid w:val="003E568B"/>
    <w:rsid w:val="003E5A06"/>
    <w:rsid w:val="003E5CF8"/>
    <w:rsid w:val="003E64EF"/>
    <w:rsid w:val="003E6774"/>
    <w:rsid w:val="003E68E8"/>
    <w:rsid w:val="003E691C"/>
    <w:rsid w:val="003E6AC8"/>
    <w:rsid w:val="003E7C02"/>
    <w:rsid w:val="003E7C62"/>
    <w:rsid w:val="003F0D88"/>
    <w:rsid w:val="003F1312"/>
    <w:rsid w:val="003F1D26"/>
    <w:rsid w:val="003F206A"/>
    <w:rsid w:val="003F2C4E"/>
    <w:rsid w:val="003F3362"/>
    <w:rsid w:val="003F348A"/>
    <w:rsid w:val="003F3551"/>
    <w:rsid w:val="003F39B0"/>
    <w:rsid w:val="003F3DEE"/>
    <w:rsid w:val="003F402E"/>
    <w:rsid w:val="003F46C4"/>
    <w:rsid w:val="003F47B5"/>
    <w:rsid w:val="003F4A1A"/>
    <w:rsid w:val="003F5080"/>
    <w:rsid w:val="003F51A6"/>
    <w:rsid w:val="003F5563"/>
    <w:rsid w:val="003F55A4"/>
    <w:rsid w:val="003F5E5B"/>
    <w:rsid w:val="003F660B"/>
    <w:rsid w:val="003F7969"/>
    <w:rsid w:val="00400014"/>
    <w:rsid w:val="0040005E"/>
    <w:rsid w:val="0040024D"/>
    <w:rsid w:val="00400635"/>
    <w:rsid w:val="00400863"/>
    <w:rsid w:val="00400DCB"/>
    <w:rsid w:val="0040100A"/>
    <w:rsid w:val="00402092"/>
    <w:rsid w:val="0040282A"/>
    <w:rsid w:val="00402919"/>
    <w:rsid w:val="00402E76"/>
    <w:rsid w:val="00403895"/>
    <w:rsid w:val="0040459F"/>
    <w:rsid w:val="0040477D"/>
    <w:rsid w:val="00404A51"/>
    <w:rsid w:val="00405164"/>
    <w:rsid w:val="00405208"/>
    <w:rsid w:val="00405545"/>
    <w:rsid w:val="00405E06"/>
    <w:rsid w:val="00406069"/>
    <w:rsid w:val="00406267"/>
    <w:rsid w:val="00406273"/>
    <w:rsid w:val="00406C23"/>
    <w:rsid w:val="00406EAD"/>
    <w:rsid w:val="00410163"/>
    <w:rsid w:val="0041099B"/>
    <w:rsid w:val="00410D48"/>
    <w:rsid w:val="004112D6"/>
    <w:rsid w:val="00411F4E"/>
    <w:rsid w:val="004124A1"/>
    <w:rsid w:val="0041261B"/>
    <w:rsid w:val="00412D10"/>
    <w:rsid w:val="0041376F"/>
    <w:rsid w:val="004141B9"/>
    <w:rsid w:val="00414278"/>
    <w:rsid w:val="00414417"/>
    <w:rsid w:val="004145D1"/>
    <w:rsid w:val="004145F0"/>
    <w:rsid w:val="00414981"/>
    <w:rsid w:val="00414BC5"/>
    <w:rsid w:val="00414E57"/>
    <w:rsid w:val="00414EBA"/>
    <w:rsid w:val="004155C3"/>
    <w:rsid w:val="00415D9E"/>
    <w:rsid w:val="0041603E"/>
    <w:rsid w:val="004164CA"/>
    <w:rsid w:val="0041674D"/>
    <w:rsid w:val="00416FAB"/>
    <w:rsid w:val="00417530"/>
    <w:rsid w:val="00417A4F"/>
    <w:rsid w:val="00417BA6"/>
    <w:rsid w:val="00420689"/>
    <w:rsid w:val="004210AE"/>
    <w:rsid w:val="00421542"/>
    <w:rsid w:val="00421BED"/>
    <w:rsid w:val="00421D03"/>
    <w:rsid w:val="00421E45"/>
    <w:rsid w:val="00422432"/>
    <w:rsid w:val="004224F9"/>
    <w:rsid w:val="004228BB"/>
    <w:rsid w:val="004238CF"/>
    <w:rsid w:val="00423D6D"/>
    <w:rsid w:val="0042552E"/>
    <w:rsid w:val="00425C17"/>
    <w:rsid w:val="00425FCC"/>
    <w:rsid w:val="00426735"/>
    <w:rsid w:val="00426A03"/>
    <w:rsid w:val="00426E6C"/>
    <w:rsid w:val="0042702F"/>
    <w:rsid w:val="004274B7"/>
    <w:rsid w:val="004274EC"/>
    <w:rsid w:val="004278F6"/>
    <w:rsid w:val="0042798F"/>
    <w:rsid w:val="00427D59"/>
    <w:rsid w:val="00427F97"/>
    <w:rsid w:val="0043086A"/>
    <w:rsid w:val="00430932"/>
    <w:rsid w:val="00430AD2"/>
    <w:rsid w:val="00430C6A"/>
    <w:rsid w:val="00431B40"/>
    <w:rsid w:val="00431BB9"/>
    <w:rsid w:val="004321A8"/>
    <w:rsid w:val="004325FF"/>
    <w:rsid w:val="004328A6"/>
    <w:rsid w:val="004328BB"/>
    <w:rsid w:val="00432C83"/>
    <w:rsid w:val="00432E18"/>
    <w:rsid w:val="00433046"/>
    <w:rsid w:val="004332B9"/>
    <w:rsid w:val="00433AF3"/>
    <w:rsid w:val="00433E30"/>
    <w:rsid w:val="004345FE"/>
    <w:rsid w:val="00434ADF"/>
    <w:rsid w:val="004354D4"/>
    <w:rsid w:val="004364FC"/>
    <w:rsid w:val="00436B32"/>
    <w:rsid w:val="004371C3"/>
    <w:rsid w:val="004373CB"/>
    <w:rsid w:val="00437D3F"/>
    <w:rsid w:val="00440100"/>
    <w:rsid w:val="004408FF"/>
    <w:rsid w:val="004409B9"/>
    <w:rsid w:val="004410B8"/>
    <w:rsid w:val="004418E7"/>
    <w:rsid w:val="00441F5D"/>
    <w:rsid w:val="004429AE"/>
    <w:rsid w:val="00443503"/>
    <w:rsid w:val="00443766"/>
    <w:rsid w:val="00443BA5"/>
    <w:rsid w:val="00444720"/>
    <w:rsid w:val="00444A1F"/>
    <w:rsid w:val="00444C23"/>
    <w:rsid w:val="00445AD2"/>
    <w:rsid w:val="004460F2"/>
    <w:rsid w:val="004462D6"/>
    <w:rsid w:val="00446F5A"/>
    <w:rsid w:val="00447394"/>
    <w:rsid w:val="004473AE"/>
    <w:rsid w:val="00447D99"/>
    <w:rsid w:val="00447EC6"/>
    <w:rsid w:val="00450E54"/>
    <w:rsid w:val="00450F51"/>
    <w:rsid w:val="00450F58"/>
    <w:rsid w:val="0045112F"/>
    <w:rsid w:val="00451A6C"/>
    <w:rsid w:val="00451F84"/>
    <w:rsid w:val="00452064"/>
    <w:rsid w:val="00452253"/>
    <w:rsid w:val="00452D38"/>
    <w:rsid w:val="00453138"/>
    <w:rsid w:val="00453544"/>
    <w:rsid w:val="00453BA9"/>
    <w:rsid w:val="00454944"/>
    <w:rsid w:val="00454E53"/>
    <w:rsid w:val="004555B5"/>
    <w:rsid w:val="0045648F"/>
    <w:rsid w:val="00456B2C"/>
    <w:rsid w:val="004571B4"/>
    <w:rsid w:val="004576CC"/>
    <w:rsid w:val="00457736"/>
    <w:rsid w:val="00457A0B"/>
    <w:rsid w:val="00457DE4"/>
    <w:rsid w:val="00457E64"/>
    <w:rsid w:val="00460799"/>
    <w:rsid w:val="004609EB"/>
    <w:rsid w:val="00460E33"/>
    <w:rsid w:val="00461832"/>
    <w:rsid w:val="0046237B"/>
    <w:rsid w:val="004623C2"/>
    <w:rsid w:val="004623E6"/>
    <w:rsid w:val="00462EBD"/>
    <w:rsid w:val="00462EF9"/>
    <w:rsid w:val="00463102"/>
    <w:rsid w:val="00463347"/>
    <w:rsid w:val="004637B5"/>
    <w:rsid w:val="00463B08"/>
    <w:rsid w:val="0046442B"/>
    <w:rsid w:val="00464635"/>
    <w:rsid w:val="00464936"/>
    <w:rsid w:val="0046499E"/>
    <w:rsid w:val="00465253"/>
    <w:rsid w:val="004656C3"/>
    <w:rsid w:val="00465AF5"/>
    <w:rsid w:val="00465DFF"/>
    <w:rsid w:val="004664E6"/>
    <w:rsid w:val="00466F06"/>
    <w:rsid w:val="004678CB"/>
    <w:rsid w:val="00470163"/>
    <w:rsid w:val="00470661"/>
    <w:rsid w:val="00470911"/>
    <w:rsid w:val="004713D1"/>
    <w:rsid w:val="00471EA6"/>
    <w:rsid w:val="004725BE"/>
    <w:rsid w:val="00472F28"/>
    <w:rsid w:val="0047476C"/>
    <w:rsid w:val="00474B37"/>
    <w:rsid w:val="0047500A"/>
    <w:rsid w:val="00475030"/>
    <w:rsid w:val="004750AE"/>
    <w:rsid w:val="00475302"/>
    <w:rsid w:val="00475987"/>
    <w:rsid w:val="00476D46"/>
    <w:rsid w:val="004770CB"/>
    <w:rsid w:val="0047738F"/>
    <w:rsid w:val="00477DB2"/>
    <w:rsid w:val="004801F3"/>
    <w:rsid w:val="004805A4"/>
    <w:rsid w:val="00480AE9"/>
    <w:rsid w:val="00480D1C"/>
    <w:rsid w:val="004817C3"/>
    <w:rsid w:val="00481E4D"/>
    <w:rsid w:val="00482901"/>
    <w:rsid w:val="00482A09"/>
    <w:rsid w:val="00482EEB"/>
    <w:rsid w:val="004833E3"/>
    <w:rsid w:val="00483627"/>
    <w:rsid w:val="00484673"/>
    <w:rsid w:val="00484A9D"/>
    <w:rsid w:val="00484DFD"/>
    <w:rsid w:val="004850EE"/>
    <w:rsid w:val="00485335"/>
    <w:rsid w:val="004855AE"/>
    <w:rsid w:val="00485F0E"/>
    <w:rsid w:val="00485FBA"/>
    <w:rsid w:val="00486F1D"/>
    <w:rsid w:val="004871E7"/>
    <w:rsid w:val="004876C8"/>
    <w:rsid w:val="0049011F"/>
    <w:rsid w:val="00491223"/>
    <w:rsid w:val="0049171C"/>
    <w:rsid w:val="00492225"/>
    <w:rsid w:val="004922D1"/>
    <w:rsid w:val="004925DC"/>
    <w:rsid w:val="00492B41"/>
    <w:rsid w:val="00493B73"/>
    <w:rsid w:val="00494566"/>
    <w:rsid w:val="0049474F"/>
    <w:rsid w:val="00494A1C"/>
    <w:rsid w:val="00495429"/>
    <w:rsid w:val="00495531"/>
    <w:rsid w:val="00495C82"/>
    <w:rsid w:val="00496092"/>
    <w:rsid w:val="004963D9"/>
    <w:rsid w:val="004964C1"/>
    <w:rsid w:val="0049683E"/>
    <w:rsid w:val="004968DB"/>
    <w:rsid w:val="00496AE8"/>
    <w:rsid w:val="00496C5E"/>
    <w:rsid w:val="004979F4"/>
    <w:rsid w:val="004A06A1"/>
    <w:rsid w:val="004A0B4A"/>
    <w:rsid w:val="004A0CC7"/>
    <w:rsid w:val="004A0F2E"/>
    <w:rsid w:val="004A139B"/>
    <w:rsid w:val="004A1798"/>
    <w:rsid w:val="004A17AC"/>
    <w:rsid w:val="004A2714"/>
    <w:rsid w:val="004A284B"/>
    <w:rsid w:val="004A3076"/>
    <w:rsid w:val="004A3291"/>
    <w:rsid w:val="004A32BD"/>
    <w:rsid w:val="004A3624"/>
    <w:rsid w:val="004A3962"/>
    <w:rsid w:val="004A42B8"/>
    <w:rsid w:val="004A4746"/>
    <w:rsid w:val="004A4EAF"/>
    <w:rsid w:val="004A556A"/>
    <w:rsid w:val="004A56AC"/>
    <w:rsid w:val="004A5806"/>
    <w:rsid w:val="004A5977"/>
    <w:rsid w:val="004A5C01"/>
    <w:rsid w:val="004A5E8A"/>
    <w:rsid w:val="004A5F24"/>
    <w:rsid w:val="004A63C9"/>
    <w:rsid w:val="004A6841"/>
    <w:rsid w:val="004A77BA"/>
    <w:rsid w:val="004A7E1D"/>
    <w:rsid w:val="004A7EE0"/>
    <w:rsid w:val="004B0808"/>
    <w:rsid w:val="004B0F66"/>
    <w:rsid w:val="004B131B"/>
    <w:rsid w:val="004B1BB6"/>
    <w:rsid w:val="004B1F54"/>
    <w:rsid w:val="004B2665"/>
    <w:rsid w:val="004B2948"/>
    <w:rsid w:val="004B2994"/>
    <w:rsid w:val="004B307D"/>
    <w:rsid w:val="004B3652"/>
    <w:rsid w:val="004B3EA9"/>
    <w:rsid w:val="004B3F59"/>
    <w:rsid w:val="004B45F4"/>
    <w:rsid w:val="004B460F"/>
    <w:rsid w:val="004B4706"/>
    <w:rsid w:val="004B55F3"/>
    <w:rsid w:val="004B5E63"/>
    <w:rsid w:val="004B6389"/>
    <w:rsid w:val="004B6C1D"/>
    <w:rsid w:val="004B6E5E"/>
    <w:rsid w:val="004B72BE"/>
    <w:rsid w:val="004B758E"/>
    <w:rsid w:val="004B7827"/>
    <w:rsid w:val="004B7AF3"/>
    <w:rsid w:val="004B7C99"/>
    <w:rsid w:val="004C0896"/>
    <w:rsid w:val="004C0A6F"/>
    <w:rsid w:val="004C1501"/>
    <w:rsid w:val="004C1D3F"/>
    <w:rsid w:val="004C215B"/>
    <w:rsid w:val="004C24DE"/>
    <w:rsid w:val="004C307D"/>
    <w:rsid w:val="004C3680"/>
    <w:rsid w:val="004C3C0F"/>
    <w:rsid w:val="004C4046"/>
    <w:rsid w:val="004C4333"/>
    <w:rsid w:val="004C4373"/>
    <w:rsid w:val="004C447C"/>
    <w:rsid w:val="004C46EA"/>
    <w:rsid w:val="004C5266"/>
    <w:rsid w:val="004C5344"/>
    <w:rsid w:val="004C5656"/>
    <w:rsid w:val="004C56F3"/>
    <w:rsid w:val="004C5A7E"/>
    <w:rsid w:val="004C5A85"/>
    <w:rsid w:val="004C5B14"/>
    <w:rsid w:val="004C5BBD"/>
    <w:rsid w:val="004C5C65"/>
    <w:rsid w:val="004C5EAA"/>
    <w:rsid w:val="004C6EDC"/>
    <w:rsid w:val="004C7BA3"/>
    <w:rsid w:val="004D0387"/>
    <w:rsid w:val="004D043F"/>
    <w:rsid w:val="004D09DC"/>
    <w:rsid w:val="004D0BA3"/>
    <w:rsid w:val="004D0F23"/>
    <w:rsid w:val="004D1089"/>
    <w:rsid w:val="004D1397"/>
    <w:rsid w:val="004D147D"/>
    <w:rsid w:val="004D26F1"/>
    <w:rsid w:val="004D29E9"/>
    <w:rsid w:val="004D2C5F"/>
    <w:rsid w:val="004D2D51"/>
    <w:rsid w:val="004D2F2B"/>
    <w:rsid w:val="004D3249"/>
    <w:rsid w:val="004D3399"/>
    <w:rsid w:val="004D386F"/>
    <w:rsid w:val="004D3931"/>
    <w:rsid w:val="004D3F0A"/>
    <w:rsid w:val="004D415D"/>
    <w:rsid w:val="004D41DA"/>
    <w:rsid w:val="004D43B8"/>
    <w:rsid w:val="004D4934"/>
    <w:rsid w:val="004D4CD2"/>
    <w:rsid w:val="004D5060"/>
    <w:rsid w:val="004D562B"/>
    <w:rsid w:val="004D56D0"/>
    <w:rsid w:val="004D580A"/>
    <w:rsid w:val="004D5AD4"/>
    <w:rsid w:val="004D5C8F"/>
    <w:rsid w:val="004D653D"/>
    <w:rsid w:val="004D773B"/>
    <w:rsid w:val="004D7F09"/>
    <w:rsid w:val="004E1F1E"/>
    <w:rsid w:val="004E21F7"/>
    <w:rsid w:val="004E27AB"/>
    <w:rsid w:val="004E2E17"/>
    <w:rsid w:val="004E34CE"/>
    <w:rsid w:val="004E3732"/>
    <w:rsid w:val="004E3847"/>
    <w:rsid w:val="004E3F9C"/>
    <w:rsid w:val="004E456D"/>
    <w:rsid w:val="004E483E"/>
    <w:rsid w:val="004E5C69"/>
    <w:rsid w:val="004E5E26"/>
    <w:rsid w:val="004E6A78"/>
    <w:rsid w:val="004E6BF9"/>
    <w:rsid w:val="004E6D03"/>
    <w:rsid w:val="004E6D15"/>
    <w:rsid w:val="004E7C67"/>
    <w:rsid w:val="004E7C7B"/>
    <w:rsid w:val="004E7ECE"/>
    <w:rsid w:val="004F014F"/>
    <w:rsid w:val="004F01FC"/>
    <w:rsid w:val="004F02F0"/>
    <w:rsid w:val="004F0474"/>
    <w:rsid w:val="004F0C4F"/>
    <w:rsid w:val="004F1206"/>
    <w:rsid w:val="004F126B"/>
    <w:rsid w:val="004F1637"/>
    <w:rsid w:val="004F16AB"/>
    <w:rsid w:val="004F209D"/>
    <w:rsid w:val="004F2626"/>
    <w:rsid w:val="004F2D9B"/>
    <w:rsid w:val="004F3240"/>
    <w:rsid w:val="004F3427"/>
    <w:rsid w:val="004F3914"/>
    <w:rsid w:val="004F3FE9"/>
    <w:rsid w:val="004F4137"/>
    <w:rsid w:val="004F4189"/>
    <w:rsid w:val="004F483A"/>
    <w:rsid w:val="004F4936"/>
    <w:rsid w:val="004F4D74"/>
    <w:rsid w:val="004F505A"/>
    <w:rsid w:val="004F536B"/>
    <w:rsid w:val="004F53B2"/>
    <w:rsid w:val="004F5BA2"/>
    <w:rsid w:val="004F5F42"/>
    <w:rsid w:val="004F6330"/>
    <w:rsid w:val="004F6DD1"/>
    <w:rsid w:val="004F778D"/>
    <w:rsid w:val="004F7B48"/>
    <w:rsid w:val="0050003B"/>
    <w:rsid w:val="00500057"/>
    <w:rsid w:val="00500500"/>
    <w:rsid w:val="00500658"/>
    <w:rsid w:val="005013D9"/>
    <w:rsid w:val="00501607"/>
    <w:rsid w:val="00501B3D"/>
    <w:rsid w:val="00501CE2"/>
    <w:rsid w:val="005025BB"/>
    <w:rsid w:val="00502CEC"/>
    <w:rsid w:val="00503015"/>
    <w:rsid w:val="0050317E"/>
    <w:rsid w:val="0050355D"/>
    <w:rsid w:val="00503671"/>
    <w:rsid w:val="0050379E"/>
    <w:rsid w:val="0050405E"/>
    <w:rsid w:val="005040BC"/>
    <w:rsid w:val="00504A97"/>
    <w:rsid w:val="00505119"/>
    <w:rsid w:val="005053FD"/>
    <w:rsid w:val="0050591E"/>
    <w:rsid w:val="00506731"/>
    <w:rsid w:val="00506EEC"/>
    <w:rsid w:val="0050707A"/>
    <w:rsid w:val="005073C0"/>
    <w:rsid w:val="00507967"/>
    <w:rsid w:val="00507A7F"/>
    <w:rsid w:val="00507AAC"/>
    <w:rsid w:val="00507ACF"/>
    <w:rsid w:val="00507CC8"/>
    <w:rsid w:val="00507D6B"/>
    <w:rsid w:val="00507F7C"/>
    <w:rsid w:val="0051062D"/>
    <w:rsid w:val="00510907"/>
    <w:rsid w:val="00510E31"/>
    <w:rsid w:val="00511256"/>
    <w:rsid w:val="0051180C"/>
    <w:rsid w:val="0051193B"/>
    <w:rsid w:val="00512359"/>
    <w:rsid w:val="0051260C"/>
    <w:rsid w:val="005138AA"/>
    <w:rsid w:val="00513B58"/>
    <w:rsid w:val="00513FE0"/>
    <w:rsid w:val="00514C0D"/>
    <w:rsid w:val="00515513"/>
    <w:rsid w:val="00515770"/>
    <w:rsid w:val="00515A0E"/>
    <w:rsid w:val="00515FE4"/>
    <w:rsid w:val="005160D0"/>
    <w:rsid w:val="0051745B"/>
    <w:rsid w:val="005174BB"/>
    <w:rsid w:val="005175A1"/>
    <w:rsid w:val="00517991"/>
    <w:rsid w:val="00517B65"/>
    <w:rsid w:val="00517DD2"/>
    <w:rsid w:val="00520381"/>
    <w:rsid w:val="005205D3"/>
    <w:rsid w:val="005208E6"/>
    <w:rsid w:val="00521983"/>
    <w:rsid w:val="00521EB4"/>
    <w:rsid w:val="0052203E"/>
    <w:rsid w:val="00522D5E"/>
    <w:rsid w:val="0052366B"/>
    <w:rsid w:val="0052377A"/>
    <w:rsid w:val="0052399D"/>
    <w:rsid w:val="005251CD"/>
    <w:rsid w:val="00525370"/>
    <w:rsid w:val="0052597F"/>
    <w:rsid w:val="00525D17"/>
    <w:rsid w:val="00525EBC"/>
    <w:rsid w:val="005261FA"/>
    <w:rsid w:val="0052678E"/>
    <w:rsid w:val="005267AB"/>
    <w:rsid w:val="005269D3"/>
    <w:rsid w:val="00526BA1"/>
    <w:rsid w:val="005276AD"/>
    <w:rsid w:val="00527767"/>
    <w:rsid w:val="00527A84"/>
    <w:rsid w:val="00530146"/>
    <w:rsid w:val="00530431"/>
    <w:rsid w:val="00530B18"/>
    <w:rsid w:val="00530C8E"/>
    <w:rsid w:val="00531AF3"/>
    <w:rsid w:val="005320B5"/>
    <w:rsid w:val="00532951"/>
    <w:rsid w:val="0053335B"/>
    <w:rsid w:val="00533BE6"/>
    <w:rsid w:val="00533E9E"/>
    <w:rsid w:val="00534954"/>
    <w:rsid w:val="00534D3B"/>
    <w:rsid w:val="00534E59"/>
    <w:rsid w:val="00534ECB"/>
    <w:rsid w:val="00534F98"/>
    <w:rsid w:val="00535402"/>
    <w:rsid w:val="0053570C"/>
    <w:rsid w:val="005363C9"/>
    <w:rsid w:val="005365AD"/>
    <w:rsid w:val="0053680A"/>
    <w:rsid w:val="00536B3E"/>
    <w:rsid w:val="00536EC9"/>
    <w:rsid w:val="00536F09"/>
    <w:rsid w:val="005375A8"/>
    <w:rsid w:val="005375B5"/>
    <w:rsid w:val="0053786F"/>
    <w:rsid w:val="00537EBD"/>
    <w:rsid w:val="005400A2"/>
    <w:rsid w:val="005404DE"/>
    <w:rsid w:val="00542311"/>
    <w:rsid w:val="005429C0"/>
    <w:rsid w:val="005429EB"/>
    <w:rsid w:val="00542F3B"/>
    <w:rsid w:val="00543086"/>
    <w:rsid w:val="0054313E"/>
    <w:rsid w:val="005434C7"/>
    <w:rsid w:val="005437B6"/>
    <w:rsid w:val="00543A0F"/>
    <w:rsid w:val="00544051"/>
    <w:rsid w:val="00544F3A"/>
    <w:rsid w:val="00545261"/>
    <w:rsid w:val="0054539C"/>
    <w:rsid w:val="00545C0B"/>
    <w:rsid w:val="00545F2A"/>
    <w:rsid w:val="0054616E"/>
    <w:rsid w:val="00546FA2"/>
    <w:rsid w:val="00547B9B"/>
    <w:rsid w:val="00550D66"/>
    <w:rsid w:val="00551BB9"/>
    <w:rsid w:val="00551BD6"/>
    <w:rsid w:val="00552686"/>
    <w:rsid w:val="005526AF"/>
    <w:rsid w:val="005527F0"/>
    <w:rsid w:val="00553405"/>
    <w:rsid w:val="0055477B"/>
    <w:rsid w:val="0055479A"/>
    <w:rsid w:val="00554846"/>
    <w:rsid w:val="00554D4B"/>
    <w:rsid w:val="00554E66"/>
    <w:rsid w:val="00555846"/>
    <w:rsid w:val="00555B68"/>
    <w:rsid w:val="00555C12"/>
    <w:rsid w:val="00555C8C"/>
    <w:rsid w:val="00555E5D"/>
    <w:rsid w:val="00556174"/>
    <w:rsid w:val="0055647D"/>
    <w:rsid w:val="0055684B"/>
    <w:rsid w:val="00557B53"/>
    <w:rsid w:val="005601F6"/>
    <w:rsid w:val="005602DD"/>
    <w:rsid w:val="005604C2"/>
    <w:rsid w:val="00560A2A"/>
    <w:rsid w:val="00560F2B"/>
    <w:rsid w:val="00561320"/>
    <w:rsid w:val="00561BAF"/>
    <w:rsid w:val="00561CB8"/>
    <w:rsid w:val="00561F61"/>
    <w:rsid w:val="0056256F"/>
    <w:rsid w:val="00562714"/>
    <w:rsid w:val="00562D6D"/>
    <w:rsid w:val="0056309B"/>
    <w:rsid w:val="005640AD"/>
    <w:rsid w:val="005640F6"/>
    <w:rsid w:val="005642A7"/>
    <w:rsid w:val="005643B7"/>
    <w:rsid w:val="00564FAF"/>
    <w:rsid w:val="00565066"/>
    <w:rsid w:val="005653AB"/>
    <w:rsid w:val="00565850"/>
    <w:rsid w:val="0056690E"/>
    <w:rsid w:val="00566F5A"/>
    <w:rsid w:val="00567034"/>
    <w:rsid w:val="005679FD"/>
    <w:rsid w:val="00567FE2"/>
    <w:rsid w:val="0057054C"/>
    <w:rsid w:val="0057054F"/>
    <w:rsid w:val="00570627"/>
    <w:rsid w:val="005708F5"/>
    <w:rsid w:val="00570F49"/>
    <w:rsid w:val="005710FB"/>
    <w:rsid w:val="005711BE"/>
    <w:rsid w:val="0057122B"/>
    <w:rsid w:val="00571422"/>
    <w:rsid w:val="005719E2"/>
    <w:rsid w:val="00572049"/>
    <w:rsid w:val="005732DF"/>
    <w:rsid w:val="005735C6"/>
    <w:rsid w:val="00573BA8"/>
    <w:rsid w:val="005742D0"/>
    <w:rsid w:val="00574568"/>
    <w:rsid w:val="00575575"/>
    <w:rsid w:val="00575672"/>
    <w:rsid w:val="0057650C"/>
    <w:rsid w:val="00576613"/>
    <w:rsid w:val="00577221"/>
    <w:rsid w:val="005802E8"/>
    <w:rsid w:val="00580768"/>
    <w:rsid w:val="0058120D"/>
    <w:rsid w:val="005819F6"/>
    <w:rsid w:val="00581F6D"/>
    <w:rsid w:val="00583BE5"/>
    <w:rsid w:val="00584094"/>
    <w:rsid w:val="0058417C"/>
    <w:rsid w:val="00584D1B"/>
    <w:rsid w:val="00585709"/>
    <w:rsid w:val="005857FB"/>
    <w:rsid w:val="00585845"/>
    <w:rsid w:val="00586D01"/>
    <w:rsid w:val="005872C9"/>
    <w:rsid w:val="0059068B"/>
    <w:rsid w:val="005910A2"/>
    <w:rsid w:val="00591611"/>
    <w:rsid w:val="005922D5"/>
    <w:rsid w:val="00592909"/>
    <w:rsid w:val="00592BB0"/>
    <w:rsid w:val="00593010"/>
    <w:rsid w:val="005934FB"/>
    <w:rsid w:val="00593521"/>
    <w:rsid w:val="00593D27"/>
    <w:rsid w:val="0059463C"/>
    <w:rsid w:val="005947AF"/>
    <w:rsid w:val="00594ABF"/>
    <w:rsid w:val="0059598D"/>
    <w:rsid w:val="00596C96"/>
    <w:rsid w:val="00596DE0"/>
    <w:rsid w:val="00597481"/>
    <w:rsid w:val="00597AD9"/>
    <w:rsid w:val="005A0671"/>
    <w:rsid w:val="005A1398"/>
    <w:rsid w:val="005A16E7"/>
    <w:rsid w:val="005A19FD"/>
    <w:rsid w:val="005A1E64"/>
    <w:rsid w:val="005A25C9"/>
    <w:rsid w:val="005A2DF3"/>
    <w:rsid w:val="005A3365"/>
    <w:rsid w:val="005A369A"/>
    <w:rsid w:val="005A3735"/>
    <w:rsid w:val="005A3975"/>
    <w:rsid w:val="005A40DF"/>
    <w:rsid w:val="005A4362"/>
    <w:rsid w:val="005A4604"/>
    <w:rsid w:val="005A49C9"/>
    <w:rsid w:val="005A4D58"/>
    <w:rsid w:val="005A4DCD"/>
    <w:rsid w:val="005A4E78"/>
    <w:rsid w:val="005A5162"/>
    <w:rsid w:val="005A5B24"/>
    <w:rsid w:val="005A6014"/>
    <w:rsid w:val="005A6FDE"/>
    <w:rsid w:val="005A7834"/>
    <w:rsid w:val="005A7C32"/>
    <w:rsid w:val="005B007F"/>
    <w:rsid w:val="005B0132"/>
    <w:rsid w:val="005B1148"/>
    <w:rsid w:val="005B11D3"/>
    <w:rsid w:val="005B16CE"/>
    <w:rsid w:val="005B18D7"/>
    <w:rsid w:val="005B1EBD"/>
    <w:rsid w:val="005B1FEF"/>
    <w:rsid w:val="005B24B6"/>
    <w:rsid w:val="005B24F2"/>
    <w:rsid w:val="005B25C2"/>
    <w:rsid w:val="005B263C"/>
    <w:rsid w:val="005B2C65"/>
    <w:rsid w:val="005B2E93"/>
    <w:rsid w:val="005B32E3"/>
    <w:rsid w:val="005B425D"/>
    <w:rsid w:val="005B459D"/>
    <w:rsid w:val="005B4713"/>
    <w:rsid w:val="005B4B60"/>
    <w:rsid w:val="005B4C13"/>
    <w:rsid w:val="005B4DC5"/>
    <w:rsid w:val="005B4E49"/>
    <w:rsid w:val="005B58A0"/>
    <w:rsid w:val="005B62F4"/>
    <w:rsid w:val="005B692E"/>
    <w:rsid w:val="005B7280"/>
    <w:rsid w:val="005B73D3"/>
    <w:rsid w:val="005B78A2"/>
    <w:rsid w:val="005B7A4C"/>
    <w:rsid w:val="005B7FC1"/>
    <w:rsid w:val="005C04EB"/>
    <w:rsid w:val="005C0C79"/>
    <w:rsid w:val="005C0DE6"/>
    <w:rsid w:val="005C193C"/>
    <w:rsid w:val="005C1F5D"/>
    <w:rsid w:val="005C300A"/>
    <w:rsid w:val="005C358F"/>
    <w:rsid w:val="005C3657"/>
    <w:rsid w:val="005C36E0"/>
    <w:rsid w:val="005C386A"/>
    <w:rsid w:val="005C38AC"/>
    <w:rsid w:val="005C3BE4"/>
    <w:rsid w:val="005C4449"/>
    <w:rsid w:val="005C4E3F"/>
    <w:rsid w:val="005C5C3B"/>
    <w:rsid w:val="005C5C8F"/>
    <w:rsid w:val="005C5DE5"/>
    <w:rsid w:val="005C69D7"/>
    <w:rsid w:val="005C6B13"/>
    <w:rsid w:val="005C74E3"/>
    <w:rsid w:val="005C7648"/>
    <w:rsid w:val="005D044C"/>
    <w:rsid w:val="005D0A2A"/>
    <w:rsid w:val="005D19E5"/>
    <w:rsid w:val="005D1A52"/>
    <w:rsid w:val="005D2294"/>
    <w:rsid w:val="005D23AE"/>
    <w:rsid w:val="005D2833"/>
    <w:rsid w:val="005D32A4"/>
    <w:rsid w:val="005D3B89"/>
    <w:rsid w:val="005D421E"/>
    <w:rsid w:val="005D4A26"/>
    <w:rsid w:val="005D59BD"/>
    <w:rsid w:val="005D5E6F"/>
    <w:rsid w:val="005D5F96"/>
    <w:rsid w:val="005D61E0"/>
    <w:rsid w:val="005D6B18"/>
    <w:rsid w:val="005D7444"/>
    <w:rsid w:val="005D74FE"/>
    <w:rsid w:val="005D7BA5"/>
    <w:rsid w:val="005E00A0"/>
    <w:rsid w:val="005E048A"/>
    <w:rsid w:val="005E08B8"/>
    <w:rsid w:val="005E09D2"/>
    <w:rsid w:val="005E12DC"/>
    <w:rsid w:val="005E13AE"/>
    <w:rsid w:val="005E1DD5"/>
    <w:rsid w:val="005E1E62"/>
    <w:rsid w:val="005E1EB7"/>
    <w:rsid w:val="005E2038"/>
    <w:rsid w:val="005E235B"/>
    <w:rsid w:val="005E31E9"/>
    <w:rsid w:val="005E35E1"/>
    <w:rsid w:val="005E40B4"/>
    <w:rsid w:val="005E4CC8"/>
    <w:rsid w:val="005E4D50"/>
    <w:rsid w:val="005E4DB4"/>
    <w:rsid w:val="005E4EEB"/>
    <w:rsid w:val="005E5374"/>
    <w:rsid w:val="005E559F"/>
    <w:rsid w:val="005E5773"/>
    <w:rsid w:val="005E59E8"/>
    <w:rsid w:val="005E6078"/>
    <w:rsid w:val="005E6B5D"/>
    <w:rsid w:val="005E6B87"/>
    <w:rsid w:val="005E70E1"/>
    <w:rsid w:val="005E7591"/>
    <w:rsid w:val="005E7AEA"/>
    <w:rsid w:val="005E7F4E"/>
    <w:rsid w:val="005F00F1"/>
    <w:rsid w:val="005F18DC"/>
    <w:rsid w:val="005F1CC4"/>
    <w:rsid w:val="005F2185"/>
    <w:rsid w:val="005F224F"/>
    <w:rsid w:val="005F26E7"/>
    <w:rsid w:val="005F2AE5"/>
    <w:rsid w:val="005F2CD3"/>
    <w:rsid w:val="005F3097"/>
    <w:rsid w:val="005F31D2"/>
    <w:rsid w:val="005F33F0"/>
    <w:rsid w:val="005F3980"/>
    <w:rsid w:val="005F494C"/>
    <w:rsid w:val="005F4EA0"/>
    <w:rsid w:val="005F56DF"/>
    <w:rsid w:val="005F5764"/>
    <w:rsid w:val="005F5806"/>
    <w:rsid w:val="005F5A06"/>
    <w:rsid w:val="005F6929"/>
    <w:rsid w:val="005F69D7"/>
    <w:rsid w:val="005F6F95"/>
    <w:rsid w:val="005F746E"/>
    <w:rsid w:val="005F7537"/>
    <w:rsid w:val="00600109"/>
    <w:rsid w:val="006005D2"/>
    <w:rsid w:val="006006BE"/>
    <w:rsid w:val="00600A58"/>
    <w:rsid w:val="00600C9E"/>
    <w:rsid w:val="00600FC3"/>
    <w:rsid w:val="00601618"/>
    <w:rsid w:val="00601B79"/>
    <w:rsid w:val="00602E6A"/>
    <w:rsid w:val="00603061"/>
    <w:rsid w:val="00603115"/>
    <w:rsid w:val="006031E1"/>
    <w:rsid w:val="00603F8F"/>
    <w:rsid w:val="006043D8"/>
    <w:rsid w:val="0060440E"/>
    <w:rsid w:val="00604D64"/>
    <w:rsid w:val="00604EB1"/>
    <w:rsid w:val="006055B1"/>
    <w:rsid w:val="00605A69"/>
    <w:rsid w:val="00605F6A"/>
    <w:rsid w:val="0060639C"/>
    <w:rsid w:val="006066BE"/>
    <w:rsid w:val="0060685C"/>
    <w:rsid w:val="006068D8"/>
    <w:rsid w:val="006078DC"/>
    <w:rsid w:val="006102C8"/>
    <w:rsid w:val="006105B3"/>
    <w:rsid w:val="0061094E"/>
    <w:rsid w:val="00611330"/>
    <w:rsid w:val="00611B13"/>
    <w:rsid w:val="00611FA9"/>
    <w:rsid w:val="006122B0"/>
    <w:rsid w:val="0061236C"/>
    <w:rsid w:val="00612648"/>
    <w:rsid w:val="006127E3"/>
    <w:rsid w:val="00612812"/>
    <w:rsid w:val="0061339D"/>
    <w:rsid w:val="0061352F"/>
    <w:rsid w:val="006135C7"/>
    <w:rsid w:val="00613653"/>
    <w:rsid w:val="0061385D"/>
    <w:rsid w:val="00613979"/>
    <w:rsid w:val="00613E66"/>
    <w:rsid w:val="006140F0"/>
    <w:rsid w:val="006142E1"/>
    <w:rsid w:val="00614651"/>
    <w:rsid w:val="00614823"/>
    <w:rsid w:val="0061488E"/>
    <w:rsid w:val="00614B2F"/>
    <w:rsid w:val="006159A5"/>
    <w:rsid w:val="00615F3E"/>
    <w:rsid w:val="00616577"/>
    <w:rsid w:val="00616940"/>
    <w:rsid w:val="00616AF8"/>
    <w:rsid w:val="00616EFA"/>
    <w:rsid w:val="006177AF"/>
    <w:rsid w:val="00617FAA"/>
    <w:rsid w:val="00620A5D"/>
    <w:rsid w:val="00620C6A"/>
    <w:rsid w:val="00621579"/>
    <w:rsid w:val="00621F16"/>
    <w:rsid w:val="0062222B"/>
    <w:rsid w:val="0062279C"/>
    <w:rsid w:val="00622934"/>
    <w:rsid w:val="00622AC3"/>
    <w:rsid w:val="00622E69"/>
    <w:rsid w:val="00623788"/>
    <w:rsid w:val="0062390A"/>
    <w:rsid w:val="00623972"/>
    <w:rsid w:val="00623C1B"/>
    <w:rsid w:val="0062427C"/>
    <w:rsid w:val="006243DC"/>
    <w:rsid w:val="00624600"/>
    <w:rsid w:val="0062515E"/>
    <w:rsid w:val="006256BF"/>
    <w:rsid w:val="0062574C"/>
    <w:rsid w:val="00625B87"/>
    <w:rsid w:val="006262AD"/>
    <w:rsid w:val="0062677D"/>
    <w:rsid w:val="0062682F"/>
    <w:rsid w:val="0062699F"/>
    <w:rsid w:val="006273F2"/>
    <w:rsid w:val="00627B09"/>
    <w:rsid w:val="00627DAB"/>
    <w:rsid w:val="006307CB"/>
    <w:rsid w:val="00630940"/>
    <w:rsid w:val="00631489"/>
    <w:rsid w:val="00631870"/>
    <w:rsid w:val="00631A22"/>
    <w:rsid w:val="006320C6"/>
    <w:rsid w:val="006325A4"/>
    <w:rsid w:val="006329D0"/>
    <w:rsid w:val="00633213"/>
    <w:rsid w:val="0063346A"/>
    <w:rsid w:val="00633C0A"/>
    <w:rsid w:val="00633DDB"/>
    <w:rsid w:val="0063423E"/>
    <w:rsid w:val="006344ED"/>
    <w:rsid w:val="00634871"/>
    <w:rsid w:val="00634EC5"/>
    <w:rsid w:val="006356B9"/>
    <w:rsid w:val="00635A02"/>
    <w:rsid w:val="0063626E"/>
    <w:rsid w:val="006362FB"/>
    <w:rsid w:val="0063644A"/>
    <w:rsid w:val="006368EB"/>
    <w:rsid w:val="00636F07"/>
    <w:rsid w:val="0063743E"/>
    <w:rsid w:val="00637AC9"/>
    <w:rsid w:val="00637E75"/>
    <w:rsid w:val="0064013D"/>
    <w:rsid w:val="00640569"/>
    <w:rsid w:val="00641056"/>
    <w:rsid w:val="00641226"/>
    <w:rsid w:val="006413B3"/>
    <w:rsid w:val="00641439"/>
    <w:rsid w:val="006414BE"/>
    <w:rsid w:val="0064167B"/>
    <w:rsid w:val="00641999"/>
    <w:rsid w:val="00641C61"/>
    <w:rsid w:val="00641F8D"/>
    <w:rsid w:val="0064254D"/>
    <w:rsid w:val="006427F8"/>
    <w:rsid w:val="00642A1B"/>
    <w:rsid w:val="00642B7A"/>
    <w:rsid w:val="00643243"/>
    <w:rsid w:val="00643579"/>
    <w:rsid w:val="006439F2"/>
    <w:rsid w:val="00643CFD"/>
    <w:rsid w:val="0064430C"/>
    <w:rsid w:val="00644DAE"/>
    <w:rsid w:val="00644FCA"/>
    <w:rsid w:val="00645304"/>
    <w:rsid w:val="00645D17"/>
    <w:rsid w:val="00645E8A"/>
    <w:rsid w:val="0064695A"/>
    <w:rsid w:val="00646D57"/>
    <w:rsid w:val="00647064"/>
    <w:rsid w:val="006471F9"/>
    <w:rsid w:val="006475B2"/>
    <w:rsid w:val="00647961"/>
    <w:rsid w:val="00647986"/>
    <w:rsid w:val="00647AAB"/>
    <w:rsid w:val="00647B8F"/>
    <w:rsid w:val="006502F0"/>
    <w:rsid w:val="006502F6"/>
    <w:rsid w:val="00650683"/>
    <w:rsid w:val="00651991"/>
    <w:rsid w:val="00651CD2"/>
    <w:rsid w:val="00651D8D"/>
    <w:rsid w:val="006524DC"/>
    <w:rsid w:val="006529A4"/>
    <w:rsid w:val="00654F4C"/>
    <w:rsid w:val="0065518F"/>
    <w:rsid w:val="00655456"/>
    <w:rsid w:val="00655902"/>
    <w:rsid w:val="00655A57"/>
    <w:rsid w:val="00656887"/>
    <w:rsid w:val="00656F19"/>
    <w:rsid w:val="006576D4"/>
    <w:rsid w:val="00657A9C"/>
    <w:rsid w:val="006604EE"/>
    <w:rsid w:val="006609EF"/>
    <w:rsid w:val="00660B67"/>
    <w:rsid w:val="0066100F"/>
    <w:rsid w:val="00661B34"/>
    <w:rsid w:val="00662314"/>
    <w:rsid w:val="00662790"/>
    <w:rsid w:val="00662F1D"/>
    <w:rsid w:val="006631AE"/>
    <w:rsid w:val="00663328"/>
    <w:rsid w:val="00663CBF"/>
    <w:rsid w:val="00664198"/>
    <w:rsid w:val="0066460C"/>
    <w:rsid w:val="006646DE"/>
    <w:rsid w:val="00664984"/>
    <w:rsid w:val="00664D90"/>
    <w:rsid w:val="006655EF"/>
    <w:rsid w:val="00665AF0"/>
    <w:rsid w:val="00666150"/>
    <w:rsid w:val="006665E9"/>
    <w:rsid w:val="0066668C"/>
    <w:rsid w:val="00666F85"/>
    <w:rsid w:val="00666FDD"/>
    <w:rsid w:val="00667192"/>
    <w:rsid w:val="00667766"/>
    <w:rsid w:val="0067023A"/>
    <w:rsid w:val="00670475"/>
    <w:rsid w:val="00670A37"/>
    <w:rsid w:val="00671186"/>
    <w:rsid w:val="006722A8"/>
    <w:rsid w:val="006724FA"/>
    <w:rsid w:val="006728AE"/>
    <w:rsid w:val="00673576"/>
    <w:rsid w:val="00673BC3"/>
    <w:rsid w:val="006747D0"/>
    <w:rsid w:val="00674B3A"/>
    <w:rsid w:val="00674D4A"/>
    <w:rsid w:val="00675262"/>
    <w:rsid w:val="0067601E"/>
    <w:rsid w:val="00676AD5"/>
    <w:rsid w:val="0067728B"/>
    <w:rsid w:val="006778CC"/>
    <w:rsid w:val="00677CC8"/>
    <w:rsid w:val="00680845"/>
    <w:rsid w:val="00680D57"/>
    <w:rsid w:val="00680D91"/>
    <w:rsid w:val="00681C80"/>
    <w:rsid w:val="00681D50"/>
    <w:rsid w:val="00681D53"/>
    <w:rsid w:val="00682893"/>
    <w:rsid w:val="006835A6"/>
    <w:rsid w:val="00683BD8"/>
    <w:rsid w:val="00683D2D"/>
    <w:rsid w:val="006846ED"/>
    <w:rsid w:val="00684C3D"/>
    <w:rsid w:val="00684D34"/>
    <w:rsid w:val="0068521C"/>
    <w:rsid w:val="00685225"/>
    <w:rsid w:val="006857CC"/>
    <w:rsid w:val="00685901"/>
    <w:rsid w:val="00686181"/>
    <w:rsid w:val="006861F3"/>
    <w:rsid w:val="00686A1F"/>
    <w:rsid w:val="00686EE3"/>
    <w:rsid w:val="00686FEC"/>
    <w:rsid w:val="00687440"/>
    <w:rsid w:val="006877F2"/>
    <w:rsid w:val="00687AA7"/>
    <w:rsid w:val="00687EC2"/>
    <w:rsid w:val="0069032F"/>
    <w:rsid w:val="00690C39"/>
    <w:rsid w:val="00690C50"/>
    <w:rsid w:val="00691738"/>
    <w:rsid w:val="00691789"/>
    <w:rsid w:val="00691AAE"/>
    <w:rsid w:val="0069220E"/>
    <w:rsid w:val="006923EF"/>
    <w:rsid w:val="00692964"/>
    <w:rsid w:val="00694418"/>
    <w:rsid w:val="006945A2"/>
    <w:rsid w:val="00694A19"/>
    <w:rsid w:val="00694F34"/>
    <w:rsid w:val="00694FFC"/>
    <w:rsid w:val="00695386"/>
    <w:rsid w:val="00695DC6"/>
    <w:rsid w:val="00695F3A"/>
    <w:rsid w:val="00695F88"/>
    <w:rsid w:val="0069607D"/>
    <w:rsid w:val="0069612D"/>
    <w:rsid w:val="00696877"/>
    <w:rsid w:val="00696BBE"/>
    <w:rsid w:val="00696FDC"/>
    <w:rsid w:val="006972B1"/>
    <w:rsid w:val="00697474"/>
    <w:rsid w:val="00697A27"/>
    <w:rsid w:val="006A028A"/>
    <w:rsid w:val="006A04EE"/>
    <w:rsid w:val="006A075F"/>
    <w:rsid w:val="006A099A"/>
    <w:rsid w:val="006A15AA"/>
    <w:rsid w:val="006A1F93"/>
    <w:rsid w:val="006A245E"/>
    <w:rsid w:val="006A2A2F"/>
    <w:rsid w:val="006A3069"/>
    <w:rsid w:val="006A32C8"/>
    <w:rsid w:val="006A3C5C"/>
    <w:rsid w:val="006A3DBA"/>
    <w:rsid w:val="006A3FEC"/>
    <w:rsid w:val="006A4080"/>
    <w:rsid w:val="006A45A4"/>
    <w:rsid w:val="006A493D"/>
    <w:rsid w:val="006A49B6"/>
    <w:rsid w:val="006A52FF"/>
    <w:rsid w:val="006A558F"/>
    <w:rsid w:val="006A58E1"/>
    <w:rsid w:val="006A58E2"/>
    <w:rsid w:val="006A6248"/>
    <w:rsid w:val="006A6D99"/>
    <w:rsid w:val="006A6EF6"/>
    <w:rsid w:val="006A77CA"/>
    <w:rsid w:val="006A7848"/>
    <w:rsid w:val="006A7B77"/>
    <w:rsid w:val="006A7D93"/>
    <w:rsid w:val="006B01B3"/>
    <w:rsid w:val="006B0595"/>
    <w:rsid w:val="006B06E7"/>
    <w:rsid w:val="006B0D81"/>
    <w:rsid w:val="006B18F8"/>
    <w:rsid w:val="006B1E88"/>
    <w:rsid w:val="006B31C2"/>
    <w:rsid w:val="006B3939"/>
    <w:rsid w:val="006B445A"/>
    <w:rsid w:val="006B4556"/>
    <w:rsid w:val="006B4D7E"/>
    <w:rsid w:val="006B4DA3"/>
    <w:rsid w:val="006B562A"/>
    <w:rsid w:val="006B5977"/>
    <w:rsid w:val="006B599F"/>
    <w:rsid w:val="006B5E30"/>
    <w:rsid w:val="006B5EEF"/>
    <w:rsid w:val="006B623B"/>
    <w:rsid w:val="006B69E9"/>
    <w:rsid w:val="006B6BEC"/>
    <w:rsid w:val="006B6D96"/>
    <w:rsid w:val="006B74CD"/>
    <w:rsid w:val="006B76B0"/>
    <w:rsid w:val="006B79BA"/>
    <w:rsid w:val="006C00F7"/>
    <w:rsid w:val="006C0951"/>
    <w:rsid w:val="006C0996"/>
    <w:rsid w:val="006C0BDB"/>
    <w:rsid w:val="006C0C98"/>
    <w:rsid w:val="006C0F89"/>
    <w:rsid w:val="006C14A2"/>
    <w:rsid w:val="006C23C2"/>
    <w:rsid w:val="006C2703"/>
    <w:rsid w:val="006C2980"/>
    <w:rsid w:val="006C51A2"/>
    <w:rsid w:val="006C53B1"/>
    <w:rsid w:val="006C5A70"/>
    <w:rsid w:val="006C6BBF"/>
    <w:rsid w:val="006C6D10"/>
    <w:rsid w:val="006C6DAB"/>
    <w:rsid w:val="006C6DC6"/>
    <w:rsid w:val="006C7134"/>
    <w:rsid w:val="006C74F0"/>
    <w:rsid w:val="006C7CB7"/>
    <w:rsid w:val="006D0008"/>
    <w:rsid w:val="006D01EC"/>
    <w:rsid w:val="006D0DB8"/>
    <w:rsid w:val="006D14C7"/>
    <w:rsid w:val="006D1A09"/>
    <w:rsid w:val="006D1B65"/>
    <w:rsid w:val="006D1E87"/>
    <w:rsid w:val="006D2CDF"/>
    <w:rsid w:val="006D2F23"/>
    <w:rsid w:val="006D30B5"/>
    <w:rsid w:val="006D3334"/>
    <w:rsid w:val="006D38EF"/>
    <w:rsid w:val="006D4059"/>
    <w:rsid w:val="006D40F2"/>
    <w:rsid w:val="006D4A13"/>
    <w:rsid w:val="006D4DD5"/>
    <w:rsid w:val="006D54ED"/>
    <w:rsid w:val="006D5945"/>
    <w:rsid w:val="006D5DC8"/>
    <w:rsid w:val="006D67A8"/>
    <w:rsid w:val="006D6EEB"/>
    <w:rsid w:val="006D7032"/>
    <w:rsid w:val="006D7129"/>
    <w:rsid w:val="006D736B"/>
    <w:rsid w:val="006D75CA"/>
    <w:rsid w:val="006D75F8"/>
    <w:rsid w:val="006D798B"/>
    <w:rsid w:val="006D7A42"/>
    <w:rsid w:val="006D7BA9"/>
    <w:rsid w:val="006E075D"/>
    <w:rsid w:val="006E0BF7"/>
    <w:rsid w:val="006E1285"/>
    <w:rsid w:val="006E1517"/>
    <w:rsid w:val="006E1D50"/>
    <w:rsid w:val="006E2533"/>
    <w:rsid w:val="006E2AE8"/>
    <w:rsid w:val="006E30E4"/>
    <w:rsid w:val="006E328D"/>
    <w:rsid w:val="006E3825"/>
    <w:rsid w:val="006E4863"/>
    <w:rsid w:val="006E5100"/>
    <w:rsid w:val="006E562C"/>
    <w:rsid w:val="006E5894"/>
    <w:rsid w:val="006E59F5"/>
    <w:rsid w:val="006E5FE9"/>
    <w:rsid w:val="006E62C0"/>
    <w:rsid w:val="006E64E1"/>
    <w:rsid w:val="006E6BE6"/>
    <w:rsid w:val="006E6C86"/>
    <w:rsid w:val="006E6EE7"/>
    <w:rsid w:val="006E6EFD"/>
    <w:rsid w:val="006E7674"/>
    <w:rsid w:val="006E768E"/>
    <w:rsid w:val="006F00C2"/>
    <w:rsid w:val="006F0881"/>
    <w:rsid w:val="006F0882"/>
    <w:rsid w:val="006F1487"/>
    <w:rsid w:val="006F2049"/>
    <w:rsid w:val="006F2339"/>
    <w:rsid w:val="006F2371"/>
    <w:rsid w:val="006F39E2"/>
    <w:rsid w:val="006F3D10"/>
    <w:rsid w:val="006F3E7D"/>
    <w:rsid w:val="006F3E8B"/>
    <w:rsid w:val="006F442A"/>
    <w:rsid w:val="006F4680"/>
    <w:rsid w:val="006F4F4F"/>
    <w:rsid w:val="006F52D3"/>
    <w:rsid w:val="006F57C4"/>
    <w:rsid w:val="006F57CA"/>
    <w:rsid w:val="006F6406"/>
    <w:rsid w:val="006F660C"/>
    <w:rsid w:val="006F683E"/>
    <w:rsid w:val="006F69DF"/>
    <w:rsid w:val="006F6A95"/>
    <w:rsid w:val="006F78DF"/>
    <w:rsid w:val="00700201"/>
    <w:rsid w:val="00700580"/>
    <w:rsid w:val="00700687"/>
    <w:rsid w:val="007007B6"/>
    <w:rsid w:val="00700CD2"/>
    <w:rsid w:val="0070102F"/>
    <w:rsid w:val="00701644"/>
    <w:rsid w:val="00701953"/>
    <w:rsid w:val="00701B9A"/>
    <w:rsid w:val="00701DAC"/>
    <w:rsid w:val="00701ECD"/>
    <w:rsid w:val="0070200E"/>
    <w:rsid w:val="00702A8D"/>
    <w:rsid w:val="00702D2C"/>
    <w:rsid w:val="00703619"/>
    <w:rsid w:val="00703A60"/>
    <w:rsid w:val="00703AF4"/>
    <w:rsid w:val="00703E61"/>
    <w:rsid w:val="00704BC6"/>
    <w:rsid w:val="00704E1C"/>
    <w:rsid w:val="00705BE1"/>
    <w:rsid w:val="0070696F"/>
    <w:rsid w:val="00706AB6"/>
    <w:rsid w:val="00706B40"/>
    <w:rsid w:val="00706CD3"/>
    <w:rsid w:val="00706F07"/>
    <w:rsid w:val="00707086"/>
    <w:rsid w:val="00707324"/>
    <w:rsid w:val="007073B4"/>
    <w:rsid w:val="0070753D"/>
    <w:rsid w:val="00707D50"/>
    <w:rsid w:val="00707DAE"/>
    <w:rsid w:val="007107F4"/>
    <w:rsid w:val="007114CE"/>
    <w:rsid w:val="007116CB"/>
    <w:rsid w:val="0071195E"/>
    <w:rsid w:val="00711B25"/>
    <w:rsid w:val="00712381"/>
    <w:rsid w:val="00712867"/>
    <w:rsid w:val="00712AB8"/>
    <w:rsid w:val="00712DCB"/>
    <w:rsid w:val="00712FEA"/>
    <w:rsid w:val="00713F2A"/>
    <w:rsid w:val="007140BD"/>
    <w:rsid w:val="007143A5"/>
    <w:rsid w:val="00714F6B"/>
    <w:rsid w:val="007157BC"/>
    <w:rsid w:val="00715D52"/>
    <w:rsid w:val="00715E9F"/>
    <w:rsid w:val="007161D6"/>
    <w:rsid w:val="007161FF"/>
    <w:rsid w:val="007163E2"/>
    <w:rsid w:val="007168E0"/>
    <w:rsid w:val="0071706F"/>
    <w:rsid w:val="007175F1"/>
    <w:rsid w:val="0071769A"/>
    <w:rsid w:val="007176C7"/>
    <w:rsid w:val="00717BA0"/>
    <w:rsid w:val="00717F77"/>
    <w:rsid w:val="00720123"/>
    <w:rsid w:val="007207B0"/>
    <w:rsid w:val="00720B0C"/>
    <w:rsid w:val="00720BA7"/>
    <w:rsid w:val="00721207"/>
    <w:rsid w:val="0072154A"/>
    <w:rsid w:val="00721B88"/>
    <w:rsid w:val="00722AA5"/>
    <w:rsid w:val="00722D91"/>
    <w:rsid w:val="00723085"/>
    <w:rsid w:val="00723391"/>
    <w:rsid w:val="00724B7C"/>
    <w:rsid w:val="00724FA4"/>
    <w:rsid w:val="00725370"/>
    <w:rsid w:val="00725765"/>
    <w:rsid w:val="007268B4"/>
    <w:rsid w:val="00726AB8"/>
    <w:rsid w:val="00726B1E"/>
    <w:rsid w:val="00726C0E"/>
    <w:rsid w:val="007271D7"/>
    <w:rsid w:val="00730384"/>
    <w:rsid w:val="007306F2"/>
    <w:rsid w:val="00730BD3"/>
    <w:rsid w:val="007316A9"/>
    <w:rsid w:val="007317B7"/>
    <w:rsid w:val="00731A5D"/>
    <w:rsid w:val="007322E1"/>
    <w:rsid w:val="00732560"/>
    <w:rsid w:val="00732A55"/>
    <w:rsid w:val="00732B78"/>
    <w:rsid w:val="00732E4A"/>
    <w:rsid w:val="007334CB"/>
    <w:rsid w:val="007336C8"/>
    <w:rsid w:val="007338E1"/>
    <w:rsid w:val="0073393A"/>
    <w:rsid w:val="00733BA2"/>
    <w:rsid w:val="00735090"/>
    <w:rsid w:val="00735751"/>
    <w:rsid w:val="00735B6D"/>
    <w:rsid w:val="00736231"/>
    <w:rsid w:val="00736527"/>
    <w:rsid w:val="007368A0"/>
    <w:rsid w:val="00736C71"/>
    <w:rsid w:val="00736E8D"/>
    <w:rsid w:val="00737386"/>
    <w:rsid w:val="00737620"/>
    <w:rsid w:val="00737EB2"/>
    <w:rsid w:val="00740648"/>
    <w:rsid w:val="007413C1"/>
    <w:rsid w:val="00741F95"/>
    <w:rsid w:val="0074251D"/>
    <w:rsid w:val="007425DB"/>
    <w:rsid w:val="00742B43"/>
    <w:rsid w:val="00742B4F"/>
    <w:rsid w:val="00742EE3"/>
    <w:rsid w:val="007435A9"/>
    <w:rsid w:val="007441BF"/>
    <w:rsid w:val="00745A84"/>
    <w:rsid w:val="007466C1"/>
    <w:rsid w:val="0074680F"/>
    <w:rsid w:val="00746EE5"/>
    <w:rsid w:val="007471E5"/>
    <w:rsid w:val="00747453"/>
    <w:rsid w:val="00747BE5"/>
    <w:rsid w:val="007515CC"/>
    <w:rsid w:val="00751DD5"/>
    <w:rsid w:val="00753119"/>
    <w:rsid w:val="00753314"/>
    <w:rsid w:val="00754502"/>
    <w:rsid w:val="00754770"/>
    <w:rsid w:val="007552EC"/>
    <w:rsid w:val="00755508"/>
    <w:rsid w:val="00755F90"/>
    <w:rsid w:val="00756C1A"/>
    <w:rsid w:val="00756F0C"/>
    <w:rsid w:val="00757204"/>
    <w:rsid w:val="0075770E"/>
    <w:rsid w:val="00760692"/>
    <w:rsid w:val="00760EFC"/>
    <w:rsid w:val="00761242"/>
    <w:rsid w:val="00761945"/>
    <w:rsid w:val="007624AD"/>
    <w:rsid w:val="00762FB6"/>
    <w:rsid w:val="00763AC9"/>
    <w:rsid w:val="00763D36"/>
    <w:rsid w:val="007642A0"/>
    <w:rsid w:val="00764C0F"/>
    <w:rsid w:val="00764CB4"/>
    <w:rsid w:val="00765389"/>
    <w:rsid w:val="007658BD"/>
    <w:rsid w:val="00765984"/>
    <w:rsid w:val="00767618"/>
    <w:rsid w:val="00767E25"/>
    <w:rsid w:val="00770548"/>
    <w:rsid w:val="007705B8"/>
    <w:rsid w:val="007706F5"/>
    <w:rsid w:val="00770C2B"/>
    <w:rsid w:val="00770E2A"/>
    <w:rsid w:val="007711B6"/>
    <w:rsid w:val="00771614"/>
    <w:rsid w:val="00771942"/>
    <w:rsid w:val="00771C96"/>
    <w:rsid w:val="007721EE"/>
    <w:rsid w:val="007726B4"/>
    <w:rsid w:val="007729B8"/>
    <w:rsid w:val="00772AA6"/>
    <w:rsid w:val="007730EB"/>
    <w:rsid w:val="00773363"/>
    <w:rsid w:val="007734BC"/>
    <w:rsid w:val="00773716"/>
    <w:rsid w:val="00773879"/>
    <w:rsid w:val="00774443"/>
    <w:rsid w:val="00774908"/>
    <w:rsid w:val="00774939"/>
    <w:rsid w:val="007751FE"/>
    <w:rsid w:val="007760A4"/>
    <w:rsid w:val="00776558"/>
    <w:rsid w:val="00776D64"/>
    <w:rsid w:val="00777B1C"/>
    <w:rsid w:val="00777C75"/>
    <w:rsid w:val="0078068C"/>
    <w:rsid w:val="00780BB6"/>
    <w:rsid w:val="0078114E"/>
    <w:rsid w:val="00781259"/>
    <w:rsid w:val="007817FB"/>
    <w:rsid w:val="00782A4E"/>
    <w:rsid w:val="00782BB8"/>
    <w:rsid w:val="00783004"/>
    <w:rsid w:val="00783030"/>
    <w:rsid w:val="007830F8"/>
    <w:rsid w:val="007831E8"/>
    <w:rsid w:val="007832F1"/>
    <w:rsid w:val="0078365F"/>
    <w:rsid w:val="00783B49"/>
    <w:rsid w:val="007841C4"/>
    <w:rsid w:val="00785151"/>
    <w:rsid w:val="007867F3"/>
    <w:rsid w:val="00786842"/>
    <w:rsid w:val="0078796D"/>
    <w:rsid w:val="00787A44"/>
    <w:rsid w:val="00790113"/>
    <w:rsid w:val="007909BA"/>
    <w:rsid w:val="007918AB"/>
    <w:rsid w:val="00791B2B"/>
    <w:rsid w:val="007935CB"/>
    <w:rsid w:val="00793715"/>
    <w:rsid w:val="00795857"/>
    <w:rsid w:val="007959CA"/>
    <w:rsid w:val="00795B15"/>
    <w:rsid w:val="00795DB8"/>
    <w:rsid w:val="007963FE"/>
    <w:rsid w:val="0079671C"/>
    <w:rsid w:val="00797225"/>
    <w:rsid w:val="007977D0"/>
    <w:rsid w:val="007978BB"/>
    <w:rsid w:val="00797EBA"/>
    <w:rsid w:val="007A049C"/>
    <w:rsid w:val="007A0898"/>
    <w:rsid w:val="007A0E99"/>
    <w:rsid w:val="007A11D3"/>
    <w:rsid w:val="007A125B"/>
    <w:rsid w:val="007A1584"/>
    <w:rsid w:val="007A1887"/>
    <w:rsid w:val="007A1CEC"/>
    <w:rsid w:val="007A214B"/>
    <w:rsid w:val="007A2186"/>
    <w:rsid w:val="007A234C"/>
    <w:rsid w:val="007A24D9"/>
    <w:rsid w:val="007A2649"/>
    <w:rsid w:val="007A28A4"/>
    <w:rsid w:val="007A28D0"/>
    <w:rsid w:val="007A2C19"/>
    <w:rsid w:val="007A30D0"/>
    <w:rsid w:val="007A3176"/>
    <w:rsid w:val="007A331E"/>
    <w:rsid w:val="007A3504"/>
    <w:rsid w:val="007A3FD7"/>
    <w:rsid w:val="007A42F4"/>
    <w:rsid w:val="007A4477"/>
    <w:rsid w:val="007A52CF"/>
    <w:rsid w:val="007A5579"/>
    <w:rsid w:val="007A63FB"/>
    <w:rsid w:val="007A707D"/>
    <w:rsid w:val="007A7E8C"/>
    <w:rsid w:val="007A7F04"/>
    <w:rsid w:val="007B0358"/>
    <w:rsid w:val="007B05AE"/>
    <w:rsid w:val="007B1229"/>
    <w:rsid w:val="007B1486"/>
    <w:rsid w:val="007B20AE"/>
    <w:rsid w:val="007B2183"/>
    <w:rsid w:val="007B250E"/>
    <w:rsid w:val="007B2C92"/>
    <w:rsid w:val="007B31E8"/>
    <w:rsid w:val="007B35C8"/>
    <w:rsid w:val="007B3CD7"/>
    <w:rsid w:val="007B3E36"/>
    <w:rsid w:val="007B404B"/>
    <w:rsid w:val="007B415D"/>
    <w:rsid w:val="007B48E2"/>
    <w:rsid w:val="007B490B"/>
    <w:rsid w:val="007B4DB8"/>
    <w:rsid w:val="007B4DF8"/>
    <w:rsid w:val="007B53E3"/>
    <w:rsid w:val="007B5A03"/>
    <w:rsid w:val="007B5B33"/>
    <w:rsid w:val="007B5CCF"/>
    <w:rsid w:val="007B6770"/>
    <w:rsid w:val="007B70BA"/>
    <w:rsid w:val="007B718D"/>
    <w:rsid w:val="007B7749"/>
    <w:rsid w:val="007B796E"/>
    <w:rsid w:val="007B7B7C"/>
    <w:rsid w:val="007B7E65"/>
    <w:rsid w:val="007C0582"/>
    <w:rsid w:val="007C1486"/>
    <w:rsid w:val="007C175B"/>
    <w:rsid w:val="007C1A67"/>
    <w:rsid w:val="007C1F58"/>
    <w:rsid w:val="007C1F63"/>
    <w:rsid w:val="007C1FB5"/>
    <w:rsid w:val="007C2264"/>
    <w:rsid w:val="007C33BA"/>
    <w:rsid w:val="007C4297"/>
    <w:rsid w:val="007C4518"/>
    <w:rsid w:val="007C4EE7"/>
    <w:rsid w:val="007C5BB9"/>
    <w:rsid w:val="007C6506"/>
    <w:rsid w:val="007C7536"/>
    <w:rsid w:val="007C7698"/>
    <w:rsid w:val="007C7727"/>
    <w:rsid w:val="007C7979"/>
    <w:rsid w:val="007C7A38"/>
    <w:rsid w:val="007D01D8"/>
    <w:rsid w:val="007D0911"/>
    <w:rsid w:val="007D206A"/>
    <w:rsid w:val="007D214A"/>
    <w:rsid w:val="007D22B7"/>
    <w:rsid w:val="007D250D"/>
    <w:rsid w:val="007D2914"/>
    <w:rsid w:val="007D2C24"/>
    <w:rsid w:val="007D3463"/>
    <w:rsid w:val="007D458E"/>
    <w:rsid w:val="007D46EC"/>
    <w:rsid w:val="007D47C2"/>
    <w:rsid w:val="007D47C3"/>
    <w:rsid w:val="007D4872"/>
    <w:rsid w:val="007D4B5E"/>
    <w:rsid w:val="007D4EA9"/>
    <w:rsid w:val="007D5D2B"/>
    <w:rsid w:val="007D5DEA"/>
    <w:rsid w:val="007D5FE5"/>
    <w:rsid w:val="007D6E22"/>
    <w:rsid w:val="007D7701"/>
    <w:rsid w:val="007D7725"/>
    <w:rsid w:val="007D7B05"/>
    <w:rsid w:val="007D7B65"/>
    <w:rsid w:val="007D7F75"/>
    <w:rsid w:val="007E0041"/>
    <w:rsid w:val="007E00B6"/>
    <w:rsid w:val="007E06C3"/>
    <w:rsid w:val="007E0D6F"/>
    <w:rsid w:val="007E0EF9"/>
    <w:rsid w:val="007E10EE"/>
    <w:rsid w:val="007E182C"/>
    <w:rsid w:val="007E25B9"/>
    <w:rsid w:val="007E261E"/>
    <w:rsid w:val="007E3A75"/>
    <w:rsid w:val="007E3B28"/>
    <w:rsid w:val="007E3C43"/>
    <w:rsid w:val="007E3E0F"/>
    <w:rsid w:val="007E41BA"/>
    <w:rsid w:val="007E487A"/>
    <w:rsid w:val="007E4F38"/>
    <w:rsid w:val="007E58F7"/>
    <w:rsid w:val="007E61BD"/>
    <w:rsid w:val="007E6DEF"/>
    <w:rsid w:val="007E7310"/>
    <w:rsid w:val="007E7B4D"/>
    <w:rsid w:val="007E7F9D"/>
    <w:rsid w:val="007F085F"/>
    <w:rsid w:val="007F0A75"/>
    <w:rsid w:val="007F10E4"/>
    <w:rsid w:val="007F1182"/>
    <w:rsid w:val="007F1260"/>
    <w:rsid w:val="007F1648"/>
    <w:rsid w:val="007F1A73"/>
    <w:rsid w:val="007F259F"/>
    <w:rsid w:val="007F3A59"/>
    <w:rsid w:val="007F4640"/>
    <w:rsid w:val="007F4A3B"/>
    <w:rsid w:val="007F4DFD"/>
    <w:rsid w:val="007F4ECF"/>
    <w:rsid w:val="007F5AC8"/>
    <w:rsid w:val="007F627A"/>
    <w:rsid w:val="007F6855"/>
    <w:rsid w:val="007F6C31"/>
    <w:rsid w:val="007F76DF"/>
    <w:rsid w:val="007F7D4C"/>
    <w:rsid w:val="00800294"/>
    <w:rsid w:val="008007D2"/>
    <w:rsid w:val="00800BDA"/>
    <w:rsid w:val="008021D2"/>
    <w:rsid w:val="0080247A"/>
    <w:rsid w:val="00802B4D"/>
    <w:rsid w:val="00803308"/>
    <w:rsid w:val="00803965"/>
    <w:rsid w:val="00803A4B"/>
    <w:rsid w:val="00803D3D"/>
    <w:rsid w:val="00803DF4"/>
    <w:rsid w:val="008057A4"/>
    <w:rsid w:val="008058C3"/>
    <w:rsid w:val="00805916"/>
    <w:rsid w:val="00805938"/>
    <w:rsid w:val="00805CC0"/>
    <w:rsid w:val="00806ADC"/>
    <w:rsid w:val="0080782B"/>
    <w:rsid w:val="00807895"/>
    <w:rsid w:val="00807C81"/>
    <w:rsid w:val="00810453"/>
    <w:rsid w:val="008118FA"/>
    <w:rsid w:val="00811AE9"/>
    <w:rsid w:val="008121D9"/>
    <w:rsid w:val="008131E6"/>
    <w:rsid w:val="008137A6"/>
    <w:rsid w:val="0081380C"/>
    <w:rsid w:val="008139B6"/>
    <w:rsid w:val="00813A17"/>
    <w:rsid w:val="00814420"/>
    <w:rsid w:val="00815C0A"/>
    <w:rsid w:val="00815CF9"/>
    <w:rsid w:val="00816010"/>
    <w:rsid w:val="0081618F"/>
    <w:rsid w:val="00816B99"/>
    <w:rsid w:val="00817D7C"/>
    <w:rsid w:val="008207A5"/>
    <w:rsid w:val="00820B75"/>
    <w:rsid w:val="00820C23"/>
    <w:rsid w:val="00821202"/>
    <w:rsid w:val="008217A5"/>
    <w:rsid w:val="008228EA"/>
    <w:rsid w:val="00822ED1"/>
    <w:rsid w:val="00823B20"/>
    <w:rsid w:val="00823C1D"/>
    <w:rsid w:val="00823E7A"/>
    <w:rsid w:val="00824E4C"/>
    <w:rsid w:val="00824EB0"/>
    <w:rsid w:val="0082542C"/>
    <w:rsid w:val="00825543"/>
    <w:rsid w:val="00825ACD"/>
    <w:rsid w:val="00825CC2"/>
    <w:rsid w:val="0082600E"/>
    <w:rsid w:val="008265E9"/>
    <w:rsid w:val="00826BD0"/>
    <w:rsid w:val="00830025"/>
    <w:rsid w:val="00831320"/>
    <w:rsid w:val="0083133A"/>
    <w:rsid w:val="0083142E"/>
    <w:rsid w:val="008314E2"/>
    <w:rsid w:val="00831607"/>
    <w:rsid w:val="00831630"/>
    <w:rsid w:val="00831970"/>
    <w:rsid w:val="008321EA"/>
    <w:rsid w:val="008325BA"/>
    <w:rsid w:val="0083274E"/>
    <w:rsid w:val="00832900"/>
    <w:rsid w:val="00832987"/>
    <w:rsid w:val="00832C40"/>
    <w:rsid w:val="008332F2"/>
    <w:rsid w:val="00833EE6"/>
    <w:rsid w:val="008341F3"/>
    <w:rsid w:val="008346F9"/>
    <w:rsid w:val="00835D61"/>
    <w:rsid w:val="0083627C"/>
    <w:rsid w:val="008367F3"/>
    <w:rsid w:val="0083757B"/>
    <w:rsid w:val="00837A8C"/>
    <w:rsid w:val="00840B5C"/>
    <w:rsid w:val="00840C12"/>
    <w:rsid w:val="00840FC7"/>
    <w:rsid w:val="00840FE5"/>
    <w:rsid w:val="00841062"/>
    <w:rsid w:val="00841411"/>
    <w:rsid w:val="00841687"/>
    <w:rsid w:val="00841AA5"/>
    <w:rsid w:val="00841EB0"/>
    <w:rsid w:val="0084229E"/>
    <w:rsid w:val="008422D0"/>
    <w:rsid w:val="00842D56"/>
    <w:rsid w:val="0084301F"/>
    <w:rsid w:val="008432DA"/>
    <w:rsid w:val="00843504"/>
    <w:rsid w:val="0084392B"/>
    <w:rsid w:val="00844530"/>
    <w:rsid w:val="008446B2"/>
    <w:rsid w:val="0084470B"/>
    <w:rsid w:val="008447BC"/>
    <w:rsid w:val="00844A74"/>
    <w:rsid w:val="00844F3F"/>
    <w:rsid w:val="00844F9C"/>
    <w:rsid w:val="008454AB"/>
    <w:rsid w:val="00845500"/>
    <w:rsid w:val="00845504"/>
    <w:rsid w:val="0084572C"/>
    <w:rsid w:val="008459E9"/>
    <w:rsid w:val="008465DA"/>
    <w:rsid w:val="00846C46"/>
    <w:rsid w:val="00846EC6"/>
    <w:rsid w:val="00846FDF"/>
    <w:rsid w:val="00847A64"/>
    <w:rsid w:val="00847D84"/>
    <w:rsid w:val="00847E9E"/>
    <w:rsid w:val="0085063D"/>
    <w:rsid w:val="00850F10"/>
    <w:rsid w:val="00852734"/>
    <w:rsid w:val="00852904"/>
    <w:rsid w:val="0085344A"/>
    <w:rsid w:val="00853D7A"/>
    <w:rsid w:val="0085434A"/>
    <w:rsid w:val="008544B2"/>
    <w:rsid w:val="00855B6D"/>
    <w:rsid w:val="00855EA6"/>
    <w:rsid w:val="00856291"/>
    <w:rsid w:val="0085674C"/>
    <w:rsid w:val="008579C9"/>
    <w:rsid w:val="00857B10"/>
    <w:rsid w:val="0086057C"/>
    <w:rsid w:val="008606C6"/>
    <w:rsid w:val="00860953"/>
    <w:rsid w:val="00860CED"/>
    <w:rsid w:val="008611A5"/>
    <w:rsid w:val="008614F6"/>
    <w:rsid w:val="008614FF"/>
    <w:rsid w:val="00861813"/>
    <w:rsid w:val="008627FF"/>
    <w:rsid w:val="00862855"/>
    <w:rsid w:val="008635A0"/>
    <w:rsid w:val="0086407B"/>
    <w:rsid w:val="008642EA"/>
    <w:rsid w:val="00864841"/>
    <w:rsid w:val="00865522"/>
    <w:rsid w:val="00865719"/>
    <w:rsid w:val="008669ED"/>
    <w:rsid w:val="0086735B"/>
    <w:rsid w:val="008701C6"/>
    <w:rsid w:val="008703D7"/>
    <w:rsid w:val="00870F9E"/>
    <w:rsid w:val="00871212"/>
    <w:rsid w:val="00871BFC"/>
    <w:rsid w:val="0087248A"/>
    <w:rsid w:val="00872827"/>
    <w:rsid w:val="008729FC"/>
    <w:rsid w:val="00872AD2"/>
    <w:rsid w:val="00873EB0"/>
    <w:rsid w:val="0087423A"/>
    <w:rsid w:val="00874EC0"/>
    <w:rsid w:val="00875388"/>
    <w:rsid w:val="00875426"/>
    <w:rsid w:val="00875B35"/>
    <w:rsid w:val="00876020"/>
    <w:rsid w:val="008769F0"/>
    <w:rsid w:val="00876ABB"/>
    <w:rsid w:val="00876E5C"/>
    <w:rsid w:val="00877296"/>
    <w:rsid w:val="0087786D"/>
    <w:rsid w:val="00881004"/>
    <w:rsid w:val="00881EFC"/>
    <w:rsid w:val="008822C1"/>
    <w:rsid w:val="00882466"/>
    <w:rsid w:val="00882522"/>
    <w:rsid w:val="008825F5"/>
    <w:rsid w:val="008826F0"/>
    <w:rsid w:val="008828EF"/>
    <w:rsid w:val="00882BB7"/>
    <w:rsid w:val="00883203"/>
    <w:rsid w:val="0088320A"/>
    <w:rsid w:val="008833B5"/>
    <w:rsid w:val="008833D9"/>
    <w:rsid w:val="00883D19"/>
    <w:rsid w:val="00884593"/>
    <w:rsid w:val="00884BA7"/>
    <w:rsid w:val="00885DCC"/>
    <w:rsid w:val="00886100"/>
    <w:rsid w:val="0088660B"/>
    <w:rsid w:val="0088709D"/>
    <w:rsid w:val="00887768"/>
    <w:rsid w:val="008909AB"/>
    <w:rsid w:val="00890D3D"/>
    <w:rsid w:val="00890F4C"/>
    <w:rsid w:val="00891519"/>
    <w:rsid w:val="008919D0"/>
    <w:rsid w:val="0089223D"/>
    <w:rsid w:val="008925E5"/>
    <w:rsid w:val="00892CD9"/>
    <w:rsid w:val="00892E82"/>
    <w:rsid w:val="008932DB"/>
    <w:rsid w:val="008937A8"/>
    <w:rsid w:val="00893B7D"/>
    <w:rsid w:val="00894241"/>
    <w:rsid w:val="008944CD"/>
    <w:rsid w:val="00894909"/>
    <w:rsid w:val="00894B3A"/>
    <w:rsid w:val="00894CB7"/>
    <w:rsid w:val="00894EF4"/>
    <w:rsid w:val="008953E5"/>
    <w:rsid w:val="00895737"/>
    <w:rsid w:val="00895A59"/>
    <w:rsid w:val="008965EA"/>
    <w:rsid w:val="00896E62"/>
    <w:rsid w:val="00897357"/>
    <w:rsid w:val="008974A5"/>
    <w:rsid w:val="00897842"/>
    <w:rsid w:val="008979D0"/>
    <w:rsid w:val="008A1980"/>
    <w:rsid w:val="008A1B8E"/>
    <w:rsid w:val="008A1CEF"/>
    <w:rsid w:val="008A24F5"/>
    <w:rsid w:val="008A2E96"/>
    <w:rsid w:val="008A308B"/>
    <w:rsid w:val="008A36D7"/>
    <w:rsid w:val="008A38B8"/>
    <w:rsid w:val="008A4C45"/>
    <w:rsid w:val="008A4C9B"/>
    <w:rsid w:val="008A51CA"/>
    <w:rsid w:val="008A5727"/>
    <w:rsid w:val="008A588D"/>
    <w:rsid w:val="008A5C07"/>
    <w:rsid w:val="008A5F8A"/>
    <w:rsid w:val="008A6192"/>
    <w:rsid w:val="008A62A0"/>
    <w:rsid w:val="008A71DD"/>
    <w:rsid w:val="008A736D"/>
    <w:rsid w:val="008A7969"/>
    <w:rsid w:val="008A7BD8"/>
    <w:rsid w:val="008B068A"/>
    <w:rsid w:val="008B07AF"/>
    <w:rsid w:val="008B0DDB"/>
    <w:rsid w:val="008B0F98"/>
    <w:rsid w:val="008B1810"/>
    <w:rsid w:val="008B186E"/>
    <w:rsid w:val="008B190C"/>
    <w:rsid w:val="008B26F2"/>
    <w:rsid w:val="008B338D"/>
    <w:rsid w:val="008B38D8"/>
    <w:rsid w:val="008B40AF"/>
    <w:rsid w:val="008B44CA"/>
    <w:rsid w:val="008B55CD"/>
    <w:rsid w:val="008B5D94"/>
    <w:rsid w:val="008B5E74"/>
    <w:rsid w:val="008B6516"/>
    <w:rsid w:val="008B69DC"/>
    <w:rsid w:val="008B6CE9"/>
    <w:rsid w:val="008B6E38"/>
    <w:rsid w:val="008B6EBB"/>
    <w:rsid w:val="008B755E"/>
    <w:rsid w:val="008B769C"/>
    <w:rsid w:val="008B78CC"/>
    <w:rsid w:val="008C0245"/>
    <w:rsid w:val="008C02ED"/>
    <w:rsid w:val="008C10D6"/>
    <w:rsid w:val="008C1447"/>
    <w:rsid w:val="008C1974"/>
    <w:rsid w:val="008C24E6"/>
    <w:rsid w:val="008C26D8"/>
    <w:rsid w:val="008C31DD"/>
    <w:rsid w:val="008C35C4"/>
    <w:rsid w:val="008C3B9B"/>
    <w:rsid w:val="008C3D41"/>
    <w:rsid w:val="008C4120"/>
    <w:rsid w:val="008C4626"/>
    <w:rsid w:val="008C4A81"/>
    <w:rsid w:val="008C4B77"/>
    <w:rsid w:val="008C58EC"/>
    <w:rsid w:val="008C5EE2"/>
    <w:rsid w:val="008C5F4C"/>
    <w:rsid w:val="008C5F5C"/>
    <w:rsid w:val="008C6145"/>
    <w:rsid w:val="008C6777"/>
    <w:rsid w:val="008C69D8"/>
    <w:rsid w:val="008C6B96"/>
    <w:rsid w:val="008C6CB8"/>
    <w:rsid w:val="008C70A4"/>
    <w:rsid w:val="008C719B"/>
    <w:rsid w:val="008C7E8C"/>
    <w:rsid w:val="008D060C"/>
    <w:rsid w:val="008D0826"/>
    <w:rsid w:val="008D286E"/>
    <w:rsid w:val="008D2A78"/>
    <w:rsid w:val="008D300D"/>
    <w:rsid w:val="008D328A"/>
    <w:rsid w:val="008D3959"/>
    <w:rsid w:val="008D3AA5"/>
    <w:rsid w:val="008D3E0F"/>
    <w:rsid w:val="008D3EF6"/>
    <w:rsid w:val="008D41A3"/>
    <w:rsid w:val="008D4915"/>
    <w:rsid w:val="008D499F"/>
    <w:rsid w:val="008D506C"/>
    <w:rsid w:val="008D5565"/>
    <w:rsid w:val="008D5E63"/>
    <w:rsid w:val="008D6629"/>
    <w:rsid w:val="008D6CE1"/>
    <w:rsid w:val="008D74D0"/>
    <w:rsid w:val="008D7853"/>
    <w:rsid w:val="008D7F43"/>
    <w:rsid w:val="008E08EA"/>
    <w:rsid w:val="008E117B"/>
    <w:rsid w:val="008E144D"/>
    <w:rsid w:val="008E1663"/>
    <w:rsid w:val="008E23AF"/>
    <w:rsid w:val="008E2475"/>
    <w:rsid w:val="008E2AC0"/>
    <w:rsid w:val="008E34B2"/>
    <w:rsid w:val="008E3E15"/>
    <w:rsid w:val="008E4B62"/>
    <w:rsid w:val="008E4DEE"/>
    <w:rsid w:val="008E5132"/>
    <w:rsid w:val="008E5454"/>
    <w:rsid w:val="008E5E94"/>
    <w:rsid w:val="008E750B"/>
    <w:rsid w:val="008E76C5"/>
    <w:rsid w:val="008F002A"/>
    <w:rsid w:val="008F02FC"/>
    <w:rsid w:val="008F0AEF"/>
    <w:rsid w:val="008F0ED8"/>
    <w:rsid w:val="008F1374"/>
    <w:rsid w:val="008F14E3"/>
    <w:rsid w:val="008F1E2A"/>
    <w:rsid w:val="008F1EE9"/>
    <w:rsid w:val="008F1FA0"/>
    <w:rsid w:val="008F208B"/>
    <w:rsid w:val="008F22DF"/>
    <w:rsid w:val="008F2FBC"/>
    <w:rsid w:val="008F2FD3"/>
    <w:rsid w:val="008F3936"/>
    <w:rsid w:val="008F3A03"/>
    <w:rsid w:val="008F3AFC"/>
    <w:rsid w:val="008F3C28"/>
    <w:rsid w:val="008F415C"/>
    <w:rsid w:val="008F4C78"/>
    <w:rsid w:val="008F4F02"/>
    <w:rsid w:val="008F5458"/>
    <w:rsid w:val="008F62E0"/>
    <w:rsid w:val="008F677A"/>
    <w:rsid w:val="008F6C86"/>
    <w:rsid w:val="008F6D96"/>
    <w:rsid w:val="008F720C"/>
    <w:rsid w:val="008F785A"/>
    <w:rsid w:val="008F78AF"/>
    <w:rsid w:val="008F7EA3"/>
    <w:rsid w:val="008F7EA9"/>
    <w:rsid w:val="008F7F88"/>
    <w:rsid w:val="00900993"/>
    <w:rsid w:val="00900B5C"/>
    <w:rsid w:val="00901400"/>
    <w:rsid w:val="009015FE"/>
    <w:rsid w:val="00901F54"/>
    <w:rsid w:val="00903728"/>
    <w:rsid w:val="00903E59"/>
    <w:rsid w:val="009042E4"/>
    <w:rsid w:val="0090576C"/>
    <w:rsid w:val="009058E4"/>
    <w:rsid w:val="0090598E"/>
    <w:rsid w:val="00905D42"/>
    <w:rsid w:val="00905DF3"/>
    <w:rsid w:val="00906CA3"/>
    <w:rsid w:val="00906CED"/>
    <w:rsid w:val="00906D00"/>
    <w:rsid w:val="009073C0"/>
    <w:rsid w:val="009074C4"/>
    <w:rsid w:val="00907770"/>
    <w:rsid w:val="0090787B"/>
    <w:rsid w:val="0091099B"/>
    <w:rsid w:val="009109B2"/>
    <w:rsid w:val="00910F04"/>
    <w:rsid w:val="009119AC"/>
    <w:rsid w:val="00911AD9"/>
    <w:rsid w:val="00912258"/>
    <w:rsid w:val="0091325F"/>
    <w:rsid w:val="00913DCA"/>
    <w:rsid w:val="00913DF8"/>
    <w:rsid w:val="009142AB"/>
    <w:rsid w:val="009157F0"/>
    <w:rsid w:val="00915B39"/>
    <w:rsid w:val="00915B85"/>
    <w:rsid w:val="00915BB3"/>
    <w:rsid w:val="009200D3"/>
    <w:rsid w:val="0092042B"/>
    <w:rsid w:val="009205D8"/>
    <w:rsid w:val="00920733"/>
    <w:rsid w:val="00920E5D"/>
    <w:rsid w:val="00920EAD"/>
    <w:rsid w:val="009212F4"/>
    <w:rsid w:val="00922060"/>
    <w:rsid w:val="009224FF"/>
    <w:rsid w:val="00922E72"/>
    <w:rsid w:val="0092314D"/>
    <w:rsid w:val="00923159"/>
    <w:rsid w:val="00923240"/>
    <w:rsid w:val="009257AE"/>
    <w:rsid w:val="009258B5"/>
    <w:rsid w:val="009258ED"/>
    <w:rsid w:val="009265DB"/>
    <w:rsid w:val="00926EF3"/>
    <w:rsid w:val="009279ED"/>
    <w:rsid w:val="0093022B"/>
    <w:rsid w:val="00930352"/>
    <w:rsid w:val="0093080C"/>
    <w:rsid w:val="00931003"/>
    <w:rsid w:val="009312D5"/>
    <w:rsid w:val="009313B2"/>
    <w:rsid w:val="009316FB"/>
    <w:rsid w:val="00932662"/>
    <w:rsid w:val="0093302E"/>
    <w:rsid w:val="009339C2"/>
    <w:rsid w:val="00934261"/>
    <w:rsid w:val="00934B6D"/>
    <w:rsid w:val="00934CB9"/>
    <w:rsid w:val="00934D48"/>
    <w:rsid w:val="00935304"/>
    <w:rsid w:val="00936B1A"/>
    <w:rsid w:val="00936B49"/>
    <w:rsid w:val="00936D88"/>
    <w:rsid w:val="00936FEA"/>
    <w:rsid w:val="00937CDD"/>
    <w:rsid w:val="00937DFD"/>
    <w:rsid w:val="0094037A"/>
    <w:rsid w:val="009405D9"/>
    <w:rsid w:val="0094065F"/>
    <w:rsid w:val="00940BEC"/>
    <w:rsid w:val="00940D3F"/>
    <w:rsid w:val="00940DB7"/>
    <w:rsid w:val="00941042"/>
    <w:rsid w:val="00942C64"/>
    <w:rsid w:val="00942CF6"/>
    <w:rsid w:val="00942D05"/>
    <w:rsid w:val="00942ED5"/>
    <w:rsid w:val="009438B2"/>
    <w:rsid w:val="009447C7"/>
    <w:rsid w:val="00944CA1"/>
    <w:rsid w:val="0094684D"/>
    <w:rsid w:val="00946B08"/>
    <w:rsid w:val="009472DB"/>
    <w:rsid w:val="00947AFA"/>
    <w:rsid w:val="00950141"/>
    <w:rsid w:val="00950349"/>
    <w:rsid w:val="00950AB1"/>
    <w:rsid w:val="00950DB3"/>
    <w:rsid w:val="00950FAD"/>
    <w:rsid w:val="00951267"/>
    <w:rsid w:val="00951290"/>
    <w:rsid w:val="00951345"/>
    <w:rsid w:val="00951C7F"/>
    <w:rsid w:val="00952049"/>
    <w:rsid w:val="00952DCA"/>
    <w:rsid w:val="00953CBD"/>
    <w:rsid w:val="00954B48"/>
    <w:rsid w:val="009556E2"/>
    <w:rsid w:val="00957E35"/>
    <w:rsid w:val="009600C1"/>
    <w:rsid w:val="009603FD"/>
    <w:rsid w:val="009606BC"/>
    <w:rsid w:val="009608E1"/>
    <w:rsid w:val="00960AED"/>
    <w:rsid w:val="00960E4F"/>
    <w:rsid w:val="00960F94"/>
    <w:rsid w:val="00961462"/>
    <w:rsid w:val="009615C7"/>
    <w:rsid w:val="009624F6"/>
    <w:rsid w:val="00962A33"/>
    <w:rsid w:val="00963564"/>
    <w:rsid w:val="00964761"/>
    <w:rsid w:val="00964762"/>
    <w:rsid w:val="009648EA"/>
    <w:rsid w:val="009653B6"/>
    <w:rsid w:val="009657AE"/>
    <w:rsid w:val="00965823"/>
    <w:rsid w:val="00966EED"/>
    <w:rsid w:val="00967450"/>
    <w:rsid w:val="00967477"/>
    <w:rsid w:val="00967B10"/>
    <w:rsid w:val="009703B5"/>
    <w:rsid w:val="009703CD"/>
    <w:rsid w:val="009705D6"/>
    <w:rsid w:val="009713F8"/>
    <w:rsid w:val="0097158B"/>
    <w:rsid w:val="00971844"/>
    <w:rsid w:val="00971909"/>
    <w:rsid w:val="00971B1D"/>
    <w:rsid w:val="009720CF"/>
    <w:rsid w:val="009726FF"/>
    <w:rsid w:val="00972B5C"/>
    <w:rsid w:val="00972F1E"/>
    <w:rsid w:val="0097404E"/>
    <w:rsid w:val="009746C0"/>
    <w:rsid w:val="009754E1"/>
    <w:rsid w:val="00975680"/>
    <w:rsid w:val="00975DF8"/>
    <w:rsid w:val="00976163"/>
    <w:rsid w:val="009762AB"/>
    <w:rsid w:val="009766E2"/>
    <w:rsid w:val="00976797"/>
    <w:rsid w:val="00976E54"/>
    <w:rsid w:val="00977465"/>
    <w:rsid w:val="00977A35"/>
    <w:rsid w:val="00977BFD"/>
    <w:rsid w:val="00977DD9"/>
    <w:rsid w:val="00980784"/>
    <w:rsid w:val="009809FD"/>
    <w:rsid w:val="00981425"/>
    <w:rsid w:val="00981EC2"/>
    <w:rsid w:val="00981F48"/>
    <w:rsid w:val="00982154"/>
    <w:rsid w:val="0098220E"/>
    <w:rsid w:val="009824A2"/>
    <w:rsid w:val="009831FD"/>
    <w:rsid w:val="00983AFF"/>
    <w:rsid w:val="0098486D"/>
    <w:rsid w:val="009849E5"/>
    <w:rsid w:val="00984B44"/>
    <w:rsid w:val="009860D9"/>
    <w:rsid w:val="009862DB"/>
    <w:rsid w:val="00986643"/>
    <w:rsid w:val="00986DE8"/>
    <w:rsid w:val="00990901"/>
    <w:rsid w:val="00991509"/>
    <w:rsid w:val="0099166C"/>
    <w:rsid w:val="00991797"/>
    <w:rsid w:val="009918F2"/>
    <w:rsid w:val="00992058"/>
    <w:rsid w:val="009921BE"/>
    <w:rsid w:val="00992372"/>
    <w:rsid w:val="00992554"/>
    <w:rsid w:val="00992616"/>
    <w:rsid w:val="00993417"/>
    <w:rsid w:val="0099361A"/>
    <w:rsid w:val="00993C1B"/>
    <w:rsid w:val="00993E9E"/>
    <w:rsid w:val="00994936"/>
    <w:rsid w:val="00994F01"/>
    <w:rsid w:val="0099591F"/>
    <w:rsid w:val="00995E61"/>
    <w:rsid w:val="00995F04"/>
    <w:rsid w:val="009969D8"/>
    <w:rsid w:val="00996C94"/>
    <w:rsid w:val="009970B7"/>
    <w:rsid w:val="0099723B"/>
    <w:rsid w:val="0099739F"/>
    <w:rsid w:val="00997A91"/>
    <w:rsid w:val="00997EF3"/>
    <w:rsid w:val="00997FF2"/>
    <w:rsid w:val="009A0045"/>
    <w:rsid w:val="009A0079"/>
    <w:rsid w:val="009A0426"/>
    <w:rsid w:val="009A04F8"/>
    <w:rsid w:val="009A169B"/>
    <w:rsid w:val="009A1970"/>
    <w:rsid w:val="009A1F45"/>
    <w:rsid w:val="009A1FFE"/>
    <w:rsid w:val="009A2659"/>
    <w:rsid w:val="009A2756"/>
    <w:rsid w:val="009A2825"/>
    <w:rsid w:val="009A2EAE"/>
    <w:rsid w:val="009A2F9E"/>
    <w:rsid w:val="009A36D7"/>
    <w:rsid w:val="009A3998"/>
    <w:rsid w:val="009A3AF0"/>
    <w:rsid w:val="009A3EA5"/>
    <w:rsid w:val="009A3F26"/>
    <w:rsid w:val="009A42FB"/>
    <w:rsid w:val="009A4819"/>
    <w:rsid w:val="009A49AA"/>
    <w:rsid w:val="009A4B6C"/>
    <w:rsid w:val="009A515D"/>
    <w:rsid w:val="009A53AE"/>
    <w:rsid w:val="009A6E7A"/>
    <w:rsid w:val="009A79B2"/>
    <w:rsid w:val="009A7DB4"/>
    <w:rsid w:val="009A7EC4"/>
    <w:rsid w:val="009B05BE"/>
    <w:rsid w:val="009B0A5C"/>
    <w:rsid w:val="009B0EA2"/>
    <w:rsid w:val="009B14B8"/>
    <w:rsid w:val="009B1E11"/>
    <w:rsid w:val="009B27D6"/>
    <w:rsid w:val="009B2CC3"/>
    <w:rsid w:val="009B365E"/>
    <w:rsid w:val="009B367A"/>
    <w:rsid w:val="009B389B"/>
    <w:rsid w:val="009B3CC2"/>
    <w:rsid w:val="009B3EDD"/>
    <w:rsid w:val="009B3F03"/>
    <w:rsid w:val="009B499C"/>
    <w:rsid w:val="009B4AAF"/>
    <w:rsid w:val="009B4EB5"/>
    <w:rsid w:val="009B53F1"/>
    <w:rsid w:val="009B543C"/>
    <w:rsid w:val="009B5677"/>
    <w:rsid w:val="009B57EC"/>
    <w:rsid w:val="009B5F57"/>
    <w:rsid w:val="009B62D1"/>
    <w:rsid w:val="009B64DD"/>
    <w:rsid w:val="009B6889"/>
    <w:rsid w:val="009B699C"/>
    <w:rsid w:val="009B6A73"/>
    <w:rsid w:val="009B7CD2"/>
    <w:rsid w:val="009B7F98"/>
    <w:rsid w:val="009C111A"/>
    <w:rsid w:val="009C2194"/>
    <w:rsid w:val="009C27F1"/>
    <w:rsid w:val="009C2AD0"/>
    <w:rsid w:val="009C2C1D"/>
    <w:rsid w:val="009C310B"/>
    <w:rsid w:val="009C3300"/>
    <w:rsid w:val="009C37AA"/>
    <w:rsid w:val="009C3ED7"/>
    <w:rsid w:val="009C40D4"/>
    <w:rsid w:val="009C42B1"/>
    <w:rsid w:val="009C45DA"/>
    <w:rsid w:val="009C47E1"/>
    <w:rsid w:val="009C5116"/>
    <w:rsid w:val="009C51CB"/>
    <w:rsid w:val="009C5488"/>
    <w:rsid w:val="009C5BB1"/>
    <w:rsid w:val="009C5C59"/>
    <w:rsid w:val="009C5D93"/>
    <w:rsid w:val="009C5E52"/>
    <w:rsid w:val="009C6288"/>
    <w:rsid w:val="009C6BE6"/>
    <w:rsid w:val="009C6C5A"/>
    <w:rsid w:val="009C6C9F"/>
    <w:rsid w:val="009C7511"/>
    <w:rsid w:val="009C77B3"/>
    <w:rsid w:val="009C7806"/>
    <w:rsid w:val="009D0227"/>
    <w:rsid w:val="009D0517"/>
    <w:rsid w:val="009D0CBF"/>
    <w:rsid w:val="009D1531"/>
    <w:rsid w:val="009D15C7"/>
    <w:rsid w:val="009D1642"/>
    <w:rsid w:val="009D17D3"/>
    <w:rsid w:val="009D187F"/>
    <w:rsid w:val="009D2B36"/>
    <w:rsid w:val="009D3163"/>
    <w:rsid w:val="009D3A59"/>
    <w:rsid w:val="009D3B54"/>
    <w:rsid w:val="009D3BEA"/>
    <w:rsid w:val="009D3C3B"/>
    <w:rsid w:val="009D40CA"/>
    <w:rsid w:val="009D4C5E"/>
    <w:rsid w:val="009D522B"/>
    <w:rsid w:val="009D60E8"/>
    <w:rsid w:val="009D65FE"/>
    <w:rsid w:val="009D67BD"/>
    <w:rsid w:val="009D6DB8"/>
    <w:rsid w:val="009D747D"/>
    <w:rsid w:val="009D7756"/>
    <w:rsid w:val="009E0106"/>
    <w:rsid w:val="009E0501"/>
    <w:rsid w:val="009E05F8"/>
    <w:rsid w:val="009E1433"/>
    <w:rsid w:val="009E153E"/>
    <w:rsid w:val="009E1C67"/>
    <w:rsid w:val="009E1F6D"/>
    <w:rsid w:val="009E1FB7"/>
    <w:rsid w:val="009E207C"/>
    <w:rsid w:val="009E2878"/>
    <w:rsid w:val="009E34AA"/>
    <w:rsid w:val="009E3B82"/>
    <w:rsid w:val="009E47FC"/>
    <w:rsid w:val="009E4B2A"/>
    <w:rsid w:val="009E55F4"/>
    <w:rsid w:val="009E5CD9"/>
    <w:rsid w:val="009E61F5"/>
    <w:rsid w:val="009E673A"/>
    <w:rsid w:val="009E6D5B"/>
    <w:rsid w:val="009E6ECC"/>
    <w:rsid w:val="009E7500"/>
    <w:rsid w:val="009E762B"/>
    <w:rsid w:val="009E7C9E"/>
    <w:rsid w:val="009F04F0"/>
    <w:rsid w:val="009F0620"/>
    <w:rsid w:val="009F0733"/>
    <w:rsid w:val="009F0930"/>
    <w:rsid w:val="009F0E33"/>
    <w:rsid w:val="009F0E7E"/>
    <w:rsid w:val="009F1DD0"/>
    <w:rsid w:val="009F1EFB"/>
    <w:rsid w:val="009F1F6A"/>
    <w:rsid w:val="009F22A5"/>
    <w:rsid w:val="009F2328"/>
    <w:rsid w:val="009F2361"/>
    <w:rsid w:val="009F2659"/>
    <w:rsid w:val="009F2A66"/>
    <w:rsid w:val="009F2F78"/>
    <w:rsid w:val="009F3153"/>
    <w:rsid w:val="009F34AE"/>
    <w:rsid w:val="009F47A7"/>
    <w:rsid w:val="009F4CEE"/>
    <w:rsid w:val="009F5939"/>
    <w:rsid w:val="009F59EF"/>
    <w:rsid w:val="009F5B17"/>
    <w:rsid w:val="009F6070"/>
    <w:rsid w:val="009F6696"/>
    <w:rsid w:val="009F66AF"/>
    <w:rsid w:val="009F6A42"/>
    <w:rsid w:val="009F6A7A"/>
    <w:rsid w:val="009F6ECA"/>
    <w:rsid w:val="009F7640"/>
    <w:rsid w:val="009F76FD"/>
    <w:rsid w:val="00A00245"/>
    <w:rsid w:val="00A00342"/>
    <w:rsid w:val="00A00C59"/>
    <w:rsid w:val="00A0146C"/>
    <w:rsid w:val="00A01C67"/>
    <w:rsid w:val="00A02150"/>
    <w:rsid w:val="00A02332"/>
    <w:rsid w:val="00A028CE"/>
    <w:rsid w:val="00A0330E"/>
    <w:rsid w:val="00A03372"/>
    <w:rsid w:val="00A033D7"/>
    <w:rsid w:val="00A0367A"/>
    <w:rsid w:val="00A036E5"/>
    <w:rsid w:val="00A037EF"/>
    <w:rsid w:val="00A04B6F"/>
    <w:rsid w:val="00A064DC"/>
    <w:rsid w:val="00A07453"/>
    <w:rsid w:val="00A07966"/>
    <w:rsid w:val="00A07B65"/>
    <w:rsid w:val="00A102DC"/>
    <w:rsid w:val="00A10375"/>
    <w:rsid w:val="00A1047C"/>
    <w:rsid w:val="00A1113C"/>
    <w:rsid w:val="00A11A14"/>
    <w:rsid w:val="00A11E81"/>
    <w:rsid w:val="00A129D3"/>
    <w:rsid w:val="00A12C71"/>
    <w:rsid w:val="00A1304E"/>
    <w:rsid w:val="00A14A73"/>
    <w:rsid w:val="00A14A9D"/>
    <w:rsid w:val="00A14B60"/>
    <w:rsid w:val="00A151F9"/>
    <w:rsid w:val="00A15C11"/>
    <w:rsid w:val="00A15C3E"/>
    <w:rsid w:val="00A15D51"/>
    <w:rsid w:val="00A15D7E"/>
    <w:rsid w:val="00A16CE4"/>
    <w:rsid w:val="00A20252"/>
    <w:rsid w:val="00A213A5"/>
    <w:rsid w:val="00A21525"/>
    <w:rsid w:val="00A216C2"/>
    <w:rsid w:val="00A21775"/>
    <w:rsid w:val="00A21EA4"/>
    <w:rsid w:val="00A23D8A"/>
    <w:rsid w:val="00A24122"/>
    <w:rsid w:val="00A247EC"/>
    <w:rsid w:val="00A24AEE"/>
    <w:rsid w:val="00A24B92"/>
    <w:rsid w:val="00A2565F"/>
    <w:rsid w:val="00A25FC5"/>
    <w:rsid w:val="00A26337"/>
    <w:rsid w:val="00A26997"/>
    <w:rsid w:val="00A271FC"/>
    <w:rsid w:val="00A27EC6"/>
    <w:rsid w:val="00A27F2F"/>
    <w:rsid w:val="00A3081C"/>
    <w:rsid w:val="00A3100D"/>
    <w:rsid w:val="00A3145D"/>
    <w:rsid w:val="00A31550"/>
    <w:rsid w:val="00A31E2D"/>
    <w:rsid w:val="00A31EC6"/>
    <w:rsid w:val="00A32C06"/>
    <w:rsid w:val="00A32D07"/>
    <w:rsid w:val="00A32D83"/>
    <w:rsid w:val="00A32FCC"/>
    <w:rsid w:val="00A331E6"/>
    <w:rsid w:val="00A334D2"/>
    <w:rsid w:val="00A33680"/>
    <w:rsid w:val="00A33CA4"/>
    <w:rsid w:val="00A342F2"/>
    <w:rsid w:val="00A34B98"/>
    <w:rsid w:val="00A34BDD"/>
    <w:rsid w:val="00A34CBE"/>
    <w:rsid w:val="00A352F1"/>
    <w:rsid w:val="00A353A7"/>
    <w:rsid w:val="00A35F0C"/>
    <w:rsid w:val="00A36E60"/>
    <w:rsid w:val="00A37447"/>
    <w:rsid w:val="00A3783E"/>
    <w:rsid w:val="00A37CE2"/>
    <w:rsid w:val="00A4077E"/>
    <w:rsid w:val="00A4089D"/>
    <w:rsid w:val="00A411FD"/>
    <w:rsid w:val="00A41728"/>
    <w:rsid w:val="00A420EF"/>
    <w:rsid w:val="00A42715"/>
    <w:rsid w:val="00A42770"/>
    <w:rsid w:val="00A43977"/>
    <w:rsid w:val="00A439C7"/>
    <w:rsid w:val="00A43BE1"/>
    <w:rsid w:val="00A44385"/>
    <w:rsid w:val="00A44632"/>
    <w:rsid w:val="00A44751"/>
    <w:rsid w:val="00A448CA"/>
    <w:rsid w:val="00A44AAA"/>
    <w:rsid w:val="00A44DC6"/>
    <w:rsid w:val="00A4526A"/>
    <w:rsid w:val="00A452AD"/>
    <w:rsid w:val="00A46581"/>
    <w:rsid w:val="00A47321"/>
    <w:rsid w:val="00A47887"/>
    <w:rsid w:val="00A47D69"/>
    <w:rsid w:val="00A50849"/>
    <w:rsid w:val="00A5092E"/>
    <w:rsid w:val="00A518F0"/>
    <w:rsid w:val="00A51F54"/>
    <w:rsid w:val="00A52ACB"/>
    <w:rsid w:val="00A52F65"/>
    <w:rsid w:val="00A536C7"/>
    <w:rsid w:val="00A53C57"/>
    <w:rsid w:val="00A53E66"/>
    <w:rsid w:val="00A54150"/>
    <w:rsid w:val="00A54157"/>
    <w:rsid w:val="00A5508B"/>
    <w:rsid w:val="00A55135"/>
    <w:rsid w:val="00A55284"/>
    <w:rsid w:val="00A553C3"/>
    <w:rsid w:val="00A55FCC"/>
    <w:rsid w:val="00A56249"/>
    <w:rsid w:val="00A5625F"/>
    <w:rsid w:val="00A563A3"/>
    <w:rsid w:val="00A56567"/>
    <w:rsid w:val="00A56B64"/>
    <w:rsid w:val="00A57595"/>
    <w:rsid w:val="00A576FC"/>
    <w:rsid w:val="00A57B41"/>
    <w:rsid w:val="00A57CEC"/>
    <w:rsid w:val="00A57DA1"/>
    <w:rsid w:val="00A600B6"/>
    <w:rsid w:val="00A60525"/>
    <w:rsid w:val="00A6163D"/>
    <w:rsid w:val="00A616F3"/>
    <w:rsid w:val="00A61995"/>
    <w:rsid w:val="00A62125"/>
    <w:rsid w:val="00A621F7"/>
    <w:rsid w:val="00A62292"/>
    <w:rsid w:val="00A625D2"/>
    <w:rsid w:val="00A62904"/>
    <w:rsid w:val="00A62D18"/>
    <w:rsid w:val="00A639A1"/>
    <w:rsid w:val="00A6440B"/>
    <w:rsid w:val="00A64506"/>
    <w:rsid w:val="00A64875"/>
    <w:rsid w:val="00A648A1"/>
    <w:rsid w:val="00A64A97"/>
    <w:rsid w:val="00A64F56"/>
    <w:rsid w:val="00A654C3"/>
    <w:rsid w:val="00A65670"/>
    <w:rsid w:val="00A65AC5"/>
    <w:rsid w:val="00A65CA7"/>
    <w:rsid w:val="00A6649D"/>
    <w:rsid w:val="00A66540"/>
    <w:rsid w:val="00A667DE"/>
    <w:rsid w:val="00A66856"/>
    <w:rsid w:val="00A66A59"/>
    <w:rsid w:val="00A67A37"/>
    <w:rsid w:val="00A67EBE"/>
    <w:rsid w:val="00A70CEE"/>
    <w:rsid w:val="00A7140C"/>
    <w:rsid w:val="00A7186F"/>
    <w:rsid w:val="00A71903"/>
    <w:rsid w:val="00A7227A"/>
    <w:rsid w:val="00A7229C"/>
    <w:rsid w:val="00A72490"/>
    <w:rsid w:val="00A72C7B"/>
    <w:rsid w:val="00A73001"/>
    <w:rsid w:val="00A7300A"/>
    <w:rsid w:val="00A73449"/>
    <w:rsid w:val="00A7362E"/>
    <w:rsid w:val="00A736F1"/>
    <w:rsid w:val="00A73B1B"/>
    <w:rsid w:val="00A73B89"/>
    <w:rsid w:val="00A73CEF"/>
    <w:rsid w:val="00A74351"/>
    <w:rsid w:val="00A74B95"/>
    <w:rsid w:val="00A74BF4"/>
    <w:rsid w:val="00A74CE1"/>
    <w:rsid w:val="00A752DB"/>
    <w:rsid w:val="00A75887"/>
    <w:rsid w:val="00A75B3E"/>
    <w:rsid w:val="00A762C1"/>
    <w:rsid w:val="00A7639C"/>
    <w:rsid w:val="00A7689F"/>
    <w:rsid w:val="00A76A30"/>
    <w:rsid w:val="00A77171"/>
    <w:rsid w:val="00A7754C"/>
    <w:rsid w:val="00A7771C"/>
    <w:rsid w:val="00A80201"/>
    <w:rsid w:val="00A8080F"/>
    <w:rsid w:val="00A80FCD"/>
    <w:rsid w:val="00A82E36"/>
    <w:rsid w:val="00A82F31"/>
    <w:rsid w:val="00A832DF"/>
    <w:rsid w:val="00A83B79"/>
    <w:rsid w:val="00A83F8F"/>
    <w:rsid w:val="00A83FF2"/>
    <w:rsid w:val="00A84585"/>
    <w:rsid w:val="00A84FFB"/>
    <w:rsid w:val="00A85238"/>
    <w:rsid w:val="00A85858"/>
    <w:rsid w:val="00A85EE8"/>
    <w:rsid w:val="00A86063"/>
    <w:rsid w:val="00A86D0A"/>
    <w:rsid w:val="00A86D77"/>
    <w:rsid w:val="00A87387"/>
    <w:rsid w:val="00A87393"/>
    <w:rsid w:val="00A8765A"/>
    <w:rsid w:val="00A87894"/>
    <w:rsid w:val="00A878B2"/>
    <w:rsid w:val="00A87C46"/>
    <w:rsid w:val="00A90412"/>
    <w:rsid w:val="00A90A56"/>
    <w:rsid w:val="00A90BCA"/>
    <w:rsid w:val="00A90D42"/>
    <w:rsid w:val="00A911E8"/>
    <w:rsid w:val="00A9137A"/>
    <w:rsid w:val="00A915D0"/>
    <w:rsid w:val="00A918FA"/>
    <w:rsid w:val="00A91D7A"/>
    <w:rsid w:val="00A91F45"/>
    <w:rsid w:val="00A923DC"/>
    <w:rsid w:val="00A92433"/>
    <w:rsid w:val="00A924F7"/>
    <w:rsid w:val="00A9284C"/>
    <w:rsid w:val="00A929FD"/>
    <w:rsid w:val="00A92D85"/>
    <w:rsid w:val="00A930C6"/>
    <w:rsid w:val="00A93102"/>
    <w:rsid w:val="00A931DD"/>
    <w:rsid w:val="00A9398F"/>
    <w:rsid w:val="00A93E0F"/>
    <w:rsid w:val="00A9424B"/>
    <w:rsid w:val="00A94257"/>
    <w:rsid w:val="00A94547"/>
    <w:rsid w:val="00A946EE"/>
    <w:rsid w:val="00A95494"/>
    <w:rsid w:val="00A95BDB"/>
    <w:rsid w:val="00A960C7"/>
    <w:rsid w:val="00A9672E"/>
    <w:rsid w:val="00A96E53"/>
    <w:rsid w:val="00A97B61"/>
    <w:rsid w:val="00A97C24"/>
    <w:rsid w:val="00A97C30"/>
    <w:rsid w:val="00AA07A1"/>
    <w:rsid w:val="00AA0C60"/>
    <w:rsid w:val="00AA0FF5"/>
    <w:rsid w:val="00AA1093"/>
    <w:rsid w:val="00AA18FE"/>
    <w:rsid w:val="00AA1C1A"/>
    <w:rsid w:val="00AA3BFB"/>
    <w:rsid w:val="00AA3DBD"/>
    <w:rsid w:val="00AA405F"/>
    <w:rsid w:val="00AA44DF"/>
    <w:rsid w:val="00AA474C"/>
    <w:rsid w:val="00AA4E9C"/>
    <w:rsid w:val="00AA52B1"/>
    <w:rsid w:val="00AA5C5D"/>
    <w:rsid w:val="00AA64D1"/>
    <w:rsid w:val="00AA68C8"/>
    <w:rsid w:val="00AA7883"/>
    <w:rsid w:val="00AA7DBF"/>
    <w:rsid w:val="00AB063C"/>
    <w:rsid w:val="00AB0731"/>
    <w:rsid w:val="00AB07F7"/>
    <w:rsid w:val="00AB125E"/>
    <w:rsid w:val="00AB140C"/>
    <w:rsid w:val="00AB1600"/>
    <w:rsid w:val="00AB1F29"/>
    <w:rsid w:val="00AB1FAC"/>
    <w:rsid w:val="00AB21E7"/>
    <w:rsid w:val="00AB290F"/>
    <w:rsid w:val="00AB2980"/>
    <w:rsid w:val="00AB348A"/>
    <w:rsid w:val="00AB3CB2"/>
    <w:rsid w:val="00AB4721"/>
    <w:rsid w:val="00AB5066"/>
    <w:rsid w:val="00AB512E"/>
    <w:rsid w:val="00AB52AE"/>
    <w:rsid w:val="00AB668C"/>
    <w:rsid w:val="00AB6C9F"/>
    <w:rsid w:val="00AB726C"/>
    <w:rsid w:val="00AB75FE"/>
    <w:rsid w:val="00AC020F"/>
    <w:rsid w:val="00AC0FB2"/>
    <w:rsid w:val="00AC1E9D"/>
    <w:rsid w:val="00AC1ED4"/>
    <w:rsid w:val="00AC1F77"/>
    <w:rsid w:val="00AC2FE6"/>
    <w:rsid w:val="00AC32E1"/>
    <w:rsid w:val="00AC4538"/>
    <w:rsid w:val="00AC45E0"/>
    <w:rsid w:val="00AC4AF2"/>
    <w:rsid w:val="00AC4BD7"/>
    <w:rsid w:val="00AC4CB3"/>
    <w:rsid w:val="00AC4E7C"/>
    <w:rsid w:val="00AC4EEE"/>
    <w:rsid w:val="00AC512E"/>
    <w:rsid w:val="00AC55D3"/>
    <w:rsid w:val="00AC5A1F"/>
    <w:rsid w:val="00AC625B"/>
    <w:rsid w:val="00AC6282"/>
    <w:rsid w:val="00AC67C6"/>
    <w:rsid w:val="00AC6A40"/>
    <w:rsid w:val="00AC79E2"/>
    <w:rsid w:val="00AD0197"/>
    <w:rsid w:val="00AD04A0"/>
    <w:rsid w:val="00AD05A7"/>
    <w:rsid w:val="00AD06BD"/>
    <w:rsid w:val="00AD0E76"/>
    <w:rsid w:val="00AD0F23"/>
    <w:rsid w:val="00AD17AD"/>
    <w:rsid w:val="00AD1A20"/>
    <w:rsid w:val="00AD1CF9"/>
    <w:rsid w:val="00AD2CDB"/>
    <w:rsid w:val="00AD3E3A"/>
    <w:rsid w:val="00AD4704"/>
    <w:rsid w:val="00AD47A9"/>
    <w:rsid w:val="00AD49D7"/>
    <w:rsid w:val="00AD4A02"/>
    <w:rsid w:val="00AD4A1D"/>
    <w:rsid w:val="00AD5218"/>
    <w:rsid w:val="00AD546A"/>
    <w:rsid w:val="00AD5B81"/>
    <w:rsid w:val="00AD5CB7"/>
    <w:rsid w:val="00AD5DB1"/>
    <w:rsid w:val="00AD5F78"/>
    <w:rsid w:val="00AD6829"/>
    <w:rsid w:val="00AD7A94"/>
    <w:rsid w:val="00AE00CA"/>
    <w:rsid w:val="00AE010C"/>
    <w:rsid w:val="00AE03D1"/>
    <w:rsid w:val="00AE0DAC"/>
    <w:rsid w:val="00AE10CC"/>
    <w:rsid w:val="00AE1D25"/>
    <w:rsid w:val="00AE290E"/>
    <w:rsid w:val="00AE3369"/>
    <w:rsid w:val="00AE36C1"/>
    <w:rsid w:val="00AE383C"/>
    <w:rsid w:val="00AE3968"/>
    <w:rsid w:val="00AE3AC7"/>
    <w:rsid w:val="00AE3FA8"/>
    <w:rsid w:val="00AE49E9"/>
    <w:rsid w:val="00AE4CBF"/>
    <w:rsid w:val="00AE531A"/>
    <w:rsid w:val="00AE58CB"/>
    <w:rsid w:val="00AE5E39"/>
    <w:rsid w:val="00AE684E"/>
    <w:rsid w:val="00AE6B57"/>
    <w:rsid w:val="00AE6B8A"/>
    <w:rsid w:val="00AE72E9"/>
    <w:rsid w:val="00AE734C"/>
    <w:rsid w:val="00AE74C4"/>
    <w:rsid w:val="00AE7F10"/>
    <w:rsid w:val="00AF14B4"/>
    <w:rsid w:val="00AF1590"/>
    <w:rsid w:val="00AF16B6"/>
    <w:rsid w:val="00AF1C5F"/>
    <w:rsid w:val="00AF1DAC"/>
    <w:rsid w:val="00AF2215"/>
    <w:rsid w:val="00AF24A4"/>
    <w:rsid w:val="00AF25EE"/>
    <w:rsid w:val="00AF31E7"/>
    <w:rsid w:val="00AF37FD"/>
    <w:rsid w:val="00AF39B4"/>
    <w:rsid w:val="00AF454E"/>
    <w:rsid w:val="00AF457B"/>
    <w:rsid w:val="00AF47B4"/>
    <w:rsid w:val="00AF4EB4"/>
    <w:rsid w:val="00AF5373"/>
    <w:rsid w:val="00AF54FF"/>
    <w:rsid w:val="00AF577E"/>
    <w:rsid w:val="00AF5C0B"/>
    <w:rsid w:val="00AF63CC"/>
    <w:rsid w:val="00AF69D0"/>
    <w:rsid w:val="00AF6B6D"/>
    <w:rsid w:val="00AF6BC7"/>
    <w:rsid w:val="00AF6BC8"/>
    <w:rsid w:val="00AF7E5F"/>
    <w:rsid w:val="00B00E31"/>
    <w:rsid w:val="00B029C9"/>
    <w:rsid w:val="00B02A4B"/>
    <w:rsid w:val="00B02D79"/>
    <w:rsid w:val="00B03168"/>
    <w:rsid w:val="00B03F4F"/>
    <w:rsid w:val="00B04468"/>
    <w:rsid w:val="00B044D4"/>
    <w:rsid w:val="00B04C43"/>
    <w:rsid w:val="00B0508E"/>
    <w:rsid w:val="00B051A6"/>
    <w:rsid w:val="00B05365"/>
    <w:rsid w:val="00B06336"/>
    <w:rsid w:val="00B067C7"/>
    <w:rsid w:val="00B068A0"/>
    <w:rsid w:val="00B06CBA"/>
    <w:rsid w:val="00B06FA9"/>
    <w:rsid w:val="00B07020"/>
    <w:rsid w:val="00B07489"/>
    <w:rsid w:val="00B07833"/>
    <w:rsid w:val="00B07956"/>
    <w:rsid w:val="00B07A23"/>
    <w:rsid w:val="00B07CB4"/>
    <w:rsid w:val="00B07DB7"/>
    <w:rsid w:val="00B07F19"/>
    <w:rsid w:val="00B10502"/>
    <w:rsid w:val="00B10721"/>
    <w:rsid w:val="00B10937"/>
    <w:rsid w:val="00B113E9"/>
    <w:rsid w:val="00B1184E"/>
    <w:rsid w:val="00B12133"/>
    <w:rsid w:val="00B12F49"/>
    <w:rsid w:val="00B13276"/>
    <w:rsid w:val="00B135CE"/>
    <w:rsid w:val="00B138E1"/>
    <w:rsid w:val="00B1472E"/>
    <w:rsid w:val="00B1568B"/>
    <w:rsid w:val="00B168AD"/>
    <w:rsid w:val="00B1716B"/>
    <w:rsid w:val="00B1729E"/>
    <w:rsid w:val="00B1745A"/>
    <w:rsid w:val="00B178C7"/>
    <w:rsid w:val="00B17C56"/>
    <w:rsid w:val="00B202E9"/>
    <w:rsid w:val="00B20439"/>
    <w:rsid w:val="00B20DD8"/>
    <w:rsid w:val="00B2128C"/>
    <w:rsid w:val="00B22382"/>
    <w:rsid w:val="00B22627"/>
    <w:rsid w:val="00B22A7F"/>
    <w:rsid w:val="00B22DEB"/>
    <w:rsid w:val="00B235FF"/>
    <w:rsid w:val="00B249A6"/>
    <w:rsid w:val="00B24D36"/>
    <w:rsid w:val="00B25454"/>
    <w:rsid w:val="00B259DB"/>
    <w:rsid w:val="00B25E09"/>
    <w:rsid w:val="00B262DC"/>
    <w:rsid w:val="00B26D6D"/>
    <w:rsid w:val="00B271D4"/>
    <w:rsid w:val="00B2776A"/>
    <w:rsid w:val="00B27C84"/>
    <w:rsid w:val="00B3003E"/>
    <w:rsid w:val="00B308ED"/>
    <w:rsid w:val="00B309DF"/>
    <w:rsid w:val="00B30D52"/>
    <w:rsid w:val="00B313F0"/>
    <w:rsid w:val="00B31556"/>
    <w:rsid w:val="00B31B50"/>
    <w:rsid w:val="00B32FBB"/>
    <w:rsid w:val="00B338A1"/>
    <w:rsid w:val="00B33DCA"/>
    <w:rsid w:val="00B345A4"/>
    <w:rsid w:val="00B34D03"/>
    <w:rsid w:val="00B3526B"/>
    <w:rsid w:val="00B3537C"/>
    <w:rsid w:val="00B353D9"/>
    <w:rsid w:val="00B35631"/>
    <w:rsid w:val="00B356FB"/>
    <w:rsid w:val="00B358AD"/>
    <w:rsid w:val="00B35B73"/>
    <w:rsid w:val="00B3697B"/>
    <w:rsid w:val="00B374FC"/>
    <w:rsid w:val="00B37643"/>
    <w:rsid w:val="00B37A3A"/>
    <w:rsid w:val="00B4007E"/>
    <w:rsid w:val="00B40655"/>
    <w:rsid w:val="00B4075B"/>
    <w:rsid w:val="00B40A4D"/>
    <w:rsid w:val="00B40B46"/>
    <w:rsid w:val="00B410DF"/>
    <w:rsid w:val="00B416FA"/>
    <w:rsid w:val="00B41A1F"/>
    <w:rsid w:val="00B423F4"/>
    <w:rsid w:val="00B42541"/>
    <w:rsid w:val="00B44421"/>
    <w:rsid w:val="00B44681"/>
    <w:rsid w:val="00B45047"/>
    <w:rsid w:val="00B45218"/>
    <w:rsid w:val="00B452DA"/>
    <w:rsid w:val="00B4531D"/>
    <w:rsid w:val="00B45974"/>
    <w:rsid w:val="00B4600D"/>
    <w:rsid w:val="00B460C5"/>
    <w:rsid w:val="00B46DB0"/>
    <w:rsid w:val="00B47754"/>
    <w:rsid w:val="00B478A1"/>
    <w:rsid w:val="00B504AF"/>
    <w:rsid w:val="00B50DBE"/>
    <w:rsid w:val="00B5142E"/>
    <w:rsid w:val="00B516AD"/>
    <w:rsid w:val="00B51D04"/>
    <w:rsid w:val="00B527FF"/>
    <w:rsid w:val="00B52C57"/>
    <w:rsid w:val="00B52D34"/>
    <w:rsid w:val="00B52F06"/>
    <w:rsid w:val="00B532AD"/>
    <w:rsid w:val="00B53CD9"/>
    <w:rsid w:val="00B542E3"/>
    <w:rsid w:val="00B54756"/>
    <w:rsid w:val="00B5477D"/>
    <w:rsid w:val="00B54C42"/>
    <w:rsid w:val="00B54CFD"/>
    <w:rsid w:val="00B54DCC"/>
    <w:rsid w:val="00B56417"/>
    <w:rsid w:val="00B568C8"/>
    <w:rsid w:val="00B5796C"/>
    <w:rsid w:val="00B57F3C"/>
    <w:rsid w:val="00B60C58"/>
    <w:rsid w:val="00B61A24"/>
    <w:rsid w:val="00B61FD9"/>
    <w:rsid w:val="00B62194"/>
    <w:rsid w:val="00B6274C"/>
    <w:rsid w:val="00B6297F"/>
    <w:rsid w:val="00B62C8B"/>
    <w:rsid w:val="00B62F6B"/>
    <w:rsid w:val="00B6308C"/>
    <w:rsid w:val="00B63FB1"/>
    <w:rsid w:val="00B63FBB"/>
    <w:rsid w:val="00B64354"/>
    <w:rsid w:val="00B647A8"/>
    <w:rsid w:val="00B6497B"/>
    <w:rsid w:val="00B64F48"/>
    <w:rsid w:val="00B65845"/>
    <w:rsid w:val="00B658A4"/>
    <w:rsid w:val="00B65FDE"/>
    <w:rsid w:val="00B66489"/>
    <w:rsid w:val="00B6668D"/>
    <w:rsid w:val="00B67213"/>
    <w:rsid w:val="00B67A0D"/>
    <w:rsid w:val="00B67B7C"/>
    <w:rsid w:val="00B67DEE"/>
    <w:rsid w:val="00B67E25"/>
    <w:rsid w:val="00B7012B"/>
    <w:rsid w:val="00B708F3"/>
    <w:rsid w:val="00B70A97"/>
    <w:rsid w:val="00B70B14"/>
    <w:rsid w:val="00B70FD4"/>
    <w:rsid w:val="00B7151A"/>
    <w:rsid w:val="00B71FE6"/>
    <w:rsid w:val="00B72072"/>
    <w:rsid w:val="00B721BB"/>
    <w:rsid w:val="00B728BB"/>
    <w:rsid w:val="00B72A65"/>
    <w:rsid w:val="00B72AEE"/>
    <w:rsid w:val="00B72D89"/>
    <w:rsid w:val="00B73302"/>
    <w:rsid w:val="00B73CDF"/>
    <w:rsid w:val="00B7412A"/>
    <w:rsid w:val="00B74775"/>
    <w:rsid w:val="00B74C7A"/>
    <w:rsid w:val="00B766A6"/>
    <w:rsid w:val="00B76B90"/>
    <w:rsid w:val="00B76D4F"/>
    <w:rsid w:val="00B77197"/>
    <w:rsid w:val="00B7794B"/>
    <w:rsid w:val="00B77BFD"/>
    <w:rsid w:val="00B77FDA"/>
    <w:rsid w:val="00B80ECA"/>
    <w:rsid w:val="00B811AC"/>
    <w:rsid w:val="00B8195F"/>
    <w:rsid w:val="00B81FB3"/>
    <w:rsid w:val="00B82ACC"/>
    <w:rsid w:val="00B830D7"/>
    <w:rsid w:val="00B833BA"/>
    <w:rsid w:val="00B83866"/>
    <w:rsid w:val="00B852C9"/>
    <w:rsid w:val="00B855C2"/>
    <w:rsid w:val="00B85937"/>
    <w:rsid w:val="00B85EB0"/>
    <w:rsid w:val="00B86019"/>
    <w:rsid w:val="00B8617D"/>
    <w:rsid w:val="00B861B0"/>
    <w:rsid w:val="00B86228"/>
    <w:rsid w:val="00B8630B"/>
    <w:rsid w:val="00B868FA"/>
    <w:rsid w:val="00B900AF"/>
    <w:rsid w:val="00B904CE"/>
    <w:rsid w:val="00B90798"/>
    <w:rsid w:val="00B90945"/>
    <w:rsid w:val="00B90B72"/>
    <w:rsid w:val="00B91755"/>
    <w:rsid w:val="00B921BE"/>
    <w:rsid w:val="00B92671"/>
    <w:rsid w:val="00B92E81"/>
    <w:rsid w:val="00B9302E"/>
    <w:rsid w:val="00B93533"/>
    <w:rsid w:val="00B936A4"/>
    <w:rsid w:val="00B93CAF"/>
    <w:rsid w:val="00B941F4"/>
    <w:rsid w:val="00B94FDD"/>
    <w:rsid w:val="00B96560"/>
    <w:rsid w:val="00B96A9D"/>
    <w:rsid w:val="00B97216"/>
    <w:rsid w:val="00BA052E"/>
    <w:rsid w:val="00BA0BAC"/>
    <w:rsid w:val="00BA0D86"/>
    <w:rsid w:val="00BA0FC8"/>
    <w:rsid w:val="00BA1104"/>
    <w:rsid w:val="00BA1DE8"/>
    <w:rsid w:val="00BA29C2"/>
    <w:rsid w:val="00BA2C16"/>
    <w:rsid w:val="00BA31F6"/>
    <w:rsid w:val="00BA3EAA"/>
    <w:rsid w:val="00BA4053"/>
    <w:rsid w:val="00BA41E7"/>
    <w:rsid w:val="00BA42E2"/>
    <w:rsid w:val="00BA4655"/>
    <w:rsid w:val="00BA556A"/>
    <w:rsid w:val="00BA5722"/>
    <w:rsid w:val="00BA5774"/>
    <w:rsid w:val="00BA5E0E"/>
    <w:rsid w:val="00BA5F6D"/>
    <w:rsid w:val="00BA6561"/>
    <w:rsid w:val="00BA665B"/>
    <w:rsid w:val="00BA6A51"/>
    <w:rsid w:val="00BA6AD1"/>
    <w:rsid w:val="00BA75F1"/>
    <w:rsid w:val="00BA78E7"/>
    <w:rsid w:val="00BA7E41"/>
    <w:rsid w:val="00BB0081"/>
    <w:rsid w:val="00BB0C25"/>
    <w:rsid w:val="00BB2332"/>
    <w:rsid w:val="00BB26EC"/>
    <w:rsid w:val="00BB2E44"/>
    <w:rsid w:val="00BB2E58"/>
    <w:rsid w:val="00BB32F1"/>
    <w:rsid w:val="00BB38DF"/>
    <w:rsid w:val="00BB4087"/>
    <w:rsid w:val="00BB43CE"/>
    <w:rsid w:val="00BB471A"/>
    <w:rsid w:val="00BB4E6A"/>
    <w:rsid w:val="00BB4FBA"/>
    <w:rsid w:val="00BB624F"/>
    <w:rsid w:val="00BB6538"/>
    <w:rsid w:val="00BB6599"/>
    <w:rsid w:val="00BB6B38"/>
    <w:rsid w:val="00BB7EF6"/>
    <w:rsid w:val="00BC04CE"/>
    <w:rsid w:val="00BC05DD"/>
    <w:rsid w:val="00BC0896"/>
    <w:rsid w:val="00BC0B00"/>
    <w:rsid w:val="00BC0DF8"/>
    <w:rsid w:val="00BC11A1"/>
    <w:rsid w:val="00BC178D"/>
    <w:rsid w:val="00BC277A"/>
    <w:rsid w:val="00BC29B7"/>
    <w:rsid w:val="00BC3051"/>
    <w:rsid w:val="00BC3320"/>
    <w:rsid w:val="00BC36E9"/>
    <w:rsid w:val="00BC3956"/>
    <w:rsid w:val="00BC3C3D"/>
    <w:rsid w:val="00BC3C48"/>
    <w:rsid w:val="00BC3CD0"/>
    <w:rsid w:val="00BC3CEF"/>
    <w:rsid w:val="00BC45D0"/>
    <w:rsid w:val="00BC4A00"/>
    <w:rsid w:val="00BC4EBE"/>
    <w:rsid w:val="00BC51AC"/>
    <w:rsid w:val="00BC567C"/>
    <w:rsid w:val="00BC5772"/>
    <w:rsid w:val="00BC63CB"/>
    <w:rsid w:val="00BC66A1"/>
    <w:rsid w:val="00BC6C28"/>
    <w:rsid w:val="00BC7995"/>
    <w:rsid w:val="00BC7A94"/>
    <w:rsid w:val="00BD00DD"/>
    <w:rsid w:val="00BD084D"/>
    <w:rsid w:val="00BD0AB3"/>
    <w:rsid w:val="00BD1CE6"/>
    <w:rsid w:val="00BD2478"/>
    <w:rsid w:val="00BD3137"/>
    <w:rsid w:val="00BD3BA4"/>
    <w:rsid w:val="00BD4584"/>
    <w:rsid w:val="00BD47E0"/>
    <w:rsid w:val="00BD4F86"/>
    <w:rsid w:val="00BD53B1"/>
    <w:rsid w:val="00BD5D33"/>
    <w:rsid w:val="00BD6246"/>
    <w:rsid w:val="00BD6581"/>
    <w:rsid w:val="00BD6DCF"/>
    <w:rsid w:val="00BD7A9E"/>
    <w:rsid w:val="00BD7B9D"/>
    <w:rsid w:val="00BD7CC3"/>
    <w:rsid w:val="00BE0E1F"/>
    <w:rsid w:val="00BE130D"/>
    <w:rsid w:val="00BE24B4"/>
    <w:rsid w:val="00BE264D"/>
    <w:rsid w:val="00BE2935"/>
    <w:rsid w:val="00BE3250"/>
    <w:rsid w:val="00BE340F"/>
    <w:rsid w:val="00BE35B3"/>
    <w:rsid w:val="00BE52E7"/>
    <w:rsid w:val="00BE5704"/>
    <w:rsid w:val="00BE5E85"/>
    <w:rsid w:val="00BE6095"/>
    <w:rsid w:val="00BE6140"/>
    <w:rsid w:val="00BE694B"/>
    <w:rsid w:val="00BE6F3C"/>
    <w:rsid w:val="00BE6FD7"/>
    <w:rsid w:val="00BE7440"/>
    <w:rsid w:val="00BE76A8"/>
    <w:rsid w:val="00BE76B8"/>
    <w:rsid w:val="00BE7C2A"/>
    <w:rsid w:val="00BF031C"/>
    <w:rsid w:val="00BF04F0"/>
    <w:rsid w:val="00BF0E92"/>
    <w:rsid w:val="00BF0FA7"/>
    <w:rsid w:val="00BF1118"/>
    <w:rsid w:val="00BF154C"/>
    <w:rsid w:val="00BF25B6"/>
    <w:rsid w:val="00BF28CE"/>
    <w:rsid w:val="00BF2A15"/>
    <w:rsid w:val="00BF2BDA"/>
    <w:rsid w:val="00BF348A"/>
    <w:rsid w:val="00BF3513"/>
    <w:rsid w:val="00BF460E"/>
    <w:rsid w:val="00BF4D76"/>
    <w:rsid w:val="00BF508E"/>
    <w:rsid w:val="00BF531B"/>
    <w:rsid w:val="00BF539B"/>
    <w:rsid w:val="00BF5BC6"/>
    <w:rsid w:val="00BF5F18"/>
    <w:rsid w:val="00BF60CF"/>
    <w:rsid w:val="00BF6AB3"/>
    <w:rsid w:val="00BF6B9B"/>
    <w:rsid w:val="00BF6FFA"/>
    <w:rsid w:val="00C004AC"/>
    <w:rsid w:val="00C004E0"/>
    <w:rsid w:val="00C008BC"/>
    <w:rsid w:val="00C01B10"/>
    <w:rsid w:val="00C01E95"/>
    <w:rsid w:val="00C01FC2"/>
    <w:rsid w:val="00C021F1"/>
    <w:rsid w:val="00C02829"/>
    <w:rsid w:val="00C02D02"/>
    <w:rsid w:val="00C02DBC"/>
    <w:rsid w:val="00C036E2"/>
    <w:rsid w:val="00C037C0"/>
    <w:rsid w:val="00C04410"/>
    <w:rsid w:val="00C05846"/>
    <w:rsid w:val="00C05D36"/>
    <w:rsid w:val="00C060FE"/>
    <w:rsid w:val="00C06299"/>
    <w:rsid w:val="00C066D5"/>
    <w:rsid w:val="00C06C50"/>
    <w:rsid w:val="00C0714E"/>
    <w:rsid w:val="00C07361"/>
    <w:rsid w:val="00C07921"/>
    <w:rsid w:val="00C07B5D"/>
    <w:rsid w:val="00C10267"/>
    <w:rsid w:val="00C10409"/>
    <w:rsid w:val="00C1047C"/>
    <w:rsid w:val="00C10B69"/>
    <w:rsid w:val="00C11ABD"/>
    <w:rsid w:val="00C11E2A"/>
    <w:rsid w:val="00C13750"/>
    <w:rsid w:val="00C1389B"/>
    <w:rsid w:val="00C146E6"/>
    <w:rsid w:val="00C14CAB"/>
    <w:rsid w:val="00C1546B"/>
    <w:rsid w:val="00C15941"/>
    <w:rsid w:val="00C1624A"/>
    <w:rsid w:val="00C16AF2"/>
    <w:rsid w:val="00C1742D"/>
    <w:rsid w:val="00C17825"/>
    <w:rsid w:val="00C2086B"/>
    <w:rsid w:val="00C20914"/>
    <w:rsid w:val="00C20A49"/>
    <w:rsid w:val="00C20B57"/>
    <w:rsid w:val="00C212C0"/>
    <w:rsid w:val="00C21533"/>
    <w:rsid w:val="00C21AF3"/>
    <w:rsid w:val="00C21B8A"/>
    <w:rsid w:val="00C21BC1"/>
    <w:rsid w:val="00C22ABC"/>
    <w:rsid w:val="00C22C6A"/>
    <w:rsid w:val="00C22E07"/>
    <w:rsid w:val="00C235B1"/>
    <w:rsid w:val="00C23684"/>
    <w:rsid w:val="00C23E78"/>
    <w:rsid w:val="00C23F3B"/>
    <w:rsid w:val="00C2455C"/>
    <w:rsid w:val="00C24A44"/>
    <w:rsid w:val="00C24A6B"/>
    <w:rsid w:val="00C252B6"/>
    <w:rsid w:val="00C254E8"/>
    <w:rsid w:val="00C26050"/>
    <w:rsid w:val="00C260A5"/>
    <w:rsid w:val="00C262ED"/>
    <w:rsid w:val="00C264AB"/>
    <w:rsid w:val="00C2683A"/>
    <w:rsid w:val="00C26979"/>
    <w:rsid w:val="00C272BE"/>
    <w:rsid w:val="00C276A4"/>
    <w:rsid w:val="00C27AB6"/>
    <w:rsid w:val="00C27B6B"/>
    <w:rsid w:val="00C27D8F"/>
    <w:rsid w:val="00C27FDF"/>
    <w:rsid w:val="00C301B4"/>
    <w:rsid w:val="00C31256"/>
    <w:rsid w:val="00C31578"/>
    <w:rsid w:val="00C32093"/>
    <w:rsid w:val="00C32737"/>
    <w:rsid w:val="00C332BE"/>
    <w:rsid w:val="00C33831"/>
    <w:rsid w:val="00C34283"/>
    <w:rsid w:val="00C34501"/>
    <w:rsid w:val="00C3454A"/>
    <w:rsid w:val="00C359DC"/>
    <w:rsid w:val="00C35C06"/>
    <w:rsid w:val="00C3645C"/>
    <w:rsid w:val="00C402DD"/>
    <w:rsid w:val="00C4034B"/>
    <w:rsid w:val="00C403EF"/>
    <w:rsid w:val="00C40BB4"/>
    <w:rsid w:val="00C4184B"/>
    <w:rsid w:val="00C41E49"/>
    <w:rsid w:val="00C4265F"/>
    <w:rsid w:val="00C42850"/>
    <w:rsid w:val="00C430BF"/>
    <w:rsid w:val="00C434C1"/>
    <w:rsid w:val="00C43593"/>
    <w:rsid w:val="00C43877"/>
    <w:rsid w:val="00C43D0D"/>
    <w:rsid w:val="00C4404B"/>
    <w:rsid w:val="00C4424C"/>
    <w:rsid w:val="00C442C3"/>
    <w:rsid w:val="00C4434B"/>
    <w:rsid w:val="00C44E77"/>
    <w:rsid w:val="00C45B66"/>
    <w:rsid w:val="00C45DA0"/>
    <w:rsid w:val="00C47002"/>
    <w:rsid w:val="00C47D7D"/>
    <w:rsid w:val="00C50048"/>
    <w:rsid w:val="00C50279"/>
    <w:rsid w:val="00C50C22"/>
    <w:rsid w:val="00C510FC"/>
    <w:rsid w:val="00C5144A"/>
    <w:rsid w:val="00C51D05"/>
    <w:rsid w:val="00C51E4E"/>
    <w:rsid w:val="00C51F74"/>
    <w:rsid w:val="00C527EE"/>
    <w:rsid w:val="00C528FF"/>
    <w:rsid w:val="00C52CB6"/>
    <w:rsid w:val="00C52F32"/>
    <w:rsid w:val="00C53CF5"/>
    <w:rsid w:val="00C53FF4"/>
    <w:rsid w:val="00C54174"/>
    <w:rsid w:val="00C54484"/>
    <w:rsid w:val="00C54970"/>
    <w:rsid w:val="00C55414"/>
    <w:rsid w:val="00C55A85"/>
    <w:rsid w:val="00C55F7C"/>
    <w:rsid w:val="00C57788"/>
    <w:rsid w:val="00C578C5"/>
    <w:rsid w:val="00C578F4"/>
    <w:rsid w:val="00C57B46"/>
    <w:rsid w:val="00C57DEE"/>
    <w:rsid w:val="00C60256"/>
    <w:rsid w:val="00C6040F"/>
    <w:rsid w:val="00C60489"/>
    <w:rsid w:val="00C60B42"/>
    <w:rsid w:val="00C60E2F"/>
    <w:rsid w:val="00C61063"/>
    <w:rsid w:val="00C61716"/>
    <w:rsid w:val="00C61806"/>
    <w:rsid w:val="00C61E22"/>
    <w:rsid w:val="00C62157"/>
    <w:rsid w:val="00C6255D"/>
    <w:rsid w:val="00C625B1"/>
    <w:rsid w:val="00C63897"/>
    <w:rsid w:val="00C63C09"/>
    <w:rsid w:val="00C64A00"/>
    <w:rsid w:val="00C64C7E"/>
    <w:rsid w:val="00C64D08"/>
    <w:rsid w:val="00C6512F"/>
    <w:rsid w:val="00C65228"/>
    <w:rsid w:val="00C65ABF"/>
    <w:rsid w:val="00C65E4E"/>
    <w:rsid w:val="00C664AA"/>
    <w:rsid w:val="00C667AB"/>
    <w:rsid w:val="00C66BC2"/>
    <w:rsid w:val="00C66DFC"/>
    <w:rsid w:val="00C67221"/>
    <w:rsid w:val="00C672A7"/>
    <w:rsid w:val="00C67B36"/>
    <w:rsid w:val="00C67D3D"/>
    <w:rsid w:val="00C70704"/>
    <w:rsid w:val="00C7109B"/>
    <w:rsid w:val="00C71269"/>
    <w:rsid w:val="00C7231B"/>
    <w:rsid w:val="00C7232C"/>
    <w:rsid w:val="00C72BF1"/>
    <w:rsid w:val="00C7385B"/>
    <w:rsid w:val="00C74804"/>
    <w:rsid w:val="00C75348"/>
    <w:rsid w:val="00C75576"/>
    <w:rsid w:val="00C75F70"/>
    <w:rsid w:val="00C7636A"/>
    <w:rsid w:val="00C76637"/>
    <w:rsid w:val="00C7667A"/>
    <w:rsid w:val="00C76E08"/>
    <w:rsid w:val="00C7783C"/>
    <w:rsid w:val="00C77B2B"/>
    <w:rsid w:val="00C8007C"/>
    <w:rsid w:val="00C8054D"/>
    <w:rsid w:val="00C80FBD"/>
    <w:rsid w:val="00C81B63"/>
    <w:rsid w:val="00C81D3D"/>
    <w:rsid w:val="00C8331F"/>
    <w:rsid w:val="00C8346F"/>
    <w:rsid w:val="00C83681"/>
    <w:rsid w:val="00C83D50"/>
    <w:rsid w:val="00C84037"/>
    <w:rsid w:val="00C843EF"/>
    <w:rsid w:val="00C84489"/>
    <w:rsid w:val="00C8511F"/>
    <w:rsid w:val="00C85162"/>
    <w:rsid w:val="00C8539F"/>
    <w:rsid w:val="00C853B7"/>
    <w:rsid w:val="00C85551"/>
    <w:rsid w:val="00C85F3E"/>
    <w:rsid w:val="00C8653B"/>
    <w:rsid w:val="00C86D7A"/>
    <w:rsid w:val="00C8720C"/>
    <w:rsid w:val="00C87621"/>
    <w:rsid w:val="00C87BFE"/>
    <w:rsid w:val="00C87D70"/>
    <w:rsid w:val="00C87E35"/>
    <w:rsid w:val="00C9067D"/>
    <w:rsid w:val="00C9143E"/>
    <w:rsid w:val="00C915D0"/>
    <w:rsid w:val="00C91948"/>
    <w:rsid w:val="00C91ED0"/>
    <w:rsid w:val="00C92A2E"/>
    <w:rsid w:val="00C92A8D"/>
    <w:rsid w:val="00C92B36"/>
    <w:rsid w:val="00C92B80"/>
    <w:rsid w:val="00C930F7"/>
    <w:rsid w:val="00C93358"/>
    <w:rsid w:val="00C9395F"/>
    <w:rsid w:val="00C93BB2"/>
    <w:rsid w:val="00C93BF3"/>
    <w:rsid w:val="00C93E08"/>
    <w:rsid w:val="00C940CA"/>
    <w:rsid w:val="00C9419A"/>
    <w:rsid w:val="00C94659"/>
    <w:rsid w:val="00C94C22"/>
    <w:rsid w:val="00C94CA6"/>
    <w:rsid w:val="00C95706"/>
    <w:rsid w:val="00C95709"/>
    <w:rsid w:val="00C95760"/>
    <w:rsid w:val="00C9578B"/>
    <w:rsid w:val="00C967B1"/>
    <w:rsid w:val="00C96BAB"/>
    <w:rsid w:val="00C96C8C"/>
    <w:rsid w:val="00C971C6"/>
    <w:rsid w:val="00C972F3"/>
    <w:rsid w:val="00C97823"/>
    <w:rsid w:val="00C97FCA"/>
    <w:rsid w:val="00CA0687"/>
    <w:rsid w:val="00CA0A73"/>
    <w:rsid w:val="00CA0B0F"/>
    <w:rsid w:val="00CA0DF0"/>
    <w:rsid w:val="00CA1013"/>
    <w:rsid w:val="00CA12E6"/>
    <w:rsid w:val="00CA1554"/>
    <w:rsid w:val="00CA1D42"/>
    <w:rsid w:val="00CA2182"/>
    <w:rsid w:val="00CA26CB"/>
    <w:rsid w:val="00CA3284"/>
    <w:rsid w:val="00CA3314"/>
    <w:rsid w:val="00CA3EC5"/>
    <w:rsid w:val="00CA3FDF"/>
    <w:rsid w:val="00CA4069"/>
    <w:rsid w:val="00CA4613"/>
    <w:rsid w:val="00CA4CC3"/>
    <w:rsid w:val="00CA50BD"/>
    <w:rsid w:val="00CA557D"/>
    <w:rsid w:val="00CA6956"/>
    <w:rsid w:val="00CA6B85"/>
    <w:rsid w:val="00CA6D19"/>
    <w:rsid w:val="00CA6D48"/>
    <w:rsid w:val="00CA766B"/>
    <w:rsid w:val="00CB03A1"/>
    <w:rsid w:val="00CB0409"/>
    <w:rsid w:val="00CB07E1"/>
    <w:rsid w:val="00CB08D9"/>
    <w:rsid w:val="00CB0B8D"/>
    <w:rsid w:val="00CB1625"/>
    <w:rsid w:val="00CB1AE0"/>
    <w:rsid w:val="00CB2112"/>
    <w:rsid w:val="00CB252E"/>
    <w:rsid w:val="00CB260B"/>
    <w:rsid w:val="00CB2993"/>
    <w:rsid w:val="00CB2DD9"/>
    <w:rsid w:val="00CB2EAB"/>
    <w:rsid w:val="00CB352A"/>
    <w:rsid w:val="00CB36E9"/>
    <w:rsid w:val="00CB37A6"/>
    <w:rsid w:val="00CB37B9"/>
    <w:rsid w:val="00CB39CB"/>
    <w:rsid w:val="00CB3C4B"/>
    <w:rsid w:val="00CB4672"/>
    <w:rsid w:val="00CB46BE"/>
    <w:rsid w:val="00CB4FDD"/>
    <w:rsid w:val="00CB510F"/>
    <w:rsid w:val="00CB5455"/>
    <w:rsid w:val="00CB575A"/>
    <w:rsid w:val="00CB7137"/>
    <w:rsid w:val="00CB76A4"/>
    <w:rsid w:val="00CB7CCA"/>
    <w:rsid w:val="00CC1257"/>
    <w:rsid w:val="00CC21C3"/>
    <w:rsid w:val="00CC2896"/>
    <w:rsid w:val="00CC2F6C"/>
    <w:rsid w:val="00CC2FD1"/>
    <w:rsid w:val="00CC47E3"/>
    <w:rsid w:val="00CC4B9E"/>
    <w:rsid w:val="00CC5B4C"/>
    <w:rsid w:val="00CC6EF5"/>
    <w:rsid w:val="00CC7A20"/>
    <w:rsid w:val="00CC7B81"/>
    <w:rsid w:val="00CD0593"/>
    <w:rsid w:val="00CD11C5"/>
    <w:rsid w:val="00CD1B63"/>
    <w:rsid w:val="00CD2557"/>
    <w:rsid w:val="00CD2670"/>
    <w:rsid w:val="00CD4050"/>
    <w:rsid w:val="00CD4714"/>
    <w:rsid w:val="00CD4B09"/>
    <w:rsid w:val="00CD505C"/>
    <w:rsid w:val="00CD5453"/>
    <w:rsid w:val="00CD57B5"/>
    <w:rsid w:val="00CD5869"/>
    <w:rsid w:val="00CD5E0E"/>
    <w:rsid w:val="00CD703E"/>
    <w:rsid w:val="00CD7D50"/>
    <w:rsid w:val="00CD7FA0"/>
    <w:rsid w:val="00CE04B3"/>
    <w:rsid w:val="00CE24CB"/>
    <w:rsid w:val="00CE2514"/>
    <w:rsid w:val="00CE3C9A"/>
    <w:rsid w:val="00CE3FEC"/>
    <w:rsid w:val="00CE4DBC"/>
    <w:rsid w:val="00CE4DFF"/>
    <w:rsid w:val="00CE5812"/>
    <w:rsid w:val="00CE58EB"/>
    <w:rsid w:val="00CE59A3"/>
    <w:rsid w:val="00CE5B29"/>
    <w:rsid w:val="00CE5E2A"/>
    <w:rsid w:val="00CE7A32"/>
    <w:rsid w:val="00CF047C"/>
    <w:rsid w:val="00CF09D4"/>
    <w:rsid w:val="00CF0B30"/>
    <w:rsid w:val="00CF0F6C"/>
    <w:rsid w:val="00CF0F81"/>
    <w:rsid w:val="00CF160B"/>
    <w:rsid w:val="00CF1E24"/>
    <w:rsid w:val="00CF22F4"/>
    <w:rsid w:val="00CF2E56"/>
    <w:rsid w:val="00CF3031"/>
    <w:rsid w:val="00CF3400"/>
    <w:rsid w:val="00CF3ADC"/>
    <w:rsid w:val="00CF4B04"/>
    <w:rsid w:val="00CF5A2E"/>
    <w:rsid w:val="00CF5A4B"/>
    <w:rsid w:val="00CF6ECE"/>
    <w:rsid w:val="00CF7785"/>
    <w:rsid w:val="00CF77B4"/>
    <w:rsid w:val="00D004F8"/>
    <w:rsid w:val="00D00AE4"/>
    <w:rsid w:val="00D00B6D"/>
    <w:rsid w:val="00D00BAB"/>
    <w:rsid w:val="00D01811"/>
    <w:rsid w:val="00D02995"/>
    <w:rsid w:val="00D02C8B"/>
    <w:rsid w:val="00D0327F"/>
    <w:rsid w:val="00D037B7"/>
    <w:rsid w:val="00D03E39"/>
    <w:rsid w:val="00D03EE7"/>
    <w:rsid w:val="00D04FD2"/>
    <w:rsid w:val="00D051E4"/>
    <w:rsid w:val="00D05485"/>
    <w:rsid w:val="00D055FD"/>
    <w:rsid w:val="00D05BE2"/>
    <w:rsid w:val="00D060C6"/>
    <w:rsid w:val="00D060FF"/>
    <w:rsid w:val="00D06368"/>
    <w:rsid w:val="00D069EE"/>
    <w:rsid w:val="00D070EA"/>
    <w:rsid w:val="00D0774D"/>
    <w:rsid w:val="00D0794C"/>
    <w:rsid w:val="00D10587"/>
    <w:rsid w:val="00D105EC"/>
    <w:rsid w:val="00D10C11"/>
    <w:rsid w:val="00D10CB1"/>
    <w:rsid w:val="00D110FA"/>
    <w:rsid w:val="00D115D8"/>
    <w:rsid w:val="00D11738"/>
    <w:rsid w:val="00D118E9"/>
    <w:rsid w:val="00D11A0F"/>
    <w:rsid w:val="00D12899"/>
    <w:rsid w:val="00D128F5"/>
    <w:rsid w:val="00D12E85"/>
    <w:rsid w:val="00D1457C"/>
    <w:rsid w:val="00D14B81"/>
    <w:rsid w:val="00D14D57"/>
    <w:rsid w:val="00D153EC"/>
    <w:rsid w:val="00D155CE"/>
    <w:rsid w:val="00D15D8E"/>
    <w:rsid w:val="00D161C2"/>
    <w:rsid w:val="00D1623D"/>
    <w:rsid w:val="00D16CF1"/>
    <w:rsid w:val="00D1745D"/>
    <w:rsid w:val="00D17AED"/>
    <w:rsid w:val="00D17E2C"/>
    <w:rsid w:val="00D20075"/>
    <w:rsid w:val="00D20CCD"/>
    <w:rsid w:val="00D21301"/>
    <w:rsid w:val="00D2152F"/>
    <w:rsid w:val="00D22201"/>
    <w:rsid w:val="00D228D1"/>
    <w:rsid w:val="00D22B41"/>
    <w:rsid w:val="00D22B9C"/>
    <w:rsid w:val="00D22E59"/>
    <w:rsid w:val="00D22F98"/>
    <w:rsid w:val="00D236A0"/>
    <w:rsid w:val="00D23FBC"/>
    <w:rsid w:val="00D242CC"/>
    <w:rsid w:val="00D24559"/>
    <w:rsid w:val="00D2571F"/>
    <w:rsid w:val="00D25B35"/>
    <w:rsid w:val="00D25C9A"/>
    <w:rsid w:val="00D26403"/>
    <w:rsid w:val="00D26726"/>
    <w:rsid w:val="00D26C00"/>
    <w:rsid w:val="00D26DE8"/>
    <w:rsid w:val="00D27008"/>
    <w:rsid w:val="00D276A9"/>
    <w:rsid w:val="00D2796C"/>
    <w:rsid w:val="00D27FC2"/>
    <w:rsid w:val="00D30413"/>
    <w:rsid w:val="00D309DF"/>
    <w:rsid w:val="00D312B1"/>
    <w:rsid w:val="00D31638"/>
    <w:rsid w:val="00D316C9"/>
    <w:rsid w:val="00D31866"/>
    <w:rsid w:val="00D31CF1"/>
    <w:rsid w:val="00D32038"/>
    <w:rsid w:val="00D32A12"/>
    <w:rsid w:val="00D330CA"/>
    <w:rsid w:val="00D33C4C"/>
    <w:rsid w:val="00D33D40"/>
    <w:rsid w:val="00D34C40"/>
    <w:rsid w:val="00D34ED8"/>
    <w:rsid w:val="00D35061"/>
    <w:rsid w:val="00D35ADA"/>
    <w:rsid w:val="00D35D03"/>
    <w:rsid w:val="00D35DEB"/>
    <w:rsid w:val="00D3604D"/>
    <w:rsid w:val="00D36277"/>
    <w:rsid w:val="00D363D9"/>
    <w:rsid w:val="00D36678"/>
    <w:rsid w:val="00D36701"/>
    <w:rsid w:val="00D40E7A"/>
    <w:rsid w:val="00D4113F"/>
    <w:rsid w:val="00D41556"/>
    <w:rsid w:val="00D4188A"/>
    <w:rsid w:val="00D418D5"/>
    <w:rsid w:val="00D42591"/>
    <w:rsid w:val="00D42ECC"/>
    <w:rsid w:val="00D4305D"/>
    <w:rsid w:val="00D430DA"/>
    <w:rsid w:val="00D43144"/>
    <w:rsid w:val="00D43389"/>
    <w:rsid w:val="00D4354D"/>
    <w:rsid w:val="00D43BF0"/>
    <w:rsid w:val="00D44B02"/>
    <w:rsid w:val="00D45948"/>
    <w:rsid w:val="00D45EB3"/>
    <w:rsid w:val="00D45EBF"/>
    <w:rsid w:val="00D45FCF"/>
    <w:rsid w:val="00D46167"/>
    <w:rsid w:val="00D46815"/>
    <w:rsid w:val="00D46C9D"/>
    <w:rsid w:val="00D5019C"/>
    <w:rsid w:val="00D503F4"/>
    <w:rsid w:val="00D5071D"/>
    <w:rsid w:val="00D50CD3"/>
    <w:rsid w:val="00D50EE2"/>
    <w:rsid w:val="00D5182E"/>
    <w:rsid w:val="00D51FC5"/>
    <w:rsid w:val="00D5213D"/>
    <w:rsid w:val="00D5255E"/>
    <w:rsid w:val="00D52D8D"/>
    <w:rsid w:val="00D53016"/>
    <w:rsid w:val="00D53236"/>
    <w:rsid w:val="00D5324C"/>
    <w:rsid w:val="00D53A00"/>
    <w:rsid w:val="00D54122"/>
    <w:rsid w:val="00D5437E"/>
    <w:rsid w:val="00D545EE"/>
    <w:rsid w:val="00D54636"/>
    <w:rsid w:val="00D54B1B"/>
    <w:rsid w:val="00D54C79"/>
    <w:rsid w:val="00D559C7"/>
    <w:rsid w:val="00D5667E"/>
    <w:rsid w:val="00D56ADE"/>
    <w:rsid w:val="00D56B2A"/>
    <w:rsid w:val="00D56D63"/>
    <w:rsid w:val="00D57090"/>
    <w:rsid w:val="00D5755F"/>
    <w:rsid w:val="00D576B4"/>
    <w:rsid w:val="00D57F0F"/>
    <w:rsid w:val="00D6004B"/>
    <w:rsid w:val="00D60710"/>
    <w:rsid w:val="00D60C3F"/>
    <w:rsid w:val="00D60DD9"/>
    <w:rsid w:val="00D60F17"/>
    <w:rsid w:val="00D6184D"/>
    <w:rsid w:val="00D62047"/>
    <w:rsid w:val="00D62F83"/>
    <w:rsid w:val="00D6332B"/>
    <w:rsid w:val="00D638EC"/>
    <w:rsid w:val="00D64C79"/>
    <w:rsid w:val="00D64CD6"/>
    <w:rsid w:val="00D652DF"/>
    <w:rsid w:val="00D660E0"/>
    <w:rsid w:val="00D662A3"/>
    <w:rsid w:val="00D66D06"/>
    <w:rsid w:val="00D66F20"/>
    <w:rsid w:val="00D670FD"/>
    <w:rsid w:val="00D6724F"/>
    <w:rsid w:val="00D673AB"/>
    <w:rsid w:val="00D67BA5"/>
    <w:rsid w:val="00D67F70"/>
    <w:rsid w:val="00D702B1"/>
    <w:rsid w:val="00D7051E"/>
    <w:rsid w:val="00D709B2"/>
    <w:rsid w:val="00D70FEE"/>
    <w:rsid w:val="00D71128"/>
    <w:rsid w:val="00D71475"/>
    <w:rsid w:val="00D71A7D"/>
    <w:rsid w:val="00D71C5C"/>
    <w:rsid w:val="00D71ED1"/>
    <w:rsid w:val="00D72044"/>
    <w:rsid w:val="00D72288"/>
    <w:rsid w:val="00D72710"/>
    <w:rsid w:val="00D7300A"/>
    <w:rsid w:val="00D735E0"/>
    <w:rsid w:val="00D738F5"/>
    <w:rsid w:val="00D73BB3"/>
    <w:rsid w:val="00D73BC3"/>
    <w:rsid w:val="00D73BE8"/>
    <w:rsid w:val="00D74433"/>
    <w:rsid w:val="00D746FE"/>
    <w:rsid w:val="00D74AFC"/>
    <w:rsid w:val="00D74C81"/>
    <w:rsid w:val="00D74E8B"/>
    <w:rsid w:val="00D7523B"/>
    <w:rsid w:val="00D75A67"/>
    <w:rsid w:val="00D7600B"/>
    <w:rsid w:val="00D76410"/>
    <w:rsid w:val="00D76B93"/>
    <w:rsid w:val="00D77027"/>
    <w:rsid w:val="00D7727B"/>
    <w:rsid w:val="00D77286"/>
    <w:rsid w:val="00D779BF"/>
    <w:rsid w:val="00D77D3F"/>
    <w:rsid w:val="00D8041E"/>
    <w:rsid w:val="00D806A4"/>
    <w:rsid w:val="00D80792"/>
    <w:rsid w:val="00D80E45"/>
    <w:rsid w:val="00D81962"/>
    <w:rsid w:val="00D81BF6"/>
    <w:rsid w:val="00D82856"/>
    <w:rsid w:val="00D8287A"/>
    <w:rsid w:val="00D82DB0"/>
    <w:rsid w:val="00D82E6C"/>
    <w:rsid w:val="00D82F3E"/>
    <w:rsid w:val="00D83308"/>
    <w:rsid w:val="00D8393C"/>
    <w:rsid w:val="00D83B08"/>
    <w:rsid w:val="00D83F5F"/>
    <w:rsid w:val="00D84A7D"/>
    <w:rsid w:val="00D84AC1"/>
    <w:rsid w:val="00D84F77"/>
    <w:rsid w:val="00D8594A"/>
    <w:rsid w:val="00D85DB0"/>
    <w:rsid w:val="00D85FAA"/>
    <w:rsid w:val="00D862A7"/>
    <w:rsid w:val="00D87D4F"/>
    <w:rsid w:val="00D90149"/>
    <w:rsid w:val="00D90861"/>
    <w:rsid w:val="00D908E7"/>
    <w:rsid w:val="00D909BC"/>
    <w:rsid w:val="00D90C01"/>
    <w:rsid w:val="00D90D11"/>
    <w:rsid w:val="00D90FE5"/>
    <w:rsid w:val="00D919F1"/>
    <w:rsid w:val="00D91ABD"/>
    <w:rsid w:val="00D91D98"/>
    <w:rsid w:val="00D91DB3"/>
    <w:rsid w:val="00D91F3A"/>
    <w:rsid w:val="00D92134"/>
    <w:rsid w:val="00D922ED"/>
    <w:rsid w:val="00D9284D"/>
    <w:rsid w:val="00D934C5"/>
    <w:rsid w:val="00D9354E"/>
    <w:rsid w:val="00D94327"/>
    <w:rsid w:val="00D94666"/>
    <w:rsid w:val="00D948C0"/>
    <w:rsid w:val="00D94AA2"/>
    <w:rsid w:val="00D9540A"/>
    <w:rsid w:val="00D95803"/>
    <w:rsid w:val="00D95DC0"/>
    <w:rsid w:val="00D95DC1"/>
    <w:rsid w:val="00D967C0"/>
    <w:rsid w:val="00D96E0D"/>
    <w:rsid w:val="00D96F0C"/>
    <w:rsid w:val="00D973DE"/>
    <w:rsid w:val="00D97495"/>
    <w:rsid w:val="00D97DCE"/>
    <w:rsid w:val="00DA040C"/>
    <w:rsid w:val="00DA06A9"/>
    <w:rsid w:val="00DA0B08"/>
    <w:rsid w:val="00DA37B8"/>
    <w:rsid w:val="00DA3899"/>
    <w:rsid w:val="00DA3A61"/>
    <w:rsid w:val="00DA3D53"/>
    <w:rsid w:val="00DA6AD4"/>
    <w:rsid w:val="00DA6B7A"/>
    <w:rsid w:val="00DA7025"/>
    <w:rsid w:val="00DA71AD"/>
    <w:rsid w:val="00DA77E8"/>
    <w:rsid w:val="00DB0A97"/>
    <w:rsid w:val="00DB13A2"/>
    <w:rsid w:val="00DB1414"/>
    <w:rsid w:val="00DB14F7"/>
    <w:rsid w:val="00DB1832"/>
    <w:rsid w:val="00DB208E"/>
    <w:rsid w:val="00DB350E"/>
    <w:rsid w:val="00DB3E32"/>
    <w:rsid w:val="00DB4840"/>
    <w:rsid w:val="00DB4EE7"/>
    <w:rsid w:val="00DB5988"/>
    <w:rsid w:val="00DB5B83"/>
    <w:rsid w:val="00DB5BF9"/>
    <w:rsid w:val="00DB63D2"/>
    <w:rsid w:val="00DB67AF"/>
    <w:rsid w:val="00DB6839"/>
    <w:rsid w:val="00DB68B6"/>
    <w:rsid w:val="00DB6905"/>
    <w:rsid w:val="00DB6B6E"/>
    <w:rsid w:val="00DB6BBB"/>
    <w:rsid w:val="00DB6C70"/>
    <w:rsid w:val="00DB6CB0"/>
    <w:rsid w:val="00DB75FA"/>
    <w:rsid w:val="00DC0227"/>
    <w:rsid w:val="00DC0895"/>
    <w:rsid w:val="00DC0951"/>
    <w:rsid w:val="00DC0A93"/>
    <w:rsid w:val="00DC0E26"/>
    <w:rsid w:val="00DC123A"/>
    <w:rsid w:val="00DC4CE4"/>
    <w:rsid w:val="00DC505D"/>
    <w:rsid w:val="00DC5346"/>
    <w:rsid w:val="00DC57B0"/>
    <w:rsid w:val="00DC5C21"/>
    <w:rsid w:val="00DC62FB"/>
    <w:rsid w:val="00DC6BED"/>
    <w:rsid w:val="00DC7062"/>
    <w:rsid w:val="00DC732A"/>
    <w:rsid w:val="00DC741C"/>
    <w:rsid w:val="00DC75BB"/>
    <w:rsid w:val="00DD01D3"/>
    <w:rsid w:val="00DD03E3"/>
    <w:rsid w:val="00DD07A1"/>
    <w:rsid w:val="00DD0D7F"/>
    <w:rsid w:val="00DD1007"/>
    <w:rsid w:val="00DD1341"/>
    <w:rsid w:val="00DD2139"/>
    <w:rsid w:val="00DD22D2"/>
    <w:rsid w:val="00DD23D4"/>
    <w:rsid w:val="00DD277C"/>
    <w:rsid w:val="00DD2C0A"/>
    <w:rsid w:val="00DD31A5"/>
    <w:rsid w:val="00DD39CC"/>
    <w:rsid w:val="00DD3B16"/>
    <w:rsid w:val="00DD41B6"/>
    <w:rsid w:val="00DD44FE"/>
    <w:rsid w:val="00DD45B0"/>
    <w:rsid w:val="00DD54BB"/>
    <w:rsid w:val="00DD5637"/>
    <w:rsid w:val="00DD572F"/>
    <w:rsid w:val="00DD5843"/>
    <w:rsid w:val="00DD58C8"/>
    <w:rsid w:val="00DD5E1A"/>
    <w:rsid w:val="00DD60C4"/>
    <w:rsid w:val="00DD60D3"/>
    <w:rsid w:val="00DD62C1"/>
    <w:rsid w:val="00DD6C87"/>
    <w:rsid w:val="00DD7377"/>
    <w:rsid w:val="00DD7F68"/>
    <w:rsid w:val="00DE0663"/>
    <w:rsid w:val="00DE08E8"/>
    <w:rsid w:val="00DE0AC3"/>
    <w:rsid w:val="00DE20FD"/>
    <w:rsid w:val="00DE256D"/>
    <w:rsid w:val="00DE29D4"/>
    <w:rsid w:val="00DE29F6"/>
    <w:rsid w:val="00DE304E"/>
    <w:rsid w:val="00DE31F7"/>
    <w:rsid w:val="00DE34A0"/>
    <w:rsid w:val="00DE37FC"/>
    <w:rsid w:val="00DE3917"/>
    <w:rsid w:val="00DE4999"/>
    <w:rsid w:val="00DE548E"/>
    <w:rsid w:val="00DE5A04"/>
    <w:rsid w:val="00DE638E"/>
    <w:rsid w:val="00DE6F00"/>
    <w:rsid w:val="00DE75C7"/>
    <w:rsid w:val="00DE77F1"/>
    <w:rsid w:val="00DF01E1"/>
    <w:rsid w:val="00DF03E9"/>
    <w:rsid w:val="00DF1066"/>
    <w:rsid w:val="00DF135C"/>
    <w:rsid w:val="00DF1CDB"/>
    <w:rsid w:val="00DF2063"/>
    <w:rsid w:val="00DF2537"/>
    <w:rsid w:val="00DF35DC"/>
    <w:rsid w:val="00DF3B10"/>
    <w:rsid w:val="00DF3B6A"/>
    <w:rsid w:val="00DF402A"/>
    <w:rsid w:val="00DF47C1"/>
    <w:rsid w:val="00DF4CA5"/>
    <w:rsid w:val="00DF4F37"/>
    <w:rsid w:val="00DF528D"/>
    <w:rsid w:val="00DF5489"/>
    <w:rsid w:val="00DF54FC"/>
    <w:rsid w:val="00DF59C4"/>
    <w:rsid w:val="00DF650E"/>
    <w:rsid w:val="00DF665E"/>
    <w:rsid w:val="00DF7690"/>
    <w:rsid w:val="00DF7E35"/>
    <w:rsid w:val="00DF7E42"/>
    <w:rsid w:val="00E00470"/>
    <w:rsid w:val="00E0124E"/>
    <w:rsid w:val="00E0180F"/>
    <w:rsid w:val="00E019AB"/>
    <w:rsid w:val="00E019B1"/>
    <w:rsid w:val="00E01D20"/>
    <w:rsid w:val="00E02144"/>
    <w:rsid w:val="00E02187"/>
    <w:rsid w:val="00E02583"/>
    <w:rsid w:val="00E0282E"/>
    <w:rsid w:val="00E03515"/>
    <w:rsid w:val="00E03A33"/>
    <w:rsid w:val="00E03FC1"/>
    <w:rsid w:val="00E03FFC"/>
    <w:rsid w:val="00E04432"/>
    <w:rsid w:val="00E04597"/>
    <w:rsid w:val="00E04A2B"/>
    <w:rsid w:val="00E05049"/>
    <w:rsid w:val="00E053D6"/>
    <w:rsid w:val="00E0558E"/>
    <w:rsid w:val="00E05987"/>
    <w:rsid w:val="00E05A74"/>
    <w:rsid w:val="00E05F00"/>
    <w:rsid w:val="00E0675F"/>
    <w:rsid w:val="00E06EF7"/>
    <w:rsid w:val="00E06F97"/>
    <w:rsid w:val="00E06FA2"/>
    <w:rsid w:val="00E070FF"/>
    <w:rsid w:val="00E112C9"/>
    <w:rsid w:val="00E122D0"/>
    <w:rsid w:val="00E12F34"/>
    <w:rsid w:val="00E13EBD"/>
    <w:rsid w:val="00E13EC6"/>
    <w:rsid w:val="00E145F0"/>
    <w:rsid w:val="00E14762"/>
    <w:rsid w:val="00E14A12"/>
    <w:rsid w:val="00E1538F"/>
    <w:rsid w:val="00E1644D"/>
    <w:rsid w:val="00E1691D"/>
    <w:rsid w:val="00E16BFF"/>
    <w:rsid w:val="00E176C2"/>
    <w:rsid w:val="00E2008D"/>
    <w:rsid w:val="00E2062F"/>
    <w:rsid w:val="00E20B21"/>
    <w:rsid w:val="00E213DF"/>
    <w:rsid w:val="00E214AB"/>
    <w:rsid w:val="00E21C63"/>
    <w:rsid w:val="00E228CE"/>
    <w:rsid w:val="00E22F81"/>
    <w:rsid w:val="00E232A6"/>
    <w:rsid w:val="00E232BD"/>
    <w:rsid w:val="00E232F0"/>
    <w:rsid w:val="00E23663"/>
    <w:rsid w:val="00E23BA8"/>
    <w:rsid w:val="00E240A5"/>
    <w:rsid w:val="00E24660"/>
    <w:rsid w:val="00E246BB"/>
    <w:rsid w:val="00E249C5"/>
    <w:rsid w:val="00E24A20"/>
    <w:rsid w:val="00E24D34"/>
    <w:rsid w:val="00E25192"/>
    <w:rsid w:val="00E253F5"/>
    <w:rsid w:val="00E254E9"/>
    <w:rsid w:val="00E2633C"/>
    <w:rsid w:val="00E26808"/>
    <w:rsid w:val="00E26C00"/>
    <w:rsid w:val="00E2767B"/>
    <w:rsid w:val="00E27EA2"/>
    <w:rsid w:val="00E3002F"/>
    <w:rsid w:val="00E306CF"/>
    <w:rsid w:val="00E3080C"/>
    <w:rsid w:val="00E308A4"/>
    <w:rsid w:val="00E3091B"/>
    <w:rsid w:val="00E30BFA"/>
    <w:rsid w:val="00E30CF8"/>
    <w:rsid w:val="00E30E64"/>
    <w:rsid w:val="00E30F30"/>
    <w:rsid w:val="00E31012"/>
    <w:rsid w:val="00E31419"/>
    <w:rsid w:val="00E31A66"/>
    <w:rsid w:val="00E336F7"/>
    <w:rsid w:val="00E33882"/>
    <w:rsid w:val="00E33A2D"/>
    <w:rsid w:val="00E33B16"/>
    <w:rsid w:val="00E33FA3"/>
    <w:rsid w:val="00E34193"/>
    <w:rsid w:val="00E343A1"/>
    <w:rsid w:val="00E343C3"/>
    <w:rsid w:val="00E34934"/>
    <w:rsid w:val="00E3498E"/>
    <w:rsid w:val="00E34AC2"/>
    <w:rsid w:val="00E34D0C"/>
    <w:rsid w:val="00E350B0"/>
    <w:rsid w:val="00E36381"/>
    <w:rsid w:val="00E36E99"/>
    <w:rsid w:val="00E37266"/>
    <w:rsid w:val="00E373B0"/>
    <w:rsid w:val="00E37FF3"/>
    <w:rsid w:val="00E4000C"/>
    <w:rsid w:val="00E408F7"/>
    <w:rsid w:val="00E40F3A"/>
    <w:rsid w:val="00E4101C"/>
    <w:rsid w:val="00E41A38"/>
    <w:rsid w:val="00E41B33"/>
    <w:rsid w:val="00E4201A"/>
    <w:rsid w:val="00E42568"/>
    <w:rsid w:val="00E429E3"/>
    <w:rsid w:val="00E42B74"/>
    <w:rsid w:val="00E43C62"/>
    <w:rsid w:val="00E43EFF"/>
    <w:rsid w:val="00E44296"/>
    <w:rsid w:val="00E446E3"/>
    <w:rsid w:val="00E446FC"/>
    <w:rsid w:val="00E44EEE"/>
    <w:rsid w:val="00E451B6"/>
    <w:rsid w:val="00E45463"/>
    <w:rsid w:val="00E4667B"/>
    <w:rsid w:val="00E46EA6"/>
    <w:rsid w:val="00E474E8"/>
    <w:rsid w:val="00E47948"/>
    <w:rsid w:val="00E50199"/>
    <w:rsid w:val="00E5051F"/>
    <w:rsid w:val="00E50F99"/>
    <w:rsid w:val="00E512A8"/>
    <w:rsid w:val="00E51ABD"/>
    <w:rsid w:val="00E51D30"/>
    <w:rsid w:val="00E51FA9"/>
    <w:rsid w:val="00E5253E"/>
    <w:rsid w:val="00E525C2"/>
    <w:rsid w:val="00E52BDE"/>
    <w:rsid w:val="00E52EA7"/>
    <w:rsid w:val="00E52FE2"/>
    <w:rsid w:val="00E53144"/>
    <w:rsid w:val="00E5338C"/>
    <w:rsid w:val="00E53AA9"/>
    <w:rsid w:val="00E53FA5"/>
    <w:rsid w:val="00E540C4"/>
    <w:rsid w:val="00E54205"/>
    <w:rsid w:val="00E54215"/>
    <w:rsid w:val="00E548A6"/>
    <w:rsid w:val="00E54940"/>
    <w:rsid w:val="00E54FF1"/>
    <w:rsid w:val="00E55662"/>
    <w:rsid w:val="00E55826"/>
    <w:rsid w:val="00E5614C"/>
    <w:rsid w:val="00E56B12"/>
    <w:rsid w:val="00E56C2D"/>
    <w:rsid w:val="00E5707E"/>
    <w:rsid w:val="00E571A1"/>
    <w:rsid w:val="00E6086A"/>
    <w:rsid w:val="00E60AFA"/>
    <w:rsid w:val="00E60BF2"/>
    <w:rsid w:val="00E60D68"/>
    <w:rsid w:val="00E60ECB"/>
    <w:rsid w:val="00E61098"/>
    <w:rsid w:val="00E6123E"/>
    <w:rsid w:val="00E621D9"/>
    <w:rsid w:val="00E63967"/>
    <w:rsid w:val="00E64141"/>
    <w:rsid w:val="00E65079"/>
    <w:rsid w:val="00E65317"/>
    <w:rsid w:val="00E65B99"/>
    <w:rsid w:val="00E66176"/>
    <w:rsid w:val="00E66CF6"/>
    <w:rsid w:val="00E66EC7"/>
    <w:rsid w:val="00E70288"/>
    <w:rsid w:val="00E71E40"/>
    <w:rsid w:val="00E721B2"/>
    <w:rsid w:val="00E72223"/>
    <w:rsid w:val="00E722C3"/>
    <w:rsid w:val="00E72449"/>
    <w:rsid w:val="00E73222"/>
    <w:rsid w:val="00E7363C"/>
    <w:rsid w:val="00E73B65"/>
    <w:rsid w:val="00E73D48"/>
    <w:rsid w:val="00E740D2"/>
    <w:rsid w:val="00E74458"/>
    <w:rsid w:val="00E74B40"/>
    <w:rsid w:val="00E74E6D"/>
    <w:rsid w:val="00E74E8E"/>
    <w:rsid w:val="00E74EB9"/>
    <w:rsid w:val="00E74F15"/>
    <w:rsid w:val="00E7584A"/>
    <w:rsid w:val="00E75A2D"/>
    <w:rsid w:val="00E75DF2"/>
    <w:rsid w:val="00E75F17"/>
    <w:rsid w:val="00E75F99"/>
    <w:rsid w:val="00E7683E"/>
    <w:rsid w:val="00E76C12"/>
    <w:rsid w:val="00E76E08"/>
    <w:rsid w:val="00E76F3D"/>
    <w:rsid w:val="00E7710E"/>
    <w:rsid w:val="00E771A9"/>
    <w:rsid w:val="00E777FC"/>
    <w:rsid w:val="00E77D20"/>
    <w:rsid w:val="00E77D4A"/>
    <w:rsid w:val="00E77F64"/>
    <w:rsid w:val="00E804AE"/>
    <w:rsid w:val="00E804F7"/>
    <w:rsid w:val="00E805A6"/>
    <w:rsid w:val="00E80A2A"/>
    <w:rsid w:val="00E80CEA"/>
    <w:rsid w:val="00E81385"/>
    <w:rsid w:val="00E8175B"/>
    <w:rsid w:val="00E8256A"/>
    <w:rsid w:val="00E826F0"/>
    <w:rsid w:val="00E82729"/>
    <w:rsid w:val="00E82E9F"/>
    <w:rsid w:val="00E832EF"/>
    <w:rsid w:val="00E83365"/>
    <w:rsid w:val="00E83474"/>
    <w:rsid w:val="00E835EE"/>
    <w:rsid w:val="00E83BD1"/>
    <w:rsid w:val="00E83C9F"/>
    <w:rsid w:val="00E84081"/>
    <w:rsid w:val="00E84921"/>
    <w:rsid w:val="00E85265"/>
    <w:rsid w:val="00E85716"/>
    <w:rsid w:val="00E862DE"/>
    <w:rsid w:val="00E8647D"/>
    <w:rsid w:val="00E865A6"/>
    <w:rsid w:val="00E866FC"/>
    <w:rsid w:val="00E87447"/>
    <w:rsid w:val="00E87E8C"/>
    <w:rsid w:val="00E90A41"/>
    <w:rsid w:val="00E90BFA"/>
    <w:rsid w:val="00E9187C"/>
    <w:rsid w:val="00E92113"/>
    <w:rsid w:val="00E92C57"/>
    <w:rsid w:val="00E9303F"/>
    <w:rsid w:val="00E934D9"/>
    <w:rsid w:val="00E940DE"/>
    <w:rsid w:val="00E944AC"/>
    <w:rsid w:val="00E94F5D"/>
    <w:rsid w:val="00E95134"/>
    <w:rsid w:val="00E954B9"/>
    <w:rsid w:val="00E95821"/>
    <w:rsid w:val="00E95B6E"/>
    <w:rsid w:val="00E96354"/>
    <w:rsid w:val="00E970D4"/>
    <w:rsid w:val="00E977A9"/>
    <w:rsid w:val="00E97E2E"/>
    <w:rsid w:val="00EA00D2"/>
    <w:rsid w:val="00EA0230"/>
    <w:rsid w:val="00EA07D1"/>
    <w:rsid w:val="00EA0F15"/>
    <w:rsid w:val="00EA131E"/>
    <w:rsid w:val="00EA1385"/>
    <w:rsid w:val="00EA14C3"/>
    <w:rsid w:val="00EA18CA"/>
    <w:rsid w:val="00EA1928"/>
    <w:rsid w:val="00EA2107"/>
    <w:rsid w:val="00EA250D"/>
    <w:rsid w:val="00EA2637"/>
    <w:rsid w:val="00EA2780"/>
    <w:rsid w:val="00EA2AB7"/>
    <w:rsid w:val="00EA2D66"/>
    <w:rsid w:val="00EA347D"/>
    <w:rsid w:val="00EA3549"/>
    <w:rsid w:val="00EA36E1"/>
    <w:rsid w:val="00EA3F66"/>
    <w:rsid w:val="00EA4324"/>
    <w:rsid w:val="00EA44FD"/>
    <w:rsid w:val="00EA4B22"/>
    <w:rsid w:val="00EA50F5"/>
    <w:rsid w:val="00EA583C"/>
    <w:rsid w:val="00EA6217"/>
    <w:rsid w:val="00EA67A5"/>
    <w:rsid w:val="00EA75D1"/>
    <w:rsid w:val="00EA77D6"/>
    <w:rsid w:val="00EB023A"/>
    <w:rsid w:val="00EB08E6"/>
    <w:rsid w:val="00EB0A2A"/>
    <w:rsid w:val="00EB0D4D"/>
    <w:rsid w:val="00EB0E40"/>
    <w:rsid w:val="00EB1BAA"/>
    <w:rsid w:val="00EB2721"/>
    <w:rsid w:val="00EB2CF5"/>
    <w:rsid w:val="00EB2DAE"/>
    <w:rsid w:val="00EB336C"/>
    <w:rsid w:val="00EB3ADB"/>
    <w:rsid w:val="00EB475F"/>
    <w:rsid w:val="00EB48D0"/>
    <w:rsid w:val="00EB4C1A"/>
    <w:rsid w:val="00EB5250"/>
    <w:rsid w:val="00EB5622"/>
    <w:rsid w:val="00EB5EEB"/>
    <w:rsid w:val="00EB5FA2"/>
    <w:rsid w:val="00EB687E"/>
    <w:rsid w:val="00EB6AE2"/>
    <w:rsid w:val="00EB75DB"/>
    <w:rsid w:val="00EB7AE0"/>
    <w:rsid w:val="00EC06B9"/>
    <w:rsid w:val="00EC0BC5"/>
    <w:rsid w:val="00EC0E01"/>
    <w:rsid w:val="00EC16AA"/>
    <w:rsid w:val="00EC1714"/>
    <w:rsid w:val="00EC1A0B"/>
    <w:rsid w:val="00EC1B1A"/>
    <w:rsid w:val="00EC1B82"/>
    <w:rsid w:val="00EC24A2"/>
    <w:rsid w:val="00EC26DD"/>
    <w:rsid w:val="00EC28B3"/>
    <w:rsid w:val="00EC2E58"/>
    <w:rsid w:val="00EC3016"/>
    <w:rsid w:val="00EC30E3"/>
    <w:rsid w:val="00EC3114"/>
    <w:rsid w:val="00EC315A"/>
    <w:rsid w:val="00EC365C"/>
    <w:rsid w:val="00EC3F17"/>
    <w:rsid w:val="00EC457A"/>
    <w:rsid w:val="00EC4B6C"/>
    <w:rsid w:val="00EC4D48"/>
    <w:rsid w:val="00EC5240"/>
    <w:rsid w:val="00EC5388"/>
    <w:rsid w:val="00EC595C"/>
    <w:rsid w:val="00EC5B93"/>
    <w:rsid w:val="00EC5C56"/>
    <w:rsid w:val="00EC5E0A"/>
    <w:rsid w:val="00EC65D8"/>
    <w:rsid w:val="00EC6AB7"/>
    <w:rsid w:val="00EC6E9E"/>
    <w:rsid w:val="00EC6EC5"/>
    <w:rsid w:val="00EC71DD"/>
    <w:rsid w:val="00EC71EC"/>
    <w:rsid w:val="00EC79FF"/>
    <w:rsid w:val="00EC7F16"/>
    <w:rsid w:val="00EC7F79"/>
    <w:rsid w:val="00ED09B7"/>
    <w:rsid w:val="00ED10D0"/>
    <w:rsid w:val="00ED17BF"/>
    <w:rsid w:val="00ED184C"/>
    <w:rsid w:val="00ED1936"/>
    <w:rsid w:val="00ED20E5"/>
    <w:rsid w:val="00ED284A"/>
    <w:rsid w:val="00ED2B1E"/>
    <w:rsid w:val="00ED2E6B"/>
    <w:rsid w:val="00ED306A"/>
    <w:rsid w:val="00ED327A"/>
    <w:rsid w:val="00ED353C"/>
    <w:rsid w:val="00ED3932"/>
    <w:rsid w:val="00ED3B8B"/>
    <w:rsid w:val="00ED438A"/>
    <w:rsid w:val="00ED46AC"/>
    <w:rsid w:val="00ED50D5"/>
    <w:rsid w:val="00ED52F9"/>
    <w:rsid w:val="00ED5839"/>
    <w:rsid w:val="00ED5E26"/>
    <w:rsid w:val="00ED6151"/>
    <w:rsid w:val="00ED65EC"/>
    <w:rsid w:val="00ED668D"/>
    <w:rsid w:val="00ED68AF"/>
    <w:rsid w:val="00ED6D5E"/>
    <w:rsid w:val="00ED73B5"/>
    <w:rsid w:val="00ED7410"/>
    <w:rsid w:val="00ED7B83"/>
    <w:rsid w:val="00ED7C05"/>
    <w:rsid w:val="00EE0949"/>
    <w:rsid w:val="00EE13FB"/>
    <w:rsid w:val="00EE2463"/>
    <w:rsid w:val="00EE2C4A"/>
    <w:rsid w:val="00EE2C7B"/>
    <w:rsid w:val="00EE33D0"/>
    <w:rsid w:val="00EE35C9"/>
    <w:rsid w:val="00EE3744"/>
    <w:rsid w:val="00EE3963"/>
    <w:rsid w:val="00EE3ABC"/>
    <w:rsid w:val="00EE3EEF"/>
    <w:rsid w:val="00EE3F07"/>
    <w:rsid w:val="00EE4E45"/>
    <w:rsid w:val="00EE5085"/>
    <w:rsid w:val="00EE5314"/>
    <w:rsid w:val="00EE5BF4"/>
    <w:rsid w:val="00EE67F1"/>
    <w:rsid w:val="00EE68E8"/>
    <w:rsid w:val="00EE6F21"/>
    <w:rsid w:val="00EE6F30"/>
    <w:rsid w:val="00EE717D"/>
    <w:rsid w:val="00EE7985"/>
    <w:rsid w:val="00EE7EAB"/>
    <w:rsid w:val="00EF01A6"/>
    <w:rsid w:val="00EF0313"/>
    <w:rsid w:val="00EF05BC"/>
    <w:rsid w:val="00EF0AAD"/>
    <w:rsid w:val="00EF0E0B"/>
    <w:rsid w:val="00EF120C"/>
    <w:rsid w:val="00EF173C"/>
    <w:rsid w:val="00EF1A72"/>
    <w:rsid w:val="00EF1CFC"/>
    <w:rsid w:val="00EF2186"/>
    <w:rsid w:val="00EF3635"/>
    <w:rsid w:val="00EF39FA"/>
    <w:rsid w:val="00EF410A"/>
    <w:rsid w:val="00EF415C"/>
    <w:rsid w:val="00EF4234"/>
    <w:rsid w:val="00EF4392"/>
    <w:rsid w:val="00EF44DB"/>
    <w:rsid w:val="00EF4511"/>
    <w:rsid w:val="00EF485D"/>
    <w:rsid w:val="00EF4AD1"/>
    <w:rsid w:val="00EF4F63"/>
    <w:rsid w:val="00EF52E9"/>
    <w:rsid w:val="00EF5533"/>
    <w:rsid w:val="00EF5783"/>
    <w:rsid w:val="00EF5D9B"/>
    <w:rsid w:val="00EF68F9"/>
    <w:rsid w:val="00EF6F6C"/>
    <w:rsid w:val="00EF705A"/>
    <w:rsid w:val="00EF7586"/>
    <w:rsid w:val="00EF7BFD"/>
    <w:rsid w:val="00EF7F0A"/>
    <w:rsid w:val="00F0058A"/>
    <w:rsid w:val="00F007CF"/>
    <w:rsid w:val="00F012DF"/>
    <w:rsid w:val="00F01478"/>
    <w:rsid w:val="00F017E5"/>
    <w:rsid w:val="00F02350"/>
    <w:rsid w:val="00F02EA6"/>
    <w:rsid w:val="00F02EF7"/>
    <w:rsid w:val="00F03109"/>
    <w:rsid w:val="00F036D2"/>
    <w:rsid w:val="00F03D29"/>
    <w:rsid w:val="00F03D95"/>
    <w:rsid w:val="00F041DE"/>
    <w:rsid w:val="00F04328"/>
    <w:rsid w:val="00F043FC"/>
    <w:rsid w:val="00F04C63"/>
    <w:rsid w:val="00F04E3F"/>
    <w:rsid w:val="00F05128"/>
    <w:rsid w:val="00F0674A"/>
    <w:rsid w:val="00F0681B"/>
    <w:rsid w:val="00F069ED"/>
    <w:rsid w:val="00F06B98"/>
    <w:rsid w:val="00F06F6F"/>
    <w:rsid w:val="00F10807"/>
    <w:rsid w:val="00F1084B"/>
    <w:rsid w:val="00F10A1E"/>
    <w:rsid w:val="00F10D60"/>
    <w:rsid w:val="00F11280"/>
    <w:rsid w:val="00F11789"/>
    <w:rsid w:val="00F11878"/>
    <w:rsid w:val="00F11ADE"/>
    <w:rsid w:val="00F11DA0"/>
    <w:rsid w:val="00F11E33"/>
    <w:rsid w:val="00F12214"/>
    <w:rsid w:val="00F124FA"/>
    <w:rsid w:val="00F1280E"/>
    <w:rsid w:val="00F12DF6"/>
    <w:rsid w:val="00F12FA5"/>
    <w:rsid w:val="00F13569"/>
    <w:rsid w:val="00F138C5"/>
    <w:rsid w:val="00F140D9"/>
    <w:rsid w:val="00F14458"/>
    <w:rsid w:val="00F14505"/>
    <w:rsid w:val="00F14605"/>
    <w:rsid w:val="00F146AD"/>
    <w:rsid w:val="00F14A6F"/>
    <w:rsid w:val="00F15337"/>
    <w:rsid w:val="00F15AA5"/>
    <w:rsid w:val="00F1615C"/>
    <w:rsid w:val="00F162F5"/>
    <w:rsid w:val="00F16336"/>
    <w:rsid w:val="00F163A2"/>
    <w:rsid w:val="00F16624"/>
    <w:rsid w:val="00F167D4"/>
    <w:rsid w:val="00F1681D"/>
    <w:rsid w:val="00F1704C"/>
    <w:rsid w:val="00F173AB"/>
    <w:rsid w:val="00F17A9D"/>
    <w:rsid w:val="00F203E2"/>
    <w:rsid w:val="00F20570"/>
    <w:rsid w:val="00F22686"/>
    <w:rsid w:val="00F22A1C"/>
    <w:rsid w:val="00F24330"/>
    <w:rsid w:val="00F252DA"/>
    <w:rsid w:val="00F25423"/>
    <w:rsid w:val="00F256FB"/>
    <w:rsid w:val="00F259E8"/>
    <w:rsid w:val="00F25C8A"/>
    <w:rsid w:val="00F25DE8"/>
    <w:rsid w:val="00F2682C"/>
    <w:rsid w:val="00F269FF"/>
    <w:rsid w:val="00F26DC4"/>
    <w:rsid w:val="00F26E44"/>
    <w:rsid w:val="00F26EEA"/>
    <w:rsid w:val="00F270BB"/>
    <w:rsid w:val="00F27147"/>
    <w:rsid w:val="00F27CA6"/>
    <w:rsid w:val="00F27D84"/>
    <w:rsid w:val="00F27E9E"/>
    <w:rsid w:val="00F27EBC"/>
    <w:rsid w:val="00F312D1"/>
    <w:rsid w:val="00F31C09"/>
    <w:rsid w:val="00F32C55"/>
    <w:rsid w:val="00F32CB9"/>
    <w:rsid w:val="00F3327B"/>
    <w:rsid w:val="00F333D1"/>
    <w:rsid w:val="00F33FD6"/>
    <w:rsid w:val="00F34E4E"/>
    <w:rsid w:val="00F34F48"/>
    <w:rsid w:val="00F35290"/>
    <w:rsid w:val="00F35586"/>
    <w:rsid w:val="00F35D64"/>
    <w:rsid w:val="00F368E9"/>
    <w:rsid w:val="00F3714F"/>
    <w:rsid w:val="00F3747E"/>
    <w:rsid w:val="00F379F2"/>
    <w:rsid w:val="00F37A93"/>
    <w:rsid w:val="00F37B49"/>
    <w:rsid w:val="00F37D41"/>
    <w:rsid w:val="00F400DB"/>
    <w:rsid w:val="00F402C4"/>
    <w:rsid w:val="00F403B6"/>
    <w:rsid w:val="00F406F6"/>
    <w:rsid w:val="00F40ABB"/>
    <w:rsid w:val="00F41054"/>
    <w:rsid w:val="00F419FA"/>
    <w:rsid w:val="00F41BB6"/>
    <w:rsid w:val="00F4255B"/>
    <w:rsid w:val="00F427F3"/>
    <w:rsid w:val="00F428A7"/>
    <w:rsid w:val="00F43350"/>
    <w:rsid w:val="00F4354C"/>
    <w:rsid w:val="00F43753"/>
    <w:rsid w:val="00F43921"/>
    <w:rsid w:val="00F4413C"/>
    <w:rsid w:val="00F452A1"/>
    <w:rsid w:val="00F455D3"/>
    <w:rsid w:val="00F459B7"/>
    <w:rsid w:val="00F45AE8"/>
    <w:rsid w:val="00F45CDB"/>
    <w:rsid w:val="00F45D52"/>
    <w:rsid w:val="00F45DD7"/>
    <w:rsid w:val="00F46401"/>
    <w:rsid w:val="00F464E5"/>
    <w:rsid w:val="00F46700"/>
    <w:rsid w:val="00F46773"/>
    <w:rsid w:val="00F470BD"/>
    <w:rsid w:val="00F4740C"/>
    <w:rsid w:val="00F4756B"/>
    <w:rsid w:val="00F47B85"/>
    <w:rsid w:val="00F47E47"/>
    <w:rsid w:val="00F51B2A"/>
    <w:rsid w:val="00F52466"/>
    <w:rsid w:val="00F52895"/>
    <w:rsid w:val="00F52C2C"/>
    <w:rsid w:val="00F52E11"/>
    <w:rsid w:val="00F53383"/>
    <w:rsid w:val="00F53453"/>
    <w:rsid w:val="00F539FB"/>
    <w:rsid w:val="00F5419E"/>
    <w:rsid w:val="00F54981"/>
    <w:rsid w:val="00F551A6"/>
    <w:rsid w:val="00F55AD5"/>
    <w:rsid w:val="00F55B4F"/>
    <w:rsid w:val="00F55F21"/>
    <w:rsid w:val="00F564F3"/>
    <w:rsid w:val="00F56702"/>
    <w:rsid w:val="00F5675A"/>
    <w:rsid w:val="00F57104"/>
    <w:rsid w:val="00F57A5F"/>
    <w:rsid w:val="00F60CA9"/>
    <w:rsid w:val="00F60D38"/>
    <w:rsid w:val="00F60F7C"/>
    <w:rsid w:val="00F61163"/>
    <w:rsid w:val="00F613AF"/>
    <w:rsid w:val="00F617A4"/>
    <w:rsid w:val="00F61D55"/>
    <w:rsid w:val="00F61E42"/>
    <w:rsid w:val="00F6209F"/>
    <w:rsid w:val="00F62557"/>
    <w:rsid w:val="00F63B41"/>
    <w:rsid w:val="00F63C6E"/>
    <w:rsid w:val="00F64801"/>
    <w:rsid w:val="00F65180"/>
    <w:rsid w:val="00F65525"/>
    <w:rsid w:val="00F65723"/>
    <w:rsid w:val="00F65A58"/>
    <w:rsid w:val="00F65D36"/>
    <w:rsid w:val="00F65FA7"/>
    <w:rsid w:val="00F6659B"/>
    <w:rsid w:val="00F66C23"/>
    <w:rsid w:val="00F66EC7"/>
    <w:rsid w:val="00F67155"/>
    <w:rsid w:val="00F6787F"/>
    <w:rsid w:val="00F678C2"/>
    <w:rsid w:val="00F67969"/>
    <w:rsid w:val="00F67ABA"/>
    <w:rsid w:val="00F70EB5"/>
    <w:rsid w:val="00F7136E"/>
    <w:rsid w:val="00F72696"/>
    <w:rsid w:val="00F72A6C"/>
    <w:rsid w:val="00F72F0E"/>
    <w:rsid w:val="00F73A31"/>
    <w:rsid w:val="00F746EE"/>
    <w:rsid w:val="00F748B3"/>
    <w:rsid w:val="00F7490D"/>
    <w:rsid w:val="00F74B74"/>
    <w:rsid w:val="00F7539C"/>
    <w:rsid w:val="00F753FC"/>
    <w:rsid w:val="00F75D6C"/>
    <w:rsid w:val="00F7607D"/>
    <w:rsid w:val="00F7612E"/>
    <w:rsid w:val="00F76277"/>
    <w:rsid w:val="00F770C8"/>
    <w:rsid w:val="00F775DA"/>
    <w:rsid w:val="00F77CB2"/>
    <w:rsid w:val="00F8045C"/>
    <w:rsid w:val="00F80B1A"/>
    <w:rsid w:val="00F81686"/>
    <w:rsid w:val="00F81A5B"/>
    <w:rsid w:val="00F81D5D"/>
    <w:rsid w:val="00F82DD9"/>
    <w:rsid w:val="00F83558"/>
    <w:rsid w:val="00F837C5"/>
    <w:rsid w:val="00F83A0C"/>
    <w:rsid w:val="00F83B9D"/>
    <w:rsid w:val="00F83E76"/>
    <w:rsid w:val="00F84477"/>
    <w:rsid w:val="00F844D4"/>
    <w:rsid w:val="00F846E7"/>
    <w:rsid w:val="00F847B2"/>
    <w:rsid w:val="00F866EF"/>
    <w:rsid w:val="00F8730A"/>
    <w:rsid w:val="00F87F6D"/>
    <w:rsid w:val="00F90231"/>
    <w:rsid w:val="00F908E9"/>
    <w:rsid w:val="00F90BC0"/>
    <w:rsid w:val="00F90E11"/>
    <w:rsid w:val="00F91D2E"/>
    <w:rsid w:val="00F91EED"/>
    <w:rsid w:val="00F92DD3"/>
    <w:rsid w:val="00F93958"/>
    <w:rsid w:val="00F93981"/>
    <w:rsid w:val="00F939DE"/>
    <w:rsid w:val="00F9421B"/>
    <w:rsid w:val="00F9572A"/>
    <w:rsid w:val="00F957C7"/>
    <w:rsid w:val="00F95EB0"/>
    <w:rsid w:val="00F95EF5"/>
    <w:rsid w:val="00F960B8"/>
    <w:rsid w:val="00F9643F"/>
    <w:rsid w:val="00F96817"/>
    <w:rsid w:val="00F969FD"/>
    <w:rsid w:val="00F96B09"/>
    <w:rsid w:val="00F97735"/>
    <w:rsid w:val="00FA1009"/>
    <w:rsid w:val="00FA124C"/>
    <w:rsid w:val="00FA1306"/>
    <w:rsid w:val="00FA1917"/>
    <w:rsid w:val="00FA2062"/>
    <w:rsid w:val="00FA2CA8"/>
    <w:rsid w:val="00FA32E4"/>
    <w:rsid w:val="00FA3E0A"/>
    <w:rsid w:val="00FA42FE"/>
    <w:rsid w:val="00FA4B6E"/>
    <w:rsid w:val="00FA4D6A"/>
    <w:rsid w:val="00FA4FC0"/>
    <w:rsid w:val="00FA50BC"/>
    <w:rsid w:val="00FA5589"/>
    <w:rsid w:val="00FA5C2A"/>
    <w:rsid w:val="00FA5D03"/>
    <w:rsid w:val="00FA7691"/>
    <w:rsid w:val="00FA7711"/>
    <w:rsid w:val="00FA776C"/>
    <w:rsid w:val="00FA7AC5"/>
    <w:rsid w:val="00FB04B6"/>
    <w:rsid w:val="00FB0B45"/>
    <w:rsid w:val="00FB131C"/>
    <w:rsid w:val="00FB1A00"/>
    <w:rsid w:val="00FB1F8D"/>
    <w:rsid w:val="00FB1FEF"/>
    <w:rsid w:val="00FB20C8"/>
    <w:rsid w:val="00FB2D45"/>
    <w:rsid w:val="00FB34E6"/>
    <w:rsid w:val="00FB36DB"/>
    <w:rsid w:val="00FB3948"/>
    <w:rsid w:val="00FB3DCB"/>
    <w:rsid w:val="00FB4377"/>
    <w:rsid w:val="00FB4383"/>
    <w:rsid w:val="00FB4957"/>
    <w:rsid w:val="00FB4ADA"/>
    <w:rsid w:val="00FB4B64"/>
    <w:rsid w:val="00FB556D"/>
    <w:rsid w:val="00FB6111"/>
    <w:rsid w:val="00FB6171"/>
    <w:rsid w:val="00FB61B5"/>
    <w:rsid w:val="00FB6522"/>
    <w:rsid w:val="00FB66E9"/>
    <w:rsid w:val="00FB68CC"/>
    <w:rsid w:val="00FB6C47"/>
    <w:rsid w:val="00FB747C"/>
    <w:rsid w:val="00FB7AE5"/>
    <w:rsid w:val="00FB7C65"/>
    <w:rsid w:val="00FB7DE0"/>
    <w:rsid w:val="00FC0E11"/>
    <w:rsid w:val="00FC15AB"/>
    <w:rsid w:val="00FC15B0"/>
    <w:rsid w:val="00FC1AA8"/>
    <w:rsid w:val="00FC1E29"/>
    <w:rsid w:val="00FC241B"/>
    <w:rsid w:val="00FC273F"/>
    <w:rsid w:val="00FC2E7B"/>
    <w:rsid w:val="00FC308E"/>
    <w:rsid w:val="00FC3FA8"/>
    <w:rsid w:val="00FC40A9"/>
    <w:rsid w:val="00FC4F62"/>
    <w:rsid w:val="00FC4FE8"/>
    <w:rsid w:val="00FC5167"/>
    <w:rsid w:val="00FC51E6"/>
    <w:rsid w:val="00FC5613"/>
    <w:rsid w:val="00FC58B3"/>
    <w:rsid w:val="00FC5AE3"/>
    <w:rsid w:val="00FC6283"/>
    <w:rsid w:val="00FC6384"/>
    <w:rsid w:val="00FC65CC"/>
    <w:rsid w:val="00FC70A8"/>
    <w:rsid w:val="00FC723A"/>
    <w:rsid w:val="00FC7797"/>
    <w:rsid w:val="00FC77D0"/>
    <w:rsid w:val="00FC7826"/>
    <w:rsid w:val="00FC7C0E"/>
    <w:rsid w:val="00FC7DA8"/>
    <w:rsid w:val="00FD0740"/>
    <w:rsid w:val="00FD1197"/>
    <w:rsid w:val="00FD174B"/>
    <w:rsid w:val="00FD1B75"/>
    <w:rsid w:val="00FD2148"/>
    <w:rsid w:val="00FD280D"/>
    <w:rsid w:val="00FD2AB7"/>
    <w:rsid w:val="00FD2CCA"/>
    <w:rsid w:val="00FD3642"/>
    <w:rsid w:val="00FD3686"/>
    <w:rsid w:val="00FD3BD0"/>
    <w:rsid w:val="00FD440A"/>
    <w:rsid w:val="00FD47B9"/>
    <w:rsid w:val="00FD49B3"/>
    <w:rsid w:val="00FD4C3B"/>
    <w:rsid w:val="00FD534F"/>
    <w:rsid w:val="00FD5369"/>
    <w:rsid w:val="00FD53B2"/>
    <w:rsid w:val="00FD661E"/>
    <w:rsid w:val="00FD691E"/>
    <w:rsid w:val="00FD6962"/>
    <w:rsid w:val="00FD6AC7"/>
    <w:rsid w:val="00FD6F98"/>
    <w:rsid w:val="00FD7546"/>
    <w:rsid w:val="00FD788A"/>
    <w:rsid w:val="00FE04AD"/>
    <w:rsid w:val="00FE06DB"/>
    <w:rsid w:val="00FE0DD7"/>
    <w:rsid w:val="00FE11A3"/>
    <w:rsid w:val="00FE154E"/>
    <w:rsid w:val="00FE1C40"/>
    <w:rsid w:val="00FE2923"/>
    <w:rsid w:val="00FE2B8E"/>
    <w:rsid w:val="00FE2D4A"/>
    <w:rsid w:val="00FE37F7"/>
    <w:rsid w:val="00FE41C6"/>
    <w:rsid w:val="00FE42E4"/>
    <w:rsid w:val="00FE43B0"/>
    <w:rsid w:val="00FE4848"/>
    <w:rsid w:val="00FE5335"/>
    <w:rsid w:val="00FE545C"/>
    <w:rsid w:val="00FE5556"/>
    <w:rsid w:val="00FE5790"/>
    <w:rsid w:val="00FE618E"/>
    <w:rsid w:val="00FE6295"/>
    <w:rsid w:val="00FE6833"/>
    <w:rsid w:val="00FE6CCC"/>
    <w:rsid w:val="00FE7700"/>
    <w:rsid w:val="00FF0043"/>
    <w:rsid w:val="00FF0725"/>
    <w:rsid w:val="00FF1088"/>
    <w:rsid w:val="00FF1861"/>
    <w:rsid w:val="00FF18A6"/>
    <w:rsid w:val="00FF1A36"/>
    <w:rsid w:val="00FF1E29"/>
    <w:rsid w:val="00FF222E"/>
    <w:rsid w:val="00FF26E1"/>
    <w:rsid w:val="00FF2FFA"/>
    <w:rsid w:val="00FF43EE"/>
    <w:rsid w:val="00FF48B9"/>
    <w:rsid w:val="00FF5654"/>
    <w:rsid w:val="00FF57EB"/>
    <w:rsid w:val="00FF5CC0"/>
    <w:rsid w:val="00FF608C"/>
    <w:rsid w:val="00FF6D05"/>
    <w:rsid w:val="00FF73CC"/>
    <w:rsid w:val="00FF75D3"/>
    <w:rsid w:val="00FF79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D4DD74"/>
  <w15:docId w15:val="{784C7182-FBD1-4BBB-8D88-365F06EFE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61A"/>
    <w:pPr>
      <w:spacing w:before="0" w:line="360" w:lineRule="auto"/>
      <w:ind w:firstLine="567"/>
    </w:pPr>
    <w:rPr>
      <w:sz w:val="28"/>
      <w:szCs w:val="28"/>
    </w:rPr>
  </w:style>
  <w:style w:type="paragraph" w:styleId="Heading1">
    <w:name w:val="heading 1"/>
    <w:aliases w:val="Heading 1(Report Only),Chapter,Heading 1(Report Only)1,Chapter1"/>
    <w:basedOn w:val="BodyText"/>
    <w:next w:val="Normal"/>
    <w:link w:val="Heading1Char"/>
    <w:qFormat/>
    <w:rsid w:val="00DE29D4"/>
    <w:pPr>
      <w:keepNext/>
      <w:keepLines/>
      <w:pageBreakBefore/>
      <w:numPr>
        <w:numId w:val="7"/>
      </w:numPr>
      <w:spacing w:before="480" w:after="0"/>
      <w:outlineLvl w:val="0"/>
    </w:pPr>
    <w:rPr>
      <w:rFonts w:asciiTheme="majorHAnsi" w:eastAsiaTheme="majorEastAsia" w:hAnsiTheme="majorHAnsi" w:cstheme="majorBidi"/>
      <w:b/>
      <w:bCs/>
      <w:sz w:val="32"/>
    </w:rPr>
  </w:style>
  <w:style w:type="paragraph" w:styleId="Heading2">
    <w:name w:val="heading 2"/>
    <w:aliases w:val="IBPS H2,l2,H2,h21,Chapter Number/Appendix Letter,chn,h2,Level 2 Topic Heading,proj2,proj21,proj22,proj23,proj24,proj25,proj26,proj27,proj28,proj29,proj210,proj211,proj212,proj221,proj231,proj241,proj251,proj261,proj271,proj281,proj291,proj2101"/>
    <w:basedOn w:val="BodyText"/>
    <w:next w:val="Normal"/>
    <w:link w:val="Heading2Char"/>
    <w:uiPriority w:val="9"/>
    <w:unhideWhenUsed/>
    <w:qFormat/>
    <w:rsid w:val="00DE29D4"/>
    <w:pPr>
      <w:keepNext/>
      <w:keepLines/>
      <w:numPr>
        <w:ilvl w:val="1"/>
        <w:numId w:val="7"/>
      </w:numPr>
      <w:spacing w:before="200" w:after="0"/>
      <w:outlineLvl w:val="1"/>
    </w:pPr>
    <w:rPr>
      <w:rFonts w:asciiTheme="majorHAnsi" w:eastAsiaTheme="majorEastAsia" w:hAnsiTheme="majorHAnsi" w:cstheme="majorBidi"/>
      <w:b/>
      <w:bCs/>
      <w:i/>
      <w:sz w:val="32"/>
      <w:szCs w:val="26"/>
    </w:rPr>
  </w:style>
  <w:style w:type="paragraph" w:styleId="Heading3">
    <w:name w:val="heading 3"/>
    <w:aliases w:val="h3,h31,h31 Char,H3,Title2,H31,H32,H33,H34,H35,título 3,h:3,Heading3,H3-Heading 3,3,l3.3,l3,list 3,list3,subhead,1.,Heading No. L3,heading 3,Heading31,Heading32,Heading311,Heading33,Heading312,Heading34,Heading313,Heading321,Heading3111,31"/>
    <w:basedOn w:val="BodyText"/>
    <w:next w:val="Normal"/>
    <w:link w:val="Heading3Char"/>
    <w:unhideWhenUsed/>
    <w:qFormat/>
    <w:rsid w:val="00DE29D4"/>
    <w:pPr>
      <w:keepNext/>
      <w:keepLines/>
      <w:numPr>
        <w:ilvl w:val="2"/>
        <w:numId w:val="7"/>
      </w:numPr>
      <w:spacing w:before="200" w:after="0"/>
      <w:outlineLvl w:val="2"/>
    </w:pPr>
    <w:rPr>
      <w:rFonts w:asciiTheme="majorHAnsi" w:eastAsiaTheme="majorEastAsia" w:hAnsiTheme="majorHAnsi" w:cstheme="majorBidi"/>
      <w:b/>
      <w:bCs/>
      <w:i/>
      <w:sz w:val="32"/>
    </w:rPr>
  </w:style>
  <w:style w:type="paragraph" w:styleId="Heading4">
    <w:name w:val="heading 4"/>
    <w:aliases w:val="h4,h41,H4,Level 2 - a,PIM 4,Ref Heading 1,rh1,Heading sql,sect 1.2.3.4,First Subheading,Heading 4.,Heading 4 - old,sect 1.2.3.41,Ref Heading 11,rh11,sect 1.2.3.42,Ref Heading 12,rh12,sect 1.2.3.411,Ref Heading 111,rh111,sect 1.2.3.43"/>
    <w:basedOn w:val="BodyText"/>
    <w:next w:val="Normal"/>
    <w:link w:val="Heading4Char"/>
    <w:unhideWhenUsed/>
    <w:qFormat/>
    <w:rsid w:val="00DE29D4"/>
    <w:pPr>
      <w:keepNext/>
      <w:keepLines/>
      <w:numPr>
        <w:ilvl w:val="3"/>
        <w:numId w:val="7"/>
      </w:numPr>
      <w:spacing w:before="200" w:after="0"/>
      <w:outlineLvl w:val="3"/>
    </w:pPr>
    <w:rPr>
      <w:rFonts w:asciiTheme="majorHAnsi" w:eastAsiaTheme="majorEastAsia" w:hAnsiTheme="majorHAnsi" w:cstheme="majorBidi"/>
      <w:b/>
      <w:bCs/>
      <w:i/>
      <w:iCs/>
      <w:sz w:val="30"/>
    </w:rPr>
  </w:style>
  <w:style w:type="paragraph" w:styleId="Heading5">
    <w:name w:val="heading 5"/>
    <w:aliases w:val="Heading 5(unused),Heading 5(unused)1,5,Subheading,Level 3 - i,Block Label,l5,(H5 Arc),h5,Second Subheading,dash,ds,dd,dash1,ds1,dd1,dash2,ds2,dd2,dash3,ds3,dd3,dash4,ds4,dd4,dash5,ds5,dd5,dash6,ds6,dd6,dash7,ds7,dd7,dash8,ds8,dd8,dash9,ds9,dd9"/>
    <w:basedOn w:val="BodyText"/>
    <w:next w:val="Normal"/>
    <w:link w:val="Heading5Char"/>
    <w:unhideWhenUsed/>
    <w:qFormat/>
    <w:rsid w:val="00DE29D4"/>
    <w:pPr>
      <w:keepNext/>
      <w:keepLines/>
      <w:numPr>
        <w:ilvl w:val="4"/>
        <w:numId w:val="7"/>
      </w:numPr>
      <w:spacing w:before="200" w:after="0"/>
      <w:outlineLvl w:val="4"/>
    </w:pPr>
    <w:rPr>
      <w:rFonts w:asciiTheme="majorHAnsi" w:eastAsiaTheme="majorEastAsia" w:hAnsiTheme="majorHAnsi" w:cstheme="majorBidi"/>
      <w:i/>
      <w:color w:val="215868" w:themeColor="accent5" w:themeShade="80"/>
      <w:sz w:val="30"/>
    </w:rPr>
  </w:style>
  <w:style w:type="paragraph" w:styleId="Heading6">
    <w:name w:val="heading 6"/>
    <w:basedOn w:val="BodyText"/>
    <w:next w:val="Normal"/>
    <w:link w:val="Heading6Char"/>
    <w:unhideWhenUsed/>
    <w:qFormat/>
    <w:rsid w:val="00DE29D4"/>
    <w:pPr>
      <w:keepNext/>
      <w:keepLines/>
      <w:numPr>
        <w:ilvl w:val="5"/>
        <w:numId w:val="7"/>
      </w:numPr>
      <w:spacing w:before="200" w:after="0"/>
      <w:outlineLvl w:val="5"/>
    </w:pPr>
    <w:rPr>
      <w:rFonts w:asciiTheme="majorHAnsi" w:eastAsiaTheme="majorEastAsia" w:hAnsiTheme="majorHAnsi" w:cstheme="majorBidi"/>
      <w:b/>
      <w:iCs/>
      <w:color w:val="243F60" w:themeColor="accent1" w:themeShade="7F"/>
    </w:rPr>
  </w:style>
  <w:style w:type="paragraph" w:styleId="Heading7">
    <w:name w:val="heading 7"/>
    <w:basedOn w:val="BodyText"/>
    <w:next w:val="Normal"/>
    <w:link w:val="Heading7Char"/>
    <w:uiPriority w:val="99"/>
    <w:unhideWhenUsed/>
    <w:qFormat/>
    <w:rsid w:val="00DE29D4"/>
    <w:pPr>
      <w:keepNext/>
      <w:keepLines/>
      <w:numPr>
        <w:ilvl w:val="6"/>
        <w:numId w:val="7"/>
      </w:numPr>
      <w:spacing w:before="200" w:after="0"/>
      <w:outlineLvl w:val="6"/>
    </w:pPr>
    <w:rPr>
      <w:rFonts w:asciiTheme="majorHAnsi" w:eastAsiaTheme="majorEastAsia" w:hAnsiTheme="majorHAnsi" w:cstheme="majorBidi"/>
      <w:b/>
      <w:i/>
      <w:iCs/>
      <w:color w:val="404040" w:themeColor="text1" w:themeTint="BF"/>
    </w:rPr>
  </w:style>
  <w:style w:type="paragraph" w:styleId="Heading8">
    <w:name w:val="heading 8"/>
    <w:basedOn w:val="BodyText"/>
    <w:next w:val="Normal"/>
    <w:link w:val="Heading8Char"/>
    <w:uiPriority w:val="99"/>
    <w:unhideWhenUsed/>
    <w:qFormat/>
    <w:rsid w:val="00DE29D4"/>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BodyText"/>
    <w:next w:val="Normal"/>
    <w:link w:val="Heading9Char"/>
    <w:uiPriority w:val="99"/>
    <w:unhideWhenUsed/>
    <w:qFormat/>
    <w:rsid w:val="00DE29D4"/>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Report Only) Char,Chapter Char,Heading 1(Report Only)1 Char,Chapter1 Char"/>
    <w:basedOn w:val="DefaultParagraphFont"/>
    <w:link w:val="Heading1"/>
    <w:rsid w:val="00DE29D4"/>
    <w:rPr>
      <w:rFonts w:asciiTheme="majorHAnsi" w:eastAsiaTheme="majorEastAsia" w:hAnsiTheme="majorHAnsi" w:cstheme="majorBidi"/>
      <w:b/>
      <w:bCs/>
      <w:sz w:val="32"/>
      <w:szCs w:val="28"/>
    </w:rPr>
  </w:style>
  <w:style w:type="character" w:customStyle="1" w:styleId="Heading2Char">
    <w:name w:val="Heading 2 Char"/>
    <w:aliases w:val="IBPS H2 Char,l2 Char,H2 Char,h21 Char,Chapter Number/Appendix Letter Char,chn Char,h2 Char,Level 2 Topic Heading Char,proj2 Char,proj21 Char,proj22 Char,proj23 Char,proj24 Char,proj25 Char,proj26 Char,proj27 Char,proj28 Char,proj29 Char"/>
    <w:basedOn w:val="DefaultParagraphFont"/>
    <w:link w:val="Heading2"/>
    <w:uiPriority w:val="9"/>
    <w:rsid w:val="00DE29D4"/>
    <w:rPr>
      <w:rFonts w:asciiTheme="majorHAnsi" w:eastAsiaTheme="majorEastAsia" w:hAnsiTheme="majorHAnsi" w:cstheme="majorBidi"/>
      <w:b/>
      <w:bCs/>
      <w:i/>
      <w:sz w:val="32"/>
      <w:szCs w:val="26"/>
    </w:rPr>
  </w:style>
  <w:style w:type="character" w:customStyle="1" w:styleId="Heading3Char">
    <w:name w:val="Heading 3 Char"/>
    <w:aliases w:val="h3 Char,h31 Char1,h31 Char Char,H3 Char,Title2 Char,H31 Char,H32 Char,H33 Char,H34 Char,H35 Char,título 3 Char,h:3 Char,Heading3 Char,H3-Heading 3 Char,3 Char,l3.3 Char,l3 Char,list 3 Char,list3 Char,subhead Char,1. Char,heading 3 Char"/>
    <w:basedOn w:val="DefaultParagraphFont"/>
    <w:link w:val="Heading3"/>
    <w:rsid w:val="00DE29D4"/>
    <w:rPr>
      <w:rFonts w:asciiTheme="majorHAnsi" w:eastAsiaTheme="majorEastAsia" w:hAnsiTheme="majorHAnsi" w:cstheme="majorBidi"/>
      <w:b/>
      <w:bCs/>
      <w:i/>
      <w:sz w:val="32"/>
      <w:szCs w:val="28"/>
    </w:rPr>
  </w:style>
  <w:style w:type="character" w:customStyle="1" w:styleId="Heading4Char">
    <w:name w:val="Heading 4 Char"/>
    <w:aliases w:val="h4 Char,h41 Char,H4 Char,Level 2 - a Char,PIM 4 Char,Ref Heading 1 Char,rh1 Char,Heading sql Char,sect 1.2.3.4 Char,First Subheading Char,Heading 4. Char,Heading 4 - old Char,sect 1.2.3.41 Char,Ref Heading 11 Char,rh11 Char,rh12 Char"/>
    <w:basedOn w:val="DefaultParagraphFont"/>
    <w:link w:val="Heading4"/>
    <w:rsid w:val="00DE29D4"/>
    <w:rPr>
      <w:rFonts w:asciiTheme="majorHAnsi" w:eastAsiaTheme="majorEastAsia" w:hAnsiTheme="majorHAnsi" w:cstheme="majorBidi"/>
      <w:b/>
      <w:bCs/>
      <w:i/>
      <w:iCs/>
      <w:sz w:val="30"/>
      <w:szCs w:val="28"/>
    </w:rPr>
  </w:style>
  <w:style w:type="character" w:customStyle="1" w:styleId="Heading5Char">
    <w:name w:val="Heading 5 Char"/>
    <w:aliases w:val="Heading 5(unused) Char,Heading 5(unused)1 Char,5 Char,Subheading Char,Level 3 - i Char,Block Label Char,l5 Char,(H5 Arc) Char,h5 Char,Second Subheading Char,dash Char,ds Char,dd Char,dash1 Char,ds1 Char,dd1 Char,dash2 Char,ds2 Char"/>
    <w:basedOn w:val="DefaultParagraphFont"/>
    <w:link w:val="Heading5"/>
    <w:rsid w:val="00DE29D4"/>
    <w:rPr>
      <w:rFonts w:asciiTheme="majorHAnsi" w:eastAsiaTheme="majorEastAsia" w:hAnsiTheme="majorHAnsi" w:cstheme="majorBidi"/>
      <w:i/>
      <w:color w:val="215868" w:themeColor="accent5" w:themeShade="80"/>
      <w:sz w:val="30"/>
      <w:szCs w:val="28"/>
    </w:rPr>
  </w:style>
  <w:style w:type="character" w:customStyle="1" w:styleId="Heading6Char">
    <w:name w:val="Heading 6 Char"/>
    <w:basedOn w:val="DefaultParagraphFont"/>
    <w:link w:val="Heading6"/>
    <w:rsid w:val="00DE29D4"/>
    <w:rPr>
      <w:rFonts w:asciiTheme="majorHAnsi" w:eastAsiaTheme="majorEastAsia" w:hAnsiTheme="majorHAnsi" w:cstheme="majorBidi"/>
      <w:b/>
      <w:iCs/>
      <w:color w:val="243F60" w:themeColor="accent1" w:themeShade="7F"/>
      <w:sz w:val="28"/>
      <w:szCs w:val="28"/>
    </w:rPr>
  </w:style>
  <w:style w:type="character" w:customStyle="1" w:styleId="Heading7Char">
    <w:name w:val="Heading 7 Char"/>
    <w:basedOn w:val="DefaultParagraphFont"/>
    <w:link w:val="Heading7"/>
    <w:uiPriority w:val="99"/>
    <w:rsid w:val="00DE29D4"/>
    <w:rPr>
      <w:rFonts w:asciiTheme="majorHAnsi" w:eastAsiaTheme="majorEastAsia" w:hAnsiTheme="majorHAnsi" w:cstheme="majorBidi"/>
      <w:b/>
      <w:i/>
      <w:iCs/>
      <w:color w:val="404040" w:themeColor="text1" w:themeTint="BF"/>
      <w:sz w:val="28"/>
      <w:szCs w:val="28"/>
    </w:rPr>
  </w:style>
  <w:style w:type="character" w:customStyle="1" w:styleId="Heading8Char">
    <w:name w:val="Heading 8 Char"/>
    <w:basedOn w:val="DefaultParagraphFont"/>
    <w:link w:val="Heading8"/>
    <w:uiPriority w:val="99"/>
    <w:rsid w:val="00DE29D4"/>
    <w:rPr>
      <w:rFonts w:asciiTheme="majorHAnsi" w:eastAsiaTheme="majorEastAsia" w:hAnsiTheme="majorHAnsi" w:cstheme="majorBidi"/>
      <w:color w:val="404040" w:themeColor="text1" w:themeTint="BF"/>
      <w:sz w:val="28"/>
      <w:szCs w:val="20"/>
    </w:rPr>
  </w:style>
  <w:style w:type="paragraph" w:styleId="BodyTextIndent">
    <w:name w:val="Body Text Indent"/>
    <w:basedOn w:val="Normal"/>
    <w:link w:val="BodyTextIndentChar"/>
    <w:uiPriority w:val="99"/>
    <w:rsid w:val="00DE29D4"/>
    <w:pPr>
      <w:widowControl w:val="0"/>
      <w:spacing w:after="0"/>
      <w:ind w:left="547"/>
    </w:pPr>
    <w:rPr>
      <w:rFonts w:ascii="Arial" w:eastAsia="Times New Roman" w:hAnsi="Arial" w:cs="Times New Roman"/>
      <w:snapToGrid w:val="0"/>
      <w:sz w:val="20"/>
      <w:szCs w:val="20"/>
    </w:rPr>
  </w:style>
  <w:style w:type="paragraph" w:customStyle="1" w:styleId="TableHeading">
    <w:name w:val="Table Heading"/>
    <w:basedOn w:val="Normal"/>
    <w:autoRedefine/>
    <w:rsid w:val="00DE29D4"/>
    <w:pPr>
      <w:keepLines/>
      <w:spacing w:after="0"/>
      <w:ind w:left="-48" w:firstLine="18"/>
    </w:pPr>
    <w:rPr>
      <w:rFonts w:ascii="Times New Roman" w:eastAsia="Times New Roman" w:hAnsi="Times New Roman" w:cs="Arial"/>
      <w:b/>
      <w:sz w:val="24"/>
      <w:szCs w:val="24"/>
    </w:rPr>
  </w:style>
  <w:style w:type="character" w:customStyle="1" w:styleId="BodyTextIndentChar">
    <w:name w:val="Body Text Indent Char"/>
    <w:basedOn w:val="DefaultParagraphFont"/>
    <w:link w:val="BodyTextIndent"/>
    <w:uiPriority w:val="99"/>
    <w:rsid w:val="00DE29D4"/>
    <w:rPr>
      <w:rFonts w:ascii="Arial" w:eastAsia="Times New Roman" w:hAnsi="Arial" w:cs="Times New Roman"/>
      <w:snapToGrid w:val="0"/>
      <w:sz w:val="20"/>
      <w:szCs w:val="20"/>
    </w:rPr>
  </w:style>
  <w:style w:type="paragraph" w:styleId="TOCHeading">
    <w:name w:val="TOC Heading"/>
    <w:basedOn w:val="Heading1"/>
    <w:next w:val="Normal"/>
    <w:uiPriority w:val="39"/>
    <w:unhideWhenUsed/>
    <w:qFormat/>
    <w:rsid w:val="00DE29D4"/>
    <w:pPr>
      <w:spacing w:line="276" w:lineRule="auto"/>
      <w:outlineLvl w:val="9"/>
    </w:pPr>
    <w:rPr>
      <w:lang w:eastAsia="ja-JP"/>
    </w:rPr>
  </w:style>
  <w:style w:type="paragraph" w:styleId="TOC1">
    <w:name w:val="toc 1"/>
    <w:basedOn w:val="BodyText"/>
    <w:next w:val="Normal"/>
    <w:autoRedefine/>
    <w:uiPriority w:val="39"/>
    <w:unhideWhenUsed/>
    <w:qFormat/>
    <w:rsid w:val="002B1994"/>
    <w:pPr>
      <w:tabs>
        <w:tab w:val="left" w:pos="440"/>
        <w:tab w:val="right" w:leader="dot" w:pos="9062"/>
      </w:tabs>
      <w:spacing w:after="100"/>
      <w:pPrChange w:id="0" w:author="Nguyen Duc Anh" w:date="2025-09-27T16:44:00Z">
        <w:pPr>
          <w:tabs>
            <w:tab w:val="left" w:pos="440"/>
            <w:tab w:val="right" w:leader="dot" w:pos="9062"/>
          </w:tabs>
          <w:spacing w:after="100" w:line="360" w:lineRule="auto"/>
          <w:jc w:val="both"/>
        </w:pPr>
      </w:pPrChange>
    </w:pPr>
    <w:rPr>
      <w:b/>
      <w:rPrChange w:id="0" w:author="Nguyen Duc Anh" w:date="2025-09-27T16:44:00Z">
        <w:rPr>
          <w:rFonts w:asciiTheme="minorHAnsi" w:eastAsiaTheme="minorHAnsi" w:hAnsiTheme="minorHAnsi" w:cstheme="minorBidi"/>
          <w:b/>
          <w:sz w:val="28"/>
          <w:szCs w:val="28"/>
          <w:lang w:val="en-US" w:eastAsia="en-US" w:bidi="ar-SA"/>
        </w:rPr>
      </w:rPrChange>
    </w:rPr>
  </w:style>
  <w:style w:type="paragraph" w:styleId="TOC2">
    <w:name w:val="toc 2"/>
    <w:basedOn w:val="BodyText"/>
    <w:next w:val="Normal"/>
    <w:autoRedefine/>
    <w:uiPriority w:val="39"/>
    <w:unhideWhenUsed/>
    <w:qFormat/>
    <w:rsid w:val="00DE29D4"/>
    <w:pPr>
      <w:spacing w:after="100"/>
      <w:ind w:left="220"/>
    </w:pPr>
  </w:style>
  <w:style w:type="paragraph" w:styleId="TOC3">
    <w:name w:val="toc 3"/>
    <w:basedOn w:val="BodyText"/>
    <w:next w:val="Normal"/>
    <w:autoRedefine/>
    <w:uiPriority w:val="39"/>
    <w:unhideWhenUsed/>
    <w:qFormat/>
    <w:rsid w:val="00507ACF"/>
    <w:pPr>
      <w:tabs>
        <w:tab w:val="left" w:pos="1540"/>
        <w:tab w:val="right" w:leader="dot" w:pos="9062"/>
      </w:tabs>
      <w:spacing w:after="100"/>
      <w:ind w:left="440"/>
    </w:pPr>
    <w:rPr>
      <w:i/>
    </w:rPr>
  </w:style>
  <w:style w:type="character" w:styleId="Hyperlink">
    <w:name w:val="Hyperlink"/>
    <w:basedOn w:val="DefaultParagraphFont"/>
    <w:uiPriority w:val="99"/>
    <w:unhideWhenUsed/>
    <w:rsid w:val="00DE29D4"/>
    <w:rPr>
      <w:color w:val="0000FF" w:themeColor="hyperlink"/>
      <w:u w:val="single"/>
    </w:rPr>
  </w:style>
  <w:style w:type="paragraph" w:styleId="BalloonText">
    <w:name w:val="Balloon Text"/>
    <w:basedOn w:val="Normal"/>
    <w:link w:val="BalloonTextChar"/>
    <w:uiPriority w:val="99"/>
    <w:semiHidden/>
    <w:unhideWhenUsed/>
    <w:rsid w:val="00DE29D4"/>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29D4"/>
    <w:rPr>
      <w:rFonts w:ascii="Tahoma" w:hAnsi="Tahoma" w:cs="Tahoma"/>
      <w:sz w:val="16"/>
      <w:szCs w:val="16"/>
    </w:rPr>
  </w:style>
  <w:style w:type="paragraph" w:styleId="Subtitle">
    <w:name w:val="Subtitle"/>
    <w:basedOn w:val="Normal"/>
    <w:next w:val="Normal"/>
    <w:link w:val="SubtitleChar"/>
    <w:uiPriority w:val="11"/>
    <w:qFormat/>
    <w:rsid w:val="00DE29D4"/>
    <w:pPr>
      <w:ind w:firstLine="0"/>
      <w:jc w:val="center"/>
    </w:pPr>
    <w:rPr>
      <w:rFonts w:ascii="Times New Roman" w:hAnsi="Times New Roman" w:cs="Times New Roman"/>
      <w:b/>
      <w:noProof/>
    </w:rPr>
  </w:style>
  <w:style w:type="character" w:customStyle="1" w:styleId="SubtitleChar">
    <w:name w:val="Subtitle Char"/>
    <w:basedOn w:val="DefaultParagraphFont"/>
    <w:link w:val="Subtitle"/>
    <w:uiPriority w:val="11"/>
    <w:rsid w:val="00DE29D4"/>
    <w:rPr>
      <w:rFonts w:ascii="Times New Roman" w:hAnsi="Times New Roman" w:cs="Times New Roman"/>
      <w:b/>
      <w:noProof/>
      <w:sz w:val="28"/>
      <w:szCs w:val="28"/>
    </w:rPr>
  </w:style>
  <w:style w:type="paragraph" w:styleId="Header">
    <w:name w:val="header"/>
    <w:aliases w:val="Chapter Name,sbv,Draft,hd,ITT i,he,header odd,header"/>
    <w:basedOn w:val="Normal"/>
    <w:link w:val="HeaderChar"/>
    <w:uiPriority w:val="99"/>
    <w:unhideWhenUsed/>
    <w:rsid w:val="00DE29D4"/>
    <w:pPr>
      <w:tabs>
        <w:tab w:val="center" w:pos="4680"/>
        <w:tab w:val="right" w:pos="9072"/>
      </w:tabs>
      <w:spacing w:after="0"/>
      <w:ind w:firstLine="0"/>
    </w:pPr>
  </w:style>
  <w:style w:type="character" w:customStyle="1" w:styleId="HeaderChar">
    <w:name w:val="Header Char"/>
    <w:aliases w:val="Chapter Name Char,sbv Char,Draft Char,hd Char,ITT i Char,he Char,header odd Char,header Char"/>
    <w:basedOn w:val="DefaultParagraphFont"/>
    <w:link w:val="Header"/>
    <w:uiPriority w:val="99"/>
    <w:rsid w:val="00DE29D4"/>
    <w:rPr>
      <w:sz w:val="28"/>
      <w:szCs w:val="28"/>
    </w:rPr>
  </w:style>
  <w:style w:type="paragraph" w:styleId="Footer">
    <w:name w:val="footer"/>
    <w:aliases w:val="Footer1,(Pg,No.,Code)"/>
    <w:basedOn w:val="Normal"/>
    <w:link w:val="FooterChar"/>
    <w:uiPriority w:val="99"/>
    <w:unhideWhenUsed/>
    <w:qFormat/>
    <w:rsid w:val="00DE29D4"/>
    <w:pPr>
      <w:tabs>
        <w:tab w:val="center" w:pos="4680"/>
        <w:tab w:val="right" w:pos="9072"/>
      </w:tabs>
      <w:spacing w:after="0"/>
      <w:ind w:firstLine="0"/>
      <w:jc w:val="right"/>
    </w:pPr>
    <w:rPr>
      <w:noProof/>
    </w:rPr>
  </w:style>
  <w:style w:type="character" w:customStyle="1" w:styleId="FooterChar">
    <w:name w:val="Footer Char"/>
    <w:aliases w:val="Footer1 Char,(Pg Char,No. Char,Code) Char"/>
    <w:basedOn w:val="DefaultParagraphFont"/>
    <w:link w:val="Footer"/>
    <w:uiPriority w:val="99"/>
    <w:rsid w:val="00DE29D4"/>
    <w:rPr>
      <w:noProof/>
      <w:sz w:val="28"/>
      <w:szCs w:val="28"/>
    </w:rPr>
  </w:style>
  <w:style w:type="character" w:styleId="CommentReference">
    <w:name w:val="annotation reference"/>
    <w:uiPriority w:val="99"/>
    <w:rsid w:val="00DE29D4"/>
    <w:rPr>
      <w:sz w:val="16"/>
      <w:szCs w:val="16"/>
    </w:rPr>
  </w:style>
  <w:style w:type="paragraph" w:styleId="CommentText">
    <w:name w:val="annotation text"/>
    <w:basedOn w:val="Normal"/>
    <w:link w:val="CommentTextChar"/>
    <w:uiPriority w:val="99"/>
    <w:rsid w:val="00DE29D4"/>
    <w:pPr>
      <w:spacing w:after="0"/>
    </w:pPr>
    <w:rPr>
      <w:rFonts w:ascii="Times New Roman" w:eastAsia="Times New Roman" w:hAnsi="Times New Roman" w:cs="Times New Roman"/>
      <w:bCs/>
      <w:kern w:val="32"/>
      <w:sz w:val="24"/>
      <w:szCs w:val="20"/>
    </w:rPr>
  </w:style>
  <w:style w:type="character" w:customStyle="1" w:styleId="CommentTextChar">
    <w:name w:val="Comment Text Char"/>
    <w:basedOn w:val="DefaultParagraphFont"/>
    <w:link w:val="CommentText"/>
    <w:uiPriority w:val="99"/>
    <w:rsid w:val="00DE29D4"/>
    <w:rPr>
      <w:rFonts w:ascii="Times New Roman" w:eastAsia="Times New Roman" w:hAnsi="Times New Roman" w:cs="Times New Roman"/>
      <w:bCs/>
      <w:kern w:val="32"/>
      <w:sz w:val="24"/>
      <w:szCs w:val="20"/>
    </w:rPr>
  </w:style>
  <w:style w:type="paragraph" w:styleId="BodyText">
    <w:name w:val="Body Text"/>
    <w:aliases w:val="bt,EHPT,Body Text2,body text,body tesx,contents"/>
    <w:basedOn w:val="Normal"/>
    <w:link w:val="BodyTextChar"/>
    <w:unhideWhenUsed/>
    <w:qFormat/>
    <w:rsid w:val="00DE29D4"/>
    <w:pPr>
      <w:ind w:firstLine="0"/>
    </w:pPr>
  </w:style>
  <w:style w:type="character" w:customStyle="1" w:styleId="BodyTextChar">
    <w:name w:val="Body Text Char"/>
    <w:aliases w:val="bt Char,EHPT Char,Body Text2 Char,body text Char,body tesx Char,contents Char"/>
    <w:basedOn w:val="DefaultParagraphFont"/>
    <w:link w:val="BodyText"/>
    <w:rsid w:val="00DE29D4"/>
    <w:rPr>
      <w:sz w:val="28"/>
      <w:szCs w:val="28"/>
    </w:rPr>
  </w:style>
  <w:style w:type="paragraph" w:styleId="ListBullet">
    <w:name w:val="List Bullet"/>
    <w:basedOn w:val="Normal"/>
    <w:uiPriority w:val="99"/>
    <w:unhideWhenUsed/>
    <w:qFormat/>
    <w:rsid w:val="00DE29D4"/>
    <w:pPr>
      <w:numPr>
        <w:numId w:val="11"/>
      </w:numPr>
      <w:tabs>
        <w:tab w:val="left" w:pos="851"/>
      </w:tabs>
      <w:spacing w:before="120"/>
      <w:contextualSpacing/>
    </w:pPr>
    <w:rPr>
      <w:lang w:val="vi-VN"/>
    </w:rPr>
  </w:style>
  <w:style w:type="paragraph" w:styleId="NoSpacing">
    <w:name w:val="No Spacing"/>
    <w:link w:val="NoSpacingChar"/>
    <w:uiPriority w:val="1"/>
    <w:qFormat/>
    <w:rsid w:val="00DE29D4"/>
    <w:pPr>
      <w:spacing w:before="0" w:after="0"/>
    </w:pPr>
    <w:rPr>
      <w:sz w:val="28"/>
      <w:szCs w:val="28"/>
    </w:rPr>
  </w:style>
  <w:style w:type="table" w:styleId="TableGrid">
    <w:name w:val="Table Grid"/>
    <w:aliases w:val="HRT Table Style"/>
    <w:basedOn w:val="TableNormal"/>
    <w:uiPriority w:val="39"/>
    <w:rsid w:val="00DE29D4"/>
    <w:pPr>
      <w:jc w:val="left"/>
    </w:pPr>
    <w:rPr>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left"/>
      </w:pPr>
      <w:rPr>
        <w:b/>
      </w:rPr>
      <w:tblPr/>
      <w:trPr>
        <w:tblHeader/>
      </w:trPr>
      <w:tcPr>
        <w:shd w:val="clear" w:color="auto" w:fill="F2F2F2" w:themeFill="background1" w:themeFillShade="F2"/>
        <w:vAlign w:val="center"/>
      </w:tcPr>
    </w:tblStylePr>
  </w:style>
  <w:style w:type="paragraph" w:styleId="Caption">
    <w:name w:val="caption"/>
    <w:aliases w:val="paveikslas,Figure -C"/>
    <w:basedOn w:val="Normal"/>
    <w:next w:val="Normal"/>
    <w:link w:val="CaptionChar"/>
    <w:uiPriority w:val="35"/>
    <w:unhideWhenUsed/>
    <w:qFormat/>
    <w:rsid w:val="00DE29D4"/>
    <w:pPr>
      <w:spacing w:after="200" w:line="240" w:lineRule="auto"/>
      <w:ind w:firstLine="0"/>
      <w:jc w:val="center"/>
    </w:pPr>
    <w:rPr>
      <w:b/>
      <w:bCs/>
      <w:sz w:val="24"/>
      <w:szCs w:val="18"/>
    </w:rPr>
  </w:style>
  <w:style w:type="character" w:customStyle="1" w:styleId="CaptionChar">
    <w:name w:val="Caption Char"/>
    <w:aliases w:val="paveikslas Char,Figure -C Char"/>
    <w:link w:val="Caption"/>
    <w:uiPriority w:val="35"/>
    <w:qFormat/>
    <w:locked/>
    <w:rsid w:val="00DE29D4"/>
    <w:rPr>
      <w:b/>
      <w:bCs/>
      <w:sz w:val="24"/>
      <w:szCs w:val="18"/>
    </w:rPr>
  </w:style>
  <w:style w:type="paragraph" w:styleId="CommentSubject">
    <w:name w:val="annotation subject"/>
    <w:basedOn w:val="CommentText"/>
    <w:next w:val="CommentText"/>
    <w:link w:val="CommentSubjectChar"/>
    <w:uiPriority w:val="99"/>
    <w:unhideWhenUsed/>
    <w:rsid w:val="00DE29D4"/>
    <w:pPr>
      <w:spacing w:before="120" w:after="120"/>
      <w:ind w:firstLine="0"/>
    </w:pPr>
    <w:rPr>
      <w:b/>
    </w:rPr>
  </w:style>
  <w:style w:type="character" w:customStyle="1" w:styleId="CommentSubjectChar">
    <w:name w:val="Comment Subject Char"/>
    <w:basedOn w:val="CommentTextChar"/>
    <w:link w:val="CommentSubject"/>
    <w:uiPriority w:val="99"/>
    <w:rsid w:val="00DE29D4"/>
    <w:rPr>
      <w:rFonts w:ascii="Times New Roman" w:eastAsia="Times New Roman" w:hAnsi="Times New Roman" w:cs="Times New Roman"/>
      <w:b/>
      <w:bCs/>
      <w:kern w:val="32"/>
      <w:sz w:val="24"/>
      <w:szCs w:val="20"/>
    </w:rPr>
  </w:style>
  <w:style w:type="character" w:styleId="Emphasis">
    <w:name w:val="Emphasis"/>
    <w:basedOn w:val="DefaultParagraphFont"/>
    <w:uiPriority w:val="20"/>
    <w:qFormat/>
    <w:rsid w:val="00DE29D4"/>
    <w:rPr>
      <w:i/>
      <w:iCs/>
    </w:rPr>
  </w:style>
  <w:style w:type="character" w:customStyle="1" w:styleId="Heading9Char">
    <w:name w:val="Heading 9 Char"/>
    <w:basedOn w:val="DefaultParagraphFont"/>
    <w:link w:val="Heading9"/>
    <w:uiPriority w:val="99"/>
    <w:rsid w:val="00DE29D4"/>
    <w:rPr>
      <w:rFonts w:asciiTheme="majorHAnsi" w:eastAsiaTheme="majorEastAsia" w:hAnsiTheme="majorHAnsi" w:cstheme="majorBidi"/>
      <w:i/>
      <w:iCs/>
      <w:color w:val="404040" w:themeColor="text1" w:themeTint="BF"/>
      <w:sz w:val="28"/>
      <w:szCs w:val="20"/>
    </w:rPr>
  </w:style>
  <w:style w:type="paragraph" w:styleId="ListBullet2">
    <w:name w:val="List Bullet 2"/>
    <w:basedOn w:val="Normal"/>
    <w:uiPriority w:val="99"/>
    <w:unhideWhenUsed/>
    <w:qFormat/>
    <w:rsid w:val="007706F5"/>
    <w:pPr>
      <w:numPr>
        <w:numId w:val="2"/>
      </w:numPr>
      <w:tabs>
        <w:tab w:val="left" w:pos="1134"/>
      </w:tabs>
      <w:contextualSpacing/>
    </w:pPr>
    <w:rPr>
      <w:color w:val="000000" w:themeColor="text1"/>
    </w:rPr>
  </w:style>
  <w:style w:type="paragraph" w:styleId="ListBullet3">
    <w:name w:val="List Bullet 3"/>
    <w:basedOn w:val="Normal"/>
    <w:uiPriority w:val="99"/>
    <w:unhideWhenUsed/>
    <w:qFormat/>
    <w:rsid w:val="00DE29D4"/>
    <w:pPr>
      <w:numPr>
        <w:numId w:val="3"/>
      </w:numPr>
      <w:tabs>
        <w:tab w:val="clear" w:pos="926"/>
        <w:tab w:val="left" w:pos="1418"/>
      </w:tabs>
      <w:contextualSpacing/>
    </w:pPr>
  </w:style>
  <w:style w:type="paragraph" w:styleId="ListBullet4">
    <w:name w:val="List Bullet 4"/>
    <w:basedOn w:val="Normal"/>
    <w:uiPriority w:val="99"/>
    <w:unhideWhenUsed/>
    <w:qFormat/>
    <w:rsid w:val="00DE29D4"/>
    <w:pPr>
      <w:numPr>
        <w:numId w:val="4"/>
      </w:numPr>
      <w:tabs>
        <w:tab w:val="left" w:pos="1701"/>
      </w:tabs>
      <w:contextualSpacing/>
    </w:pPr>
  </w:style>
  <w:style w:type="paragraph" w:styleId="ListNumber">
    <w:name w:val="List Number"/>
    <w:basedOn w:val="Normal"/>
    <w:uiPriority w:val="99"/>
    <w:unhideWhenUsed/>
    <w:qFormat/>
    <w:rsid w:val="00DE29D4"/>
    <w:pPr>
      <w:numPr>
        <w:numId w:val="5"/>
      </w:numPr>
      <w:contextualSpacing/>
    </w:pPr>
  </w:style>
  <w:style w:type="paragraph" w:customStyle="1" w:styleId="Picture">
    <w:name w:val="Picture"/>
    <w:basedOn w:val="Normal"/>
    <w:uiPriority w:val="99"/>
    <w:qFormat/>
    <w:rsid w:val="00DE29D4"/>
    <w:pPr>
      <w:spacing w:before="120" w:after="0"/>
      <w:ind w:firstLine="0"/>
      <w:jc w:val="center"/>
    </w:pPr>
  </w:style>
  <w:style w:type="character" w:styleId="Strong">
    <w:name w:val="Strong"/>
    <w:basedOn w:val="DefaultParagraphFont"/>
    <w:uiPriority w:val="22"/>
    <w:qFormat/>
    <w:rsid w:val="00DE29D4"/>
    <w:rPr>
      <w:b/>
      <w:bCs/>
    </w:rPr>
  </w:style>
  <w:style w:type="paragraph" w:customStyle="1" w:styleId="TableText">
    <w:name w:val="Table Text"/>
    <w:link w:val="TableTextChar"/>
    <w:qFormat/>
    <w:rsid w:val="00DE29D4"/>
    <w:pPr>
      <w:spacing w:before="60" w:after="60"/>
    </w:pPr>
    <w:rPr>
      <w:noProof/>
      <w:sz w:val="28"/>
      <w:szCs w:val="28"/>
      <w:lang w:eastAsia="vi-VN"/>
    </w:rPr>
  </w:style>
  <w:style w:type="character" w:customStyle="1" w:styleId="TableTextChar">
    <w:name w:val="Table Text Char"/>
    <w:link w:val="TableText"/>
    <w:locked/>
    <w:rsid w:val="00DE29D4"/>
    <w:rPr>
      <w:noProof/>
      <w:sz w:val="28"/>
      <w:szCs w:val="28"/>
      <w:lang w:eastAsia="vi-VN"/>
    </w:rPr>
  </w:style>
  <w:style w:type="paragraph" w:styleId="TOC4">
    <w:name w:val="toc 4"/>
    <w:basedOn w:val="Normal"/>
    <w:next w:val="Normal"/>
    <w:autoRedefine/>
    <w:uiPriority w:val="39"/>
    <w:unhideWhenUsed/>
    <w:rsid w:val="00DE29D4"/>
    <w:pPr>
      <w:spacing w:after="100"/>
      <w:ind w:left="660"/>
    </w:pPr>
  </w:style>
  <w:style w:type="paragraph" w:styleId="TOC5">
    <w:name w:val="toc 5"/>
    <w:basedOn w:val="Normal"/>
    <w:next w:val="Normal"/>
    <w:autoRedefine/>
    <w:uiPriority w:val="39"/>
    <w:unhideWhenUsed/>
    <w:rsid w:val="00DE29D4"/>
    <w:pPr>
      <w:spacing w:after="100"/>
      <w:ind w:left="880"/>
    </w:pPr>
  </w:style>
  <w:style w:type="paragraph" w:styleId="TOC6">
    <w:name w:val="toc 6"/>
    <w:basedOn w:val="Normal"/>
    <w:next w:val="Normal"/>
    <w:autoRedefine/>
    <w:uiPriority w:val="39"/>
    <w:unhideWhenUsed/>
    <w:rsid w:val="00DE29D4"/>
    <w:pPr>
      <w:spacing w:after="100" w:line="276" w:lineRule="auto"/>
      <w:ind w:left="1100"/>
    </w:pPr>
    <w:rPr>
      <w:rFonts w:eastAsiaTheme="minorEastAsia"/>
    </w:rPr>
  </w:style>
  <w:style w:type="paragraph" w:styleId="TOC7">
    <w:name w:val="toc 7"/>
    <w:basedOn w:val="Normal"/>
    <w:next w:val="Normal"/>
    <w:autoRedefine/>
    <w:uiPriority w:val="39"/>
    <w:unhideWhenUsed/>
    <w:rsid w:val="00DE29D4"/>
    <w:pPr>
      <w:spacing w:after="100" w:line="276" w:lineRule="auto"/>
      <w:ind w:left="1320"/>
    </w:pPr>
    <w:rPr>
      <w:rFonts w:eastAsiaTheme="minorEastAsia"/>
    </w:rPr>
  </w:style>
  <w:style w:type="paragraph" w:styleId="TOC8">
    <w:name w:val="toc 8"/>
    <w:basedOn w:val="Normal"/>
    <w:next w:val="Normal"/>
    <w:autoRedefine/>
    <w:uiPriority w:val="39"/>
    <w:unhideWhenUsed/>
    <w:rsid w:val="00DE29D4"/>
    <w:pPr>
      <w:spacing w:after="100" w:line="276" w:lineRule="auto"/>
      <w:ind w:left="1540"/>
    </w:pPr>
    <w:rPr>
      <w:rFonts w:eastAsiaTheme="minorEastAsia"/>
    </w:rPr>
  </w:style>
  <w:style w:type="paragraph" w:styleId="TOC9">
    <w:name w:val="toc 9"/>
    <w:basedOn w:val="Normal"/>
    <w:next w:val="Normal"/>
    <w:autoRedefine/>
    <w:uiPriority w:val="39"/>
    <w:unhideWhenUsed/>
    <w:rsid w:val="00DE29D4"/>
    <w:pPr>
      <w:spacing w:after="100" w:line="276" w:lineRule="auto"/>
      <w:ind w:left="1760"/>
    </w:pPr>
    <w:rPr>
      <w:rFonts w:eastAsiaTheme="minorEastAsia"/>
    </w:rPr>
  </w:style>
  <w:style w:type="paragraph" w:styleId="Title">
    <w:name w:val="Title"/>
    <w:basedOn w:val="Normal"/>
    <w:next w:val="Normal"/>
    <w:link w:val="TitleChar"/>
    <w:uiPriority w:val="99"/>
    <w:qFormat/>
    <w:rsid w:val="00DE29D4"/>
    <w:pPr>
      <w:spacing w:before="60" w:after="60" w:line="312" w:lineRule="auto"/>
      <w:ind w:firstLine="0"/>
      <w:jc w:val="center"/>
    </w:pPr>
    <w:rPr>
      <w:rFonts w:ascii="Times New Roman" w:hAnsi="Times New Roman" w:cs="Times New Roman"/>
      <w:b/>
      <w:sz w:val="32"/>
      <w:lang w:val="vi-VN"/>
    </w:rPr>
  </w:style>
  <w:style w:type="character" w:customStyle="1" w:styleId="TitleChar">
    <w:name w:val="Title Char"/>
    <w:basedOn w:val="DefaultParagraphFont"/>
    <w:link w:val="Title"/>
    <w:uiPriority w:val="99"/>
    <w:rsid w:val="00DE29D4"/>
    <w:rPr>
      <w:rFonts w:ascii="Times New Roman" w:hAnsi="Times New Roman" w:cs="Times New Roman"/>
      <w:b/>
      <w:sz w:val="32"/>
      <w:szCs w:val="28"/>
      <w:lang w:val="vi-VN"/>
    </w:rPr>
  </w:style>
  <w:style w:type="character" w:customStyle="1" w:styleId="NoSpacingChar">
    <w:name w:val="No Spacing Char"/>
    <w:basedOn w:val="DefaultParagraphFont"/>
    <w:link w:val="NoSpacing"/>
    <w:uiPriority w:val="1"/>
    <w:rsid w:val="00DE29D4"/>
    <w:rPr>
      <w:sz w:val="28"/>
      <w:szCs w:val="28"/>
    </w:rPr>
  </w:style>
  <w:style w:type="paragraph" w:styleId="ListParagraph">
    <w:name w:val="List Paragraph"/>
    <w:aliases w:val="bullet,My checklist,List Paragraph 1,heading6,List Paragraph1,List Paragraph level1,Resume Title,Citation List,heading 4,Ha,Heading 41,Heading 411,Colorful List Accent 1,List Paragraph11,bullet 1,List Paragraph12,List Paragraph2,Thang2,lp"/>
    <w:basedOn w:val="Normal"/>
    <w:link w:val="ListParagraphChar"/>
    <w:uiPriority w:val="34"/>
    <w:qFormat/>
    <w:rsid w:val="00DE29D4"/>
    <w:pPr>
      <w:spacing w:before="120" w:line="240" w:lineRule="auto"/>
      <w:ind w:left="720" w:firstLine="0"/>
      <w:contextualSpacing/>
    </w:pPr>
    <w:rPr>
      <w:sz w:val="22"/>
      <w:szCs w:val="22"/>
    </w:rPr>
  </w:style>
  <w:style w:type="character" w:customStyle="1" w:styleId="ListParagraphChar">
    <w:name w:val="List Paragraph Char"/>
    <w:aliases w:val="bullet Char,My checklist Char,List Paragraph 1 Char,heading6 Char,List Paragraph1 Char,List Paragraph level1 Char,Resume Title Char,Citation List Char,heading 4 Char,Ha Char,Heading 41 Char,Heading 411 Char,List Paragraph11 Char"/>
    <w:basedOn w:val="DefaultParagraphFont"/>
    <w:link w:val="ListParagraph"/>
    <w:uiPriority w:val="34"/>
    <w:qFormat/>
    <w:locked/>
    <w:rsid w:val="00DE29D4"/>
  </w:style>
  <w:style w:type="table" w:customStyle="1" w:styleId="TableGridLight1">
    <w:name w:val="Table Grid Light1"/>
    <w:basedOn w:val="TableNormal"/>
    <w:uiPriority w:val="40"/>
    <w:rsid w:val="00DE29D4"/>
    <w:pPr>
      <w:spacing w:before="0" w:after="0"/>
      <w:jc w:val="left"/>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DE29D4"/>
    <w:pPr>
      <w:spacing w:before="0" w:after="0"/>
      <w:jc w:val="left"/>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nhideWhenUsed/>
    <w:rsid w:val="00DE29D4"/>
    <w:rPr>
      <w:color w:val="800080" w:themeColor="followedHyperlink"/>
      <w:u w:val="single"/>
    </w:rPr>
  </w:style>
  <w:style w:type="paragraph" w:customStyle="1" w:styleId="Style1">
    <w:name w:val="Style1"/>
    <w:basedOn w:val="Heading2"/>
    <w:link w:val="Style1Char"/>
    <w:uiPriority w:val="99"/>
    <w:qFormat/>
    <w:rsid w:val="00DE29D4"/>
    <w:pPr>
      <w:numPr>
        <w:numId w:val="6"/>
      </w:numPr>
    </w:pPr>
    <w:rPr>
      <w:lang w:val="vi-VN"/>
    </w:rPr>
  </w:style>
  <w:style w:type="character" w:customStyle="1" w:styleId="Style1Char">
    <w:name w:val="Style1 Char"/>
    <w:basedOn w:val="Heading2Char"/>
    <w:link w:val="Style1"/>
    <w:uiPriority w:val="99"/>
    <w:rsid w:val="00DE29D4"/>
    <w:rPr>
      <w:rFonts w:asciiTheme="majorHAnsi" w:eastAsiaTheme="majorEastAsia" w:hAnsiTheme="majorHAnsi" w:cstheme="majorBidi"/>
      <w:b/>
      <w:bCs/>
      <w:i/>
      <w:sz w:val="32"/>
      <w:szCs w:val="26"/>
      <w:lang w:val="vi-VN"/>
    </w:rPr>
  </w:style>
  <w:style w:type="paragraph" w:customStyle="1" w:styleId="FISHeading2">
    <w:name w:val="FIS_Heading2"/>
    <w:basedOn w:val="Heading2"/>
    <w:autoRedefine/>
    <w:uiPriority w:val="99"/>
    <w:rsid w:val="00ED5E26"/>
    <w:pPr>
      <w:keepLines w:val="0"/>
      <w:numPr>
        <w:ilvl w:val="0"/>
        <w:numId w:val="0"/>
      </w:numPr>
      <w:tabs>
        <w:tab w:val="num" w:pos="567"/>
      </w:tabs>
      <w:spacing w:before="180" w:after="120" w:line="300" w:lineRule="atLeast"/>
      <w:ind w:left="567" w:hanging="567"/>
      <w:jc w:val="left"/>
    </w:pPr>
    <w:rPr>
      <w:rFonts w:ascii="Times New Roman" w:eastAsia="Times New Roman" w:hAnsi="Times New Roman" w:cs="Times New Roman"/>
      <w:i w:val="0"/>
      <w:iCs/>
      <w:sz w:val="28"/>
      <w:szCs w:val="28"/>
      <w:lang w:val="x-none" w:eastAsia="x-none"/>
    </w:rPr>
  </w:style>
  <w:style w:type="paragraph" w:customStyle="1" w:styleId="FISHeading3">
    <w:name w:val="FIS_Heading3"/>
    <w:basedOn w:val="Heading3"/>
    <w:autoRedefine/>
    <w:uiPriority w:val="99"/>
    <w:rsid w:val="00ED5E26"/>
    <w:pPr>
      <w:keepLines w:val="0"/>
      <w:numPr>
        <w:ilvl w:val="0"/>
        <w:numId w:val="0"/>
      </w:numPr>
      <w:tabs>
        <w:tab w:val="num" w:pos="851"/>
      </w:tabs>
      <w:spacing w:before="180" w:after="120" w:line="300" w:lineRule="atLeast"/>
      <w:ind w:left="851" w:hanging="851"/>
      <w:jc w:val="left"/>
    </w:pPr>
    <w:rPr>
      <w:rFonts w:ascii="Times New Roman" w:eastAsia="Times New Roman" w:hAnsi="Times New Roman" w:cs="Times New Roman"/>
      <w:color w:val="000080"/>
      <w:sz w:val="26"/>
      <w:szCs w:val="26"/>
      <w:lang w:val="x-none" w:eastAsia="x-none"/>
    </w:rPr>
  </w:style>
  <w:style w:type="paragraph" w:customStyle="1" w:styleId="FISHeading4">
    <w:name w:val="FIS_Heading4"/>
    <w:basedOn w:val="Heading4"/>
    <w:autoRedefine/>
    <w:uiPriority w:val="99"/>
    <w:rsid w:val="00ED5E26"/>
    <w:pPr>
      <w:keepLines w:val="0"/>
      <w:numPr>
        <w:ilvl w:val="0"/>
        <w:numId w:val="0"/>
      </w:numPr>
      <w:tabs>
        <w:tab w:val="num" w:pos="992"/>
      </w:tabs>
      <w:spacing w:before="180" w:after="120" w:line="300" w:lineRule="atLeast"/>
      <w:ind w:left="992" w:hanging="992"/>
      <w:jc w:val="left"/>
    </w:pPr>
    <w:rPr>
      <w:rFonts w:ascii="Times New Roman" w:eastAsia="Times New Roman" w:hAnsi="Times New Roman" w:cs="Times New Roman"/>
      <w:i w:val="0"/>
      <w:iCs w:val="0"/>
      <w:color w:val="FF0000"/>
      <w:sz w:val="26"/>
      <w:szCs w:val="24"/>
      <w:lang w:val="x-none" w:eastAsia="x-none"/>
    </w:rPr>
  </w:style>
  <w:style w:type="paragraph" w:customStyle="1" w:styleId="FISHeading5">
    <w:name w:val="FIS_Heading5"/>
    <w:basedOn w:val="Heading5"/>
    <w:autoRedefine/>
    <w:uiPriority w:val="99"/>
    <w:rsid w:val="00ED5E26"/>
    <w:pPr>
      <w:keepLines w:val="0"/>
      <w:numPr>
        <w:ilvl w:val="0"/>
        <w:numId w:val="0"/>
      </w:numPr>
      <w:tabs>
        <w:tab w:val="num" w:pos="1314"/>
      </w:tabs>
      <w:spacing w:before="180" w:after="120" w:line="300" w:lineRule="atLeast"/>
      <w:ind w:left="1314" w:hanging="1134"/>
      <w:jc w:val="left"/>
    </w:pPr>
    <w:rPr>
      <w:rFonts w:ascii="Verdana" w:eastAsia="Times New Roman" w:hAnsi="Verdana" w:cs="Times New Roman"/>
      <w:b/>
      <w:bCs/>
      <w:i w:val="0"/>
      <w:iCs/>
      <w:color w:val="800000"/>
      <w:sz w:val="22"/>
      <w:szCs w:val="26"/>
    </w:rPr>
  </w:style>
  <w:style w:type="paragraph" w:customStyle="1" w:styleId="NormalTableHeader">
    <w:name w:val="Normal Table Header"/>
    <w:uiPriority w:val="99"/>
    <w:rsid w:val="00833EE6"/>
    <w:pPr>
      <w:keepNext/>
      <w:tabs>
        <w:tab w:val="left" w:pos="702"/>
        <w:tab w:val="left" w:pos="1080"/>
      </w:tabs>
      <w:spacing w:before="40" w:after="40"/>
      <w:jc w:val="center"/>
    </w:pPr>
    <w:rPr>
      <w:rFonts w:ascii="Arial" w:eastAsia="MS Mincho" w:hAnsi="Arial" w:cs="Arial"/>
      <w:b/>
      <w:snapToGrid w:val="0"/>
      <w:sz w:val="20"/>
      <w:szCs w:val="20"/>
      <w:lang w:eastAsia="ja-JP"/>
    </w:rPr>
  </w:style>
  <w:style w:type="paragraph" w:customStyle="1" w:styleId="NormalTB">
    <w:name w:val="NormalTB"/>
    <w:uiPriority w:val="99"/>
    <w:rsid w:val="00BE5E85"/>
    <w:pPr>
      <w:spacing w:before="0" w:after="0"/>
      <w:jc w:val="center"/>
    </w:pPr>
    <w:rPr>
      <w:rFonts w:ascii=".VnTime" w:eastAsia="Times New Roman" w:hAnsi=".VnTime" w:cs="Times New Roman"/>
      <w:sz w:val="20"/>
      <w:szCs w:val="20"/>
      <w:lang w:val="en-AU"/>
    </w:rPr>
  </w:style>
  <w:style w:type="paragraph" w:styleId="DocumentMap">
    <w:name w:val="Document Map"/>
    <w:basedOn w:val="Normal"/>
    <w:link w:val="DocumentMapChar"/>
    <w:uiPriority w:val="99"/>
    <w:semiHidden/>
    <w:unhideWhenUsed/>
    <w:rsid w:val="004F014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F014F"/>
    <w:rPr>
      <w:rFonts w:ascii="Tahoma" w:hAnsi="Tahoma" w:cs="Tahoma"/>
      <w:sz w:val="16"/>
      <w:szCs w:val="16"/>
    </w:rPr>
  </w:style>
  <w:style w:type="paragraph" w:styleId="NormalWeb">
    <w:name w:val="Normal (Web)"/>
    <w:basedOn w:val="Normal"/>
    <w:uiPriority w:val="99"/>
    <w:unhideWhenUsed/>
    <w:rsid w:val="00DE29D4"/>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A31550"/>
    <w:rPr>
      <w:color w:val="808080"/>
    </w:rPr>
  </w:style>
  <w:style w:type="paragraph" w:styleId="Revision">
    <w:name w:val="Revision"/>
    <w:hidden/>
    <w:uiPriority w:val="99"/>
    <w:semiHidden/>
    <w:rsid w:val="004C4333"/>
    <w:pPr>
      <w:spacing w:before="0" w:after="0"/>
      <w:jc w:val="left"/>
    </w:pPr>
    <w:rPr>
      <w:sz w:val="28"/>
      <w:szCs w:val="28"/>
    </w:rPr>
  </w:style>
  <w:style w:type="paragraph" w:customStyle="1" w:styleId="TKSBh1">
    <w:name w:val="TKSB h1"/>
    <w:basedOn w:val="Heading1"/>
    <w:uiPriority w:val="99"/>
    <w:qFormat/>
    <w:rsid w:val="00A75B3E"/>
    <w:pPr>
      <w:keepLines w:val="0"/>
      <w:pageBreakBefore w:val="0"/>
      <w:numPr>
        <w:numId w:val="8"/>
      </w:numPr>
      <w:tabs>
        <w:tab w:val="left" w:pos="284"/>
      </w:tabs>
      <w:spacing w:before="120" w:after="120" w:line="240" w:lineRule="auto"/>
    </w:pPr>
    <w:rPr>
      <w:rFonts w:ascii="Times New Roman" w:eastAsia="Calibri" w:hAnsi="Times New Roman" w:cs="Times New Roman"/>
      <w:kern w:val="32"/>
      <w:sz w:val="28"/>
      <w:lang w:val="nb-NO" w:eastAsia="vi-VN"/>
    </w:rPr>
  </w:style>
  <w:style w:type="paragraph" w:customStyle="1" w:styleId="B2">
    <w:name w:val="B2"/>
    <w:basedOn w:val="Normal"/>
    <w:uiPriority w:val="99"/>
    <w:rsid w:val="00A75B3E"/>
    <w:pPr>
      <w:widowControl w:val="0"/>
      <w:numPr>
        <w:ilvl w:val="1"/>
        <w:numId w:val="9"/>
      </w:numPr>
      <w:spacing w:before="120" w:after="0" w:line="240" w:lineRule="auto"/>
      <w:jc w:val="left"/>
    </w:pPr>
    <w:rPr>
      <w:rFonts w:ascii="Tahoma" w:eastAsia="Times New Roman" w:hAnsi="Tahoma" w:cs="Times New Roman"/>
      <w:snapToGrid w:val="0"/>
      <w:sz w:val="26"/>
      <w:szCs w:val="20"/>
    </w:rPr>
  </w:style>
  <w:style w:type="character" w:customStyle="1" w:styleId="label">
    <w:name w:val="label"/>
    <w:basedOn w:val="DefaultParagraphFont"/>
    <w:rsid w:val="00A75B3E"/>
  </w:style>
  <w:style w:type="paragraph" w:customStyle="1" w:styleId="emrule1">
    <w:name w:val="em rule 1"/>
    <w:basedOn w:val="Normal"/>
    <w:uiPriority w:val="99"/>
    <w:rsid w:val="00A75B3E"/>
    <w:pPr>
      <w:numPr>
        <w:numId w:val="10"/>
      </w:numPr>
      <w:tabs>
        <w:tab w:val="clear" w:pos="1211"/>
        <w:tab w:val="left" w:pos="851"/>
      </w:tabs>
      <w:spacing w:before="120" w:after="0" w:line="320" w:lineRule="atLeast"/>
      <w:ind w:left="851" w:hanging="284"/>
    </w:pPr>
    <w:rPr>
      <w:rFonts w:ascii="Times New Roman" w:eastAsia="Times New Roman" w:hAnsi="Times New Roman" w:cs="Times New Roman"/>
      <w:sz w:val="26"/>
      <w:szCs w:val="20"/>
    </w:rPr>
  </w:style>
  <w:style w:type="paragraph" w:customStyle="1" w:styleId="cucbo">
    <w:name w:val="cucbo"/>
    <w:basedOn w:val="Normal"/>
    <w:uiPriority w:val="99"/>
    <w:rsid w:val="00A75B3E"/>
    <w:pPr>
      <w:tabs>
        <w:tab w:val="center" w:pos="1701"/>
        <w:tab w:val="center" w:pos="6521"/>
      </w:tabs>
      <w:spacing w:after="0" w:line="320" w:lineRule="exact"/>
      <w:ind w:firstLine="0"/>
    </w:pPr>
    <w:rPr>
      <w:rFonts w:ascii=".VnTimeH" w:eastAsia="Times New Roman" w:hAnsi=".VnTimeH" w:cs="Times New Roman"/>
      <w:b/>
      <w:sz w:val="26"/>
      <w:szCs w:val="20"/>
    </w:rPr>
  </w:style>
  <w:style w:type="paragraph" w:customStyle="1" w:styleId="Kinhgui">
    <w:name w:val="Kinh gui"/>
    <w:basedOn w:val="Normal"/>
    <w:uiPriority w:val="99"/>
    <w:rsid w:val="00A75B3E"/>
    <w:pPr>
      <w:spacing w:before="720" w:after="360" w:line="320" w:lineRule="atLeast"/>
      <w:ind w:firstLine="0"/>
      <w:jc w:val="center"/>
    </w:pPr>
    <w:rPr>
      <w:rFonts w:ascii=".VnTime" w:eastAsia="Times New Roman" w:hAnsi=".VnTime" w:cs="Times New Roman"/>
      <w:b/>
      <w:szCs w:val="20"/>
    </w:rPr>
  </w:style>
  <w:style w:type="paragraph" w:customStyle="1" w:styleId="sign">
    <w:name w:val="sign"/>
    <w:basedOn w:val="Normal"/>
    <w:uiPriority w:val="99"/>
    <w:rsid w:val="00A75B3E"/>
    <w:pPr>
      <w:tabs>
        <w:tab w:val="left" w:pos="284"/>
        <w:tab w:val="center" w:pos="6521"/>
      </w:tabs>
      <w:spacing w:after="0" w:line="320" w:lineRule="atLeast"/>
      <w:ind w:firstLine="0"/>
      <w:jc w:val="left"/>
    </w:pPr>
    <w:rPr>
      <w:rFonts w:ascii=".VnTimeH" w:eastAsia="Times New Roman" w:hAnsi=".VnTimeH" w:cs="Times New Roman"/>
      <w:b/>
      <w:sz w:val="26"/>
      <w:szCs w:val="20"/>
    </w:rPr>
  </w:style>
  <w:style w:type="paragraph" w:customStyle="1" w:styleId="Vv">
    <w:name w:val="V/v"/>
    <w:basedOn w:val="Normal"/>
    <w:uiPriority w:val="99"/>
    <w:rsid w:val="00A75B3E"/>
    <w:pPr>
      <w:tabs>
        <w:tab w:val="center" w:pos="1701"/>
      </w:tabs>
      <w:spacing w:before="60" w:after="0" w:line="260" w:lineRule="atLeast"/>
      <w:ind w:firstLine="0"/>
    </w:pPr>
    <w:rPr>
      <w:rFonts w:ascii=".VnTime" w:eastAsia="Times New Roman" w:hAnsi=".VnTime" w:cs="Times New Roman"/>
      <w:sz w:val="22"/>
      <w:szCs w:val="20"/>
    </w:rPr>
  </w:style>
  <w:style w:type="paragraph" w:styleId="BodyTextIndent3">
    <w:name w:val="Body Text Indent 3"/>
    <w:basedOn w:val="Normal"/>
    <w:link w:val="BodyTextIndent3Char"/>
    <w:uiPriority w:val="99"/>
    <w:rsid w:val="00A75B3E"/>
    <w:pPr>
      <w:spacing w:after="0" w:line="240" w:lineRule="auto"/>
      <w:ind w:firstLine="720"/>
    </w:pPr>
    <w:rPr>
      <w:rFonts w:ascii="Times New Roman" w:eastAsia="Times New Roman" w:hAnsi="Times New Roman" w:cs="Times New Roman"/>
      <w:b/>
      <w:bCs/>
      <w:szCs w:val="24"/>
      <w:lang w:val="x-none" w:eastAsia="x-none"/>
    </w:rPr>
  </w:style>
  <w:style w:type="character" w:customStyle="1" w:styleId="BodyTextIndent3Char">
    <w:name w:val="Body Text Indent 3 Char"/>
    <w:basedOn w:val="DefaultParagraphFont"/>
    <w:link w:val="BodyTextIndent3"/>
    <w:uiPriority w:val="99"/>
    <w:rsid w:val="00A75B3E"/>
    <w:rPr>
      <w:rFonts w:ascii="Times New Roman" w:eastAsia="Times New Roman" w:hAnsi="Times New Roman" w:cs="Times New Roman"/>
      <w:b/>
      <w:bCs/>
      <w:sz w:val="28"/>
      <w:szCs w:val="24"/>
      <w:lang w:val="x-none" w:eastAsia="x-none"/>
    </w:rPr>
  </w:style>
  <w:style w:type="paragraph" w:customStyle="1" w:styleId="05NidungVB">
    <w:name w:val="05 Nội dung VB"/>
    <w:basedOn w:val="Normal"/>
    <w:uiPriority w:val="99"/>
    <w:rsid w:val="00A75B3E"/>
    <w:pPr>
      <w:widowControl w:val="0"/>
      <w:spacing w:line="400" w:lineRule="atLeast"/>
    </w:pPr>
    <w:rPr>
      <w:rFonts w:ascii="Times New Roman" w:eastAsia="Times New Roman" w:hAnsi="Times New Roman" w:cs="Times New Roman"/>
    </w:rPr>
  </w:style>
  <w:style w:type="paragraph" w:customStyle="1" w:styleId="CharCharCharChar">
    <w:name w:val="Char Char Char Char"/>
    <w:basedOn w:val="Normal"/>
    <w:uiPriority w:val="99"/>
    <w:rsid w:val="00A75B3E"/>
    <w:pPr>
      <w:spacing w:after="160" w:line="240" w:lineRule="exact"/>
      <w:ind w:firstLine="0"/>
      <w:jc w:val="left"/>
    </w:pPr>
    <w:rPr>
      <w:rFonts w:ascii="Arial" w:eastAsia="Times New Roman" w:hAnsi="Arial" w:cs="Arial"/>
      <w:sz w:val="22"/>
      <w:szCs w:val="22"/>
      <w:lang w:val="en-ZA"/>
    </w:rPr>
  </w:style>
  <w:style w:type="paragraph" w:customStyle="1" w:styleId="Text">
    <w:name w:val="Text"/>
    <w:basedOn w:val="Normal"/>
    <w:uiPriority w:val="99"/>
    <w:rsid w:val="00A75B3E"/>
    <w:pPr>
      <w:spacing w:before="120" w:after="60" w:line="320" w:lineRule="atLeast"/>
    </w:pPr>
    <w:rPr>
      <w:rFonts w:ascii=".VnTime" w:eastAsia="Times New Roman" w:hAnsi=".VnTime" w:cs="Times New Roman"/>
      <w:szCs w:val="20"/>
    </w:rPr>
  </w:style>
  <w:style w:type="character" w:styleId="PageNumber">
    <w:name w:val="page number"/>
    <w:basedOn w:val="DefaultParagraphFont"/>
    <w:rsid w:val="00A75B3E"/>
  </w:style>
  <w:style w:type="paragraph" w:customStyle="1" w:styleId="NormalNV">
    <w:name w:val="NormalNV"/>
    <w:basedOn w:val="Normal"/>
    <w:uiPriority w:val="99"/>
    <w:rsid w:val="00A75B3E"/>
    <w:pPr>
      <w:tabs>
        <w:tab w:val="left" w:pos="720"/>
        <w:tab w:val="left" w:pos="2160"/>
        <w:tab w:val="right" w:leader="dot" w:pos="8640"/>
      </w:tabs>
      <w:spacing w:before="120" w:after="0" w:line="240" w:lineRule="auto"/>
      <w:ind w:firstLine="0"/>
      <w:jc w:val="left"/>
    </w:pPr>
    <w:rPr>
      <w:rFonts w:ascii=".VnTime" w:eastAsia="Times New Roman" w:hAnsi=".VnTime" w:cs="Times New Roman"/>
      <w:snapToGrid w:val="0"/>
      <w:szCs w:val="20"/>
      <w:lang w:val="en-GB"/>
    </w:rPr>
  </w:style>
  <w:style w:type="paragraph" w:customStyle="1" w:styleId="TableHeading0">
    <w:name w:val="TableHeading"/>
    <w:basedOn w:val="Normal"/>
    <w:autoRedefine/>
    <w:uiPriority w:val="99"/>
    <w:rsid w:val="00A75B3E"/>
    <w:pPr>
      <w:spacing w:before="40" w:after="40" w:line="264" w:lineRule="auto"/>
      <w:ind w:firstLine="0"/>
      <w:jc w:val="center"/>
    </w:pPr>
    <w:rPr>
      <w:rFonts w:ascii="Times New Roman" w:eastAsia="Times New Roman" w:hAnsi="Times New Roman" w:cs="Times New Roman"/>
      <w:b/>
      <w:snapToGrid w:val="0"/>
      <w:szCs w:val="20"/>
    </w:rPr>
  </w:style>
  <w:style w:type="paragraph" w:customStyle="1" w:styleId="Table-Text">
    <w:name w:val="Table-Text"/>
    <w:uiPriority w:val="99"/>
    <w:qFormat/>
    <w:rsid w:val="00A75B3E"/>
    <w:pPr>
      <w:spacing w:before="60" w:after="60" w:line="360" w:lineRule="auto"/>
      <w:jc w:val="left"/>
    </w:pPr>
    <w:rPr>
      <w:rFonts w:ascii="Times New Roman" w:eastAsia="Times New Roman" w:hAnsi="Times New Roman" w:cs="Times New Roman"/>
      <w:sz w:val="26"/>
      <w:szCs w:val="20"/>
      <w:lang w:val="vi-VN"/>
    </w:rPr>
  </w:style>
  <w:style w:type="paragraph" w:customStyle="1" w:styleId="caythumuc">
    <w:name w:val="caythumuc"/>
    <w:basedOn w:val="Heading3"/>
    <w:link w:val="caythumucChar"/>
    <w:uiPriority w:val="99"/>
    <w:qFormat/>
    <w:rsid w:val="00291E1C"/>
    <w:rPr>
      <w:rFonts w:cstheme="majorHAnsi"/>
      <w:sz w:val="28"/>
    </w:rPr>
  </w:style>
  <w:style w:type="paragraph" w:customStyle="1" w:styleId="caythumuc1">
    <w:name w:val="caythumuc1"/>
    <w:basedOn w:val="caythumuc"/>
    <w:link w:val="caythumuc1Char"/>
    <w:autoRedefine/>
    <w:qFormat/>
    <w:rsid w:val="00B70B14"/>
    <w:pPr>
      <w:numPr>
        <w:ilvl w:val="0"/>
        <w:numId w:val="0"/>
      </w:numPr>
      <w:outlineLvl w:val="9"/>
    </w:pPr>
    <w:rPr>
      <w:b w:val="0"/>
      <w:i w:val="0"/>
    </w:rPr>
  </w:style>
  <w:style w:type="character" w:customStyle="1" w:styleId="caythumucChar">
    <w:name w:val="caythumuc Char"/>
    <w:basedOn w:val="Heading3Char"/>
    <w:link w:val="caythumuc"/>
    <w:uiPriority w:val="99"/>
    <w:rsid w:val="00291E1C"/>
    <w:rPr>
      <w:rFonts w:asciiTheme="majorHAnsi" w:eastAsiaTheme="majorEastAsia" w:hAnsiTheme="majorHAnsi" w:cstheme="majorHAnsi"/>
      <w:b/>
      <w:bCs/>
      <w:i/>
      <w:sz w:val="28"/>
      <w:szCs w:val="28"/>
    </w:rPr>
  </w:style>
  <w:style w:type="paragraph" w:customStyle="1" w:styleId="111">
    <w:name w:val="111"/>
    <w:basedOn w:val="Heading4"/>
    <w:link w:val="111Char"/>
    <w:qFormat/>
    <w:rsid w:val="001A6495"/>
    <w:pPr>
      <w:numPr>
        <w:ilvl w:val="0"/>
        <w:numId w:val="0"/>
      </w:numPr>
      <w:ind w:left="864" w:hanging="864"/>
    </w:pPr>
    <w:rPr>
      <w:rFonts w:cstheme="majorHAnsi"/>
      <w:sz w:val="26"/>
      <w:szCs w:val="26"/>
    </w:rPr>
  </w:style>
  <w:style w:type="character" w:customStyle="1" w:styleId="caythumuc1Char">
    <w:name w:val="caythumuc1 Char"/>
    <w:basedOn w:val="caythumucChar"/>
    <w:link w:val="caythumuc1"/>
    <w:rsid w:val="00B70B14"/>
    <w:rPr>
      <w:rFonts w:asciiTheme="majorHAnsi" w:eastAsiaTheme="majorEastAsia" w:hAnsiTheme="majorHAnsi" w:cstheme="majorHAnsi"/>
      <w:b w:val="0"/>
      <w:bCs/>
      <w:i w:val="0"/>
      <w:sz w:val="28"/>
      <w:szCs w:val="28"/>
    </w:rPr>
  </w:style>
  <w:style w:type="paragraph" w:customStyle="1" w:styleId="12">
    <w:name w:val="12"/>
    <w:basedOn w:val="111"/>
    <w:link w:val="12Char"/>
    <w:autoRedefine/>
    <w:qFormat/>
    <w:rsid w:val="001A6495"/>
  </w:style>
  <w:style w:type="character" w:customStyle="1" w:styleId="111Char">
    <w:name w:val="111 Char"/>
    <w:basedOn w:val="Heading4Char"/>
    <w:link w:val="111"/>
    <w:rsid w:val="001A6495"/>
    <w:rPr>
      <w:rFonts w:asciiTheme="majorHAnsi" w:eastAsiaTheme="majorEastAsia" w:hAnsiTheme="majorHAnsi" w:cstheme="majorHAnsi"/>
      <w:b/>
      <w:bCs/>
      <w:i/>
      <w:iCs/>
      <w:sz w:val="26"/>
      <w:szCs w:val="26"/>
    </w:rPr>
  </w:style>
  <w:style w:type="paragraph" w:customStyle="1" w:styleId="themdanhmuc">
    <w:name w:val="themdanhmuc"/>
    <w:basedOn w:val="Heading4"/>
    <w:link w:val="themdanhmucChar"/>
    <w:autoRedefine/>
    <w:uiPriority w:val="99"/>
    <w:qFormat/>
    <w:rsid w:val="001A6495"/>
  </w:style>
  <w:style w:type="character" w:customStyle="1" w:styleId="12Char">
    <w:name w:val="12 Char"/>
    <w:basedOn w:val="111Char"/>
    <w:link w:val="12"/>
    <w:rsid w:val="001A6495"/>
    <w:rPr>
      <w:rFonts w:asciiTheme="majorHAnsi" w:eastAsiaTheme="majorEastAsia" w:hAnsiTheme="majorHAnsi" w:cstheme="majorHAnsi"/>
      <w:b/>
      <w:bCs/>
      <w:i/>
      <w:iCs/>
      <w:sz w:val="26"/>
      <w:szCs w:val="26"/>
    </w:rPr>
  </w:style>
  <w:style w:type="paragraph" w:customStyle="1" w:styleId="tieuchidanhgia">
    <w:name w:val="tieuchidanhgia"/>
    <w:basedOn w:val="caythumuc1"/>
    <w:link w:val="tieuchidanhgiaChar"/>
    <w:autoRedefine/>
    <w:qFormat/>
    <w:rsid w:val="00015C39"/>
    <w:pPr>
      <w:ind w:left="720" w:hanging="720"/>
    </w:pPr>
    <w:rPr>
      <w:b/>
      <w:i/>
      <w:sz w:val="26"/>
      <w:szCs w:val="26"/>
    </w:rPr>
  </w:style>
  <w:style w:type="character" w:customStyle="1" w:styleId="themdanhmucChar">
    <w:name w:val="themdanhmuc Char"/>
    <w:basedOn w:val="Heading4Char"/>
    <w:link w:val="themdanhmuc"/>
    <w:uiPriority w:val="99"/>
    <w:rsid w:val="001A6495"/>
    <w:rPr>
      <w:rFonts w:asciiTheme="majorHAnsi" w:eastAsiaTheme="majorEastAsia" w:hAnsiTheme="majorHAnsi" w:cstheme="majorBidi"/>
      <w:b/>
      <w:bCs/>
      <w:i/>
      <w:iCs/>
      <w:sz w:val="30"/>
      <w:szCs w:val="28"/>
    </w:rPr>
  </w:style>
  <w:style w:type="character" w:customStyle="1" w:styleId="tieuchidanhgiaChar">
    <w:name w:val="tieuchidanhgia Char"/>
    <w:basedOn w:val="caythumuc1Char"/>
    <w:link w:val="tieuchidanhgia"/>
    <w:rsid w:val="00015C39"/>
    <w:rPr>
      <w:rFonts w:asciiTheme="majorHAnsi" w:eastAsiaTheme="majorEastAsia" w:hAnsiTheme="majorHAnsi" w:cstheme="majorHAnsi"/>
      <w:b/>
      <w:bCs/>
      <w:i/>
      <w:sz w:val="26"/>
      <w:szCs w:val="26"/>
    </w:rPr>
  </w:style>
  <w:style w:type="paragraph" w:customStyle="1" w:styleId="phanquyen">
    <w:name w:val="phanquyen"/>
    <w:basedOn w:val="caythumuc1"/>
    <w:link w:val="phanquyenChar"/>
    <w:autoRedefine/>
    <w:qFormat/>
    <w:rsid w:val="00CD4B09"/>
    <w:pPr>
      <w:outlineLvl w:val="1"/>
    </w:pPr>
    <w:rPr>
      <w:i/>
      <w:sz w:val="24"/>
      <w:szCs w:val="24"/>
    </w:rPr>
  </w:style>
  <w:style w:type="paragraph" w:customStyle="1" w:styleId="Style2">
    <w:name w:val="Style2"/>
    <w:basedOn w:val="Heading3"/>
    <w:link w:val="Style2Char"/>
    <w:autoRedefine/>
    <w:uiPriority w:val="99"/>
    <w:qFormat/>
    <w:rsid w:val="00CD4B09"/>
  </w:style>
  <w:style w:type="character" w:customStyle="1" w:styleId="phanquyenChar">
    <w:name w:val="phanquyen Char"/>
    <w:basedOn w:val="caythumuc1Char"/>
    <w:link w:val="phanquyen"/>
    <w:rsid w:val="00CD4B09"/>
    <w:rPr>
      <w:rFonts w:asciiTheme="majorHAnsi" w:eastAsiaTheme="majorEastAsia" w:hAnsiTheme="majorHAnsi" w:cstheme="majorHAnsi"/>
      <w:b w:val="0"/>
      <w:bCs/>
      <w:i/>
      <w:sz w:val="24"/>
      <w:szCs w:val="24"/>
    </w:rPr>
  </w:style>
  <w:style w:type="character" w:customStyle="1" w:styleId="Style2Char">
    <w:name w:val="Style2 Char"/>
    <w:basedOn w:val="Heading3Char"/>
    <w:link w:val="Style2"/>
    <w:uiPriority w:val="99"/>
    <w:rsid w:val="00CD4B09"/>
    <w:rPr>
      <w:rFonts w:asciiTheme="majorHAnsi" w:eastAsiaTheme="majorEastAsia" w:hAnsiTheme="majorHAnsi" w:cstheme="majorBidi"/>
      <w:b/>
      <w:bCs/>
      <w:i/>
      <w:sz w:val="32"/>
      <w:szCs w:val="28"/>
    </w:rPr>
  </w:style>
  <w:style w:type="paragraph" w:customStyle="1" w:styleId="xl65">
    <w:name w:val="xl65"/>
    <w:basedOn w:val="Normal"/>
    <w:uiPriority w:val="99"/>
    <w:rsid w:val="00F83B9D"/>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paragraph" w:customStyle="1" w:styleId="01MCA">
    <w:name w:val="01_MỤC A"/>
    <w:basedOn w:val="Heading1"/>
    <w:autoRedefine/>
    <w:qFormat/>
    <w:rsid w:val="009C27F1"/>
    <w:pPr>
      <w:pageBreakBefore w:val="0"/>
      <w:numPr>
        <w:numId w:val="12"/>
      </w:numPr>
      <w:spacing w:before="120"/>
    </w:pPr>
    <w:rPr>
      <w:rFonts w:ascii="Times New Roman" w:hAnsi="Times New Roman"/>
      <w:bCs w:val="0"/>
      <w:sz w:val="28"/>
      <w:szCs w:val="32"/>
    </w:rPr>
  </w:style>
  <w:style w:type="paragraph" w:customStyle="1" w:styleId="02MCI">
    <w:name w:val="02_MỤC I"/>
    <w:basedOn w:val="Heading2"/>
    <w:autoRedefine/>
    <w:qFormat/>
    <w:rsid w:val="009C27F1"/>
    <w:pPr>
      <w:keepLines w:val="0"/>
      <w:widowControl w:val="0"/>
      <w:numPr>
        <w:numId w:val="12"/>
      </w:numPr>
      <w:spacing w:before="120"/>
    </w:pPr>
    <w:rPr>
      <w:rFonts w:ascii="Times New Roman" w:hAnsi="Times New Roman"/>
      <w:i w:val="0"/>
      <w:kern w:val="1"/>
      <w:sz w:val="28"/>
      <w:szCs w:val="28"/>
    </w:rPr>
  </w:style>
  <w:style w:type="paragraph" w:customStyle="1" w:styleId="03MC1">
    <w:name w:val="03_MỤC 1"/>
    <w:basedOn w:val="Heading3"/>
    <w:autoRedefine/>
    <w:qFormat/>
    <w:rsid w:val="009C27F1"/>
    <w:pPr>
      <w:keepLines w:val="0"/>
      <w:widowControl w:val="0"/>
      <w:numPr>
        <w:numId w:val="12"/>
      </w:numPr>
      <w:spacing w:before="120"/>
      <w:ind w:left="187" w:hanging="187"/>
    </w:pPr>
    <w:rPr>
      <w:rFonts w:ascii="Times New Roman" w:hAnsi="Times New Roman"/>
      <w:bCs w:val="0"/>
      <w:i w:val="0"/>
      <w:sz w:val="24"/>
      <w:szCs w:val="24"/>
    </w:rPr>
  </w:style>
  <w:style w:type="paragraph" w:customStyle="1" w:styleId="04MC11">
    <w:name w:val="04_MỤC 1.1"/>
    <w:basedOn w:val="Heading4"/>
    <w:qFormat/>
    <w:rsid w:val="009C27F1"/>
    <w:pPr>
      <w:numPr>
        <w:numId w:val="12"/>
      </w:numPr>
      <w:spacing w:before="0" w:line="240" w:lineRule="auto"/>
      <w:ind w:left="0"/>
    </w:pPr>
    <w:rPr>
      <w:rFonts w:ascii="Times New Roman" w:hAnsi="Times New Roman"/>
      <w:bCs w:val="0"/>
      <w:i w:val="0"/>
      <w:sz w:val="24"/>
      <w:szCs w:val="20"/>
    </w:rPr>
  </w:style>
  <w:style w:type="paragraph" w:customStyle="1" w:styleId="05MC111">
    <w:name w:val="05_MỤC 1.1.1"/>
    <w:basedOn w:val="Heading5"/>
    <w:link w:val="05MC111Char"/>
    <w:autoRedefine/>
    <w:qFormat/>
    <w:rsid w:val="007658BD"/>
    <w:pPr>
      <w:numPr>
        <w:ilvl w:val="0"/>
        <w:numId w:val="0"/>
      </w:numPr>
      <w:spacing w:before="0"/>
      <w:jc w:val="left"/>
      <w:outlineLvl w:val="9"/>
    </w:pPr>
    <w:rPr>
      <w:rFonts w:cstheme="majorHAnsi"/>
      <w:b/>
      <w:i w:val="0"/>
      <w:color w:val="000000" w:themeColor="text1"/>
      <w:sz w:val="28"/>
      <w:lang w:val="vi-VN"/>
    </w:rPr>
  </w:style>
  <w:style w:type="paragraph" w:customStyle="1" w:styleId="06MC1111">
    <w:name w:val="06_MỤC 1.1.1.1"/>
    <w:basedOn w:val="Heading6"/>
    <w:qFormat/>
    <w:rsid w:val="009C27F1"/>
    <w:pPr>
      <w:numPr>
        <w:numId w:val="12"/>
      </w:numPr>
      <w:spacing w:before="40" w:line="240" w:lineRule="auto"/>
    </w:pPr>
    <w:rPr>
      <w:rFonts w:ascii="Times New Roman" w:hAnsi="Times New Roman"/>
      <w:iCs w:val="0"/>
      <w:color w:val="000000" w:themeColor="text1"/>
      <w:sz w:val="24"/>
      <w:szCs w:val="20"/>
    </w:rPr>
  </w:style>
  <w:style w:type="paragraph" w:customStyle="1" w:styleId="07MC11111">
    <w:name w:val="07_MỤC 1.1.1.1.1"/>
    <w:basedOn w:val="Heading7"/>
    <w:qFormat/>
    <w:rsid w:val="009C27F1"/>
    <w:pPr>
      <w:numPr>
        <w:numId w:val="12"/>
      </w:numPr>
      <w:spacing w:before="40" w:line="240" w:lineRule="auto"/>
    </w:pPr>
    <w:rPr>
      <w:rFonts w:ascii="Times New Roman" w:hAnsi="Times New Roman"/>
      <w:i w:val="0"/>
      <w:color w:val="auto"/>
      <w:sz w:val="24"/>
      <w:szCs w:val="20"/>
    </w:rPr>
  </w:style>
  <w:style w:type="paragraph" w:customStyle="1" w:styleId="08MC111111">
    <w:name w:val="08_MỤC 1.1.1.1.1.1"/>
    <w:basedOn w:val="Heading8"/>
    <w:qFormat/>
    <w:rsid w:val="009C27F1"/>
    <w:pPr>
      <w:numPr>
        <w:numId w:val="12"/>
      </w:numPr>
      <w:spacing w:before="0" w:line="312" w:lineRule="auto"/>
    </w:pPr>
    <w:rPr>
      <w:rFonts w:ascii="Times New Roman" w:eastAsia="Times New Roman" w:hAnsi="Times New Roman" w:cs="Times New Roman"/>
      <w:b/>
      <w:i/>
      <w:color w:val="272727"/>
      <w:szCs w:val="21"/>
    </w:rPr>
  </w:style>
  <w:style w:type="character" w:styleId="SubtleReference">
    <w:name w:val="Subtle Reference"/>
    <w:basedOn w:val="DefaultParagraphFont"/>
    <w:uiPriority w:val="31"/>
    <w:qFormat/>
    <w:rsid w:val="00332E47"/>
    <w:rPr>
      <w:smallCaps/>
      <w:color w:val="5A5A5A" w:themeColor="text1" w:themeTint="A5"/>
    </w:rPr>
  </w:style>
  <w:style w:type="character" w:customStyle="1" w:styleId="Heading2Char1">
    <w:name w:val="Heading 2 Char1"/>
    <w:aliases w:val="IBPS H2 Char1,l2 Char1,H2 Char1,h21 Char1,Chapter Number/Appendix Letter Char1,chn Char1,h2 Char1,Level 2 Topic Heading Char1,proj2 Char1,proj21 Char1,proj22 Char1,proj23 Char1,proj24 Char1,proj25 Char1,proj26 Char1,proj27 Char1"/>
    <w:basedOn w:val="DefaultParagraphFont"/>
    <w:uiPriority w:val="9"/>
    <w:semiHidden/>
    <w:rsid w:val="00A7229C"/>
    <w:rPr>
      <w:rFonts w:asciiTheme="majorHAnsi" w:eastAsiaTheme="majorEastAsia" w:hAnsiTheme="majorHAnsi" w:cstheme="majorBidi"/>
      <w:color w:val="365F91" w:themeColor="accent1" w:themeShade="BF"/>
      <w:sz w:val="26"/>
      <w:szCs w:val="26"/>
    </w:rPr>
  </w:style>
  <w:style w:type="character" w:customStyle="1" w:styleId="Heading3Char1">
    <w:name w:val="Heading 3 Char1"/>
    <w:aliases w:val="h3 Char1,h31 Char2,h31 Char Char1,H3 Char1,Title2 Char1,H31 Char1,H32 Char1,H33 Char1,H34 Char1,H35 Char1,título 3 Char1,h:3 Char1,Heading3 Char1,H3-Heading 3 Char1,3 Char1,l3.3 Char1,l3 Char1,list 3 Char1,list3 Char1,subhead Char1"/>
    <w:basedOn w:val="DefaultParagraphFont"/>
    <w:semiHidden/>
    <w:rsid w:val="00A7229C"/>
    <w:rPr>
      <w:rFonts w:asciiTheme="majorHAnsi" w:eastAsiaTheme="majorEastAsia" w:hAnsiTheme="majorHAnsi" w:cstheme="majorBidi"/>
      <w:color w:val="243F60" w:themeColor="accent1" w:themeShade="7F"/>
      <w:sz w:val="24"/>
      <w:szCs w:val="24"/>
    </w:rPr>
  </w:style>
  <w:style w:type="paragraph" w:customStyle="1" w:styleId="msonormal0">
    <w:name w:val="msonormal"/>
    <w:basedOn w:val="Normal"/>
    <w:uiPriority w:val="99"/>
    <w:rsid w:val="00A7229C"/>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customStyle="1" w:styleId="HeaderChar1">
    <w:name w:val="Header Char1"/>
    <w:aliases w:val="Chapter Name Char1,sbv Char1"/>
    <w:basedOn w:val="DefaultParagraphFont"/>
    <w:uiPriority w:val="99"/>
    <w:semiHidden/>
    <w:rsid w:val="00A7229C"/>
    <w:rPr>
      <w:sz w:val="28"/>
      <w:szCs w:val="28"/>
    </w:rPr>
  </w:style>
  <w:style w:type="paragraph" w:customStyle="1" w:styleId="08GCHUDNG-">
    <w:name w:val="08_GẠCH ĐẦU DÒNG &quot;-&quot;"/>
    <w:qFormat/>
    <w:rsid w:val="00554D4B"/>
    <w:pPr>
      <w:numPr>
        <w:numId w:val="13"/>
      </w:numPr>
      <w:spacing w:before="0" w:after="0" w:line="324" w:lineRule="auto"/>
      <w:ind w:left="0"/>
    </w:pPr>
    <w:rPr>
      <w:rFonts w:ascii="Times New Roman" w:eastAsiaTheme="majorEastAsia" w:hAnsi="Times New Roman" w:cstheme="majorBidi"/>
      <w:iCs/>
      <w:sz w:val="28"/>
      <w:szCs w:val="20"/>
    </w:rPr>
  </w:style>
  <w:style w:type="paragraph" w:customStyle="1" w:styleId="09CNGUDNG">
    <w:name w:val="09_CỘNG ĐẦU DÒNG &quot;+&quot;"/>
    <w:qFormat/>
    <w:rsid w:val="00554D4B"/>
    <w:pPr>
      <w:numPr>
        <w:ilvl w:val="1"/>
        <w:numId w:val="13"/>
      </w:numPr>
      <w:spacing w:before="0" w:after="0" w:line="324" w:lineRule="auto"/>
    </w:pPr>
    <w:rPr>
      <w:rFonts w:ascii="Times New Roman" w:eastAsiaTheme="majorEastAsia" w:hAnsi="Times New Roman" w:cstheme="majorBidi"/>
      <w:iCs/>
      <w:sz w:val="28"/>
      <w:szCs w:val="20"/>
    </w:rPr>
  </w:style>
  <w:style w:type="paragraph" w:customStyle="1" w:styleId="10CHMENUDNG">
    <w:name w:val="10_ CHẤM ĐEN ĐẦU DÒNG &quot;*&quot;"/>
    <w:qFormat/>
    <w:rsid w:val="00554D4B"/>
    <w:pPr>
      <w:numPr>
        <w:ilvl w:val="2"/>
        <w:numId w:val="13"/>
      </w:numPr>
      <w:spacing w:before="0" w:after="0" w:line="324" w:lineRule="auto"/>
    </w:pPr>
    <w:rPr>
      <w:rFonts w:ascii="Times New Roman" w:eastAsiaTheme="majorEastAsia" w:hAnsi="Times New Roman" w:cstheme="majorBidi"/>
      <w:iCs/>
      <w:sz w:val="28"/>
      <w:szCs w:val="20"/>
    </w:rPr>
  </w:style>
  <w:style w:type="paragraph" w:customStyle="1" w:styleId="11DUTCHUDNG">
    <w:name w:val="11_DẤU TÍCH ĐẦU DÒNG"/>
    <w:qFormat/>
    <w:rsid w:val="00554D4B"/>
    <w:pPr>
      <w:numPr>
        <w:ilvl w:val="3"/>
        <w:numId w:val="13"/>
      </w:numPr>
      <w:spacing w:before="0" w:after="0" w:line="324" w:lineRule="auto"/>
    </w:pPr>
    <w:rPr>
      <w:rFonts w:ascii="Times New Roman" w:eastAsiaTheme="majorEastAsia" w:hAnsi="Times New Roman" w:cstheme="majorBidi"/>
      <w:iCs/>
      <w:sz w:val="28"/>
      <w:szCs w:val="20"/>
    </w:rPr>
  </w:style>
  <w:style w:type="paragraph" w:customStyle="1" w:styleId="12CHMTRNGUDNG">
    <w:name w:val="12_CHẤM TRẮNG ĐẦU DÒNG"/>
    <w:qFormat/>
    <w:rsid w:val="00554D4B"/>
    <w:pPr>
      <w:numPr>
        <w:ilvl w:val="4"/>
        <w:numId w:val="13"/>
      </w:numPr>
      <w:spacing w:before="0" w:after="0" w:line="324" w:lineRule="auto"/>
    </w:pPr>
    <w:rPr>
      <w:rFonts w:ascii="Times New Roman" w:eastAsiaTheme="majorEastAsia" w:hAnsi="Times New Roman" w:cstheme="majorBidi"/>
      <w:iCs/>
      <w:sz w:val="28"/>
      <w:szCs w:val="20"/>
    </w:rPr>
  </w:style>
  <w:style w:type="paragraph" w:customStyle="1" w:styleId="NormalIndent1">
    <w:name w:val="NormalIndent1"/>
    <w:basedOn w:val="Normal"/>
    <w:rsid w:val="002D67F7"/>
    <w:pPr>
      <w:widowControl w:val="0"/>
      <w:numPr>
        <w:numId w:val="14"/>
      </w:numPr>
      <w:spacing w:before="120" w:after="0" w:line="312" w:lineRule="auto"/>
    </w:pPr>
    <w:rPr>
      <w:rFonts w:ascii="Times New Roman" w:eastAsia="Times New Roman" w:hAnsi="Times New Roman" w:cs="Times New Roman"/>
      <w:snapToGrid w:val="0"/>
      <w:sz w:val="24"/>
      <w:szCs w:val="20"/>
    </w:rPr>
  </w:style>
  <w:style w:type="character" w:customStyle="1" w:styleId="05MC111Char">
    <w:name w:val="05_MỤC 1.1.1 Char"/>
    <w:basedOn w:val="DefaultParagraphFont"/>
    <w:link w:val="05MC111"/>
    <w:rsid w:val="007658BD"/>
    <w:rPr>
      <w:rFonts w:asciiTheme="majorHAnsi" w:eastAsiaTheme="majorEastAsia" w:hAnsiTheme="majorHAnsi" w:cstheme="majorHAnsi"/>
      <w:b/>
      <w:color w:val="000000" w:themeColor="text1"/>
      <w:sz w:val="28"/>
      <w:szCs w:val="28"/>
      <w:lang w:val="vi-VN"/>
    </w:rPr>
  </w:style>
  <w:style w:type="paragraph" w:customStyle="1" w:styleId="Content">
    <w:name w:val="Content"/>
    <w:basedOn w:val="Normal"/>
    <w:uiPriority w:val="99"/>
    <w:rsid w:val="002D67F7"/>
    <w:pPr>
      <w:spacing w:before="120" w:after="0" w:line="240" w:lineRule="auto"/>
    </w:pPr>
    <w:rPr>
      <w:rFonts w:ascii="Times New Roman" w:eastAsia="Times New Roman" w:hAnsi="Times New Roman" w:cs="Times New Roman"/>
      <w:sz w:val="24"/>
      <w:szCs w:val="20"/>
    </w:rPr>
  </w:style>
  <w:style w:type="paragraph" w:customStyle="1" w:styleId="NormalPB">
    <w:name w:val="NormalPB"/>
    <w:basedOn w:val="Normal"/>
    <w:uiPriority w:val="99"/>
    <w:rsid w:val="002D67F7"/>
    <w:pPr>
      <w:keepNext/>
      <w:pageBreakBefore/>
      <w:widowControl w:val="0"/>
      <w:spacing w:before="120" w:after="0" w:line="240" w:lineRule="auto"/>
      <w:ind w:firstLine="0"/>
      <w:jc w:val="right"/>
    </w:pPr>
    <w:rPr>
      <w:rFonts w:ascii=".VnArialH" w:eastAsia="Times New Roman" w:hAnsi=".VnArialH" w:cs="Times New Roman"/>
      <w:b/>
      <w:snapToGrid w:val="0"/>
      <w:sz w:val="20"/>
      <w:szCs w:val="20"/>
    </w:rPr>
  </w:style>
  <w:style w:type="paragraph" w:customStyle="1" w:styleId="ST-">
    <w:name w:val="ST(-)"/>
    <w:basedOn w:val="ListParagraph"/>
    <w:uiPriority w:val="99"/>
    <w:rsid w:val="00562D6D"/>
    <w:pPr>
      <w:numPr>
        <w:numId w:val="15"/>
      </w:numPr>
      <w:tabs>
        <w:tab w:val="num" w:pos="360"/>
      </w:tabs>
      <w:spacing w:after="0" w:line="312" w:lineRule="auto"/>
      <w:jc w:val="left"/>
    </w:pPr>
    <w:rPr>
      <w:rFonts w:ascii="Times New Roman" w:eastAsia="Times New Roman" w:hAnsi="Times New Roman" w:cs="Times New Roman"/>
      <w:sz w:val="28"/>
      <w:szCs w:val="20"/>
    </w:rPr>
  </w:style>
  <w:style w:type="paragraph" w:customStyle="1" w:styleId="Bulet4">
    <w:name w:val="Bulet_4"/>
    <w:basedOn w:val="Normal"/>
    <w:uiPriority w:val="99"/>
    <w:qFormat/>
    <w:rsid w:val="00562D6D"/>
    <w:pPr>
      <w:spacing w:before="120" w:after="0" w:line="240" w:lineRule="auto"/>
      <w:ind w:firstLine="0"/>
      <w:jc w:val="left"/>
    </w:pPr>
    <w:rPr>
      <w:rFonts w:ascii="Times New Roman" w:eastAsia="Times New Roman" w:hAnsi="Times New Roman" w:cs="Times New Roman"/>
      <w:sz w:val="24"/>
      <w:szCs w:val="20"/>
    </w:rPr>
  </w:style>
  <w:style w:type="table" w:customStyle="1" w:styleId="table0">
    <w:name w:val="table"/>
    <w:basedOn w:val="TableNormal"/>
    <w:uiPriority w:val="99"/>
    <w:rsid w:val="00562D6D"/>
    <w:pPr>
      <w:spacing w:before="0" w:after="0"/>
      <w:jc w:val="left"/>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rPr>
      <w:tblPr/>
      <w:trPr>
        <w:cantSplit/>
        <w:tblHeader/>
      </w:trPr>
      <w:tcPr>
        <w:vAlign w:val="center"/>
      </w:tcPr>
    </w:tblStylePr>
    <w:tblStylePr w:type="lastRow">
      <w:rPr>
        <w:rFonts w:ascii="Times New Roman" w:hAnsi="Times New Roman"/>
        <w:sz w:val="28"/>
      </w:rPr>
      <w:tblPr/>
      <w:tcPr>
        <w:vAlign w:val="center"/>
      </w:tcPr>
    </w:tblStylePr>
  </w:style>
  <w:style w:type="table" w:customStyle="1" w:styleId="tabledung">
    <w:name w:val="table_dung"/>
    <w:basedOn w:val="TableNormal"/>
    <w:uiPriority w:val="99"/>
    <w:rsid w:val="00562D6D"/>
    <w:pPr>
      <w:spacing w:before="0" w:after="0"/>
      <w:jc w:val="left"/>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sz w:val="28"/>
      </w:rPr>
      <w:tblPr/>
      <w:trPr>
        <w:cantSplit/>
        <w:tblHeader/>
      </w:trPr>
      <w:tcPr>
        <w:vAlign w:val="center"/>
      </w:tcPr>
    </w:tblStylePr>
    <w:tblStylePr w:type="lastRow">
      <w:rPr>
        <w:rFonts w:ascii="Times New Roman" w:hAnsi="Times New Roman"/>
        <w:sz w:val="28"/>
      </w:rPr>
      <w:tblPr/>
      <w:tcPr>
        <w:vAlign w:val="center"/>
      </w:tcPr>
    </w:tblStylePr>
  </w:style>
  <w:style w:type="paragraph" w:customStyle="1" w:styleId="13stylenh">
    <w:name w:val="13_style_ ảnh"/>
    <w:basedOn w:val="Normal"/>
    <w:uiPriority w:val="99"/>
    <w:qFormat/>
    <w:rsid w:val="00562D6D"/>
    <w:pPr>
      <w:spacing w:before="120" w:after="0" w:line="240" w:lineRule="auto"/>
      <w:ind w:firstLine="0"/>
      <w:jc w:val="center"/>
    </w:pPr>
    <w:rPr>
      <w:rFonts w:ascii="Times New Roman" w:eastAsia="Times New Roman" w:hAnsi="Times New Roman" w:cs="Times New Roman"/>
      <w:sz w:val="24"/>
      <w:szCs w:val="20"/>
    </w:rPr>
  </w:style>
  <w:style w:type="paragraph" w:customStyle="1" w:styleId="13styleAnh">
    <w:name w:val="13_style Anh"/>
    <w:basedOn w:val="Normal"/>
    <w:uiPriority w:val="99"/>
    <w:rsid w:val="00562D6D"/>
    <w:pPr>
      <w:spacing w:before="120" w:after="0" w:line="240" w:lineRule="auto"/>
      <w:ind w:firstLine="0"/>
      <w:jc w:val="center"/>
    </w:pPr>
    <w:rPr>
      <w:rFonts w:ascii="Times New Roman" w:eastAsia="Times New Roman" w:hAnsi="Times New Roman" w:cs="Arial"/>
      <w:bCs/>
      <w:i/>
      <w:color w:val="000000"/>
      <w:sz w:val="24"/>
      <w:szCs w:val="24"/>
      <w:lang w:val="nl-NL"/>
    </w:rPr>
  </w:style>
  <w:style w:type="paragraph" w:customStyle="1" w:styleId="14KHNGDU">
    <w:name w:val="14_KHÔNG DẤU"/>
    <w:uiPriority w:val="99"/>
    <w:qFormat/>
    <w:rsid w:val="00562D6D"/>
    <w:pPr>
      <w:spacing w:before="0" w:after="0" w:line="324" w:lineRule="auto"/>
      <w:ind w:firstLine="567"/>
      <w:jc w:val="left"/>
    </w:pPr>
    <w:rPr>
      <w:rFonts w:ascii="Times New Roman" w:eastAsiaTheme="majorEastAsia" w:hAnsi="Times New Roman" w:cstheme="majorBidi"/>
      <w:iCs/>
      <w:sz w:val="28"/>
      <w:szCs w:val="20"/>
    </w:rPr>
  </w:style>
  <w:style w:type="paragraph" w:customStyle="1" w:styleId="13STYLENH0">
    <w:name w:val="13_STYLE_ẢNH"/>
    <w:basedOn w:val="Normal"/>
    <w:uiPriority w:val="99"/>
    <w:qFormat/>
    <w:rsid w:val="00562D6D"/>
    <w:pPr>
      <w:spacing w:before="120" w:after="0" w:line="240" w:lineRule="auto"/>
      <w:ind w:firstLine="0"/>
      <w:jc w:val="center"/>
    </w:pPr>
    <w:rPr>
      <w:rFonts w:ascii="Times New Roman" w:eastAsia="Times New Roman" w:hAnsi="Times New Roman" w:cs="Times New Roman"/>
      <w:sz w:val="24"/>
      <w:szCs w:val="20"/>
    </w:rPr>
  </w:style>
  <w:style w:type="paragraph" w:customStyle="1" w:styleId="01Style1">
    <w:name w:val="01_Style1"/>
    <w:basedOn w:val="Normal"/>
    <w:uiPriority w:val="99"/>
    <w:qFormat/>
    <w:rsid w:val="00562D6D"/>
    <w:pPr>
      <w:spacing w:before="120" w:after="0" w:line="240" w:lineRule="auto"/>
    </w:pPr>
    <w:rPr>
      <w:rFonts w:ascii="Times New Roman" w:eastAsia="Times New Roman" w:hAnsi="Times New Roman" w:cs="Times New Roman"/>
      <w:b/>
      <w:sz w:val="24"/>
    </w:rPr>
  </w:style>
  <w:style w:type="paragraph" w:customStyle="1" w:styleId="Table">
    <w:name w:val="Table"/>
    <w:uiPriority w:val="99"/>
    <w:rsid w:val="00562D6D"/>
    <w:pPr>
      <w:numPr>
        <w:numId w:val="16"/>
      </w:numPr>
      <w:tabs>
        <w:tab w:val="left" w:pos="1080"/>
      </w:tabs>
      <w:spacing w:before="60" w:after="60"/>
      <w:jc w:val="center"/>
    </w:pPr>
    <w:rPr>
      <w:rFonts w:ascii=".VnTime" w:eastAsia="Times New Roman" w:hAnsi=".VnTime" w:cs="Times New Roman"/>
      <w:noProof/>
      <w:sz w:val="24"/>
      <w:szCs w:val="20"/>
    </w:rPr>
  </w:style>
  <w:style w:type="paragraph" w:customStyle="1" w:styleId="TableTitle">
    <w:name w:val="Table Title"/>
    <w:basedOn w:val="Normal"/>
    <w:uiPriority w:val="99"/>
    <w:rsid w:val="00562D6D"/>
    <w:pPr>
      <w:keepNext/>
      <w:widowControl w:val="0"/>
      <w:numPr>
        <w:numId w:val="17"/>
      </w:numPr>
      <w:spacing w:before="120" w:after="0" w:line="240" w:lineRule="auto"/>
      <w:ind w:right="29"/>
      <w:jc w:val="right"/>
    </w:pPr>
    <w:rPr>
      <w:rFonts w:ascii="Times New Roman" w:eastAsia="Times New Roman" w:hAnsi="Times New Roman" w:cs="Times New Roman"/>
      <w:snapToGrid w:val="0"/>
      <w:sz w:val="20"/>
      <w:szCs w:val="20"/>
    </w:rPr>
  </w:style>
  <w:style w:type="paragraph" w:customStyle="1" w:styleId="Bang">
    <w:name w:val="Bang"/>
    <w:basedOn w:val="Normal"/>
    <w:link w:val="BangChar"/>
    <w:rsid w:val="00562D6D"/>
    <w:pPr>
      <w:widowControl w:val="0"/>
      <w:spacing w:before="60" w:after="60" w:line="240" w:lineRule="auto"/>
      <w:ind w:right="-108" w:firstLine="0"/>
    </w:pPr>
    <w:rPr>
      <w:rFonts w:ascii=".VnArial" w:eastAsia="Times New Roman" w:hAnsi=".VnArial" w:cs="Times New Roman"/>
      <w:sz w:val="18"/>
      <w:szCs w:val="20"/>
    </w:rPr>
  </w:style>
  <w:style w:type="paragraph" w:customStyle="1" w:styleId="NormalH">
    <w:name w:val="NormalH"/>
    <w:basedOn w:val="Normal"/>
    <w:uiPriority w:val="99"/>
    <w:rsid w:val="00562D6D"/>
    <w:pPr>
      <w:pageBreakBefore/>
      <w:tabs>
        <w:tab w:val="left" w:pos="2160"/>
        <w:tab w:val="right" w:pos="5040"/>
        <w:tab w:val="left" w:pos="5760"/>
        <w:tab w:val="right" w:pos="8640"/>
      </w:tabs>
      <w:spacing w:after="0" w:line="240" w:lineRule="auto"/>
      <w:ind w:left="547" w:firstLine="0"/>
      <w:jc w:val="left"/>
    </w:pPr>
    <w:rPr>
      <w:rFonts w:ascii=".VnHelvetIns" w:eastAsia="Times New Roman" w:hAnsi=".VnHelvetIns" w:cs="Times New Roman"/>
      <w:sz w:val="32"/>
      <w:szCs w:val="20"/>
    </w:rPr>
  </w:style>
  <w:style w:type="paragraph" w:customStyle="1" w:styleId="Tabletext0">
    <w:name w:val="Tabletext"/>
    <w:basedOn w:val="Normal"/>
    <w:uiPriority w:val="99"/>
    <w:rsid w:val="00562D6D"/>
    <w:pPr>
      <w:keepLines/>
      <w:widowControl w:val="0"/>
      <w:spacing w:line="240" w:lineRule="atLeast"/>
      <w:ind w:firstLine="0"/>
      <w:jc w:val="left"/>
    </w:pPr>
    <w:rPr>
      <w:rFonts w:ascii="Times New Roman" w:eastAsia="Times New Roman" w:hAnsi="Times New Roman" w:cs="Times New Roman"/>
      <w:sz w:val="24"/>
      <w:szCs w:val="20"/>
    </w:rPr>
  </w:style>
  <w:style w:type="paragraph" w:customStyle="1" w:styleId="requirement">
    <w:name w:val="requirement"/>
    <w:basedOn w:val="Normal"/>
    <w:autoRedefine/>
    <w:uiPriority w:val="99"/>
    <w:rsid w:val="00562D6D"/>
    <w:pPr>
      <w:pBdr>
        <w:bottom w:val="double" w:sz="4" w:space="1" w:color="auto"/>
      </w:pBdr>
      <w:tabs>
        <w:tab w:val="left" w:pos="720"/>
        <w:tab w:val="left" w:pos="1440"/>
      </w:tabs>
      <w:spacing w:before="240" w:after="0" w:line="240" w:lineRule="auto"/>
      <w:ind w:left="1440" w:hanging="1440"/>
    </w:pPr>
    <w:rPr>
      <w:rFonts w:ascii="Times New Roman" w:eastAsia="Times New Roman" w:hAnsi="Times New Roman" w:cs="Times New Roman"/>
      <w:sz w:val="24"/>
      <w:szCs w:val="20"/>
    </w:rPr>
  </w:style>
  <w:style w:type="paragraph" w:styleId="BodyTextIndent2">
    <w:name w:val="Body Text Indent 2"/>
    <w:basedOn w:val="Normal"/>
    <w:link w:val="BodyTextIndent2Char"/>
    <w:uiPriority w:val="99"/>
    <w:rsid w:val="00562D6D"/>
    <w:pPr>
      <w:widowControl w:val="0"/>
      <w:spacing w:after="0" w:line="240" w:lineRule="atLeast"/>
      <w:ind w:left="720" w:firstLine="0"/>
      <w:jc w:val="left"/>
    </w:pPr>
    <w:rPr>
      <w:rFonts w:ascii="Times New Roman" w:eastAsia="Times New Roman" w:hAnsi="Times New Roman" w:cs="Times New Roman"/>
      <w:color w:val="FF0000"/>
      <w:sz w:val="24"/>
      <w:szCs w:val="20"/>
    </w:rPr>
  </w:style>
  <w:style w:type="character" w:customStyle="1" w:styleId="BodyTextIndent2Char">
    <w:name w:val="Body Text Indent 2 Char"/>
    <w:basedOn w:val="DefaultParagraphFont"/>
    <w:link w:val="BodyTextIndent2"/>
    <w:uiPriority w:val="99"/>
    <w:rsid w:val="00562D6D"/>
    <w:rPr>
      <w:rFonts w:ascii="Times New Roman" w:eastAsia="Times New Roman" w:hAnsi="Times New Roman" w:cs="Times New Roman"/>
      <w:color w:val="FF0000"/>
      <w:sz w:val="24"/>
      <w:szCs w:val="20"/>
    </w:rPr>
  </w:style>
  <w:style w:type="paragraph" w:styleId="BodyText2">
    <w:name w:val="Body Text 2"/>
    <w:basedOn w:val="Normal"/>
    <w:link w:val="BodyText2Char"/>
    <w:uiPriority w:val="99"/>
    <w:rsid w:val="00562D6D"/>
    <w:pPr>
      <w:spacing w:before="120" w:after="0" w:line="240" w:lineRule="auto"/>
      <w:ind w:firstLine="0"/>
    </w:pPr>
    <w:rPr>
      <w:rFonts w:ascii="Times New Roman" w:eastAsia="Times New Roman" w:hAnsi="Times New Roman" w:cs="Times New Roman"/>
      <w:sz w:val="24"/>
      <w:szCs w:val="20"/>
    </w:rPr>
  </w:style>
  <w:style w:type="character" w:customStyle="1" w:styleId="BodyText2Char">
    <w:name w:val="Body Text 2 Char"/>
    <w:basedOn w:val="DefaultParagraphFont"/>
    <w:link w:val="BodyText2"/>
    <w:uiPriority w:val="99"/>
    <w:rsid w:val="00562D6D"/>
    <w:rPr>
      <w:rFonts w:ascii="Times New Roman" w:eastAsia="Times New Roman" w:hAnsi="Times New Roman" w:cs="Times New Roman"/>
      <w:sz w:val="24"/>
      <w:szCs w:val="20"/>
    </w:rPr>
  </w:style>
  <w:style w:type="paragraph" w:customStyle="1" w:styleId="NormalText">
    <w:name w:val="NormalText"/>
    <w:basedOn w:val="Normal"/>
    <w:uiPriority w:val="99"/>
    <w:rsid w:val="00562D6D"/>
    <w:pPr>
      <w:widowControl w:val="0"/>
      <w:spacing w:before="120" w:line="312" w:lineRule="auto"/>
      <w:ind w:left="720" w:firstLine="0"/>
    </w:pPr>
    <w:rPr>
      <w:rFonts w:ascii="Times New Roman" w:eastAsia="Times New Roman" w:hAnsi="Times New Roman" w:cs="Times New Roman"/>
      <w:snapToGrid w:val="0"/>
      <w:sz w:val="24"/>
      <w:szCs w:val="20"/>
    </w:rPr>
  </w:style>
  <w:style w:type="paragraph" w:customStyle="1" w:styleId="Bullet1">
    <w:name w:val="Bullet 1"/>
    <w:basedOn w:val="Normal"/>
    <w:uiPriority w:val="99"/>
    <w:qFormat/>
    <w:rsid w:val="00562D6D"/>
    <w:pPr>
      <w:numPr>
        <w:numId w:val="18"/>
      </w:numPr>
      <w:spacing w:before="120" w:after="0" w:line="240" w:lineRule="auto"/>
    </w:pPr>
    <w:rPr>
      <w:rFonts w:ascii="Times New Roman" w:eastAsia="Times New Roman" w:hAnsi="Times New Roman" w:cs="Times New Roman"/>
      <w:sz w:val="24"/>
      <w:szCs w:val="24"/>
    </w:rPr>
  </w:style>
  <w:style w:type="paragraph" w:customStyle="1" w:styleId="Bullet2">
    <w:name w:val="Bullet 2"/>
    <w:basedOn w:val="Normal"/>
    <w:uiPriority w:val="99"/>
    <w:rsid w:val="00562D6D"/>
    <w:pPr>
      <w:numPr>
        <w:numId w:val="19"/>
      </w:numPr>
      <w:spacing w:before="120" w:after="0" w:line="240" w:lineRule="auto"/>
    </w:pPr>
    <w:rPr>
      <w:rFonts w:ascii="Times New Roman" w:eastAsia="Times New Roman" w:hAnsi="Times New Roman" w:cs="Times New Roman"/>
      <w:sz w:val="24"/>
      <w:szCs w:val="24"/>
    </w:rPr>
  </w:style>
  <w:style w:type="paragraph" w:customStyle="1" w:styleId="Cover-PreparedBy">
    <w:name w:val="Cover-PreparedBy"/>
    <w:basedOn w:val="Normal"/>
    <w:uiPriority w:val="99"/>
    <w:rsid w:val="00562D6D"/>
    <w:pPr>
      <w:spacing w:after="0" w:line="264" w:lineRule="auto"/>
      <w:ind w:firstLine="0"/>
      <w:jc w:val="right"/>
    </w:pPr>
    <w:rPr>
      <w:rFonts w:ascii="Verdana" w:eastAsia="Times New Roman" w:hAnsi="Verdana" w:cs="Times New Roman"/>
      <w:b/>
      <w:bCs/>
      <w:sz w:val="18"/>
      <w:szCs w:val="20"/>
      <w:lang w:val="en-GB"/>
    </w:rPr>
  </w:style>
  <w:style w:type="paragraph" w:customStyle="1" w:styleId="Bd-1BodyText1">
    <w:name w:val="Bd-1 (BodyText 1)"/>
    <w:uiPriority w:val="99"/>
    <w:rsid w:val="00562D6D"/>
    <w:pPr>
      <w:adjustRightInd w:val="0"/>
      <w:snapToGrid w:val="0"/>
      <w:spacing w:before="0" w:after="0" w:line="264" w:lineRule="auto"/>
      <w:ind w:left="720"/>
    </w:pPr>
    <w:rPr>
      <w:rFonts w:ascii="Verdana" w:eastAsia="Times New Roman" w:hAnsi="Verdana" w:cs="Times New Roman"/>
      <w:sz w:val="18"/>
      <w:szCs w:val="20"/>
      <w:lang w:val="en-GB"/>
    </w:rPr>
  </w:style>
  <w:style w:type="paragraph" w:customStyle="1" w:styleId="Bullet20">
    <w:name w:val="Bullet2"/>
    <w:basedOn w:val="Normal"/>
    <w:uiPriority w:val="99"/>
    <w:rsid w:val="00562D6D"/>
    <w:pPr>
      <w:numPr>
        <w:numId w:val="20"/>
      </w:numPr>
      <w:spacing w:before="60" w:after="0" w:line="240" w:lineRule="auto"/>
      <w:jc w:val="left"/>
    </w:pPr>
    <w:rPr>
      <w:rFonts w:ascii=".VnTime" w:eastAsia="Times New Roman" w:hAnsi=".VnTime" w:cs="Times New Roman"/>
      <w:sz w:val="24"/>
      <w:szCs w:val="20"/>
      <w:lang w:val="en-GB"/>
    </w:rPr>
  </w:style>
  <w:style w:type="paragraph" w:customStyle="1" w:styleId="Bullet10">
    <w:name w:val="Bullet1"/>
    <w:basedOn w:val="Normal"/>
    <w:uiPriority w:val="99"/>
    <w:rsid w:val="00562D6D"/>
    <w:pPr>
      <w:numPr>
        <w:numId w:val="21"/>
      </w:numPr>
      <w:spacing w:before="60" w:after="0" w:line="240" w:lineRule="auto"/>
      <w:jc w:val="left"/>
    </w:pPr>
    <w:rPr>
      <w:rFonts w:ascii=".VnTime" w:eastAsia="Times New Roman" w:hAnsi=".VnTime" w:cs="Times New Roman"/>
      <w:sz w:val="24"/>
      <w:szCs w:val="20"/>
      <w:lang w:val="en-GB"/>
    </w:rPr>
  </w:style>
  <w:style w:type="paragraph" w:customStyle="1" w:styleId="BodyTextlBold">
    <w:name w:val="Body Textl + Bold"/>
    <w:basedOn w:val="Normal"/>
    <w:uiPriority w:val="99"/>
    <w:rsid w:val="00562D6D"/>
    <w:pPr>
      <w:spacing w:before="120" w:after="0" w:line="240" w:lineRule="auto"/>
      <w:ind w:left="432" w:firstLine="0"/>
    </w:pPr>
    <w:rPr>
      <w:rFonts w:ascii=".VnTime" w:eastAsia="Times New Roman" w:hAnsi=".VnTime" w:cs="Times New Roman"/>
      <w:b/>
      <w:sz w:val="24"/>
      <w:szCs w:val="20"/>
    </w:rPr>
  </w:style>
  <w:style w:type="paragraph" w:customStyle="1" w:styleId="CharCharChar">
    <w:name w:val="Char Char Char"/>
    <w:basedOn w:val="Normal"/>
    <w:semiHidden/>
    <w:rsid w:val="00562D6D"/>
    <w:pPr>
      <w:spacing w:after="160" w:line="240" w:lineRule="exact"/>
      <w:ind w:firstLine="0"/>
      <w:jc w:val="left"/>
    </w:pPr>
    <w:rPr>
      <w:rFonts w:ascii="Arial" w:eastAsia="Times New Roman" w:hAnsi="Arial" w:cs="Times New Roman"/>
      <w:sz w:val="22"/>
      <w:szCs w:val="22"/>
    </w:rPr>
  </w:style>
  <w:style w:type="character" w:customStyle="1" w:styleId="BangChar">
    <w:name w:val="Bang Char"/>
    <w:link w:val="Bang"/>
    <w:rsid w:val="00562D6D"/>
    <w:rPr>
      <w:rFonts w:ascii=".VnArial" w:eastAsia="Times New Roman" w:hAnsi=".VnArial" w:cs="Times New Roman"/>
      <w:sz w:val="18"/>
      <w:szCs w:val="20"/>
    </w:rPr>
  </w:style>
  <w:style w:type="paragraph" w:styleId="NormalIndent">
    <w:name w:val="Normal Indent"/>
    <w:aliases w:val="Normal Indent Char1 Char,Normal Indent Char1 Char Char Char Char Char Char Char Char Char Char Char1 Char Char Char Char,Normal Indent Char Char, Char Char Char  Char, Char Char Char  Char Char Char, Char Char Char ,Char 15"/>
    <w:basedOn w:val="Normal"/>
    <w:link w:val="NormalIndentChar"/>
    <w:autoRedefine/>
    <w:uiPriority w:val="99"/>
    <w:rsid w:val="00562D6D"/>
    <w:pPr>
      <w:widowControl w:val="0"/>
      <w:spacing w:before="120" w:after="0" w:line="240" w:lineRule="auto"/>
      <w:ind w:left="-14" w:right="14" w:firstLine="0"/>
    </w:pPr>
    <w:rPr>
      <w:rFonts w:ascii="Times New Roman" w:eastAsia="Times New Roman" w:hAnsi="Times New Roman" w:cs="Times New Roman"/>
      <w:snapToGrid w:val="0"/>
      <w:color w:val="1209C3"/>
      <w:sz w:val="24"/>
      <w:szCs w:val="24"/>
    </w:rPr>
  </w:style>
  <w:style w:type="paragraph" w:customStyle="1" w:styleId="tty80">
    <w:name w:val="tty80"/>
    <w:basedOn w:val="Normal"/>
    <w:uiPriority w:val="99"/>
    <w:rsid w:val="00562D6D"/>
    <w:pPr>
      <w:spacing w:after="0" w:line="240" w:lineRule="auto"/>
      <w:ind w:firstLine="0"/>
      <w:jc w:val="left"/>
    </w:pPr>
    <w:rPr>
      <w:rFonts w:ascii="Courier New" w:eastAsia="Times New Roman" w:hAnsi="Courier New" w:cs="Times New Roman"/>
      <w:sz w:val="22"/>
      <w:szCs w:val="20"/>
    </w:rPr>
  </w:style>
  <w:style w:type="character" w:customStyle="1" w:styleId="requiredfield1">
    <w:name w:val="requiredfield1"/>
    <w:rsid w:val="00562D6D"/>
    <w:rPr>
      <w:rFonts w:ascii="Verdana" w:hAnsi="Verdana" w:hint="default"/>
      <w:sz w:val="16"/>
      <w:szCs w:val="16"/>
      <w:shd w:val="clear" w:color="auto" w:fill="FFFFFF"/>
    </w:rPr>
  </w:style>
  <w:style w:type="paragraph" w:customStyle="1" w:styleId="FSSNormal">
    <w:name w:val="FSS Normal"/>
    <w:basedOn w:val="Normal"/>
    <w:link w:val="FSSNormalChar"/>
    <w:qFormat/>
    <w:rsid w:val="00562D6D"/>
    <w:pPr>
      <w:spacing w:after="200" w:line="276" w:lineRule="auto"/>
      <w:ind w:firstLine="0"/>
      <w:jc w:val="left"/>
    </w:pPr>
    <w:rPr>
      <w:rFonts w:ascii="Calibri" w:eastAsia="Calibri" w:hAnsi="Calibri" w:cs="Times New Roman"/>
      <w:color w:val="404040"/>
      <w:sz w:val="24"/>
      <w:szCs w:val="22"/>
    </w:rPr>
  </w:style>
  <w:style w:type="character" w:customStyle="1" w:styleId="FSSNormalChar">
    <w:name w:val="FSS Normal Char"/>
    <w:link w:val="FSSNormal"/>
    <w:rsid w:val="00562D6D"/>
    <w:rPr>
      <w:rFonts w:ascii="Calibri" w:eastAsia="Calibri" w:hAnsi="Calibri" w:cs="Times New Roman"/>
      <w:color w:val="404040"/>
      <w:sz w:val="24"/>
    </w:rPr>
  </w:style>
  <w:style w:type="paragraph" w:customStyle="1" w:styleId="Cover-Title">
    <w:name w:val="Cover-Title"/>
    <w:basedOn w:val="Normal"/>
    <w:uiPriority w:val="99"/>
    <w:rsid w:val="00562D6D"/>
    <w:pPr>
      <w:spacing w:after="0" w:line="240" w:lineRule="auto"/>
      <w:ind w:firstLine="0"/>
      <w:jc w:val="right"/>
    </w:pPr>
    <w:rPr>
      <w:rFonts w:ascii="Tahoma" w:eastAsia="Times New Roman" w:hAnsi="Tahoma" w:cs="Tahoma"/>
      <w:b/>
      <w:sz w:val="56"/>
      <w:szCs w:val="20"/>
      <w:lang w:val="en-GB"/>
    </w:rPr>
  </w:style>
  <w:style w:type="character" w:styleId="IntenseEmphasis">
    <w:name w:val="Intense Emphasis"/>
    <w:uiPriority w:val="21"/>
    <w:qFormat/>
    <w:rsid w:val="00562D6D"/>
    <w:rPr>
      <w:b/>
      <w:bCs/>
      <w:i/>
      <w:iCs/>
      <w:color w:val="4F81BD"/>
    </w:rPr>
  </w:style>
  <w:style w:type="paragraph" w:customStyle="1" w:styleId="hinh">
    <w:name w:val="hinh"/>
    <w:autoRedefine/>
    <w:uiPriority w:val="99"/>
    <w:rsid w:val="00562D6D"/>
    <w:pPr>
      <w:keepNext/>
      <w:shd w:val="clear" w:color="auto" w:fill="FFFFFF"/>
      <w:spacing w:line="276" w:lineRule="auto"/>
      <w:jc w:val="left"/>
    </w:pPr>
    <w:rPr>
      <w:rFonts w:ascii="Times New Roman" w:eastAsia="Times New Roman" w:hAnsi="Times New Roman" w:cs="Times New Roman"/>
      <w:sz w:val="24"/>
      <w:szCs w:val="24"/>
    </w:rPr>
  </w:style>
  <w:style w:type="character" w:customStyle="1" w:styleId="NormalIndentChar">
    <w:name w:val="Normal Indent Char"/>
    <w:aliases w:val="Normal Indent Char1 Char Char,Normal Indent Char1 Char Char Char Char Char Char Char Char Char Char Char1 Char Char Char Char Char,Normal Indent Char Char Char, Char Char Char  Char Char, Char Char Char  Char Char Char Char"/>
    <w:link w:val="NormalIndent"/>
    <w:uiPriority w:val="99"/>
    <w:locked/>
    <w:rsid w:val="00562D6D"/>
    <w:rPr>
      <w:rFonts w:ascii="Times New Roman" w:eastAsia="Times New Roman" w:hAnsi="Times New Roman" w:cs="Times New Roman"/>
      <w:snapToGrid w:val="0"/>
      <w:color w:val="1209C3"/>
      <w:sz w:val="24"/>
      <w:szCs w:val="24"/>
    </w:rPr>
  </w:style>
  <w:style w:type="paragraph" w:customStyle="1" w:styleId="HRTTableText">
    <w:name w:val="HRT Table Text"/>
    <w:basedOn w:val="Normal"/>
    <w:link w:val="HRTTableTextCharChar"/>
    <w:rsid w:val="00562D6D"/>
    <w:pPr>
      <w:spacing w:before="60" w:after="60"/>
      <w:ind w:left="1" w:firstLine="0"/>
      <w:jc w:val="left"/>
    </w:pPr>
    <w:rPr>
      <w:rFonts w:ascii="Arial" w:eastAsia="SimSun" w:hAnsi="Arial" w:cs="Times New Roman"/>
      <w:color w:val="000000"/>
      <w:sz w:val="22"/>
      <w:szCs w:val="20"/>
      <w:lang w:val="en-GB" w:eastAsia="ja-JP"/>
    </w:rPr>
  </w:style>
  <w:style w:type="character" w:customStyle="1" w:styleId="HRTTableTextCharChar">
    <w:name w:val="HRT Table Text Char Char"/>
    <w:link w:val="HRTTableText"/>
    <w:rsid w:val="00562D6D"/>
    <w:rPr>
      <w:rFonts w:ascii="Arial" w:eastAsia="SimSun" w:hAnsi="Arial" w:cs="Times New Roman"/>
      <w:color w:val="000000"/>
      <w:szCs w:val="20"/>
      <w:lang w:val="en-GB" w:eastAsia="ja-JP"/>
    </w:rPr>
  </w:style>
  <w:style w:type="paragraph" w:customStyle="1" w:styleId="Sodo">
    <w:name w:val="Sodo"/>
    <w:basedOn w:val="NormalText"/>
    <w:uiPriority w:val="99"/>
    <w:rsid w:val="00562D6D"/>
    <w:pPr>
      <w:numPr>
        <w:numId w:val="22"/>
      </w:numPr>
      <w:spacing w:after="0" w:line="240" w:lineRule="auto"/>
      <w:jc w:val="center"/>
    </w:pPr>
    <w:rPr>
      <w:b/>
      <w:bCs/>
      <w:i/>
      <w:iCs/>
      <w:szCs w:val="24"/>
    </w:rPr>
  </w:style>
  <w:style w:type="paragraph" w:customStyle="1" w:styleId="Mc">
    <w:name w:val="Mục"/>
    <w:basedOn w:val="BodyText"/>
    <w:link w:val="McChar"/>
    <w:qFormat/>
    <w:rsid w:val="00562D6D"/>
    <w:pPr>
      <w:widowControl w:val="0"/>
      <w:snapToGrid w:val="0"/>
      <w:spacing w:before="60" w:after="60" w:line="240" w:lineRule="auto"/>
    </w:pPr>
    <w:rPr>
      <w:rFonts w:ascii="Times New Roman" w:eastAsia="Times New Roman" w:hAnsi="Times New Roman" w:cs="Times New Roman"/>
      <w:b/>
      <w:sz w:val="26"/>
      <w:szCs w:val="26"/>
    </w:rPr>
  </w:style>
  <w:style w:type="character" w:customStyle="1" w:styleId="McChar">
    <w:name w:val="Mục Char"/>
    <w:link w:val="Mc"/>
    <w:rsid w:val="00562D6D"/>
    <w:rPr>
      <w:rFonts w:ascii="Times New Roman" w:eastAsia="Times New Roman" w:hAnsi="Times New Roman" w:cs="Times New Roman"/>
      <w:b/>
      <w:sz w:val="26"/>
      <w:szCs w:val="26"/>
    </w:rPr>
  </w:style>
  <w:style w:type="character" w:styleId="HTMLCode">
    <w:name w:val="HTML Code"/>
    <w:uiPriority w:val="99"/>
    <w:unhideWhenUsed/>
    <w:rsid w:val="00562D6D"/>
    <w:rPr>
      <w:rFonts w:ascii="Courier New" w:eastAsia="Times New Roman" w:hAnsi="Courier New" w:cs="Courier New"/>
      <w:sz w:val="20"/>
      <w:szCs w:val="20"/>
    </w:rPr>
  </w:style>
  <w:style w:type="paragraph" w:customStyle="1" w:styleId="FigureCharChar">
    <w:name w:val="Figure Char Char"/>
    <w:basedOn w:val="Normal"/>
    <w:link w:val="FigureCharCharChar"/>
    <w:uiPriority w:val="99"/>
    <w:rsid w:val="00562D6D"/>
    <w:pPr>
      <w:keepNext/>
      <w:numPr>
        <w:numId w:val="23"/>
      </w:numPr>
      <w:spacing w:before="60" w:after="60" w:line="360" w:lineRule="atLeast"/>
      <w:jc w:val="left"/>
    </w:pPr>
    <w:rPr>
      <w:rFonts w:ascii="Times New Roman" w:eastAsia="Times New Roman" w:hAnsi="Times New Roman" w:cs="Times New Roman"/>
      <w:sz w:val="24"/>
      <w:szCs w:val="20"/>
    </w:rPr>
  </w:style>
  <w:style w:type="character" w:customStyle="1" w:styleId="FigureCharCharChar">
    <w:name w:val="Figure Char Char Char"/>
    <w:link w:val="FigureCharChar"/>
    <w:uiPriority w:val="99"/>
    <w:rsid w:val="00562D6D"/>
    <w:rPr>
      <w:rFonts w:ascii="Times New Roman" w:eastAsia="Times New Roman" w:hAnsi="Times New Roman" w:cs="Times New Roman"/>
      <w:sz w:val="24"/>
      <w:szCs w:val="20"/>
    </w:rPr>
  </w:style>
  <w:style w:type="character" w:customStyle="1" w:styleId="StyleBlue">
    <w:name w:val="Style Blue"/>
    <w:basedOn w:val="DefaultParagraphFont"/>
    <w:rsid w:val="00562D6D"/>
    <w:rPr>
      <w:color w:val="000000" w:themeColor="text1"/>
    </w:rPr>
  </w:style>
  <w:style w:type="paragraph" w:customStyle="1" w:styleId="FISHeading1">
    <w:name w:val="FIS_Heading1"/>
    <w:basedOn w:val="Heading1"/>
    <w:uiPriority w:val="99"/>
    <w:rsid w:val="00562D6D"/>
    <w:pPr>
      <w:keepLines w:val="0"/>
      <w:pageBreakBefore w:val="0"/>
      <w:numPr>
        <w:numId w:val="0"/>
      </w:numPr>
      <w:tabs>
        <w:tab w:val="left" w:pos="142"/>
      </w:tabs>
      <w:spacing w:before="360" w:after="60" w:line="240" w:lineRule="auto"/>
      <w:ind w:left="502" w:hanging="360"/>
      <w:jc w:val="left"/>
    </w:pPr>
    <w:rPr>
      <w:rFonts w:ascii="Arial" w:eastAsia="Times New Roman" w:hAnsi="Arial" w:cs="Arial"/>
      <w:kern w:val="32"/>
      <w:sz w:val="24"/>
      <w:szCs w:val="24"/>
    </w:rPr>
  </w:style>
  <w:style w:type="paragraph" w:customStyle="1" w:styleId="Normal-Table">
    <w:name w:val="Normal-Table"/>
    <w:basedOn w:val="Normal"/>
    <w:uiPriority w:val="99"/>
    <w:rsid w:val="00562D6D"/>
    <w:pPr>
      <w:spacing w:before="20" w:after="60" w:line="240" w:lineRule="auto"/>
      <w:ind w:firstLine="0"/>
      <w:jc w:val="left"/>
    </w:pPr>
    <w:rPr>
      <w:rFonts w:ascii="Times New Roman" w:eastAsia="SimSun" w:hAnsi="Times New Roman" w:cs="Times New Roman"/>
      <w:sz w:val="20"/>
      <w:szCs w:val="20"/>
      <w:lang w:val="en-GB"/>
    </w:rPr>
  </w:style>
  <w:style w:type="paragraph" w:customStyle="1" w:styleId="TBullet01">
    <w:name w:val="T Bullet 01"/>
    <w:basedOn w:val="Normal"/>
    <w:autoRedefine/>
    <w:uiPriority w:val="99"/>
    <w:qFormat/>
    <w:rsid w:val="00562D6D"/>
    <w:pPr>
      <w:spacing w:before="40" w:after="40" w:line="240" w:lineRule="auto"/>
      <w:ind w:firstLine="0"/>
    </w:pPr>
    <w:rPr>
      <w:rFonts w:ascii="Times New Roman" w:eastAsia="Times New Roman" w:hAnsi="Times New Roman" w:cs="Times New Roman"/>
      <w:iCs/>
      <w:color w:val="000000"/>
      <w:sz w:val="24"/>
      <w:szCs w:val="24"/>
    </w:rPr>
  </w:style>
  <w:style w:type="paragraph" w:customStyle="1" w:styleId="TNormal">
    <w:name w:val="T Normal"/>
    <w:basedOn w:val="Normal"/>
    <w:autoRedefine/>
    <w:uiPriority w:val="99"/>
    <w:rsid w:val="00562D6D"/>
    <w:pPr>
      <w:spacing w:before="60" w:after="60" w:line="240" w:lineRule="auto"/>
      <w:ind w:firstLine="0"/>
      <w:jc w:val="left"/>
    </w:pPr>
    <w:rPr>
      <w:rFonts w:ascii="Arial" w:eastAsia="Times New Roman" w:hAnsi="Arial" w:cs="Arial"/>
      <w:iCs/>
      <w:sz w:val="22"/>
      <w:szCs w:val="22"/>
      <w:lang w:val="en-GB"/>
    </w:rPr>
  </w:style>
  <w:style w:type="paragraph" w:customStyle="1" w:styleId="StyleLeft05Hanging1Linespacing15lines">
    <w:name w:val="Style Left:  0.5&quot; Hanging:  1&quot; Line spacing:  1.5 lines"/>
    <w:basedOn w:val="Normal"/>
    <w:autoRedefine/>
    <w:uiPriority w:val="99"/>
    <w:rsid w:val="00562D6D"/>
    <w:pPr>
      <w:widowControl w:val="0"/>
      <w:tabs>
        <w:tab w:val="left" w:pos="1080"/>
      </w:tabs>
      <w:spacing w:after="0" w:line="312" w:lineRule="auto"/>
      <w:ind w:left="2073" w:hanging="1267"/>
    </w:pPr>
    <w:rPr>
      <w:rFonts w:ascii="Times New Roman" w:eastAsia="Times New Roman" w:hAnsi="Times New Roman" w:cs="Times New Roman"/>
      <w:sz w:val="24"/>
      <w:szCs w:val="20"/>
    </w:rPr>
  </w:style>
  <w:style w:type="character" w:customStyle="1" w:styleId="UnresolvedMention1">
    <w:name w:val="Unresolved Mention1"/>
    <w:basedOn w:val="DefaultParagraphFont"/>
    <w:uiPriority w:val="99"/>
    <w:semiHidden/>
    <w:unhideWhenUsed/>
    <w:rsid w:val="00562D6D"/>
    <w:rPr>
      <w:color w:val="605E5C"/>
      <w:shd w:val="clear" w:color="auto" w:fill="E1DFDD"/>
    </w:rPr>
  </w:style>
  <w:style w:type="paragraph" w:customStyle="1" w:styleId="GDTHeadingmuc1">
    <w:name w:val="GDT_Heading muc 1"/>
    <w:basedOn w:val="Heading1"/>
    <w:uiPriority w:val="99"/>
    <w:qFormat/>
    <w:rsid w:val="00562D6D"/>
    <w:pPr>
      <w:keepLines w:val="0"/>
      <w:pageBreakBefore w:val="0"/>
      <w:numPr>
        <w:numId w:val="25"/>
      </w:numPr>
      <w:spacing w:before="120" w:after="120" w:line="276" w:lineRule="auto"/>
      <w:jc w:val="center"/>
    </w:pPr>
    <w:rPr>
      <w:rFonts w:ascii="Times New Roman Bold" w:eastAsia="Batang" w:hAnsi="Times New Roman Bold" w:cs="Times New Roman"/>
      <w:bCs w:val="0"/>
      <w:noProof/>
      <w:kern w:val="32"/>
      <w:sz w:val="28"/>
      <w:szCs w:val="32"/>
      <w:lang w:val="x-none" w:eastAsia="ko-KR"/>
    </w:rPr>
  </w:style>
  <w:style w:type="paragraph" w:customStyle="1" w:styleId="GDTheadingmuc2">
    <w:name w:val="GDT_heading muc 2"/>
    <w:basedOn w:val="Heading2"/>
    <w:uiPriority w:val="99"/>
    <w:rsid w:val="00562D6D"/>
    <w:pPr>
      <w:keepNext w:val="0"/>
      <w:keepLines w:val="0"/>
      <w:numPr>
        <w:numId w:val="25"/>
      </w:numPr>
      <w:spacing w:before="120" w:after="120" w:line="240" w:lineRule="auto"/>
    </w:pPr>
    <w:rPr>
      <w:rFonts w:ascii="Times New Roman" w:eastAsia="Times New Roman" w:hAnsi="Times New Roman" w:cs="Times New Roman"/>
      <w:i w:val="0"/>
      <w:iCs/>
      <w:sz w:val="20"/>
      <w:szCs w:val="20"/>
      <w:lang w:eastAsia="x-none"/>
    </w:rPr>
  </w:style>
  <w:style w:type="numbering" w:customStyle="1" w:styleId="GDTNumber1">
    <w:name w:val="GDT_Number1"/>
    <w:uiPriority w:val="99"/>
    <w:rsid w:val="00562D6D"/>
    <w:pPr>
      <w:numPr>
        <w:numId w:val="24"/>
      </w:numPr>
    </w:pPr>
  </w:style>
  <w:style w:type="paragraph" w:customStyle="1" w:styleId="GDTHeadingmuc3">
    <w:name w:val="GDT_Heading muc 3"/>
    <w:basedOn w:val="Heading3"/>
    <w:uiPriority w:val="99"/>
    <w:qFormat/>
    <w:rsid w:val="00562D6D"/>
    <w:pPr>
      <w:keepLines w:val="0"/>
      <w:numPr>
        <w:numId w:val="25"/>
      </w:numPr>
      <w:spacing w:before="120" w:after="120" w:line="240" w:lineRule="auto"/>
    </w:pPr>
    <w:rPr>
      <w:rFonts w:ascii="Times New Roman" w:eastAsia="Times New Roman" w:hAnsi="Times New Roman" w:cs="Times New Roman"/>
      <w:sz w:val="20"/>
      <w:szCs w:val="26"/>
      <w:lang w:val="x-none" w:eastAsia="x-none"/>
    </w:rPr>
  </w:style>
  <w:style w:type="paragraph" w:customStyle="1" w:styleId="xl90">
    <w:name w:val="xl90"/>
    <w:basedOn w:val="Normal"/>
    <w:uiPriority w:val="99"/>
    <w:rsid w:val="00562D6D"/>
    <w:pPr>
      <w:pBdr>
        <w:top w:val="single" w:sz="8" w:space="0" w:color="auto"/>
        <w:left w:val="single" w:sz="8" w:space="0" w:color="auto"/>
        <w:right w:val="single" w:sz="8" w:space="0" w:color="auto"/>
      </w:pBdr>
      <w:shd w:val="clear" w:color="000000" w:fill="FFFFFF"/>
      <w:spacing w:before="100" w:beforeAutospacing="1" w:after="100" w:afterAutospacing="1" w:line="240" w:lineRule="auto"/>
      <w:ind w:firstLine="0"/>
      <w:jc w:val="left"/>
      <w:textAlignment w:val="center"/>
    </w:pPr>
    <w:rPr>
      <w:rFonts w:ascii="Times New Roman" w:eastAsia="Times New Roman" w:hAnsi="Times New Roman" w:cs="Times New Roman"/>
      <w:color w:val="000000"/>
      <w:sz w:val="26"/>
      <w:szCs w:val="26"/>
      <w:lang w:val="vi-VN" w:eastAsia="vi-VN"/>
    </w:rPr>
  </w:style>
  <w:style w:type="character" w:customStyle="1" w:styleId="UnresolvedMention2">
    <w:name w:val="Unresolved Mention2"/>
    <w:basedOn w:val="DefaultParagraphFont"/>
    <w:uiPriority w:val="99"/>
    <w:semiHidden/>
    <w:unhideWhenUsed/>
    <w:rsid w:val="00562D6D"/>
    <w:rPr>
      <w:color w:val="605E5C"/>
      <w:shd w:val="clear" w:color="auto" w:fill="E1DFDD"/>
    </w:rPr>
  </w:style>
  <w:style w:type="character" w:customStyle="1" w:styleId="UnresolvedMention3">
    <w:name w:val="Unresolved Mention3"/>
    <w:basedOn w:val="DefaultParagraphFont"/>
    <w:uiPriority w:val="99"/>
    <w:semiHidden/>
    <w:unhideWhenUsed/>
    <w:rsid w:val="00562D6D"/>
    <w:rPr>
      <w:color w:val="605E5C"/>
      <w:shd w:val="clear" w:color="auto" w:fill="E1DFDD"/>
    </w:rPr>
  </w:style>
  <w:style w:type="character" w:customStyle="1" w:styleId="UnresolvedMention4">
    <w:name w:val="Unresolved Mention4"/>
    <w:basedOn w:val="DefaultParagraphFont"/>
    <w:uiPriority w:val="99"/>
    <w:semiHidden/>
    <w:unhideWhenUsed/>
    <w:rsid w:val="00562D6D"/>
    <w:rPr>
      <w:color w:val="605E5C"/>
      <w:shd w:val="clear" w:color="auto" w:fill="E1DFDD"/>
    </w:rPr>
  </w:style>
  <w:style w:type="character" w:customStyle="1" w:styleId="Heading1Char1">
    <w:name w:val="Heading 1 Char1"/>
    <w:aliases w:val="Heading 1(Report Only) Char1,Chapter Char1,Heading 1(Report Only)1 Char1,Chapter1 Char1"/>
    <w:basedOn w:val="DefaultParagraphFont"/>
    <w:rsid w:val="00562D6D"/>
    <w:rPr>
      <w:rFonts w:asciiTheme="majorHAnsi" w:eastAsiaTheme="majorEastAsia" w:hAnsiTheme="majorHAnsi" w:cstheme="majorBidi"/>
      <w:color w:val="365F91" w:themeColor="accent1" w:themeShade="BF"/>
      <w:sz w:val="32"/>
      <w:szCs w:val="32"/>
    </w:rPr>
  </w:style>
  <w:style w:type="character" w:customStyle="1" w:styleId="Heading4Char1">
    <w:name w:val="Heading 4 Char1"/>
    <w:aliases w:val="h4 Char1,h41 Char1,H4 Char1,Level 2 - a Char1,PIM 4 Char1,Ref Heading 1 Char1,rh1 Char1,Heading sql Char1,sect 1.2.3.4 Char1,First Subheading Char1,Heading 4. Char1,heading 4 Char1,Heading 4 - old Char1,sect 1.2.3.41 Char1,rh11 Char1"/>
    <w:basedOn w:val="DefaultParagraphFont"/>
    <w:semiHidden/>
    <w:rsid w:val="00562D6D"/>
    <w:rPr>
      <w:rFonts w:asciiTheme="majorHAnsi" w:eastAsiaTheme="majorEastAsia" w:hAnsiTheme="majorHAnsi" w:cstheme="majorBidi"/>
      <w:i/>
      <w:iCs/>
      <w:color w:val="365F91" w:themeColor="accent1" w:themeShade="BF"/>
      <w:sz w:val="24"/>
    </w:rPr>
  </w:style>
  <w:style w:type="character" w:customStyle="1" w:styleId="Heading5Char1">
    <w:name w:val="Heading 5 Char1"/>
    <w:aliases w:val="Heading 5(unused) Char1,Heading 5(unused)1 Char1,5 Char1,Subheading Char1,Level 3 - i Char1,Block Label Char1,l5 Char1,(H5 Arc) Char1,h5 Char1,Second Subheading Char1,dash Char1,ds Char1,dd Char1,dash1 Char1,ds1 Char1,dd1 Char1,ds2 Char1"/>
    <w:basedOn w:val="DefaultParagraphFont"/>
    <w:semiHidden/>
    <w:rsid w:val="00562D6D"/>
    <w:rPr>
      <w:rFonts w:asciiTheme="majorHAnsi" w:eastAsiaTheme="majorEastAsia" w:hAnsiTheme="majorHAnsi" w:cstheme="majorBidi"/>
      <w:color w:val="365F91" w:themeColor="accent1" w:themeShade="BF"/>
      <w:sz w:val="24"/>
    </w:rPr>
  </w:style>
  <w:style w:type="paragraph" w:customStyle="1" w:styleId="NumHeading1">
    <w:name w:val="Num Heading 1"/>
    <w:basedOn w:val="Normal"/>
    <w:rsid w:val="009D2B36"/>
    <w:pPr>
      <w:numPr>
        <w:numId w:val="26"/>
      </w:numPr>
      <w:spacing w:after="160" w:line="259" w:lineRule="auto"/>
      <w:jc w:val="left"/>
    </w:pPr>
    <w:rPr>
      <w:sz w:val="22"/>
      <w:szCs w:val="22"/>
    </w:rPr>
  </w:style>
  <w:style w:type="character" w:styleId="UnresolvedMention">
    <w:name w:val="Unresolved Mention"/>
    <w:basedOn w:val="DefaultParagraphFont"/>
    <w:uiPriority w:val="99"/>
    <w:semiHidden/>
    <w:unhideWhenUsed/>
    <w:rsid w:val="00712867"/>
    <w:rPr>
      <w:color w:val="605E5C"/>
      <w:shd w:val="clear" w:color="auto" w:fill="E1DFDD"/>
    </w:rPr>
  </w:style>
  <w:style w:type="table" w:customStyle="1" w:styleId="HRTTableStyle1">
    <w:name w:val="HRT Table Style1"/>
    <w:basedOn w:val="TableNormal"/>
    <w:next w:val="TableGrid"/>
    <w:uiPriority w:val="39"/>
    <w:rsid w:val="00644FCA"/>
    <w:pPr>
      <w:spacing w:before="0" w:after="0"/>
      <w:jc w:val="left"/>
    </w:pPr>
    <w:rPr>
      <w:rFonts w:ascii="Times New Roman" w:eastAsia="Calibri" w:hAnsi="Times New Roman" w:cs="Times New Roman"/>
      <w:sz w:val="26"/>
      <w:szCs w:val="26"/>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HRTTableStyle11">
    <w:name w:val="HRT Table Style11"/>
    <w:basedOn w:val="TableNormal"/>
    <w:next w:val="TableGrid"/>
    <w:uiPriority w:val="39"/>
    <w:rsid w:val="00644FCA"/>
    <w:pPr>
      <w:spacing w:before="0" w:after="0"/>
      <w:jc w:val="left"/>
    </w:pPr>
    <w:rPr>
      <w:rFonts w:ascii="Times New Roman" w:eastAsia="Calibri" w:hAnsi="Times New Roman" w:cs="Times New Roman"/>
      <w:sz w:val="26"/>
      <w:szCs w:val="26"/>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HRTTableStyle2">
    <w:name w:val="HRT Table Style2"/>
    <w:basedOn w:val="TableNormal"/>
    <w:next w:val="TableGrid"/>
    <w:uiPriority w:val="39"/>
    <w:rsid w:val="00644FCA"/>
    <w:pPr>
      <w:spacing w:before="0" w:after="0"/>
      <w:jc w:val="left"/>
    </w:pPr>
    <w:rPr>
      <w:rFonts w:ascii="Times New Roman" w:eastAsia="Calibri" w:hAnsi="Times New Roman" w:cs="Times New Roman"/>
      <w:sz w:val="26"/>
      <w:szCs w:val="26"/>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HRTTableStyle12">
    <w:name w:val="HRT Table Style12"/>
    <w:basedOn w:val="TableNormal"/>
    <w:next w:val="TableGrid"/>
    <w:uiPriority w:val="39"/>
    <w:rsid w:val="007B1229"/>
    <w:pPr>
      <w:spacing w:before="0" w:after="0"/>
      <w:jc w:val="left"/>
    </w:pPr>
    <w:rPr>
      <w:rFonts w:ascii="Times New Roman" w:eastAsia="Calibri" w:hAnsi="Times New Roman" w:cs="Times New Roman"/>
      <w:sz w:val="26"/>
      <w:szCs w:val="26"/>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HRTTableStyle3">
    <w:name w:val="HRT Table Style3"/>
    <w:basedOn w:val="TableNormal"/>
    <w:next w:val="TableGrid"/>
    <w:uiPriority w:val="39"/>
    <w:rsid w:val="007B1229"/>
    <w:pPr>
      <w:spacing w:before="0" w:after="0"/>
      <w:jc w:val="left"/>
    </w:pPr>
    <w:rPr>
      <w:rFonts w:ascii="Times New Roman" w:eastAsia="Calibri" w:hAnsi="Times New Roman" w:cs="Times New Roman"/>
      <w:sz w:val="26"/>
      <w:szCs w:val="26"/>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HRTTableStyle13">
    <w:name w:val="HRT Table Style13"/>
    <w:basedOn w:val="TableNormal"/>
    <w:next w:val="TableGrid"/>
    <w:uiPriority w:val="39"/>
    <w:rsid w:val="00172C8B"/>
    <w:pPr>
      <w:spacing w:before="0" w:after="0"/>
      <w:jc w:val="left"/>
    </w:pPr>
    <w:rPr>
      <w:rFonts w:ascii="Times New Roman" w:eastAsia="Calibri" w:hAnsi="Times New Roman" w:cs="Times New Roman"/>
      <w:sz w:val="26"/>
      <w:szCs w:val="26"/>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
    <w:name w:val="Table Grid1"/>
    <w:basedOn w:val="TableNormal"/>
    <w:next w:val="TableGrid"/>
    <w:uiPriority w:val="39"/>
    <w:rsid w:val="004925DC"/>
    <w:pPr>
      <w:spacing w:before="0" w:after="0"/>
      <w:jc w:val="left"/>
    </w:pPr>
    <w:rPr>
      <w:rFonts w:ascii="Times New Roman" w:hAnsi="Times New Roman" w:cs="Times New Roman"/>
      <w:sz w:val="26"/>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a-HaNoi">
    <w:name w:val="Bia-HaNoi"/>
    <w:qFormat/>
    <w:rsid w:val="004925DC"/>
    <w:pPr>
      <w:spacing w:before="0" w:after="200" w:line="276" w:lineRule="auto"/>
      <w:jc w:val="center"/>
    </w:pPr>
    <w:rPr>
      <w:rFonts w:ascii="Verdana" w:hAnsi="Verdana"/>
      <w:b/>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154746">
      <w:bodyDiv w:val="1"/>
      <w:marLeft w:val="0"/>
      <w:marRight w:val="0"/>
      <w:marTop w:val="0"/>
      <w:marBottom w:val="0"/>
      <w:divBdr>
        <w:top w:val="none" w:sz="0" w:space="0" w:color="auto"/>
        <w:left w:val="none" w:sz="0" w:space="0" w:color="auto"/>
        <w:bottom w:val="none" w:sz="0" w:space="0" w:color="auto"/>
        <w:right w:val="none" w:sz="0" w:space="0" w:color="auto"/>
      </w:divBdr>
    </w:div>
    <w:div w:id="352806444">
      <w:bodyDiv w:val="1"/>
      <w:marLeft w:val="0"/>
      <w:marRight w:val="0"/>
      <w:marTop w:val="0"/>
      <w:marBottom w:val="0"/>
      <w:divBdr>
        <w:top w:val="none" w:sz="0" w:space="0" w:color="auto"/>
        <w:left w:val="none" w:sz="0" w:space="0" w:color="auto"/>
        <w:bottom w:val="none" w:sz="0" w:space="0" w:color="auto"/>
        <w:right w:val="none" w:sz="0" w:space="0" w:color="auto"/>
      </w:divBdr>
    </w:div>
    <w:div w:id="360253705">
      <w:bodyDiv w:val="1"/>
      <w:marLeft w:val="0"/>
      <w:marRight w:val="0"/>
      <w:marTop w:val="0"/>
      <w:marBottom w:val="0"/>
      <w:divBdr>
        <w:top w:val="none" w:sz="0" w:space="0" w:color="auto"/>
        <w:left w:val="none" w:sz="0" w:space="0" w:color="auto"/>
        <w:bottom w:val="none" w:sz="0" w:space="0" w:color="auto"/>
        <w:right w:val="none" w:sz="0" w:space="0" w:color="auto"/>
      </w:divBdr>
    </w:div>
    <w:div w:id="472915003">
      <w:bodyDiv w:val="1"/>
      <w:marLeft w:val="0"/>
      <w:marRight w:val="0"/>
      <w:marTop w:val="0"/>
      <w:marBottom w:val="0"/>
      <w:divBdr>
        <w:top w:val="none" w:sz="0" w:space="0" w:color="auto"/>
        <w:left w:val="none" w:sz="0" w:space="0" w:color="auto"/>
        <w:bottom w:val="none" w:sz="0" w:space="0" w:color="auto"/>
        <w:right w:val="none" w:sz="0" w:space="0" w:color="auto"/>
      </w:divBdr>
    </w:div>
    <w:div w:id="493490660">
      <w:bodyDiv w:val="1"/>
      <w:marLeft w:val="0"/>
      <w:marRight w:val="0"/>
      <w:marTop w:val="0"/>
      <w:marBottom w:val="0"/>
      <w:divBdr>
        <w:top w:val="none" w:sz="0" w:space="0" w:color="auto"/>
        <w:left w:val="none" w:sz="0" w:space="0" w:color="auto"/>
        <w:bottom w:val="none" w:sz="0" w:space="0" w:color="auto"/>
        <w:right w:val="none" w:sz="0" w:space="0" w:color="auto"/>
      </w:divBdr>
    </w:div>
    <w:div w:id="610478398">
      <w:bodyDiv w:val="1"/>
      <w:marLeft w:val="0"/>
      <w:marRight w:val="0"/>
      <w:marTop w:val="0"/>
      <w:marBottom w:val="0"/>
      <w:divBdr>
        <w:top w:val="none" w:sz="0" w:space="0" w:color="auto"/>
        <w:left w:val="none" w:sz="0" w:space="0" w:color="auto"/>
        <w:bottom w:val="none" w:sz="0" w:space="0" w:color="auto"/>
        <w:right w:val="none" w:sz="0" w:space="0" w:color="auto"/>
      </w:divBdr>
    </w:div>
    <w:div w:id="636450857">
      <w:bodyDiv w:val="1"/>
      <w:marLeft w:val="0"/>
      <w:marRight w:val="0"/>
      <w:marTop w:val="0"/>
      <w:marBottom w:val="0"/>
      <w:divBdr>
        <w:top w:val="none" w:sz="0" w:space="0" w:color="auto"/>
        <w:left w:val="none" w:sz="0" w:space="0" w:color="auto"/>
        <w:bottom w:val="none" w:sz="0" w:space="0" w:color="auto"/>
        <w:right w:val="none" w:sz="0" w:space="0" w:color="auto"/>
      </w:divBdr>
    </w:div>
    <w:div w:id="677542160">
      <w:bodyDiv w:val="1"/>
      <w:marLeft w:val="0"/>
      <w:marRight w:val="0"/>
      <w:marTop w:val="0"/>
      <w:marBottom w:val="0"/>
      <w:divBdr>
        <w:top w:val="none" w:sz="0" w:space="0" w:color="auto"/>
        <w:left w:val="none" w:sz="0" w:space="0" w:color="auto"/>
        <w:bottom w:val="none" w:sz="0" w:space="0" w:color="auto"/>
        <w:right w:val="none" w:sz="0" w:space="0" w:color="auto"/>
      </w:divBdr>
    </w:div>
    <w:div w:id="694379869">
      <w:bodyDiv w:val="1"/>
      <w:marLeft w:val="0"/>
      <w:marRight w:val="0"/>
      <w:marTop w:val="0"/>
      <w:marBottom w:val="0"/>
      <w:divBdr>
        <w:top w:val="none" w:sz="0" w:space="0" w:color="auto"/>
        <w:left w:val="none" w:sz="0" w:space="0" w:color="auto"/>
        <w:bottom w:val="none" w:sz="0" w:space="0" w:color="auto"/>
        <w:right w:val="none" w:sz="0" w:space="0" w:color="auto"/>
      </w:divBdr>
    </w:div>
    <w:div w:id="741175108">
      <w:bodyDiv w:val="1"/>
      <w:marLeft w:val="0"/>
      <w:marRight w:val="0"/>
      <w:marTop w:val="0"/>
      <w:marBottom w:val="0"/>
      <w:divBdr>
        <w:top w:val="none" w:sz="0" w:space="0" w:color="auto"/>
        <w:left w:val="none" w:sz="0" w:space="0" w:color="auto"/>
        <w:bottom w:val="none" w:sz="0" w:space="0" w:color="auto"/>
        <w:right w:val="none" w:sz="0" w:space="0" w:color="auto"/>
      </w:divBdr>
    </w:div>
    <w:div w:id="779227210">
      <w:bodyDiv w:val="1"/>
      <w:marLeft w:val="0"/>
      <w:marRight w:val="0"/>
      <w:marTop w:val="0"/>
      <w:marBottom w:val="0"/>
      <w:divBdr>
        <w:top w:val="none" w:sz="0" w:space="0" w:color="auto"/>
        <w:left w:val="none" w:sz="0" w:space="0" w:color="auto"/>
        <w:bottom w:val="none" w:sz="0" w:space="0" w:color="auto"/>
        <w:right w:val="none" w:sz="0" w:space="0" w:color="auto"/>
      </w:divBdr>
    </w:div>
    <w:div w:id="904997461">
      <w:bodyDiv w:val="1"/>
      <w:marLeft w:val="0"/>
      <w:marRight w:val="0"/>
      <w:marTop w:val="0"/>
      <w:marBottom w:val="0"/>
      <w:divBdr>
        <w:top w:val="none" w:sz="0" w:space="0" w:color="auto"/>
        <w:left w:val="none" w:sz="0" w:space="0" w:color="auto"/>
        <w:bottom w:val="none" w:sz="0" w:space="0" w:color="auto"/>
        <w:right w:val="none" w:sz="0" w:space="0" w:color="auto"/>
      </w:divBdr>
    </w:div>
    <w:div w:id="962881532">
      <w:bodyDiv w:val="1"/>
      <w:marLeft w:val="0"/>
      <w:marRight w:val="0"/>
      <w:marTop w:val="0"/>
      <w:marBottom w:val="0"/>
      <w:divBdr>
        <w:top w:val="none" w:sz="0" w:space="0" w:color="auto"/>
        <w:left w:val="none" w:sz="0" w:space="0" w:color="auto"/>
        <w:bottom w:val="none" w:sz="0" w:space="0" w:color="auto"/>
        <w:right w:val="none" w:sz="0" w:space="0" w:color="auto"/>
      </w:divBdr>
    </w:div>
    <w:div w:id="1001932000">
      <w:bodyDiv w:val="1"/>
      <w:marLeft w:val="0"/>
      <w:marRight w:val="0"/>
      <w:marTop w:val="0"/>
      <w:marBottom w:val="0"/>
      <w:divBdr>
        <w:top w:val="none" w:sz="0" w:space="0" w:color="auto"/>
        <w:left w:val="none" w:sz="0" w:space="0" w:color="auto"/>
        <w:bottom w:val="none" w:sz="0" w:space="0" w:color="auto"/>
        <w:right w:val="none" w:sz="0" w:space="0" w:color="auto"/>
      </w:divBdr>
    </w:div>
    <w:div w:id="1010794212">
      <w:bodyDiv w:val="1"/>
      <w:marLeft w:val="0"/>
      <w:marRight w:val="0"/>
      <w:marTop w:val="0"/>
      <w:marBottom w:val="0"/>
      <w:divBdr>
        <w:top w:val="none" w:sz="0" w:space="0" w:color="auto"/>
        <w:left w:val="none" w:sz="0" w:space="0" w:color="auto"/>
        <w:bottom w:val="none" w:sz="0" w:space="0" w:color="auto"/>
        <w:right w:val="none" w:sz="0" w:space="0" w:color="auto"/>
      </w:divBdr>
    </w:div>
    <w:div w:id="1038091989">
      <w:bodyDiv w:val="1"/>
      <w:marLeft w:val="0"/>
      <w:marRight w:val="0"/>
      <w:marTop w:val="0"/>
      <w:marBottom w:val="0"/>
      <w:divBdr>
        <w:top w:val="none" w:sz="0" w:space="0" w:color="auto"/>
        <w:left w:val="none" w:sz="0" w:space="0" w:color="auto"/>
        <w:bottom w:val="none" w:sz="0" w:space="0" w:color="auto"/>
        <w:right w:val="none" w:sz="0" w:space="0" w:color="auto"/>
      </w:divBdr>
    </w:div>
    <w:div w:id="1144346057">
      <w:bodyDiv w:val="1"/>
      <w:marLeft w:val="0"/>
      <w:marRight w:val="0"/>
      <w:marTop w:val="0"/>
      <w:marBottom w:val="0"/>
      <w:divBdr>
        <w:top w:val="none" w:sz="0" w:space="0" w:color="auto"/>
        <w:left w:val="none" w:sz="0" w:space="0" w:color="auto"/>
        <w:bottom w:val="none" w:sz="0" w:space="0" w:color="auto"/>
        <w:right w:val="none" w:sz="0" w:space="0" w:color="auto"/>
      </w:divBdr>
      <w:divsChild>
        <w:div w:id="147939181">
          <w:marLeft w:val="893"/>
          <w:marRight w:val="0"/>
          <w:marTop w:val="0"/>
          <w:marBottom w:val="0"/>
          <w:divBdr>
            <w:top w:val="none" w:sz="0" w:space="0" w:color="auto"/>
            <w:left w:val="none" w:sz="0" w:space="0" w:color="auto"/>
            <w:bottom w:val="none" w:sz="0" w:space="0" w:color="auto"/>
            <w:right w:val="none" w:sz="0" w:space="0" w:color="auto"/>
          </w:divBdr>
        </w:div>
        <w:div w:id="179048812">
          <w:marLeft w:val="893"/>
          <w:marRight w:val="0"/>
          <w:marTop w:val="0"/>
          <w:marBottom w:val="0"/>
          <w:divBdr>
            <w:top w:val="none" w:sz="0" w:space="0" w:color="auto"/>
            <w:left w:val="none" w:sz="0" w:space="0" w:color="auto"/>
            <w:bottom w:val="none" w:sz="0" w:space="0" w:color="auto"/>
            <w:right w:val="none" w:sz="0" w:space="0" w:color="auto"/>
          </w:divBdr>
        </w:div>
        <w:div w:id="491262016">
          <w:marLeft w:val="893"/>
          <w:marRight w:val="0"/>
          <w:marTop w:val="0"/>
          <w:marBottom w:val="0"/>
          <w:divBdr>
            <w:top w:val="none" w:sz="0" w:space="0" w:color="auto"/>
            <w:left w:val="none" w:sz="0" w:space="0" w:color="auto"/>
            <w:bottom w:val="none" w:sz="0" w:space="0" w:color="auto"/>
            <w:right w:val="none" w:sz="0" w:space="0" w:color="auto"/>
          </w:divBdr>
        </w:div>
        <w:div w:id="1106969007">
          <w:marLeft w:val="893"/>
          <w:marRight w:val="0"/>
          <w:marTop w:val="0"/>
          <w:marBottom w:val="0"/>
          <w:divBdr>
            <w:top w:val="none" w:sz="0" w:space="0" w:color="auto"/>
            <w:left w:val="none" w:sz="0" w:space="0" w:color="auto"/>
            <w:bottom w:val="none" w:sz="0" w:space="0" w:color="auto"/>
            <w:right w:val="none" w:sz="0" w:space="0" w:color="auto"/>
          </w:divBdr>
        </w:div>
        <w:div w:id="1878203397">
          <w:marLeft w:val="1296"/>
          <w:marRight w:val="0"/>
          <w:marTop w:val="0"/>
          <w:marBottom w:val="0"/>
          <w:divBdr>
            <w:top w:val="none" w:sz="0" w:space="0" w:color="auto"/>
            <w:left w:val="none" w:sz="0" w:space="0" w:color="auto"/>
            <w:bottom w:val="none" w:sz="0" w:space="0" w:color="auto"/>
            <w:right w:val="none" w:sz="0" w:space="0" w:color="auto"/>
          </w:divBdr>
        </w:div>
        <w:div w:id="1989244204">
          <w:marLeft w:val="893"/>
          <w:marRight w:val="0"/>
          <w:marTop w:val="0"/>
          <w:marBottom w:val="0"/>
          <w:divBdr>
            <w:top w:val="none" w:sz="0" w:space="0" w:color="auto"/>
            <w:left w:val="none" w:sz="0" w:space="0" w:color="auto"/>
            <w:bottom w:val="none" w:sz="0" w:space="0" w:color="auto"/>
            <w:right w:val="none" w:sz="0" w:space="0" w:color="auto"/>
          </w:divBdr>
        </w:div>
        <w:div w:id="2074890636">
          <w:marLeft w:val="1296"/>
          <w:marRight w:val="0"/>
          <w:marTop w:val="0"/>
          <w:marBottom w:val="0"/>
          <w:divBdr>
            <w:top w:val="none" w:sz="0" w:space="0" w:color="auto"/>
            <w:left w:val="none" w:sz="0" w:space="0" w:color="auto"/>
            <w:bottom w:val="none" w:sz="0" w:space="0" w:color="auto"/>
            <w:right w:val="none" w:sz="0" w:space="0" w:color="auto"/>
          </w:divBdr>
        </w:div>
      </w:divsChild>
    </w:div>
    <w:div w:id="1310289356">
      <w:bodyDiv w:val="1"/>
      <w:marLeft w:val="0"/>
      <w:marRight w:val="0"/>
      <w:marTop w:val="0"/>
      <w:marBottom w:val="0"/>
      <w:divBdr>
        <w:top w:val="none" w:sz="0" w:space="0" w:color="auto"/>
        <w:left w:val="none" w:sz="0" w:space="0" w:color="auto"/>
        <w:bottom w:val="none" w:sz="0" w:space="0" w:color="auto"/>
        <w:right w:val="none" w:sz="0" w:space="0" w:color="auto"/>
      </w:divBdr>
    </w:div>
    <w:div w:id="1320038188">
      <w:bodyDiv w:val="1"/>
      <w:marLeft w:val="0"/>
      <w:marRight w:val="0"/>
      <w:marTop w:val="0"/>
      <w:marBottom w:val="0"/>
      <w:divBdr>
        <w:top w:val="none" w:sz="0" w:space="0" w:color="auto"/>
        <w:left w:val="none" w:sz="0" w:space="0" w:color="auto"/>
        <w:bottom w:val="none" w:sz="0" w:space="0" w:color="auto"/>
        <w:right w:val="none" w:sz="0" w:space="0" w:color="auto"/>
      </w:divBdr>
    </w:div>
    <w:div w:id="1523857315">
      <w:bodyDiv w:val="1"/>
      <w:marLeft w:val="0"/>
      <w:marRight w:val="0"/>
      <w:marTop w:val="0"/>
      <w:marBottom w:val="0"/>
      <w:divBdr>
        <w:top w:val="none" w:sz="0" w:space="0" w:color="auto"/>
        <w:left w:val="none" w:sz="0" w:space="0" w:color="auto"/>
        <w:bottom w:val="none" w:sz="0" w:space="0" w:color="auto"/>
        <w:right w:val="none" w:sz="0" w:space="0" w:color="auto"/>
      </w:divBdr>
    </w:div>
    <w:div w:id="1547175904">
      <w:bodyDiv w:val="1"/>
      <w:marLeft w:val="0"/>
      <w:marRight w:val="0"/>
      <w:marTop w:val="0"/>
      <w:marBottom w:val="0"/>
      <w:divBdr>
        <w:top w:val="none" w:sz="0" w:space="0" w:color="auto"/>
        <w:left w:val="none" w:sz="0" w:space="0" w:color="auto"/>
        <w:bottom w:val="none" w:sz="0" w:space="0" w:color="auto"/>
        <w:right w:val="none" w:sz="0" w:space="0" w:color="auto"/>
      </w:divBdr>
    </w:div>
    <w:div w:id="1747221570">
      <w:bodyDiv w:val="1"/>
      <w:marLeft w:val="0"/>
      <w:marRight w:val="0"/>
      <w:marTop w:val="0"/>
      <w:marBottom w:val="0"/>
      <w:divBdr>
        <w:top w:val="none" w:sz="0" w:space="0" w:color="auto"/>
        <w:left w:val="none" w:sz="0" w:space="0" w:color="auto"/>
        <w:bottom w:val="none" w:sz="0" w:space="0" w:color="auto"/>
        <w:right w:val="none" w:sz="0" w:space="0" w:color="auto"/>
      </w:divBdr>
    </w:div>
    <w:div w:id="1862236819">
      <w:bodyDiv w:val="1"/>
      <w:marLeft w:val="0"/>
      <w:marRight w:val="0"/>
      <w:marTop w:val="0"/>
      <w:marBottom w:val="0"/>
      <w:divBdr>
        <w:top w:val="none" w:sz="0" w:space="0" w:color="auto"/>
        <w:left w:val="none" w:sz="0" w:space="0" w:color="auto"/>
        <w:bottom w:val="none" w:sz="0" w:space="0" w:color="auto"/>
        <w:right w:val="none" w:sz="0" w:space="0" w:color="auto"/>
      </w:divBdr>
    </w:div>
    <w:div w:id="2001689646">
      <w:bodyDiv w:val="1"/>
      <w:marLeft w:val="0"/>
      <w:marRight w:val="0"/>
      <w:marTop w:val="0"/>
      <w:marBottom w:val="0"/>
      <w:divBdr>
        <w:top w:val="none" w:sz="0" w:space="0" w:color="auto"/>
        <w:left w:val="none" w:sz="0" w:space="0" w:color="auto"/>
        <w:bottom w:val="none" w:sz="0" w:space="0" w:color="auto"/>
        <w:right w:val="none" w:sz="0" w:space="0" w:color="auto"/>
      </w:divBdr>
      <w:divsChild>
        <w:div w:id="161316533">
          <w:marLeft w:val="576"/>
          <w:marRight w:val="0"/>
          <w:marTop w:val="0"/>
          <w:marBottom w:val="0"/>
          <w:divBdr>
            <w:top w:val="none" w:sz="0" w:space="0" w:color="auto"/>
            <w:left w:val="none" w:sz="0" w:space="0" w:color="auto"/>
            <w:bottom w:val="none" w:sz="0" w:space="0" w:color="auto"/>
            <w:right w:val="none" w:sz="0" w:space="0" w:color="auto"/>
          </w:divBdr>
        </w:div>
        <w:div w:id="1384015669">
          <w:marLeft w:val="576"/>
          <w:marRight w:val="0"/>
          <w:marTop w:val="0"/>
          <w:marBottom w:val="0"/>
          <w:divBdr>
            <w:top w:val="none" w:sz="0" w:space="0" w:color="auto"/>
            <w:left w:val="none" w:sz="0" w:space="0" w:color="auto"/>
            <w:bottom w:val="none" w:sz="0" w:space="0" w:color="auto"/>
            <w:right w:val="none" w:sz="0" w:space="0" w:color="auto"/>
          </w:divBdr>
        </w:div>
        <w:div w:id="1831871379">
          <w:marLeft w:val="576"/>
          <w:marRight w:val="0"/>
          <w:marTop w:val="0"/>
          <w:marBottom w:val="0"/>
          <w:divBdr>
            <w:top w:val="none" w:sz="0" w:space="0" w:color="auto"/>
            <w:left w:val="none" w:sz="0" w:space="0" w:color="auto"/>
            <w:bottom w:val="none" w:sz="0" w:space="0" w:color="auto"/>
            <w:right w:val="none" w:sz="0" w:space="0" w:color="auto"/>
          </w:divBdr>
        </w:div>
        <w:div w:id="1976568300">
          <w:marLeft w:val="57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footer" Target="footer2.xml"/><Relationship Id="rId42" Type="http://schemas.openxmlformats.org/officeDocument/2006/relationships/image" Target="media/image19.png"/><Relationship Id="rId47" Type="http://schemas.openxmlformats.org/officeDocument/2006/relationships/image" Target="media/image23.emf"/><Relationship Id="rId63" Type="http://schemas.openxmlformats.org/officeDocument/2006/relationships/package" Target="embeddings/Microsoft_Visio_Drawing2.vsdx"/><Relationship Id="rId68" Type="http://schemas.openxmlformats.org/officeDocument/2006/relationships/image" Target="media/image35.png"/><Relationship Id="rId84" Type="http://schemas.openxmlformats.org/officeDocument/2006/relationships/fontTable" Target="fontTable.xml"/><Relationship Id="rId16" Type="http://schemas.openxmlformats.org/officeDocument/2006/relationships/image" Target="media/image1.png"/><Relationship Id="rId11" Type="http://schemas.openxmlformats.org/officeDocument/2006/relationships/styles" Target="styles.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6.emf"/><Relationship Id="rId58" Type="http://schemas.openxmlformats.org/officeDocument/2006/relationships/package" Target="embeddings/Microsoft_Visio_Drawing.vsdx"/><Relationship Id="rId74" Type="http://schemas.openxmlformats.org/officeDocument/2006/relationships/image" Target="media/image41.png"/><Relationship Id="rId79" Type="http://schemas.openxmlformats.org/officeDocument/2006/relationships/image" Target="media/image46.jpeg"/><Relationship Id="rId5" Type="http://schemas.openxmlformats.org/officeDocument/2006/relationships/customXml" Target="../customXml/item5.xml"/><Relationship Id="rId19" Type="http://schemas.openxmlformats.org/officeDocument/2006/relationships/footer" Target="footer1.xml"/><Relationship Id="rId14" Type="http://schemas.openxmlformats.org/officeDocument/2006/relationships/footnotes" Target="footnotes.xml"/><Relationship Id="rId22" Type="http://schemas.openxmlformats.org/officeDocument/2006/relationships/image" Target="media/image4.emf"/><Relationship Id="rId27" Type="http://schemas.microsoft.com/office/2018/08/relationships/commentsExtensible" Target="commentsExtensible.xm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oleObject" Target="embeddings/oleObject2.bin"/><Relationship Id="rId56" Type="http://schemas.openxmlformats.org/officeDocument/2006/relationships/oleObject" Target="embeddings/oleObject6.bin"/><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customXml" Target="../customXml/item8.xml"/><Relationship Id="rId51" Type="http://schemas.openxmlformats.org/officeDocument/2006/relationships/image" Target="media/image25.emf"/><Relationship Id="rId72" Type="http://schemas.openxmlformats.org/officeDocument/2006/relationships/image" Target="media/image39.png"/><Relationship Id="rId80" Type="http://schemas.openxmlformats.org/officeDocument/2006/relationships/image" Target="media/image47.jpeg"/><Relationship Id="rId85" Type="http://schemas.microsoft.com/office/2011/relationships/people" Target="people.xml"/><Relationship Id="rId3" Type="http://schemas.openxmlformats.org/officeDocument/2006/relationships/customXml" Target="../customXml/item3.xml"/><Relationship Id="rId12" Type="http://schemas.openxmlformats.org/officeDocument/2006/relationships/settings" Target="settings.xml"/><Relationship Id="rId17" Type="http://schemas.openxmlformats.org/officeDocument/2006/relationships/header" Target="header1.xml"/><Relationship Id="rId25" Type="http://schemas.microsoft.com/office/2011/relationships/commentsExtended" Target="commentsExtended.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oleObject" Target="embeddings/oleObject1.bin"/><Relationship Id="rId59" Type="http://schemas.openxmlformats.org/officeDocument/2006/relationships/package" Target="embeddings/Microsoft_Visio_Drawing1.vsdx"/><Relationship Id="rId67" Type="http://schemas.openxmlformats.org/officeDocument/2006/relationships/image" Target="media/image34.png"/><Relationship Id="rId20" Type="http://schemas.openxmlformats.org/officeDocument/2006/relationships/header" Target="header3.xml"/><Relationship Id="rId41" Type="http://schemas.openxmlformats.org/officeDocument/2006/relationships/image" Target="media/image18.png"/><Relationship Id="rId54" Type="http://schemas.openxmlformats.org/officeDocument/2006/relationships/oleObject" Target="embeddings/oleObject5.bin"/><Relationship Id="rId62" Type="http://schemas.openxmlformats.org/officeDocument/2006/relationships/image" Target="media/image30.emf"/><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endnotes" Target="endnotes.xml"/><Relationship Id="rId23" Type="http://schemas.openxmlformats.org/officeDocument/2006/relationships/oleObject" Target="embeddings/Microsoft_Visio_2003-2010_Drawing.vsd"/><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4.emf"/><Relationship Id="rId57" Type="http://schemas.openxmlformats.org/officeDocument/2006/relationships/image" Target="media/image28.emf"/><Relationship Id="rId10" Type="http://schemas.openxmlformats.org/officeDocument/2006/relationships/numbering" Target="numbering.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oleObject" Target="embeddings/oleObject4.bin"/><Relationship Id="rId60" Type="http://schemas.openxmlformats.org/officeDocument/2006/relationships/image" Target="media/image29.e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webSettings" Target="webSettings.xml"/><Relationship Id="rId18" Type="http://schemas.openxmlformats.org/officeDocument/2006/relationships/header" Target="header2.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oleObject" Target="embeddings/oleObject3.bin"/><Relationship Id="rId55" Type="http://schemas.openxmlformats.org/officeDocument/2006/relationships/image" Target="media/image27.emf"/><Relationship Id="rId76" Type="http://schemas.openxmlformats.org/officeDocument/2006/relationships/image" Target="media/image43.png"/><Relationship Id="rId7" Type="http://schemas.openxmlformats.org/officeDocument/2006/relationships/customXml" Target="../customXml/item7.xml"/><Relationship Id="rId71"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comments" Target="comments.xml"/><Relationship Id="rId40" Type="http://schemas.openxmlformats.org/officeDocument/2006/relationships/image" Target="media/image17.png"/><Relationship Id="rId45" Type="http://schemas.openxmlformats.org/officeDocument/2006/relationships/image" Target="media/image22.emf"/><Relationship Id="rId66" Type="http://schemas.openxmlformats.org/officeDocument/2006/relationships/image" Target="media/image33.png"/><Relationship Id="rId61" Type="http://schemas.openxmlformats.org/officeDocument/2006/relationships/package" Target="embeddings/Microsoft_Visio_Drawing12.vsdx"/><Relationship Id="rId82" Type="http://schemas.openxmlformats.org/officeDocument/2006/relationships/image" Target="media/image49.jpe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hính Phủ">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AE21FC-F06B-4ED5-9F81-7E6EC59DA451}">
  <ds:schemaRefs>
    <ds:schemaRef ds:uri="http://schemas.openxmlformats.org/officeDocument/2006/bibliography"/>
  </ds:schemaRefs>
</ds:datastoreItem>
</file>

<file path=customXml/itemProps2.xml><?xml version="1.0" encoding="utf-8"?>
<ds:datastoreItem xmlns:ds="http://schemas.openxmlformats.org/officeDocument/2006/customXml" ds:itemID="{00B45428-AE9B-4A8D-B9B4-A7E7C514D81C}">
  <ds:schemaRefs>
    <ds:schemaRef ds:uri="http://schemas.openxmlformats.org/officeDocument/2006/bibliography"/>
  </ds:schemaRefs>
</ds:datastoreItem>
</file>

<file path=customXml/itemProps3.xml><?xml version="1.0" encoding="utf-8"?>
<ds:datastoreItem xmlns:ds="http://schemas.openxmlformats.org/officeDocument/2006/customXml" ds:itemID="{0899C70B-34C8-4516-B9CD-01C62026CD7F}">
  <ds:schemaRefs>
    <ds:schemaRef ds:uri="http://schemas.openxmlformats.org/officeDocument/2006/bibliography"/>
  </ds:schemaRefs>
</ds:datastoreItem>
</file>

<file path=customXml/itemProps4.xml><?xml version="1.0" encoding="utf-8"?>
<ds:datastoreItem xmlns:ds="http://schemas.openxmlformats.org/officeDocument/2006/customXml" ds:itemID="{EA29A372-6D1C-4458-97DB-D226EF782423}">
  <ds:schemaRefs>
    <ds:schemaRef ds:uri="http://schemas.openxmlformats.org/officeDocument/2006/bibliography"/>
  </ds:schemaRefs>
</ds:datastoreItem>
</file>

<file path=customXml/itemProps5.xml><?xml version="1.0" encoding="utf-8"?>
<ds:datastoreItem xmlns:ds="http://schemas.openxmlformats.org/officeDocument/2006/customXml" ds:itemID="{411E159E-6D67-4F2D-98CA-6AB52D46E753}">
  <ds:schemaRefs>
    <ds:schemaRef ds:uri="http://schemas.openxmlformats.org/officeDocument/2006/bibliography"/>
  </ds:schemaRefs>
</ds:datastoreItem>
</file>

<file path=customXml/itemProps6.xml><?xml version="1.0" encoding="utf-8"?>
<ds:datastoreItem xmlns:ds="http://schemas.openxmlformats.org/officeDocument/2006/customXml" ds:itemID="{4F5C3E01-7A73-42BD-9FAA-FC2FE2C3AD84}">
  <ds:schemaRefs>
    <ds:schemaRef ds:uri="http://schemas.openxmlformats.org/officeDocument/2006/bibliography"/>
  </ds:schemaRefs>
</ds:datastoreItem>
</file>

<file path=customXml/itemProps7.xml><?xml version="1.0" encoding="utf-8"?>
<ds:datastoreItem xmlns:ds="http://schemas.openxmlformats.org/officeDocument/2006/customXml" ds:itemID="{1D018EDA-3B7F-40F8-8B16-25C6E1096EC4}">
  <ds:schemaRefs>
    <ds:schemaRef ds:uri="http://schemas.openxmlformats.org/officeDocument/2006/bibliography"/>
  </ds:schemaRefs>
</ds:datastoreItem>
</file>

<file path=customXml/itemProps8.xml><?xml version="1.0" encoding="utf-8"?>
<ds:datastoreItem xmlns:ds="http://schemas.openxmlformats.org/officeDocument/2006/customXml" ds:itemID="{22376FA7-299A-460A-BB5A-2C50BD7886DE}">
  <ds:schemaRefs>
    <ds:schemaRef ds:uri="http://schemas.openxmlformats.org/officeDocument/2006/bibliography"/>
  </ds:schemaRefs>
</ds:datastoreItem>
</file>

<file path=customXml/itemProps9.xml><?xml version="1.0" encoding="utf-8"?>
<ds:datastoreItem xmlns:ds="http://schemas.openxmlformats.org/officeDocument/2006/customXml" ds:itemID="{FA3A21F1-6CDD-495F-A381-C875BE444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5496</TotalTime>
  <Pages>1</Pages>
  <Words>16382</Words>
  <Characters>93380</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109543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ThànhNT</dc:creator>
  <cp:keywords/>
  <dc:description/>
  <cp:lastModifiedBy>Nguyễn Hưng</cp:lastModifiedBy>
  <cp:revision>418</cp:revision>
  <cp:lastPrinted>2025-09-22T02:15:00Z</cp:lastPrinted>
  <dcterms:created xsi:type="dcterms:W3CDTF">2025-09-23T08:05:00Z</dcterms:created>
  <dcterms:modified xsi:type="dcterms:W3CDTF">2025-09-27T11:07:00Z</dcterms:modified>
</cp:coreProperties>
</file>